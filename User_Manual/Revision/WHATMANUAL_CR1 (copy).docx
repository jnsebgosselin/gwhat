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comments.xml" ContentType="application/vnd.openxmlformats-officedocument.wordprocessingml.comments+xml"/>
  <Override PartName="/word/footer19.xml" ContentType="application/vnd.openxmlformats-officedocument.wordprocessingml.footer+xml"/>
  <Override PartName="/word/footer18.xml" ContentType="application/vnd.openxmlformats-officedocument.wordprocessingml.footer+xml"/>
  <Override PartName="/word/footer14.xml" ContentType="application/vnd.openxmlformats-officedocument.wordprocessingml.footer+xml"/>
  <Override PartName="/word/footer13.xml" ContentType="application/vnd.openxmlformats-officedocument.wordprocessingml.footer+xml"/>
  <Override PartName="/word/footer8.xml" ContentType="application/vnd.openxmlformats-officedocument.wordprocessingml.footer+xml"/>
  <Override PartName="/word/footer17.xml" ContentType="application/vnd.openxmlformats-officedocument.wordprocessingml.footer+xml"/>
  <Override PartName="/word/footer7.xml" ContentType="application/vnd.openxmlformats-officedocument.wordprocessingml.footer+xml"/>
  <Override PartName="/word/footer11.xml" ContentType="application/vnd.openxmlformats-officedocument.wordprocessingml.footer+xml"/>
  <Override PartName="/word/footer6.xml" ContentType="application/vnd.openxmlformats-officedocument.wordprocessingml.footer+xml"/>
  <Override PartName="/word/footer10.xml" ContentType="application/vnd.openxmlformats-officedocument.wordprocessingml.footer+xml"/>
  <Override PartName="/word/footer12.xml" ContentType="application/vnd.openxmlformats-officedocument.wordprocessingml.footer+xml"/>
  <Override PartName="/word/footer5.xml" ContentType="application/vnd.openxmlformats-officedocument.wordprocessingml.footer+xml"/>
  <Override PartName="/word/numbering.xml" ContentType="application/vnd.openxmlformats-officedocument.wordprocessingml.numbering+xml"/>
  <Override PartName="/word/footer4.xml" ContentType="application/vnd.openxmlformats-officedocument.wordprocessingml.footer+xml"/>
  <Override PartName="/word/footer3.xml" ContentType="application/vnd.openxmlformats-officedocument.wordprocessingml.footer+xml"/>
  <Override PartName="/word/footer16.xml" ContentType="application/vnd.openxmlformats-officedocument.wordprocessingml.footer+xml"/>
  <Override PartName="/word/footer1.xml" ContentType="application/vnd.openxmlformats-officedocument.wordprocessingml.footer+xml"/>
  <Override PartName="/word/footer15.xml" ContentType="application/vnd.openxmlformats-officedocument.wordprocessingml.footer+xml"/>
  <Override PartName="/word/media/image36.png" ContentType="image/png"/>
  <Override PartName="/word/media/image32.png" ContentType="image/png"/>
  <Override PartName="/word/media/image30.png" ContentType="image/png"/>
  <Override PartName="/word/media/image27.jpeg" ContentType="image/jpeg"/>
  <Override PartName="/word/media/image28.jpeg" ContentType="image/jpeg"/>
  <Override PartName="/word/media/image33.png" ContentType="image/png"/>
  <Override PartName="/word/media/image25.png" ContentType="image/png"/>
  <Override PartName="/word/media/image37.png" ContentType="image/png"/>
  <Override PartName="/word/media/image22.png" ContentType="image/png"/>
  <Override PartName="/word/media/image24.png" ContentType="image/png"/>
  <Override PartName="/word/media/image21.png" ContentType="image/png"/>
  <Override PartName="/word/media/image20.png" ContentType="image/png"/>
  <Override PartName="/word/media/image35.png" ContentType="image/png"/>
  <Override PartName="/word/media/image31.jpeg" ContentType="image/jpeg"/>
  <Override PartName="/word/media/image15.jpeg" ContentType="image/jpeg"/>
  <Override PartName="/word/media/image23.png" ContentType="image/png"/>
  <Override PartName="/word/media/image14.jpeg" ContentType="image/jpeg"/>
  <Override PartName="/word/media/image11.jpeg" ContentType="image/jpeg"/>
  <Override PartName="/word/media/image9.jpeg" ContentType="image/jpeg"/>
  <Override PartName="/word/media/image8.png" ContentType="image/png"/>
  <Override PartName="/word/media/image26.jpeg" ContentType="image/jpeg"/>
  <Override PartName="/word/media/image29.png" ContentType="image/png"/>
  <Override PartName="/word/media/image18.png" ContentType="image/png"/>
  <Override PartName="/word/media/image13.jpeg" ContentType="image/jpeg"/>
  <Override PartName="/word/media/image7.png" ContentType="image/png"/>
  <Override PartName="/word/media/image12.jpeg" ContentType="image/jpeg"/>
  <Override PartName="/word/media/image16.png" ContentType="image/png"/>
  <Override PartName="/word/media/image4.jpeg" ContentType="image/jpeg"/>
  <Override PartName="/word/media/image17.png" ContentType="image/png"/>
  <Override PartName="/word/media/image19.png" ContentType="image/png"/>
  <Override PartName="/word/media/image5.jpeg" ContentType="image/jpeg"/>
  <Override PartName="/word/media/image3.jpeg" ContentType="image/jpeg"/>
  <Override PartName="/word/media/image34.png" ContentType="image/png"/>
  <Override PartName="/word/media/image6.png" ContentType="image/png"/>
  <Override PartName="/word/media/image2.jpeg" ContentType="image/jpeg"/>
  <Override PartName="/word/media/image10.png" ContentType="image/png"/>
  <Override PartName="/word/media/image1.jpeg" ContentType="image/jpeg"/>
  <Override PartName="/word/footer9.xml" ContentType="application/vnd.openxmlformats-officedocument.wordprocessingml.footer+xml"/>
  <Override PartName="/word/styles.xml" ContentType="application/vnd.openxmlformats-officedocument.wordprocessingml.styles+xml"/>
  <Override PartName="/word/footer2.xml" ContentType="application/vnd.openxmlformats-officedocument.wordprocessingml.footer+xml"/>
  <Override PartName="/word/document.xml" ContentType="application/vnd.openxmlformats-officedocument.wordprocessingml.document.main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 standalone="yes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<w:body><w:p><w:pPr><w:pStyle w:val="Normal"/><w:spacing w:lineRule="exact" w:line="662"/><w:ind w:left="18" w:hanging="0"/><w:jc w:val="center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sectPr><w:type w:val="nextPage"/><w:pgSz w:w="12240" w:h="15840"/><w:pgMar w:left="1020" w:right="1020" w:header="0" w:top="1040" w:footer="0" w:bottom="280" w:gutter="0"/><w:pgNumType w:fmt="decimal"/><w:formProt w:val="false"/><w:textDirection w:val="lrTb"/></w:sectPr></w:pP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spacing w:before="7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Normal"/><w:spacing w:before="22" w:after="0"/><w:ind w:left="112" w:hanging="0"/><w:rPr><w:rFonts w:ascii="Georgia" w:hAnsi="Georgia" w:eastAsia="Georgia" w:cs="Georgia"/><w:sz w:val="49"/><w:szCs w:val="49"/></w:rPr></w:pPr><w:commentRangeStart w:id="0"/><w:r><w:rPr><w:rFonts w:ascii="Georgia" w:hAnsi="Georgia"/><w:b/><w:sz w:val="49"/></w:rPr><w:t>Acknowledgements</w:t></w:r><w:commentRangeEnd w:id="0"/><w:r><w:commentReference w:id="0"/></w:r><w:r><w:rPr><w:rFonts w:ascii="Georgia" w:hAnsi="Georgia"/><w:b/><w:sz w:val="49"/></w:rPr></w:r></w:p><w:p><w:pPr><w:pStyle w:val="Normal"/><w:spacing w:before="5" w:after="0"/><w:rPr><w:rFonts w:ascii="Georgia" w:hAnsi="Georgia" w:eastAsia="Georgia" w:cs="Georgia"/><w:b/><w:b/><w:bCs/><w:sz w:val="66"/><w:szCs w:val="66"/></w:rPr></w:pPr><w:r><w:rPr><w:rFonts w:eastAsia="Georgia" w:cs="Georgia" w:ascii="Georgia" w:hAnsi="Georgia"/><w:b/><w:bCs/><w:sz w:val="66"/><w:szCs w:val="66"/></w:rPr></w:r></w:p><w:p><w:pPr><w:pStyle w:val="TextBody"/><w:ind w:left="121" w:hanging="0"/><w:rPr></w:rPr></w:pPr><w:r><w:rPr><w:w w:val="105"/></w:rPr><w:t>WHAT</w:t></w:r><w:r><w:rPr><w:spacing w:val="16"/><w:w w:val="105"/></w:rPr><w:t xml:space="preserve"> </w:t></w:r><w:r><w:rPr><w:w w:val="105"/></w:rPr><w:t>has</w:t></w:r><w:r><w:rPr><w:spacing w:val="17"/><w:w w:val="105"/></w:rPr><w:t xml:space="preserve"> </w:t></w:r><w:r><w:rPr><w:w w:val="105"/></w:rPr><w:t>been</w:t></w:r><w:r><w:rPr><w:spacing w:val="15"/><w:w w:val="105"/></w:rPr><w:t xml:space="preserve"> </w:t></w:r><w:r><w:rPr><w:w w:val="105"/></w:rPr><w:t>funded</w:t></w:r><w:r><w:rPr><w:spacing w:val="17"/><w:w w:val="105"/></w:rPr><w:t xml:space="preserve"> </w:t></w:r><w:r><w:rPr><w:w w:val="105"/></w:rPr><w:t>in</w:t></w:r><w:r><w:rPr><w:spacing w:val="17"/><w:w w:val="105"/></w:rPr><w:t xml:space="preserve"> </w:t></w:r><w:r><w:rPr><w:w w:val="105"/></w:rPr><w:t>part</w:t></w:r><w:r><w:rPr><w:spacing w:val="16"/><w:w w:val="105"/></w:rPr><w:t xml:space="preserve"> </w:t></w:r><w:r><w:rPr><w:w w:val="105"/></w:rPr><w:t>by:</w:t></w:r></w:p><w:p><w:pPr><w:pStyle w:val="Normal"/><w:spacing w:before="7" w:after="0"/><w:rPr><w:rFonts w:ascii="Times New Roman" w:hAnsi="Times New Roman" w:eastAsia="Times New Roman" w:cs="Times New Roman"/><w:sz w:val="23"/><w:szCs w:val="23"/></w:rPr></w:pPr><w:r><w:rPr><w:rFonts w:eastAsia="Times New Roman" w:cs="Times New Roman" w:ascii="Times New Roman" w:hAnsi="Times New Roman"/><w:sz w:val="23"/><w:szCs w:val="23"/></w:rPr></w:r></w:p><w:p><w:pPr><w:pStyle w:val="TextBody"/><w:spacing w:lineRule="auto" w:line="422"/><w:ind w:left="250" w:right="3574" w:hanging="0"/><w:rPr><w:w w:val="101"/><w:ins w:id="6" w:author="Rivard, Christine" w:date="2015-03-16T16:30:00Z"></w:ins></w:rPr></w:pPr><w:r><w:rPr><w:w w:val="105"/></w:rPr><w:t>CRSNG</w:t></w:r><w:r><w:rPr><w:spacing w:val="19"/><w:w w:val="105"/></w:rPr><w:t xml:space="preserve"> </w:t></w:r><w:r><w:rPr><w:w w:val="105"/></w:rPr><w:t>through</w:t></w:r><w:r><w:rPr><w:spacing w:val="19"/><w:w w:val="105"/></w:rPr><w:t xml:space="preserve"> </w:t></w:r><w:r><w:rPr><w:w w:val="105"/></w:rPr><w:t>a</w:t></w:r><w:r><w:rPr><w:spacing w:val="20"/><w:w w:val="105"/></w:rPr><w:t xml:space="preserve"> </w:t></w:r><w:r><w:rPr><w:w w:val="105"/></w:rPr><w:t>Ph</w:t></w:r><w:ins w:id="0" w:author="Rivard, Christine" w:date="2015-03-16T16:29:00Z"><w:r><w:rPr><w:w w:val="105"/></w:rPr><w:t>.</w:t></w:r></w:ins><w:r><w:rPr><w:w w:val="105"/></w:rPr><w:t>D</w:t></w:r><w:ins w:id="1" w:author="Rivard, Christine" w:date="2015-03-16T16:29:00Z"><w:r><w:rPr><w:w w:val="105"/></w:rPr><w:t>.</w:t></w:r></w:ins><w:r><w:rPr><w:spacing w:val="19"/><w:w w:val="105"/></w:rPr><w:t xml:space="preserve"> </w:t></w:r><w:del w:id="2" w:author="Rivard, Christine" w:date="2015-03-16T16:30:00Z"><w:r><w:rPr><w:w w:val="105"/></w:rPr><w:delText>grant</w:delText></w:r></w:del><w:del w:id="3" w:author="Rivard, Christine" w:date="2015-03-16T16:30:00Z"><w:r><w:rPr><w:spacing w:val="19"/><w:w w:val="105"/></w:rPr><w:delText xml:space="preserve"> </w:delText></w:r></w:del><w:ins w:id="4" w:author="Rivard, Christine" w:date="2015-03-16T16:30:00Z"><w:r><w:rPr><w:w w:val="105"/></w:rPr><w:t>scholarship</w:t></w:r></w:ins><w:ins w:id="5" w:author="Rivard, Christine" w:date="2015-03-16T16:30:00Z"><w:r><w:rPr><w:spacing w:val="19"/><w:w w:val="105"/></w:rPr><w:t xml:space="preserve"> </w:t></w:r></w:ins><w:r><w:rPr><w:w w:val="105"/></w:rPr><w:t>to</w:t></w:r><w:r><w:rPr><w:spacing w:val="20"/><w:w w:val="105"/></w:rPr><w:t xml:space="preserve"> </w:t></w:r><w:r><w:rPr><w:w w:val="105"/></w:rPr><w:t>Jean-</w:t></w:r><w:r><w:rPr><w:spacing w:val="0"/><w:w w:val="105"/></w:rPr><w:t>S´</w:t></w:r><w:r><w:rPr><w:w w:val="105"/></w:rPr><w:t>ebastien</w:t></w:r><w:r><w:rPr><w:spacing w:val="19"/><w:w w:val="105"/></w:rPr><w:t xml:space="preserve"> </w:t></w:r><w:r><w:rPr><w:w w:val="105"/></w:rPr><w:t>Gosselin</w:t></w:r><w:r><w:rPr><w:w w:val="101"/></w:rPr><w:t xml:space="preserve"> </w:t></w:r></w:p><w:p><w:pPr><w:pStyle w:val="TextBody"/><w:spacing w:lineRule="auto" w:line="422"/><w:ind w:left="250" w:right="3574" w:hanging="0"/><w:rPr><w:lang w:val="fr-CA"/></w:rPr></w:pPr><w:r><w:rPr><w:w w:val="105"/><w:lang w:val="fr-CA"/><w:rPrChange w:id="0" w:author="Rivard, Christine" w:date="2015-03-16T16:31:00Z"><w:rPr><w:w w:val="105"/></w:rPr></w:rPrChange></w:rPr><w:t>Projet</w:t></w:r><w:r><w:rPr><w:spacing w:val="25"/><w:w w:val="105"/><w:lang w:val="fr-CA"/><w:rPrChange w:id="0" w:author="Rivard, Christine" w:date="2015-03-16T16:31:00Z"><w:rPr><w:spacing w:val="25"/><w:w w:val="105"/></w:rPr></w:rPrChange></w:rPr><w:t xml:space="preserve"> </w:t></w:r><w:r><w:rPr><w:w w:val="105"/><w:lang w:val="fr-CA"/><w:rPrChange w:id="0" w:author="Rivard, Christine" w:date="2015-03-16T16:31:00Z"><w:rPr><w:w w:val="105"/></w:rPr></w:rPrChange></w:rPr><w:t>Mon</w:t></w:r><w:r><w:rPr><w:spacing w:val="0"/><w:w w:val="105"/><w:lang w:val="fr-CA"/><w:rPrChange w:id="0" w:author="Rivard, Christine" w:date="2015-03-16T16:31:00Z"><w:rPr><w:spacing w:val="0"/><w:w w:val="105"/></w:rPr></w:rPrChange></w:rPr><w:t>t´</w:t></w:r><w:r><w:rPr><w:w w:val="105"/><w:lang w:val="fr-CA"/><w:rPrChange w:id="0" w:author="Rivard, Christine" w:date="2015-03-16T16:31:00Z"><w:rPr><w:w w:val="105"/></w:rPr></w:rPrChange></w:rPr><w:t>e</w:t></w:r><w:r><w:rPr><w:spacing w:val="0"/><w:w w:val="105"/><w:lang w:val="fr-CA"/><w:rPrChange w:id="0" w:author="Rivard, Christine" w:date="2015-03-16T16:31:00Z"><w:rPr><w:spacing w:val="0"/><w:w w:val="105"/></w:rPr></w:rPrChange></w:rPr><w:t>r´</w:t></w:r><w:r><w:rPr><w:w w:val="105"/><w:lang w:val="fr-CA"/><w:rPrChange w:id="0" w:author="Rivard, Christine" w:date="2015-03-16T16:31:00Z"><w:rPr><w:w w:val="105"/></w:rPr></w:rPrChange></w:rPr><w:t>egie</w:t></w:r><w:r><w:rPr><w:spacing w:val="25"/><w:w w:val="105"/><w:lang w:val="fr-CA"/><w:rPrChange w:id="0" w:author="Rivard, Christine" w:date="2015-03-16T16:31:00Z"><w:rPr><w:spacing w:val="25"/><w:w w:val="105"/></w:rPr></w:rPrChange></w:rPr><w:t xml:space="preserve"> </w:t></w:r><w:r><w:rPr><w:w w:val="105"/><w:lang w:val="fr-CA"/><w:rPrChange w:id="0" w:author="Rivard, Christine" w:date="2015-03-16T16:31:00Z"><w:rPr><w:w w:val="105"/></w:rPr></w:rPrChange></w:rPr><w:t>Est</w:t></w:r><w:r><w:rPr><w:spacing w:val="25"/><w:w w:val="105"/><w:lang w:val="fr-CA"/><w:rPrChange w:id="0" w:author="Rivard, Christine" w:date="2015-03-16T16:31:00Z"><w:rPr><w:spacing w:val="25"/><w:w w:val="105"/></w:rPr></w:rPrChange></w:rPr><w:t xml:space="preserve"> </w:t></w:r><w:r><w:rPr><w:w w:val="105"/><w:lang w:val="fr-CA"/><w:rPrChange w:id="0" w:author="Rivard, Christine" w:date="2015-03-16T16:31:00Z"><w:rPr><w:w w:val="105"/></w:rPr></w:rPrChange></w:rPr><w:t>PACES</w:t></w:r></w:p><w:p><w:pPr><w:pStyle w:val="TextBody"/><w:spacing w:lineRule="auto" w:line="422" w:before="8" w:after="0"/><w:ind w:left="250" w:right="8150" w:hanging="0"/><w:rPr><w:w w:val="104"/><w:lang w:val="fr-CA"/></w:rPr></w:pPr><w:r><w:rPr><w:w w:val="105"/><w:lang w:val="fr-CA"/><w:rPrChange w:id="0" w:author="Rivard, Christine" w:date="2015-03-16T16:29:00Z"><w:rPr><w:w w:val="105"/></w:rPr></w:rPrChange></w:rPr><w:t>CRSNG</w:t></w:r><w:r><w:rPr><w:spacing w:val="0"/><w:w w:val="105"/><w:lang w:val="fr-CA"/><w:rPrChange w:id="0" w:author="Rivard, Christine" w:date="2015-03-16T16:29:00Z"><w:rPr><w:spacing w:val="0"/><w:w w:val="105"/></w:rPr></w:rPrChange></w:rPr><w:t xml:space="preserve"> </w:t></w:r><w:r><w:rPr><w:w w:val="105"/><w:lang w:val="fr-CA"/><w:rPrChange w:id="0" w:author="Rivard, Christine" w:date="2015-03-16T16:29:00Z"><w:rPr><w:w w:val="105"/></w:rPr></w:rPrChange></w:rPr><w:t>fund</w:t></w:r><w:ins w:id="21" w:author="Rivard, Christine" w:date="2015-03-16T16:32:00Z"><w:r><w:rPr><w:w w:val="105"/><w:lang w:val="fr-CA"/></w:rPr><w:t>s</w:t></w:r></w:ins><w:r><w:rPr><w:w w:val="104"/><w:lang w:val="fr-CA"/><w:rPrChange w:id="0" w:author="Rivard, Christine" w:date="2015-03-16T16:29:00Z"><w:rPr><w:w w:val="104"/></w:rPr></w:rPrChange></w:rPr><w:t xml:space="preserve"> </w:t></w:r><w:ins w:id="23" w:author="Rivard, Christine" w:date="2015-03-16T16:29:00Z"><w:r><w:rPr><w:w w:val="104"/><w:lang w:val="fr-CA"/></w:rPr><w:t>(tu veux dire du côté de Richard pour ta 4</w:t></w:r></w:ins><w:ins w:id="24" w:author="Rivard, Christine" w:date="2015-03-16T16:29:00Z"><w:r><w:rPr><w:w w:val="104"/><w:vertAlign w:val="superscript"/><w:lang w:val="fr-CA"/></w:rPr><w:t>e</w:t></w:r></w:ins><w:ins w:id="25" w:author="Rivard, Christine" w:date="2015-03-16T16:29:00Z"><w:r><w:rPr><w:w w:val="104"/><w:lang w:val="fr-CA"/></w:rPr><w:t xml:space="preserve"> année?)</w:t></w:r></w:ins></w:p><w:p><w:pPr><w:pStyle w:val="TextBody"/><w:spacing w:lineRule="auto" w:line="422" w:before="8" w:after="0"/><w:ind w:left="250" w:right="8150" w:hanging="0"/><w:rPr><w:lang w:val="en-CA"/></w:rPr></w:pPr><w:del w:id="26" w:author="Rivard, Christine" w:date="2015-03-16T16:31:00Z"><w:r><w:rPr><w:w w:val="105"/><w:lang w:val="en-CA"/></w:rPr><w:delText>CGC</w:delText></w:r></w:del><w:ins w:id="27" w:author="Rivard, Christine" w:date="2015-03-16T16:31:00Z"><w:r><w:rPr><w:w w:val="105"/><w:lang w:val="en-CA"/></w:rPr><w:t>Geological Survey of Canada</w:t></w:r></w:ins></w:p><w:p><w:pPr><w:pStyle w:val="TextBody"/><w:spacing w:lineRule="auto" w:line="249" w:before="67" w:after="0"/><w:ind w:left="133" w:right="151" w:firstLine="351"/><w:jc w:val="both"/><w:rPr></w:rPr></w:pPr><w:r><w:rPr><w:w w:val="105"/></w:rPr><w:t>We</w:t></w:r><w:r><w:rPr><w:spacing w:val="3"/><w:w w:val="105"/></w:rPr><w:t xml:space="preserve"> </w:t></w:r><w:r><w:rPr><w:w w:val="105"/></w:rPr><w:t>would</w:t></w:r><w:r><w:rPr><w:spacing w:val="3"/><w:w w:val="105"/></w:rPr><w:t xml:space="preserve"> </w:t></w:r><w:r><w:rPr><w:w w:val="105"/></w:rPr><w:t>like</w:t></w:r><w:r><w:rPr><w:spacing w:val="2"/><w:w w:val="105"/></w:rPr><w:t xml:space="preserve"> </w:t></w:r><w:r><w:rPr><w:w w:val="105"/></w:rPr><w:t>to</w:t></w:r><w:r><w:rPr><w:spacing w:val="3"/><w:w w:val="105"/></w:rPr><w:t xml:space="preserve"> </w:t></w:r><w:r><w:rPr><w:w w:val="105"/></w:rPr><w:t>thank</w:t></w:r><w:r><w:rPr><w:spacing w:val="3"/><w:w w:val="105"/></w:rPr><w:t xml:space="preserve"> </w:t></w:r><w:r><w:rPr><w:w w:val="105"/></w:rPr><w:t>all</w:t></w:r><w:r><w:rPr><w:spacing w:val="4"/><w:w w:val="105"/></w:rPr><w:t xml:space="preserve"> </w:t></w:r><w:r><w:rPr><w:w w:val="105"/></w:rPr><w:t>people</w:t></w:r><w:r><w:rPr><w:spacing w:val="2"/><w:w w:val="105"/></w:rPr><w:t xml:space="preserve"> </w:t></w:r><w:r><w:rPr><w:w w:val="105"/></w:rPr><w:t>who</w:t></w:r><w:r><w:rPr><w:spacing w:val="3"/><w:w w:val="105"/></w:rPr><w:t xml:space="preserve"> </w:t></w:r><w:r><w:rPr><w:w w:val="105"/></w:rPr><w:t>have</w:t></w:r><w:r><w:rPr><w:spacing w:val="2"/><w:w w:val="105"/></w:rPr><w:t xml:space="preserve"> </w:t></w:r><w:r><w:rPr><w:w w:val="105"/></w:rPr><w:t>used</w:t></w:r><w:r><w:rPr><w:spacing w:val="3"/><w:w w:val="105"/></w:rPr><w:t xml:space="preserve"> </w:t></w:r><w:r><w:rPr><w:w w:val="105"/></w:rPr><w:t>WHAT</w:t></w:r><w:r><w:rPr><w:spacing w:val="3"/><w:w w:val="105"/></w:rPr><w:t xml:space="preserve"> </w:t></w:r><w:r><w:rPr><w:w w:val="105"/></w:rPr><w:t>since</w:t></w:r><w:r><w:rPr><w:spacing w:val="3"/><w:w w:val="105"/></w:rPr><w:t xml:space="preserve"> </w:t></w:r><w:r><w:rPr><w:w w:val="105"/></w:rPr><w:t>its</w:t></w:r><w:r><w:rPr><w:spacing w:val="3"/><w:w w:val="105"/></w:rPr><w:t xml:space="preserve"> </w:t></w:r><w:r><w:rPr><w:spacing w:val="0"/><w:w w:val="105"/></w:rPr><w:t>earliest</w:t></w:r><w:r><w:rPr><w:spacing w:val="3"/><w:w w:val="105"/></w:rPr><w:t xml:space="preserve"> </w:t></w:r><w:r><w:rPr><w:w w:val="105"/></w:rPr><w:t>stages</w:t></w:r><w:r><w:rPr><w:spacing w:val="3"/><w:w w:val="105"/></w:rPr><w:t xml:space="preserve"> </w:t></w:r><w:r><w:rPr><w:w w:val="105"/></w:rPr><w:t>and</w:t></w:r><w:r><w:rPr><w:spacing w:val="3"/><w:w w:val="105"/></w:rPr><w:t xml:space="preserve"> </w:t></w:r><w:r><w:rPr><w:w w:val="105"/></w:rPr><w:t>provided</w:t></w:r><w:r><w:rPr><w:spacing w:val="27"/><w:w w:val="102"/></w:rPr><w:t xml:space="preserve"> </w:t></w:r><w:r><w:rPr><w:w w:val="105"/></w:rPr><w:t>essential</w:t></w:r><w:r><w:rPr><w:spacing w:val="21"/><w:w w:val="105"/></w:rPr><w:t xml:space="preserve"> </w:t></w:r><w:r><w:rPr><w:w w:val="105"/></w:rPr><w:t>technical</w:t></w:r><w:r><w:rPr><w:spacing w:val="20"/><w:w w:val="105"/></w:rPr><w:t xml:space="preserve"> </w:t></w:r><w:r><w:rPr><w:w w:val="105"/></w:rPr><w:t>feedback,</w:t></w:r><w:r><w:rPr><w:spacing w:val="21"/><w:w w:val="105"/></w:rPr><w:t xml:space="preserve"> </w:t></w:r><w:r><w:rPr><w:w w:val="105"/></w:rPr><w:t>constructive</w:t></w:r><w:r><w:rPr><w:spacing w:val="23"/><w:w w:val="105"/></w:rPr><w:t xml:space="preserve"> </w:t></w:r><w:r><w:rPr><w:w w:val="105"/></w:rPr><w:t>criticism,</w:t></w:r><w:r><w:rPr><w:spacing w:val="22"/><w:w w:val="105"/></w:rPr><w:t xml:space="preserve"> </w:t></w:r><w:r><w:rPr><w:w w:val="105"/></w:rPr><w:t>and</w:t></w:r><w:r><w:rPr><w:spacing w:val="21"/><w:w w:val="105"/></w:rPr><w:t xml:space="preserve"> </w:t></w:r><w:r><w:rPr><w:w w:val="105"/></w:rPr><w:t>helpful</w:t></w:r><w:r><w:rPr><w:spacing w:val="20"/><w:w w:val="105"/></w:rPr><w:t xml:space="preserve"> </w:t></w:r><w:r><w:rPr><w:w w:val="105"/></w:rPr><w:t>comments</w:t></w:r><w:r><w:rPr><w:spacing w:val="21"/><w:w w:val="105"/></w:rPr><w:t xml:space="preserve"> </w:t></w:r><w:r><w:rPr><w:w w:val="105"/></w:rPr><w:t>or</w:t></w:r><w:r><w:rPr><w:spacing w:val="22"/><w:w w:val="105"/></w:rPr><w:t xml:space="preserve"> </w:t></w:r><w:r><w:rPr><w:w w:val="105"/></w:rPr><w:t>have</w:t></w:r><w:r><w:rPr><w:spacing w:val="21"/><w:w w:val="105"/></w:rPr><w:t xml:space="preserve"> </w:t></w:r><w:r><w:rPr><w:spacing w:val="0"/><w:w w:val="105"/></w:rPr><w:t>helped</w:t></w:r><w:r><w:rPr><w:spacing w:val="21"/><w:w w:val="105"/></w:rPr><w:t xml:space="preserve"> </w:t></w:r><w:r><w:rPr><w:w w:val="105"/></w:rPr><w:t>in</w:t></w:r><w:r><w:rPr><w:spacing w:val="20"/><w:w w:val="105"/></w:rPr><w:t xml:space="preserve"> </w:t></w:r><w:r><w:rPr><w:w w:val="105"/></w:rPr><w:t>the</w:t></w:r><w:r><w:rPr><w:spacing w:val="25"/><w:w w:val="112"/></w:rPr><w:t xml:space="preserve"> </w:t></w:r><w:r><w:rPr><w:w w:val="105"/></w:rPr><w:t>shaping</w:t></w:r><w:r><w:rPr><w:spacing w:val="9"/><w:w w:val="105"/></w:rPr><w:t xml:space="preserve"> </w:t></w:r><w:r><w:rPr><w:w w:val="105"/></w:rPr><w:t>of</w:t></w:r><w:r><w:rPr><w:spacing w:val="9"/><w:w w:val="105"/></w:rPr><w:t xml:space="preserve"> </w:t></w:r><w:r><w:rPr><w:w w:val="105"/></w:rPr><w:t>the</w:t></w:r><w:r><w:rPr><w:spacing w:val="9"/><w:w w:val="105"/></w:rPr><w:t xml:space="preserve"> </w:t></w:r><w:r><w:rPr><w:w w:val="105"/></w:rPr><w:t>science</w:t></w:r><w:r><w:rPr><w:spacing w:val="9"/><w:w w:val="105"/></w:rPr><w:t xml:space="preserve"> </w:t></w:r><w:r><w:rPr><w:w w:val="105"/></w:rPr><w:t>that</w:t></w:r><w:r><w:rPr><w:spacing w:val="9"/><w:w w:val="105"/></w:rPr><w:t xml:space="preserve"> </w:t></w:r><w:r><w:rPr><w:w w:val="105"/></w:rPr><w:t>lies</w:t></w:r><w:r><w:rPr><w:spacing w:val="8"/><w:w w:val="105"/></w:rPr><w:t xml:space="preserve"> </w:t></w:r><w:r><w:rPr><w:w w:val="105"/></w:rPr><w:t>under</w:t></w:r><w:r><w:rPr><w:spacing w:val="9"/><w:w w:val="105"/></w:rPr><w:t xml:space="preserve"> </w:t></w:r><w:r><w:rPr><w:w w:val="105"/></w:rPr><w:t>the</w:t></w:r><w:r><w:rPr><w:spacing w:val="9"/><w:w w:val="105"/></w:rPr><w:t xml:space="preserve"> </w:t></w:r><w:r><w:rPr><w:w w:val="105"/></w:rPr><w:t>hood</w:t></w:r><w:r><w:rPr><w:spacing w:val="9"/><w:w w:val="105"/></w:rPr><w:t xml:space="preserve"> </w:t></w:r><w:r><w:rPr><w:w w:val="105"/></w:rPr><w:t>of</w:t></w:r><w:r><w:rPr><w:spacing w:val="9"/><w:w w:val="105"/></w:rPr><w:t xml:space="preserve"> </w:t></w:r><w:r><w:rPr><w:w w:val="105"/></w:rPr><w:t>the</w:t></w:r><w:r><w:rPr><w:spacing w:val="9"/><w:w w:val="105"/></w:rPr><w:t xml:space="preserve"> </w:t></w:r><w:r><w:rPr><w:w w:val="105"/></w:rPr><w:t>software.</w:t></w:r><w:r><w:rPr><w:spacing w:val="34"/><w:w w:val="105"/></w:rPr><w:t xml:space="preserve"> </w:t></w:r><w:r><w:rPr><w:w w:val="105"/></w:rPr><w:t>In</w:t></w:r><w:r><w:rPr><w:spacing w:val="9"/><w:w w:val="105"/></w:rPr><w:t xml:space="preserve"> </w:t></w:r><w:r><w:rPr><w:spacing w:val="0"/><w:w w:val="105"/></w:rPr><w:t>particular,</w:t></w:r><w:r><w:rPr><w:spacing w:val="9"/><w:w w:val="105"/></w:rPr><w:t xml:space="preserve"> </w:t></w:r><w:r><w:rPr><w:w w:val="105"/></w:rPr><w:t>special</w:t></w:r><w:r><w:rPr><w:spacing w:val="10"/><w:w w:val="105"/></w:rPr><w:t xml:space="preserve"> </w:t></w:r><w:r><w:rPr><w:w w:val="105"/></w:rPr><w:t>thanks</w:t></w:r><w:r><w:rPr><w:spacing w:val="9"/><w:w w:val="105"/></w:rPr><w:t xml:space="preserve"> </w:t></w:r><w:r><w:rPr><w:w w:val="105"/></w:rPr><w:t>to</w:t></w:r><w:r><w:rPr><w:spacing w:val="9"/><w:w w:val="105"/></w:rPr><w:t xml:space="preserve"> </w:t></w:r><w:r><w:rPr><w:w w:val="105"/></w:rPr><w:t>(in</w:t></w:r><w:r><w:rPr><w:spacing w:val="20"/><w:w w:val="105"/></w:rPr><w:t xml:space="preserve"> </w:t></w:r><w:r><w:rPr><w:w w:val="105"/></w:rPr><w:t>alphabetical</w:t></w:r><w:r><w:rPr><w:spacing w:val="26"/><w:w w:val="105"/></w:rPr><w:t xml:space="preserve"> </w:t></w:r><w:r><w:rPr><w:w w:val="105"/></w:rPr><w:t>order):</w:t></w:r></w:p><w:p><w:pPr><w:pStyle w:val="Normal"/><w:spacing w:before="6" w:after="0"/><w:rPr><w:rFonts w:ascii="Times New Roman" w:hAnsi="Times New Roman" w:eastAsia="Times New Roman" w:cs="Times New Roman"/></w:rPr></w:pPr><w:r><w:rPr><w:rFonts w:eastAsia="Times New Roman" w:cs="Times New Roman" w:ascii="Times New Roman" w:hAnsi="Times New Roman"/></w:rPr></w:r></w:p><w:p><w:pPr><w:pStyle w:val="TextBody"/><w:spacing w:lineRule="auto" w:line="422"/><w:ind w:left="250" w:right="52" w:hanging="0"/><w:rPr><w:spacing w:val="22"/><w:w w:val="108"/><w:ins w:id="35" w:author="Rivard, Christine" w:date="2015-03-16T14:01:00Z"></w:ins></w:rPr></w:pPr><w:r><w:rPr><w:w w:val="105"/></w:rPr><w:t>Erwan</w:t></w:r><w:r><w:rPr><w:spacing w:val="8"/><w:w w:val="105"/></w:rPr><w:t xml:space="preserve"> </w:t></w:r><w:r><w:rPr><w:w w:val="105"/></w:rPr><w:t>Gloaguen,</w:t></w:r><w:r><w:rPr><w:spacing w:val="8"/><w:w w:val="105"/></w:rPr><w:t xml:space="preserve"> </w:t></w:r><w:r><w:rPr><w:w w:val="105"/></w:rPr><w:t>Professor</w:t></w:r><w:r><w:rPr><w:spacing w:val="9"/><w:w w:val="105"/></w:rPr><w:t xml:space="preserve"> </w:t></w:r><w:del w:id="28" w:author="Rivard, Christine" w:date="2015-03-16T14:00:00Z"><w:r><w:rPr><w:w w:val="105"/></w:rPr><w:delText>of</w:delText></w:r></w:del><w:del w:id="29" w:author="Rivard, Christine" w:date="2015-03-16T14:00:00Z"><w:r><w:rPr><w:spacing w:val="8"/><w:w w:val="105"/></w:rPr><w:delText xml:space="preserve"> </w:delText></w:r></w:del><w:ins w:id="30" w:author="Rivard, Christine" w:date="2015-03-16T14:00:00Z"><w:r><w:rPr><w:w w:val="105"/></w:rPr><w:t>in?</w:t></w:r></w:ins><w:ins w:id="31" w:author="Rivard, Christine" w:date="2015-03-16T14:00:00Z"><w:r><w:rPr><w:spacing w:val="8"/><w:w w:val="105"/></w:rPr><w:t xml:space="preserve"> </w:t></w:r></w:ins><w:ins w:id="32" w:author="Rivard, Christine" w:date="2015-03-16T14:01:00Z"><w:r><w:rPr><w:spacing w:val="8"/><w:w w:val="105"/></w:rPr><w:t xml:space="preserve">Applied </w:t></w:r></w:ins><w:r><w:rPr><w:w w:val="105"/></w:rPr><w:t>Geophysics</w:t></w:r><w:r><w:rPr><w:spacing w:val="9"/><w:w w:val="105"/></w:rPr><w:t xml:space="preserve"> </w:t></w:r><w:r><w:rPr><w:w w:val="105"/></w:rPr><w:t>and</w:t></w:r><w:r><w:rPr><w:spacing w:val="8"/><w:w w:val="105"/></w:rPr><w:t xml:space="preserve"> </w:t></w:r><w:r><w:rPr><w:w w:val="105"/></w:rPr><w:t>Geostatistics,</w:t></w:r><w:r><w:rPr><w:spacing w:val="9"/><w:w w:val="105"/></w:rPr><w:t xml:space="preserve"> </w:t></w:r><w:r><w:rPr><w:w w:val="105"/></w:rPr><w:t>INRS-ETE,</w:t></w:r><w:r><w:rPr><w:spacing w:val="8"/><w:w w:val="105"/></w:rPr><w:t xml:space="preserve"> </w:t></w:r><w:r><w:rPr><w:w w:val="105"/></w:rPr><w:t>Qu</w:t></w:r><w:ins w:id="33" w:author="Rivard, Christine" w:date="2015-03-16T13:59:00Z"><w:r><w:rPr><w:w w:val="105"/></w:rPr><w:t>é</w:t></w:r></w:ins><w:del w:id="34" w:author="Rivard, Christine" w:date="2015-03-16T13:59:00Z"><w:r><w:rPr><w:w w:val="105"/></w:rPr><w:delText>e</w:delText></w:r></w:del><w:r><w:rPr><w:w w:val="105"/></w:rPr><w:t>bec,</w:t></w:r><w:r><w:rPr><w:spacing w:val="9"/><w:w w:val="105"/></w:rPr><w:t xml:space="preserve"> </w:t></w:r><w:r><w:rPr><w:spacing w:val="0"/><w:w w:val="105"/></w:rPr><w:t>QC,</w:t></w:r><w:r><w:rPr><w:spacing w:val="8"/><w:w w:val="105"/></w:rPr><w:t xml:space="preserve"> </w:t></w:r><w:r><w:rPr><w:w w:val="105"/></w:rPr><w:t>Canada.</w:t></w:r><w:r><w:rPr><w:spacing w:val="22"/><w:w w:val="108"/></w:rPr><w:t xml:space="preserve"> </w:t></w:r></w:p><w:p><w:pPr><w:pStyle w:val="TextBody"/><w:spacing w:lineRule="auto" w:line="422"/><w:ind w:left="250" w:right="52" w:hanging="0"/><w:rPr></w:rPr></w:pPr><w:r><w:rPr><w:w w:val="105"/></w:rPr><w:t>Harold</w:t></w:r><w:r><w:rPr><w:spacing w:val="9"/><w:w w:val="105"/></w:rPr><w:t xml:space="preserve"> </w:t></w:r><w:r><w:rPr><w:w w:val="105"/></w:rPr><w:t>Vigneault,</w:t></w:r><w:r><w:rPr><w:spacing w:val="11"/><w:w w:val="105"/></w:rPr><w:t xml:space="preserve"> </w:t></w:r><w:r><w:rPr><w:spacing w:val="0"/><w:w w:val="105"/></w:rPr><w:t>Research</w:t></w:r><w:r><w:rPr><w:spacing w:val="9"/><w:w w:val="105"/></w:rPr><w:t xml:space="preserve"> </w:t></w:r><w:r><w:rPr><w:w w:val="105"/></w:rPr><w:t>Professional,</w:t></w:r><w:r><w:rPr><w:spacing w:val="11"/><w:w w:val="105"/></w:rPr><w:t xml:space="preserve"> </w:t></w:r><w:r><w:rPr><w:w w:val="105"/></w:rPr><w:t>INRS-ETE,</w:t></w:r><w:r><w:rPr><w:spacing w:val="9"/><w:w w:val="105"/></w:rPr><w:t xml:space="preserve"> </w:t></w:r><w:commentRangeStart w:id="1"/><w:r><w:rPr><w:w w:val="105"/></w:rPr><w:t>Qu</w:t></w:r><w:ins w:id="36" w:author="Rivard, Christine" w:date="2015-03-16T13:59:00Z"><w:r><w:rPr><w:w w:val="105"/></w:rPr><w:t>é</w:t></w:r></w:ins><w:del w:id="37" w:author="Rivard, Christine" w:date="2015-03-16T13:59:00Z"><w:r><w:rPr><w:w w:val="105"/></w:rPr><w:delText>e</w:delText></w:r></w:del><w:r><w:rPr><w:w w:val="105"/></w:rPr><w:t>bec</w:t></w:r><w:r><w:rPr><w:w w:val="105"/></w:rPr></w:r><w:commentRangeEnd w:id="1"/><w:r><w:commentReference w:id="1"/></w:r><w:r><w:rPr><w:w w:val="105"/></w:rPr><w:t>,</w:t></w:r><w:r><w:rPr><w:spacing w:val="10"/><w:w w:val="105"/></w:rPr><w:t xml:space="preserve"> </w:t></w:r><w:r><w:rPr><w:w w:val="105"/></w:rPr><w:t>QC,</w:t></w:r><w:r><w:rPr><w:spacing w:val="9"/><w:w w:val="105"/></w:rPr><w:t xml:space="preserve"> </w:t></w:r><w:r><w:rPr><w:w w:val="105"/></w:rPr><w:t>Canada.</w:t></w:r></w:p><w:p><w:pPr><w:pStyle w:val="TextBody"/><w:spacing w:lineRule="auto" w:line="422" w:before="7" w:after="0"/><w:ind w:left="250" w:right="938" w:hanging="0"/><w:rPr></w:rPr></w:pPr><w:r><w:rPr><w:w w:val="105"/></w:rPr><w:t>Marc</w:t></w:r><w:r><w:rPr><w:spacing w:val="14"/><w:w w:val="105"/></w:rPr><w:t xml:space="preserve"> </w:t></w:r><w:r><w:rPr><w:w w:val="105"/></w:rPr><w:t>Laurencelle,</w:t></w:r><w:r><w:rPr><w:spacing w:val="14"/><w:w w:val="105"/></w:rPr><w:t xml:space="preserve"> </w:t></w:r><w:r><w:rPr><w:w w:val="105"/></w:rPr><w:t>Ph</w:t></w:r><w:ins w:id="38" w:author="Rivard, Christine" w:date="2015-03-16T13:58:00Z"><w:r><w:rPr><w:w w:val="105"/></w:rPr><w:t>.</w:t></w:r></w:ins><w:r><w:rPr><w:w w:val="105"/></w:rPr><w:t>D</w:t></w:r><w:ins w:id="39" w:author="Rivard, Christine" w:date="2015-03-16T13:59:00Z"><w:r><w:rPr><w:w w:val="105"/></w:rPr><w:t>.</w:t></w:r></w:ins><w:r><w:rPr><w:spacing w:val="14"/><w:w w:val="105"/></w:rPr><w:t xml:space="preserve"> </w:t></w:r><w:r><w:rPr><w:w w:val="105"/></w:rPr><w:t>Student</w:t></w:r><w:r><w:rPr><w:spacing w:val="14"/><w:w w:val="105"/></w:rPr><w:t xml:space="preserve"> </w:t></w:r><w:r><w:rPr><w:w w:val="105"/></w:rPr><w:t>in</w:t></w:r><w:r><w:rPr><w:spacing w:val="15"/><w:w w:val="105"/></w:rPr><w:t xml:space="preserve"> </w:t></w:r><w:r><w:rPr><w:w w:val="105"/></w:rPr><w:t>Earth</w:t></w:r><w:r><w:rPr><w:spacing w:val="14"/><w:w w:val="105"/></w:rPr><w:t xml:space="preserve"> </w:t></w:r><w:r><w:rPr><w:w w:val="105"/></w:rPr><w:t>Sciences,</w:t></w:r><w:r><w:rPr><w:spacing w:val="14"/><w:w w:val="105"/></w:rPr><w:t xml:space="preserve"> </w:t></w:r><w:r><w:rPr><w:w w:val="105"/></w:rPr><w:t>INRS-ETE,</w:t></w:r><w:r><w:rPr><w:spacing w:val="14"/><w:w w:val="105"/></w:rPr><w:t xml:space="preserve"> </w:t></w:r><w:r><w:rPr><w:w w:val="105"/></w:rPr><w:t>Qu</w:t></w:r><w:ins w:id="40" w:author="Rivard, Christine" w:date="2015-03-16T13:59:00Z"><w:r><w:rPr><w:w w:val="105"/></w:rPr><w:t>é</w:t></w:r></w:ins><w:del w:id="41" w:author="Rivard, Christine" w:date="2015-03-16T13:59:00Z"><w:r><w:rPr><w:w w:val="105"/></w:rPr><w:delText>e</w:delText></w:r></w:del><w:r><w:rPr><w:w w:val="105"/></w:rPr><w:t>bec,</w:t></w:r><w:r><w:rPr><w:spacing w:val="15"/><w:w w:val="105"/></w:rPr><w:t xml:space="preserve"> </w:t></w:r><w:r><w:rPr><w:spacing w:val="0"/><w:w w:val="105"/></w:rPr><w:t>QC,</w:t></w:r><w:r><w:rPr><w:spacing w:val="14"/><w:w w:val="105"/></w:rPr><w:t xml:space="preserve"> </w:t></w:r><w:r><w:rPr><w:w w:val="105"/></w:rPr><w:t>Canada.</w:t></w:r><w:r><w:rPr><w:spacing w:val="22"/><w:w w:val="108"/></w:rPr><w:t xml:space="preserve"> </w:t></w:r><w:r><w:rPr><w:w w:val="105"/></w:rPr><w:t>Pierre</w:t></w:r><w:r><w:rPr><w:spacing w:val="16"/><w:w w:val="105"/></w:rPr><w:t xml:space="preserve"> </w:t></w:r><w:r><w:rPr><w:w w:val="105"/></w:rPr><w:t>Lade</w:t></w:r><w:r><w:rPr><w:spacing w:val="0"/><w:w w:val="105"/></w:rPr><w:t>v`</w:t></w:r><w:r><w:rPr><w:w w:val="105"/></w:rPr><w:t>eze,</w:t></w:r><w:r><w:rPr><w:spacing w:val="17"/><w:w w:val="105"/></w:rPr><w:t xml:space="preserve"> </w:t></w:r><w:r><w:rPr><w:w w:val="105"/></w:rPr><w:t>Ph</w:t></w:r><w:ins w:id="42" w:author="Rivard, Christine" w:date="2015-03-16T13:59:00Z"><w:r><w:rPr><w:w w:val="105"/></w:rPr><w:t>.</w:t></w:r></w:ins><w:r><w:rPr><w:w w:val="105"/></w:rPr><w:t>D</w:t></w:r><w:ins w:id="43" w:author="Rivard, Christine" w:date="2015-03-16T13:59:00Z"><w:r><w:rPr><w:w w:val="105"/></w:rPr><w:t>.</w:t></w:r></w:ins><w:r><w:rPr><w:spacing w:val="17"/><w:w w:val="105"/></w:rPr><w:t xml:space="preserve"> </w:t></w:r><w:r><w:rPr><w:w w:val="105"/></w:rPr><w:t>Student</w:t></w:r><w:r><w:rPr><w:spacing w:val="16"/><w:w w:val="105"/></w:rPr><w:t xml:space="preserve"> </w:t></w:r><w:r><w:rPr><w:w w:val="105"/></w:rPr><w:t>in</w:t></w:r><w:r><w:rPr><w:spacing w:val="17"/><w:w w:val="105"/></w:rPr><w:t xml:space="preserve"> </w:t></w:r><w:r><w:rPr><w:w w:val="105"/></w:rPr><w:t>Earth</w:t></w:r><w:r><w:rPr><w:spacing w:val="17"/><w:w w:val="105"/></w:rPr><w:t xml:space="preserve"> </w:t></w:r><w:r><w:rPr><w:w w:val="105"/></w:rPr><w:t>Sciences,</w:t></w:r><w:r><w:rPr><w:spacing w:val="16"/><w:w w:val="105"/></w:rPr><w:t xml:space="preserve"> </w:t></w:r><w:r><w:rPr><w:w w:val="105"/></w:rPr><w:t>INRS-ETE,</w:t></w:r><w:r><w:rPr><w:spacing w:val="17"/><w:w w:val="105"/></w:rPr><w:t xml:space="preserve"> </w:t></w:r><w:r><w:rPr><w:w w:val="105"/></w:rPr><w:t>Qu</w:t></w:r><w:ins w:id="44" w:author="Rivard, Christine" w:date="2015-03-16T14:00:00Z"><w:r><w:rPr><w:w w:val="105"/></w:rPr><w:t>é</w:t></w:r></w:ins><w:del w:id="45" w:author="Rivard, Christine" w:date="2015-03-16T14:00:00Z"><w:r><w:rPr><w:w w:val="105"/></w:rPr><w:delText>e</w:delText></w:r></w:del><w:r><w:rPr><w:w w:val="105"/></w:rPr><w:t>bec,</w:t></w:r><w:r><w:rPr><w:spacing w:val="17"/><w:w w:val="105"/></w:rPr><w:t xml:space="preserve"> </w:t></w:r><w:r><w:rPr><w:w w:val="105"/></w:rPr><w:t>QC,</w:t></w:r><w:r><w:rPr><w:spacing w:val="17"/><w:w w:val="105"/></w:rPr><w:t xml:space="preserve"> </w:t></w:r><w:r><w:rPr><w:w w:val="105"/></w:rPr><w:t>Canada.</w:t></w:r><w:r><w:rPr><w:w w:val="108"/></w:rPr><w:t xml:space="preserve"> </w:t></w:r><w:r><w:rPr><w:w w:val="105"/></w:rPr><w:t>Re</w:t></w:r><w:r><w:rPr><w:spacing w:val="0"/><w:w w:val="105"/></w:rPr><w:t>n´</w:t></w:r><w:r><w:rPr><w:w w:val="105"/></w:rPr><w:t>e Lefebvre,</w:t></w:r><w:r><w:rPr><w:spacing w:val="0"/><w:w w:val="105"/></w:rPr><w:t xml:space="preserve"> </w:t></w:r><w:r><w:rPr><w:w w:val="105"/></w:rPr><w:t>Professor in Hydrogeology,</w:t></w:r><w:r><w:rPr><w:spacing w:val="1"/><w:w w:val="105"/></w:rPr><w:t xml:space="preserve"> </w:t></w:r><w:r><w:rPr><w:w w:val="105"/></w:rPr><w:t>INRS-ETE, Qu</w:t></w:r><w:ins w:id="46" w:author="Rivard, Christine" w:date="2015-03-16T14:00:00Z"><w:r><w:rPr><w:w w:val="105"/></w:rPr><w:t>é</w:t></w:r></w:ins><w:del w:id="47" w:author="Rivard, Christine" w:date="2015-03-16T14:00:00Z"><w:r><w:rPr><w:w w:val="105"/></w:rPr><w:delText>e</w:delText></w:r></w:del><w:r><w:rPr><w:w w:val="105"/></w:rPr><w:t>bec, QC, Canada.</w:t></w:r></w:p><w:p><w:pPr><w:sectPr><w:type w:val="continuous"/><w:pgSz w:w="12240" w:h="15840"/><w:pgMar w:left="1020" w:right="1020" w:header="0" w:top="1040" w:footer="0" w:bottom="280" w:gutter="0"/><w:pgNumType w:fmt="decimal"/><w:formProt w:val="false"/><w:textDirection w:val="lrTb"/><w:docGrid w:type="default" w:linePitch="312" w:charSpace="4294965247"/></w:sectPr><w:pStyle w:val="TextBody"/><w:spacing w:before="8" w:after="0"/><w:ind w:left="250" w:hanging="0"/><w:rPr></w:rPr></w:pPr><w:r><w:rPr></w:rPr><w:t>Xavier</w:t></w:r><w:r><w:rPr><w:spacing w:val="18"/></w:rPr><w:t xml:space="preserve"> </w:t></w:r><w:r><w:rPr></w:rPr><w:t>Mal</w:t></w:r><w:del w:id="48" w:author="Rivard, Christine" w:date="2015-03-16T13:59:00Z"><w:r><w:rPr></w:rPr><w:delText>l</w:delText></w:r></w:del><w:r><w:rPr></w:rPr><w:t>et,</w:t></w:r><w:r><w:rPr><w:spacing w:val="20"/></w:rPr><w:t xml:space="preserve"> </w:t></w:r><w:r><w:rPr><w:spacing w:val="0"/></w:rPr><w:t>Research</w:t></w:r><w:r><w:rPr><w:spacing w:val="17"/></w:rPr><w:t xml:space="preserve"> </w:t></w:r><w:r><w:rPr></w:rPr><w:t>Technician,</w:t></w:r><w:r><w:rPr><w:spacing w:val="21"/></w:rPr><w:t xml:space="preserve"> </w:t></w:r><w:r><w:rPr></w:rPr><w:t>Geological</w:t></w:r><w:r><w:rPr><w:spacing w:val="18"/></w:rPr><w:t xml:space="preserve"> </w:t></w:r><w:r><w:rPr></w:rPr><w:t>Survey</w:t></w:r><w:r><w:rPr><w:spacing w:val="17"/></w:rPr><w:t xml:space="preserve"> </w:t></w:r><w:r><w:rPr></w:rPr><w:t>of</w:t></w:r><w:r><w:rPr><w:spacing w:val="17"/></w:rPr><w:t xml:space="preserve"> </w:t></w:r><w:r><w:rPr></w:rPr><w:t>Canada</w:t></w:r><w:r><w:rPr><w:spacing w:val="19"/></w:rPr><w:t xml:space="preserve"> </w:t></w:r><w:r><w:rPr></w:rPr><w:t>–</w:t></w:r><w:r><w:rPr><w:spacing w:val="17"/></w:rPr><w:t xml:space="preserve"> </w:t></w:r><w:r><w:rPr></w:rPr><w:t>Qu</w:t></w:r><w:ins w:id="49" w:author="Rivard, Christine" w:date="2015-03-16T14:00:00Z"><w:r><w:rPr></w:rPr><w:t>é</w:t></w:r></w:ins><w:del w:id="50" w:author="Rivard, Christine" w:date="2015-03-16T14:00:00Z"><w:r><w:rPr></w:rPr><w:delText>e</w:delText></w:r></w:del><w:r><w:rPr></w:rPr><w:t>bec</w:t></w:r><w:r><w:rPr><w:spacing w:val="17"/></w:rPr><w:t xml:space="preserve"> </w:t></w:r><w:r><w:rPr></w:rPr><w:t>Division,</w:t></w:r><w:r><w:rPr><w:spacing w:val="19"/></w:rPr><w:t xml:space="preserve"> </w:t></w:r><w:r><w:rPr></w:rPr><w:t>QC,</w:t></w:r><w:r><w:rPr><w:spacing w:val="17"/></w:rPr><w:t xml:space="preserve"> </w:t></w:r><w:r><w:rPr></w:rPr><w:t>Canada.</w:t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spacing w:before="7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Normal"/><w:spacing w:before="22" w:after="0"/><w:ind w:left="113" w:hanging="0"/><w:rPr><w:rFonts w:ascii="Georgia" w:hAnsi="Georgia" w:eastAsia="Georgia" w:cs="Georgia"/><w:sz w:val="49"/><w:szCs w:val="49"/></w:rPr></w:pPr><w:r><w:rPr><w:rFonts w:ascii="Georgia" w:hAnsi="Georgia"/><w:b/><w:sz w:val="49"/></w:rPr><w:t>Foreword</w:t></w:r></w:p><w:p><w:pPr><w:pStyle w:val="Normal"/><w:spacing w:before="5" w:after="0"/><w:rPr><w:rFonts w:ascii="Georgia" w:hAnsi="Georgia" w:eastAsia="Georgia" w:cs="Georgia"/><w:b/><w:b/><w:bCs/><w:sz w:val="66"/><w:szCs w:val="66"/></w:rPr></w:pPr><w:r><w:rPr><w:rFonts w:eastAsia="Georgia" w:cs="Georgia" w:ascii="Georgia" w:hAnsi="Georgia"/><w:b/><w:bCs/><w:sz w:val="66"/><w:szCs w:val="66"/></w:rPr></w:r></w:p><w:p><w:pPr><w:pStyle w:val="TextBody"/><w:ind w:left="101" w:hanging="0"/><w:rPr><w:w w:val="105"/></w:rPr></w:pPr><w:r><w:rPr><w:w w:val="105"/></w:rPr><w:t>WHAT</w:t></w:r><w:r><w:rPr><w:spacing w:val="10"/><w:w w:val="105"/></w:rPr><w:t xml:space="preserve"> </w:t></w:r><w:r><w:rPr><w:w w:val="105"/></w:rPr><w:t>started</w:t></w:r><w:r><w:rPr><w:spacing w:val="11"/><w:w w:val="105"/></w:rPr><w:t xml:space="preserve"> </w:t></w:r><w:r><w:rPr><w:w w:val="105"/></w:rPr><w:t>originally</w:t></w:r><w:r><w:rPr><w:spacing w:val="11"/><w:w w:val="105"/></w:rPr><w:t xml:space="preserve"> </w:t></w:r><w:r><w:rPr><w:w w:val="105"/></w:rPr><w:t>as</w:t></w:r><w:r><w:rPr><w:spacing w:val="11"/><w:w w:val="105"/></w:rPr><w:t xml:space="preserve"> </w:t></w:r><w:r><w:rPr><w:w w:val="105"/></w:rPr><w:t>a</w:t></w:r><w:r><w:rPr><w:spacing w:val="11"/><w:w w:val="105"/></w:rPr><w:t xml:space="preserve"> </w:t></w:r><w:r><w:rPr><w:w w:val="105"/></w:rPr><w:t>little</w:t></w:r><w:r><w:rPr><w:spacing w:val="10"/><w:w w:val="105"/></w:rPr><w:t xml:space="preserve"> </w:t></w:r><w:r><w:rPr><w:w w:val="105"/></w:rPr><w:t>piece</w:t></w:r><w:r><w:rPr><w:spacing w:val="9"/><w:w w:val="105"/></w:rPr><w:t xml:space="preserve"> </w:t></w:r><w:r><w:rPr><w:w w:val="105"/></w:rPr><w:t>of</w:t></w:r><w:r><w:rPr><w:spacing w:val="11"/><w:w w:val="105"/></w:rPr><w:t xml:space="preserve"> </w:t></w:r><w:r><w:rPr><w:spacing w:val="0"/><w:w w:val="105"/></w:rPr><w:t>code</w:t></w:r><w:r><w:rPr><w:spacing w:val="11"/><w:w w:val="105"/></w:rPr><w:t xml:space="preserve"> </w:t></w:r><w:r><w:rPr><w:w w:val="105"/></w:rPr><w:t>to</w:t></w:r><w:r><w:rPr><w:spacing w:val="11"/><w:w w:val="105"/></w:rPr><w:t xml:space="preserve"> </w:t></w:r><w:r><w:rPr><w:w w:val="105"/></w:rPr><w:t>fill</w:t></w:r><w:r><w:rPr><w:spacing w:val="11"/><w:w w:val="105"/></w:rPr><w:t xml:space="preserve"> </w:t></w:r><w:r><w:rPr><w:w w:val="105"/></w:rPr><w:t>missing</w:t></w:r><w:r><w:rPr><w:spacing w:val="11"/><w:w w:val="105"/></w:rPr><w:t xml:space="preserve"> </w:t></w:r><w:ins w:id="51" w:author="Rivard, Christine" w:date="2015-03-16T16:33:00Z"><w:commentRangeStart w:id="2"/><w:r><w:rPr><w:spacing w:val="11"/><w:w w:val="105"/></w:rPr><w:t xml:space="preserve">climate </w:t></w:r></w:ins><w:r><w:rPr><w:w w:val="105"/></w:rPr><w:t>data</w:t></w:r><w:r><w:rPr><w:spacing w:val="10"/><w:w w:val="105"/></w:rPr><w:t xml:space="preserve"> </w:t></w:r><w:ins w:id="52" w:author="Rivard, Christine" w:date="2015-03-16T16:32:00Z"><w:r><w:rPr><w:spacing w:val="10"/><w:w w:val="105"/></w:rPr><w:t>and creat</w:t></w:r></w:ins><w:ins w:id="53" w:author="Rivard, Christine" w:date="2015-03-16T16:33:00Z"><w:r><w:rPr><w:spacing w:val="10"/><w:w w:val="105"/></w:rPr><w:t>e</w:t></w:r></w:ins><w:ins w:id="54" w:author="Rivard, Christine" w:date="2015-03-16T16:32:00Z"><w:r><w:rPr><w:spacing w:val="10"/><w:w w:val="105"/></w:rPr><w:t xml:space="preserve"> </w:t></w:r></w:ins><w:ins w:id="55" w:author="Rivard, Christine" w:date="2015-03-16T16:33:00Z"><w:r><w:rPr><w:spacing w:val="10"/><w:w w:val="105"/></w:rPr><w:t>automatic</w:t></w:r></w:ins><w:ins w:id="56" w:author="Rivard, Christine" w:date="2015-03-16T16:32:00Z"><w:r><w:rPr><w:spacing w:val="10"/><w:w w:val="105"/></w:rPr><w:t xml:space="preserve"> </w:t></w:r></w:ins><w:ins w:id="57" w:author="Rivard, Christine" w:date="2015-03-16T16:33:00Z"><w:r><w:rPr><w:spacing w:val="10"/><w:w w:val="105"/></w:rPr><w:t xml:space="preserve">graphs </w:t></w:r></w:ins><w:del w:id="58" w:author="Rivard, Christine" w:date="2015-03-16T16:33:00Z"><w:r><w:rPr><w:w w:val="105"/></w:rPr><w:delText>in</w:delText></w:r></w:del><w:del w:id="59" w:author="Rivard, Christine" w:date="2015-03-16T16:33:00Z"><w:r><w:rPr><w:spacing w:val="10"/><w:w w:val="105"/></w:rPr><w:delText xml:space="preserve"> </w:delText></w:r></w:del><w:ins w:id="60" w:author="Rivard, Christine" w:date="2015-03-16T16:33:00Z"><w:r><w:rPr><w:w w:val="105"/></w:rPr><w:t xml:space="preserve">turned out into a 10 000 line code that </w:t></w:r></w:ins><w:ins w:id="61" w:author="Rivard, Christine" w:date="2015-03-16T16:34:00Z"><w:r><w:rPr><w:w w:val="105"/></w:rPr><w:t>allows the user to:</w:t></w:r></w:ins></w:p><w:p><w:pPr><w:pStyle w:val="TextBody"/><w:numPr><w:ilvl w:val="0"/><w:numId w:val="15"/></w:numPr><w:pPrChange w:id="0" w:author="Rivard, Christine" w:date="2015-03-16T16:34:00Z"><w:pPr><w:ind w:left="101" w:hanging="0"/></w:pPr></w:pPrChange><w:rPr></w:rPr></w:pPr><w:ins w:id="62" w:author="Rivard, Christine" w:date="2015-03-16T16:34:00Z"><w:r><w:rPr><w:w w:val="105"/></w:rPr><w:t xml:space="preserve">Download Environment Canada climate data on a daily basis for </w:t></w:r></w:ins><w:ins w:id="63" w:author="Rivard, Christine" w:date="2015-03-16T16:35:00Z"><w:r><w:rPr><w:w w:val="105"/></w:rPr><w:t>any given period;</w:t></w:r></w:ins></w:p><w:p><w:pPr><w:pStyle w:val="TextBody"/><w:numPr><w:ilvl w:val="0"/><w:numId w:val="15"/></w:numPr><w:pPrChange w:id="0" w:author="Rivard, Christine" w:date="2015-03-16T16:34:00Z"><w:pPr><w:ind w:left="101" w:hanging="0"/></w:pPr></w:pPrChange><w:rPr></w:rPr></w:pPr><w:ins w:id="64" w:author="Rivard, Christine" w:date="2015-03-16T16:35:00Z"><w:r><w:rPr><w:w w:val="105"/></w:rPr><w:t xml:space="preserve">Fill out missing </w:t></w:r></w:ins><w:ins w:id="65" w:author="Rivard, Christine" w:date="2015-03-16T16:36:00Z"><w:r><w:rPr><w:w w:val="105"/></w:rPr><w:t xml:space="preserve">climate </w:t></w:r></w:ins><w:ins w:id="66" w:author="Rivard, Christine" w:date="2015-03-16T16:35:00Z"><w:r><w:rPr><w:w w:val="105"/></w:rPr><w:t>data using different options;</w:t></w:r></w:ins></w:p><w:p><w:pPr><w:pStyle w:val="TextBody"/><w:numPr><w:ilvl w:val="0"/><w:numId w:val="15"/></w:numPr><w:pPrChange w:id="0" w:author="Rivard, Christine" w:date="2015-03-16T16:34:00Z"><w:pPr><w:ind w:left="101" w:hanging="0"/></w:pPr></w:pPrChange><w:rPr></w:rPr></w:pPr><w:ins w:id="67" w:author="Rivard, Christine" w:date="2015-03-16T16:35:00Z"><w:r><w:rPr><w:w w:val="105"/></w:rPr><w:t xml:space="preserve">Generate graphs </w:t></w:r></w:ins><w:ins w:id="68" w:author="Rivard, Christine" w:date="2015-03-16T16:36:00Z"><w:r><w:rPr><w:w w:val="105"/></w:rPr><w:t xml:space="preserve">showing daily climate data and hydrographs that can be </w:t></w:r></w:ins><w:ins w:id="69" w:author="Rivard, Christine" w:date="2015-03-16T16:45:00Z"><w:r><w:rPr><w:w w:val="105"/></w:rPr><w:t xml:space="preserve">easily </w:t></w:r></w:ins><w:ins w:id="70" w:author="Rivard, Christine" w:date="2015-03-16T16:37:00Z"><w:r><w:rPr><w:w w:val="105"/></w:rPr><w:t xml:space="preserve">looked at </w:t></w:r></w:ins><w:ins w:id="71" w:author="Rivard, Christine" w:date="2015-03-17T09:32:00Z"><w:r><w:rPr><w:w w:val="105"/></w:rPr><w:t xml:space="preserve">over </w:t></w:r></w:ins><w:ins w:id="72" w:author="Rivard, Christine" w:date="2015-03-16T16:37:00Z"><w:r><w:rPr><w:w w:val="105"/></w:rPr><w:t xml:space="preserve">different </w:t></w:r></w:ins><w:ins w:id="73" w:author="Rivard, Christine" w:date="2015-03-16T16:45:00Z"><w:r><w:rPr><w:w w:val="105"/></w:rPr><w:t xml:space="preserve">time </w:t></w:r></w:ins><w:ins w:id="74" w:author="Rivard, Christine" w:date="2015-03-16T16:37:00Z"><w:r><w:rPr><w:w w:val="105"/></w:rPr><w:t>scales</w:t></w:r></w:ins><w:ins w:id="75" w:author="Rivard, Christine" w:date="2015-03-17T09:32:00Z"><w:r><w:rPr><w:w w:val="105"/></w:rPr><w:t>;</w:t></w:r></w:ins><w:ins w:id="76" w:author="Rivard, Christine" w:date="2015-03-16T16:36:00Z"><w:r><w:rPr><w:w w:val="105"/></w:rPr><w:t xml:space="preserve"> </w:t></w:r></w:ins></w:p><w:p><w:pPr><w:pStyle w:val="TextBody"/><w:numPr><w:ilvl w:val="0"/><w:numId w:val="15"/></w:numPr><w:pPrChange w:id="0" w:author="Rivard, Christine" w:date="2015-03-16T16:34:00Z"><w:pPr><w:ind w:left="101" w:hanging="0"/></w:pPr></w:pPrChange><w:rPr></w:rPr></w:pPr><w:r><w:rPr><w:w w:val="105"/></w:rPr><w:t>Assess</w:t></w:r><w:ins w:id="78" w:author="Rivard, Christine" w:date="2015-03-16T16:37:00Z"><w:r><w:rPr><w:w w:val="105"/></w:rPr><w:t xml:space="preserve"> a recharge rate based on a well hydrograph and </w:t></w:r></w:ins><w:ins w:id="79" w:author="Rivard, Christine" w:date="2015-03-16T16:38:00Z"><w:r><w:rPr><w:w w:val="105"/></w:rPr><w:t>a basic water budget to estimate the specific yield</w:t></w:r></w:ins><w:r><w:rPr><w:w w:val="105"/></w:rPr><w:t>.</w:t></w:r><w:commentRangeEnd w:id="2"/><w:r><w:commentReference w:id="2"/></w:r><w:r><w:rPr><w:w w:val="105"/></w:rPr></w:r></w:p><w:p><w:pPr><w:pStyle w:val="TextBody"/><w:spacing w:before="13" w:after="0"/><w:ind w:left="0" w:hanging="0"/><w:pPrChange w:id="0" w:author="Rivard, Christine" w:date="2015-03-16T16:35:00Z"><w:pPr><w:ind w:left="465" w:hanging="0"/><w:spacing w:before="13" w:after="0"/></w:pPr></w:pPrChange><w:rPr></w:rPr></w:pPr><w:r><w:rPr><w:w w:val="105"/></w:rPr><w:t>This</w:t></w:r><w:r><w:rPr><w:spacing w:val="11"/><w:w w:val="105"/></w:rPr><w:t xml:space="preserve"> </w:t></w:r><w:r><w:rPr><w:w w:val="105"/></w:rPr><w:t>document</w:t></w:r><w:r><w:rPr><w:spacing w:val="10"/><w:w w:val="105"/></w:rPr><w:t xml:space="preserve"> </w:t></w:r><w:r><w:rPr><w:w w:val="105"/></w:rPr><w:t>is</w:t></w:r><w:r><w:rPr><w:spacing w:val="12"/><w:w w:val="105"/></w:rPr><w:t xml:space="preserve"> </w:t></w:r><w:r><w:rPr><w:w w:val="105"/></w:rPr><w:t>divided</w:t></w:r><w:r><w:rPr><w:spacing w:val="10"/><w:w w:val="105"/></w:rPr><w:t xml:space="preserve"> </w:t></w:r><w:r><w:rPr><w:w w:val="105"/></w:rPr><w:t>in</w:t></w:r><w:r><w:rPr><w:spacing w:val="12"/><w:w w:val="105"/></w:rPr><w:t xml:space="preserve"> </w:t></w:r><w:r><w:rPr><w:w w:val="105"/></w:rPr><w:t>two</w:t></w:r><w:r><w:rPr><w:spacing w:val="11"/><w:w w:val="105"/></w:rPr><w:t xml:space="preserve"> </w:t></w:r><w:r><w:rPr><w:w w:val="105"/></w:rPr><w:t>parts:</w:t></w:r><w:r><w:rPr><w:spacing w:val="35"/><w:w w:val="105"/></w:rPr><w:t xml:space="preserve"> </w:t></w:r><w:ins w:id="80" w:author="Rivard, Christine" w:date="2015-03-16T16:00:00Z"><w:r><w:rPr><w:spacing w:val="35"/><w:w w:val="105"/></w:rPr><w:t xml:space="preserve">the </w:t></w:r></w:ins><w:r><w:rPr><w:w w:val="105"/></w:rPr><w:t>User</w:t></w:r><w:ins w:id="81" w:author="Rivard, Christine" w:date="2015-03-16T16:45:00Z"><w:r><w:rPr><w:w w:val="105"/></w:rPr><w:t>’s?</w:t></w:r></w:ins><w:r><w:rPr><w:spacing w:val="12"/><w:w w:val="105"/></w:rPr><w:t xml:space="preserve"> </w:t></w:r><w:r><w:rPr><w:w w:val="105"/></w:rPr><w:t>Manu</w:t></w:r><w:ins w:id="82" w:author="Rivard, Christine" w:date="2015-03-16T16:00:00Z"><w:r><w:rPr><w:w w:val="105"/></w:rPr><w:t>a</w:t></w:r></w:ins><w:del w:id="83" w:author="Rivard, Christine" w:date="2015-03-16T16:00:00Z"><w:r><w:rPr><w:w w:val="105"/></w:rPr><w:delText>e</w:delText></w:r></w:del><w:r><w:rPr><w:w w:val="105"/></w:rPr><w:t>l</w:t></w:r><w:r><w:rPr><w:spacing w:val="11"/><w:w w:val="105"/></w:rPr><w:t xml:space="preserve"> </w:t></w:r><w:r><w:rPr><w:w w:val="105"/></w:rPr><w:t>and</w:t></w:r><w:r><w:rPr><w:spacing w:val="11"/><w:w w:val="105"/></w:rPr><w:t xml:space="preserve"> </w:t></w:r><w:ins w:id="84" w:author="Rivard, Christine" w:date="2015-03-16T16:00:00Z"><w:r><w:rPr><w:spacing w:val="11"/><w:w w:val="105"/></w:rPr><w:t xml:space="preserve">the </w:t></w:r></w:ins><w:del w:id="85" w:author="Rivard, Christine" w:date="2015-03-16T16:19:00Z"><w:r><w:rPr><w:w w:val="105"/></w:rPr><w:delText>Theoretical</w:delText></w:r></w:del><w:del w:id="86" w:author="Rivard, Christine" w:date="2015-03-16T16:19:00Z"><w:r><w:rPr><w:spacing w:val="13"/><w:w w:val="105"/></w:rPr><w:delText xml:space="preserve"> </w:delText></w:r></w:del><w:del w:id="87" w:author="Rivard, Christine" w:date="2015-03-16T16:19:00Z"><w:r><w:rPr><w:w w:val="105"/></w:rPr><w:delText>Basis</w:delText></w:r></w:del><w:ins w:id="88" w:author="Rivard, Christine" w:date="2015-03-16T16:15:00Z"><w:r><w:rPr><w:w w:val="105"/></w:rPr><w:t>Technical</w:t></w:r></w:ins><w:ins w:id="89" w:author="Rivard, Christine" w:date="2015-03-16T16:15:00Z"><w:r><w:rPr><w:spacing w:val="6"/><w:w w:val="105"/></w:rPr><w:t xml:space="preserve"> </w:t></w:r></w:ins><w:ins w:id="90" w:author="Rivard, Christine" w:date="2015-03-16T16:15:00Z"><w:r><w:rPr><w:w w:val="105"/></w:rPr><w:t>Documentation</w:t></w:r></w:ins><w:r><w:rPr><w:w w:val="105"/></w:rPr><w:t>.</w:t></w:r></w:p><w:p><w:pPr><w:pStyle w:val="TextBody"/><w:spacing w:before="13" w:after="0"/><w:ind w:left="0" w:hanging="0"/><w:pPrChange w:id="0" w:author="Rivard, Christine" w:date="2015-03-16T16:35:00Z"><w:pPr><w:ind w:left="465" w:hanging="0"/><w:spacing w:before="13" w:after="0"/></w:pPr></w:pPrChange><w:rPr></w:rPr></w:pPr><w:r><w:rPr><w:w w:val="105"/></w:rPr><w:t>The</w:t></w:r><w:r><w:rPr><w:spacing w:val="15"/><w:w w:val="105"/></w:rPr><w:t xml:space="preserve"> </w:t></w:r><w:ins w:id="91" w:author="Rivard, Christine" w:date="2015-03-16T16:00:00Z"><w:r><w:rPr><w:spacing w:val="15"/><w:w w:val="105"/></w:rPr><w:t xml:space="preserve">first </w:t></w:r></w:ins><w:r><w:rPr><w:w w:val="105"/></w:rPr><w:t>part</w:t></w:r><w:ins w:id="92" w:author="Rivard, Christine" w:date="2015-03-16T16:01:00Z"><w:r><w:rPr><w:w w:val="105"/></w:rPr><w:t>,</w:t></w:r></w:ins><w:r><w:rPr><w:spacing w:val="16"/><w:w w:val="105"/></w:rPr><w:t xml:space="preserve"> </w:t></w:r><w:r><w:rPr><w:w w:val="105"/></w:rPr><w:t>User</w:t></w:r><w:ins w:id="93" w:author="Rivard, Christine" w:date="2015-03-16T16:45:00Z"><w:r><w:rPr><w:w w:val="105"/></w:rPr><w:t>’s</w:t></w:r></w:ins><w:r><w:rPr><w:spacing w:val="16"/><w:w w:val="105"/></w:rPr><w:t xml:space="preserve"> </w:t></w:r><w:r><w:rPr><w:w w:val="105"/></w:rPr><w:t>Manual</w:t></w:r><w:ins w:id="94" w:author="Rivard, Christine" w:date="2015-03-16T16:01:00Z"><w:r><w:rPr><w:w w:val="105"/></w:rPr><w:t>,</w:t></w:r></w:ins><w:r><w:rPr><w:spacing w:val="16"/><w:w w:val="105"/></w:rPr><w:t xml:space="preserve"> </w:t></w:r><w:r><w:rPr><w:w w:val="105"/></w:rPr><w:t>contains</w:t></w:r><w:r><w:rPr><w:spacing w:val="17"/><w:w w:val="105"/></w:rPr><w:t xml:space="preserve"> </w:t></w:r><w:r><w:rPr><w:w w:val="105"/></w:rPr><w:t>all</w:t></w:r><w:r><w:rPr><w:spacing w:val="16"/><w:w w:val="105"/></w:rPr><w:t xml:space="preserve"> </w:t></w:r><w:r><w:rPr><w:w w:val="105"/></w:rPr><w:t>the</w:t></w:r><w:r><w:rPr><w:spacing w:val="15"/><w:w w:val="105"/></w:rPr><w:t xml:space="preserve"> </w:t></w:r><w:r><w:rPr><w:w w:val="105"/></w:rPr><w:t>information</w:t></w:r><w:r><w:rPr><w:spacing w:val="15"/><w:w w:val="105"/></w:rPr><w:t xml:space="preserve"> </w:t></w:r><w:r><w:rPr><w:w w:val="105"/></w:rPr><w:t>relative</w:t></w:r><w:r><w:rPr><w:spacing w:val="16"/><w:w w:val="105"/></w:rPr><w:t xml:space="preserve"> </w:t></w:r><w:r><w:rPr><w:w w:val="105"/></w:rPr><w:t>to</w:t></w:r><w:r><w:rPr><w:spacing w:val="16"/><w:w w:val="105"/></w:rPr><w:t xml:space="preserve"> </w:t></w:r><w:r><w:rPr><w:w w:val="105"/></w:rPr><w:t>the</w:t></w:r><w:r><w:rPr><w:spacing w:val="16"/><w:w w:val="105"/></w:rPr><w:t xml:space="preserve"> </w:t></w:r><w:ins w:id="95" w:author="Rivard, Christine" w:date="2015-03-16T16:47:00Z"><w:r><w:rPr><w:spacing w:val="16"/><w:w w:val="105"/></w:rPr><w:t xml:space="preserve">practical? </w:t></w:r></w:ins><w:r><w:rPr><w:w w:val="105"/></w:rPr><w:t>use</w:t></w:r><w:r><w:rPr><w:spacing w:val="16"/><w:w w:val="105"/></w:rPr><w:t xml:space="preserve"> </w:t></w:r><w:r><w:rPr><w:w w:val="105"/></w:rPr><w:t>of</w:t></w:r><w:r><w:rPr><w:spacing w:val="15"/><w:w w:val="105"/></w:rPr><w:t xml:space="preserve"> </w:t></w:r><w:r><w:rPr><w:w w:val="105"/></w:rPr><w:t>the</w:t></w:r><w:r><w:rPr><w:spacing w:val="16"/><w:w w:val="105"/></w:rPr><w:t xml:space="preserve"> </w:t></w:r><w:r><w:rPr><w:w w:val="105"/></w:rPr><w:t>software</w:t></w:r><w:ins w:id="96" w:author="Rivard, Christine" w:date="2015-03-16T16:41:00Z"><w:r><w:rPr><w:w w:val="105"/></w:rPr><w:t xml:space="preserve">, such as </w:t></w:r></w:ins><w:ins w:id="97" w:author="Rivard, Christine" w:date="2015-03-16T16:43:00Z"><w:r><w:rPr><w:w w:val="105"/></w:rPr><w:t xml:space="preserve">how to define the “Projects”, how to prepare the </w:t></w:r></w:ins><w:ins w:id="98" w:author="Rivard, Christine" w:date="2015-03-16T16:48:00Z"><w:r><w:rPr><w:w w:val="105"/></w:rPr><w:t xml:space="preserve">water-level </w:t></w:r></w:ins><w:ins w:id="99" w:author="Rivard, Christine" w:date="2015-03-16T16:43:00Z"><w:r><w:rPr><w:w w:val="105"/></w:rPr><w:t xml:space="preserve">dataset and how to </w:t></w:r></w:ins><w:ins w:id="100" w:author="Rivard, Christine" w:date="2015-03-16T16:49:00Z"><w:r><w:rPr><w:w w:val="105"/></w:rPr><w:t>make the best use of barometric measurements</w:t></w:r></w:ins><w:r><w:rPr><w:w w:val="105"/></w:rPr><w:t>.</w:t></w:r><w:ins w:id="101" w:author="Rivard, Christine" w:date="2015-03-16T16:22:00Z"><w:r><w:rPr><w:w w:val="105"/></w:rPr><w:t xml:space="preserve"> </w:t></w:r></w:ins></w:p><w:p><w:pPr><w:pStyle w:val="TextBody"/><w:spacing w:before="13" w:after="0"/><w:ind w:left="0" w:hanging="0"/><w:pPrChange w:id="0" w:author="Rivard, Christine" w:date="2015-03-16T16:35:00Z"><w:pPr><w:ind w:firstLine="351"/><w:spacing w:lineRule="auto" w:line="249" w:before="13" w:after="0"/></w:pPr></w:pPrChange><w:rPr></w:rPr></w:pPr><w:ins w:id="103" w:author="Rivard, Christine" w:date="2015-03-16T16:03:00Z"><w:r><w:rPr><w:w w:val="105"/></w:rPr><w:t xml:space="preserve">The </w:t></w:r></w:ins><w:ins w:id="104" w:author="Rivard, Christine" w:date="2015-03-16T16:20:00Z"><w:r><w:rPr><w:w w:val="105"/></w:rPr><w:t>Technical</w:t></w:r></w:ins><w:ins w:id="105" w:author="Rivard, Christine" w:date="2015-03-16T16:20:00Z"><w:r><w:rPr><w:spacing w:val="6"/><w:w w:val="105"/></w:rPr><w:t xml:space="preserve"> </w:t></w:r></w:ins><w:ins w:id="106" w:author="Rivard, Christine" w:date="2015-03-16T16:20:00Z"><w:r><w:rPr><w:w w:val="105"/></w:rPr><w:t>Documentation</w:t></w:r></w:ins><w:ins w:id="107" w:author="Rivard, Christine" w:date="2015-03-16T16:20:00Z"><w:r><w:rPr><w:w w:val="105"/></w:rPr><w:t xml:space="preserve"> </w:t></w:r></w:ins><w:del w:id="108" w:author="Rivard, Christine" w:date="2015-03-16T16:19:00Z"><w:r><w:rPr><w:w w:val="105"/></w:rPr><w:delText>Theoretical</w:delText></w:r></w:del><w:del w:id="109" w:author="Rivard, Christine" w:date="2015-03-16T16:19:00Z"><w:r><w:rPr><w:spacing w:val="48"/><w:w w:val="105"/></w:rPr><w:delText xml:space="preserve"> </w:delText></w:r></w:del><w:del w:id="110" w:author="Rivard, Christine" w:date="2015-03-16T16:19:00Z"><w:r><w:rPr><w:w w:val="105"/></w:rPr><w:delText>Basis</w:delText></w:r></w:del><w:del w:id="111" w:author="Rivard, Christine" w:date="2015-03-16T16:19:00Z"><w:r><w:rPr><w:spacing w:val="48"/><w:w w:val="105"/></w:rPr><w:delText xml:space="preserve"> </w:delText></w:r></w:del><w:ins w:id="112" w:author="Rivard, Christine" w:date="2015-03-16T16:04:00Z"><w:r><w:rPr><w:spacing w:val="48"/><w:w w:val="105"/></w:rPr><w:t xml:space="preserve">part </w:t></w:r></w:ins><w:r><w:rPr><w:w w:val="105"/></w:rPr><w:t>contains</w:t></w:r><w:r><w:rPr><w:spacing w:val="49"/><w:w w:val="105"/></w:rPr><w:t xml:space="preserve"> </w:t></w:r><w:ins w:id="113" w:author="Rivard, Christine" w:date="2015-03-16T16:03:00Z"><w:r><w:rPr><w:spacing w:val="49"/><w:w w:val="105"/></w:rPr><w:t xml:space="preserve">a </w:t></w:r></w:ins><w:r><w:rPr><w:w w:val="105"/></w:rPr><w:t>literature</w:t></w:r><w:r><w:rPr><w:spacing w:val="48"/><w:w w:val="105"/></w:rPr><w:t xml:space="preserve"> </w:t></w:r><w:r><w:rPr><w:w w:val="105"/></w:rPr><w:t>review,</w:t></w:r><w:r><w:rPr><w:spacing w:val="51"/><w:w w:val="105"/></w:rPr><w:t xml:space="preserve"> </w:t></w:r><w:ins w:id="114" w:author="Rivard, Christine" w:date="2015-03-16T16:10:00Z"><w:r><w:rPr><w:spacing w:val="51"/><w:w w:val="105"/></w:rPr><w:t xml:space="preserve">as well as </w:t></w:r></w:ins><w:r><w:rPr><w:w w:val="105"/></w:rPr><w:t>mathematics</w:t></w:r><w:r><w:rPr><w:spacing w:val="47"/><w:w w:val="105"/></w:rPr><w:t xml:space="preserve"> </w:t></w:r><w:r><w:rPr><w:w w:val="105"/></w:rPr><w:t>and</w:t></w:r><w:r><w:rPr><w:spacing w:val="49"/><w:w w:val="105"/></w:rPr><w:t xml:space="preserve"> </w:t></w:r><w:r><w:rPr><w:w w:val="105"/></w:rPr><w:t>theoretical</w:t></w:r><w:r><w:rPr><w:spacing w:val="47"/><w:w w:val="105"/></w:rPr><w:t xml:space="preserve"> </w:t></w:r><w:del w:id="115" w:author="Rivard, Christine" w:date="2015-03-16T16:13:00Z"><w:r><w:rPr><w:w w:val="105"/></w:rPr><w:delText>development</w:delText></w:r></w:del><w:del w:id="116" w:author="Rivard, Christine" w:date="2015-03-16T16:13:00Z"><w:r><w:rPr><w:spacing w:val="48"/><w:w w:val="105"/></w:rPr><w:delText xml:space="preserve"> </w:delText></w:r></w:del><w:del w:id="117" w:author="Rivard, Christine" w:date="2015-03-16T16:13:00Z"><w:r><w:rPr><w:w w:val="105"/></w:rPr><w:delText>and</w:delText></w:r></w:del><w:del w:id="118" w:author="Rivard, Christine" w:date="2015-03-16T16:13:00Z"><w:r><w:rPr><w:w w:val="110"/></w:rPr><w:delText xml:space="preserve"> </w:delText></w:r></w:del><w:del w:id="119" w:author="Rivard, Christine" w:date="2015-03-16T16:10:00Z"><w:r><w:rPr><w:w w:val="105"/></w:rPr><w:delText>theoretical</w:delText></w:r></w:del><w:del w:id="120" w:author="Rivard, Christine" w:date="2015-03-16T16:10:00Z"><w:r><w:rPr><w:spacing w:val="8"/><w:w w:val="105"/></w:rPr><w:delText xml:space="preserve"> </w:delText></w:r></w:del><w:r><w:rPr><w:w w:val="105"/></w:rPr><w:t>concepts</w:t></w:r><w:r><w:rPr><w:spacing w:val="10"/><w:w w:val="105"/></w:rPr><w:t xml:space="preserve"> </w:t></w:r><w:ins w:id="121" w:author="Rivard, Christine" w:date="2015-03-16T16:13:00Z"><w:r><w:rPr><w:spacing w:val="10"/><w:w w:val="105"/></w:rPr><w:t xml:space="preserve">behind the development of </w:t></w:r></w:ins><w:del w:id="122" w:author="Rivard, Christine" w:date="2015-03-16T16:13:00Z"><w:r><w:rPr><w:w w:val="105"/></w:rPr><w:delText>o</w:delText></w:r></w:del><w:del w:id="123" w:author="Rivard, Christine" w:date="2015-03-16T16:14:00Z"><w:r><w:rPr><w:w w:val="105"/></w:rPr><w:delText>n</w:delText></w:r></w:del><w:del w:id="124" w:author="Rivard, Christine" w:date="2015-03-16T16:14:00Z"><w:r><w:rPr><w:spacing w:val="9"/><w:w w:val="105"/></w:rPr><w:delText xml:space="preserve"> </w:delText></w:r></w:del><w:del w:id="125" w:author="Rivard, Christine" w:date="2015-03-16T16:14:00Z"><w:r><w:rPr><w:w w:val="105"/></w:rPr><w:delText>which</w:delText></w:r></w:del><w:r><w:rPr><w:spacing w:val="10"/><w:w w:val="105"/></w:rPr><w:t xml:space="preserve"> </w:t></w:r><w:r><w:rPr><w:w w:val="105"/></w:rPr><w:t>the</w:t></w:r><w:r><w:rPr><w:spacing w:val="10"/><w:w w:val="105"/></w:rPr><w:t xml:space="preserve"> </w:t></w:r><w:r><w:rPr><w:w w:val="105"/></w:rPr><w:t>tools</w:t></w:r><w:r><w:rPr><w:spacing w:val="9"/><w:w w:val="105"/></w:rPr><w:t xml:space="preserve"> </w:t></w:r><w:r><w:rPr><w:w w:val="105"/></w:rPr><w:t>included</w:t></w:r><w:r><w:rPr><w:spacing w:val="9"/><w:w w:val="105"/></w:rPr><w:t xml:space="preserve"> </w:t></w:r><w:r><w:rPr><w:w w:val="105"/></w:rPr><w:t>in</w:t></w:r><w:r><w:rPr><w:spacing w:val="10"/><w:w w:val="105"/></w:rPr><w:t xml:space="preserve"> </w:t></w:r><w:r><w:rPr><w:w w:val="105"/></w:rPr><w:t>WHAT</w:t></w:r><w:del w:id="126" w:author="Rivard, Christine" w:date="2015-03-16T16:14:00Z"><w:r><w:rPr><w:spacing w:val="9"/><w:w w:val="105"/></w:rPr><w:delText xml:space="preserve"> </w:delText></w:r></w:del><w:del w:id="127" w:author="Rivard, Christine" w:date="2015-03-16T16:14:00Z"><w:r><w:rPr><w:w w:val="105"/></w:rPr><w:delText>are</w:delText></w:r></w:del><w:del w:id="128" w:author="Rivard, Christine" w:date="2015-03-16T16:14:00Z"><w:r><w:rPr><w:spacing w:val="10"/><w:w w:val="105"/></w:rPr><w:delText xml:space="preserve"> </w:delText></w:r></w:del><w:del w:id="129" w:author="Rivard, Christine" w:date="2015-03-16T16:14:00Z"><w:r><w:rPr><w:w w:val="105"/></w:rPr><w:delText>based</w:delText></w:r></w:del><w:del w:id="130" w:author="Rivard, Christine" w:date="2015-03-16T16:14:00Z"><w:r><w:rPr><w:spacing w:val="9"/><w:w w:val="105"/></w:rPr><w:delText xml:space="preserve"> </w:delText></w:r></w:del><w:del w:id="131" w:author="Rivard, Christine" w:date="2015-03-16T16:14:00Z"><w:r><w:rPr><w:w w:val="105"/></w:rPr><w:delText>on</w:delText></w:r></w:del><w:r><w:rPr><w:w w:val="105"/></w:rPr><w:t>.</w:t></w:r><w:ins w:id="132" w:author="Rivard, Christine" w:date="2015-03-16T16:20:00Z"><w:r><w:rPr><w:w w:val="105"/></w:rPr><w:t xml:space="preserve"> </w:t></w:r></w:ins></w:p><w:p><w:pPr><w:sectPr><w:type w:val="nextPage"/><w:pgSz w:w="12240" w:h="15840"/><w:pgMar w:left="1020" w:right="1020" w:header="0" w:top="1500" w:footer="0" w:bottom="700" w:gutter="0"/><w:pgNumType w:fmt="decimal"/><w:formProt w:val="false"/><w:textDirection w:val="lrTb"/><w:docGrid w:type="default" w:linePitch="240" w:charSpace="4294965247"/></w:sectPr><w:pStyle w:val="TextBody"/><w:spacing w:lineRule="auto" w:line="249" w:before="13" w:after="0"/><w:ind w:left="0" w:firstLine="351"/><w:pPrChange w:id="0" w:author="Rivard, Christine" w:date="2015-03-16T16:35:00Z"><w:pPr><w:ind w:right="113" w:firstLine="351"/><w:spacing w:lineRule="auto" w:line="249"/></w:pPr></w:pPrChange><w:rPr></w:rPr></w:pPr><w:ins w:id="134" w:author="Rivard, Christine" w:date="2015-03-16T16:14:00Z"><w:r><w:rPr><w:w w:val="105"/></w:rPr><w:t>Th</w:t></w:r></w:ins><w:ins w:id="135" w:author="Rivard, Christine" w:date="2015-03-16T16:20:00Z"><w:r><w:rPr><w:w w:val="105"/></w:rPr><w:t>is part</w:t></w:r></w:ins><w:del w:id="136" w:author="Rivard, Christine" w:date="2015-03-16T16:20:00Z"><w:r><w:rPr><w:w w:val="105"/></w:rPr><w:delText>Technical</w:delText></w:r></w:del><w:del w:id="137" w:author="Rivard, Christine" w:date="2015-03-16T16:20:00Z"><w:r><w:rPr><w:spacing w:val="6"/><w:w w:val="105"/></w:rPr><w:delText xml:space="preserve"> </w:delText></w:r></w:del><w:del w:id="138" w:author="Rivard, Christine" w:date="2015-03-16T16:20:00Z"><w:r><w:rPr><w:w w:val="105"/></w:rPr><w:delText>Documen</w:delText></w:r></w:del><w:del w:id="139" w:author="Rivard, Christine" w:date="2015-03-16T16:14:00Z"><w:r><w:rPr><w:w w:val="105"/></w:rPr><w:delText>d</w:delText></w:r></w:del><w:del w:id="140" w:author="Rivard, Christine" w:date="2015-03-16T16:20:00Z"><w:r><w:rPr><w:w w:val="105"/></w:rPr><w:delText>ation</w:delText></w:r></w:del><w:ins w:id="141" w:author="Rivard, Christine" w:date="2015-03-16T16:22:00Z"><w:r><w:rPr><w:w w:val="105"/></w:rPr><w:t xml:space="preserve"> </w:t></w:r></w:ins><w:ins w:id="142" w:author="Rivard, Christine" w:date="2015-03-16T16:20:00Z"><w:r><w:rPr><w:w w:val="105"/></w:rPr><w:t>also</w:t></w:r></w:ins><w:r><w:rPr><w:spacing w:val="5"/><w:w w:val="105"/></w:rPr><w:t xml:space="preserve"> </w:t></w:r><w:r><w:rPr><w:w w:val="105"/></w:rPr><w:t>contains</w:t></w:r><w:r><w:rPr><w:spacing w:val="6"/><w:w w:val="105"/></w:rPr><w:t xml:space="preserve"> </w:t></w:r><w:del w:id="143" w:author="Rivard, Christine" w:date="2015-03-16T16:16:00Z"><w:r><w:rPr><w:spacing w:val="0"/><w:w w:val="105"/></w:rPr><w:delText>eve</w:delText></w:r></w:del><w:del w:id="144" w:author="Rivard, Christine" w:date="2015-03-16T16:16:00Z"><w:r><w:rPr><w:spacing w:val="0"/><w:w w:val="105"/></w:rPr><w:delText>rything</w:delText></w:r></w:del><w:del w:id="145" w:author="Rivard, Christine" w:date="2015-03-16T16:16:00Z"><w:r><w:rPr><w:spacing w:val="7"/><w:w w:val="105"/></w:rPr><w:delText xml:space="preserve"> </w:delText></w:r></w:del><w:ins w:id="146" w:author="Rivard, Christine" w:date="2015-03-16T16:16:00Z"><w:r><w:rPr><w:spacing w:val="0"/><w:w w:val="105"/></w:rPr><w:t>all the information</w:t></w:r></w:ins><w:ins w:id="147" w:author="Rivard, Christine" w:date="2015-03-16T16:16:00Z"><w:r><w:rPr><w:spacing w:val="7"/><w:w w:val="105"/></w:rPr><w:t xml:space="preserve"> </w:t></w:r></w:ins><w:r><w:rPr><w:w w:val="105"/></w:rPr><w:t>that</w:t></w:r><w:r><w:rPr><w:spacing w:val="5"/><w:w w:val="105"/></w:rPr><w:t xml:space="preserve"> </w:t></w:r><w:r><w:rPr><w:w w:val="105"/></w:rPr><w:t>is</w:t></w:r><w:r><w:rPr><w:spacing w:val="5"/><w:w w:val="105"/></w:rPr><w:t xml:space="preserve"> </w:t></w:r><w:ins w:id="148" w:author="Rivard, Christine" w:date="2015-03-16T16:14:00Z"><w:r><w:rPr><w:spacing w:val="5"/><w:w w:val="105"/></w:rPr><w:t xml:space="preserve">related to </w:t></w:r></w:ins><w:r><w:rPr><w:w w:val="105"/></w:rPr><w:t>programming</w:t></w:r><w:del w:id="149" w:author="Rivard, Christine" w:date="2015-03-16T16:14:00Z"><w:r><w:rPr><w:spacing w:val="5"/><w:w w:val="105"/></w:rPr><w:delText xml:space="preserve"> </w:delText></w:r></w:del><w:del w:id="150" w:author="Rivard, Christine" w:date="2015-03-16T16:14:00Z"><w:r><w:rPr><w:spacing w:val="0"/><w:w w:val="105"/></w:rPr><w:delText>relat</w:delText></w:r></w:del><w:del w:id="151" w:author="Rivard, Christine" w:date="2015-03-16T16:14:00Z"><w:r><w:rPr><w:spacing w:val="0"/><w:w w:val="105"/></w:rPr><w:delText>ed</w:delText></w:r></w:del><w:r><w:rPr><w:spacing w:val="0"/><w:w w:val="105"/></w:rPr><w:t>.</w:t></w:r><w:r><w:rPr><w:spacing w:val="30"/><w:w w:val="105"/></w:rPr><w:t xml:space="preserve"> </w:t></w:r><w:r><w:rPr><w:w w:val="105"/></w:rPr><w:t>The</w:t></w:r><w:r><w:rPr><w:spacing w:val="5"/><w:w w:val="105"/></w:rPr><w:t xml:space="preserve"> </w:t></w:r><w:r><w:rPr><w:w w:val="105"/></w:rPr><w:t>entire</w:t></w:r><w:r><w:rPr><w:spacing w:val="6"/><w:w w:val="105"/></w:rPr><w:t xml:space="preserve"> </w:t></w:r><w:r><w:rPr><w:w w:val="105"/></w:rPr><w:t>code</w:t></w:r><w:r><w:rPr><w:spacing w:val="7"/><w:w w:val="105"/></w:rPr><w:t xml:space="preserve"> </w:t></w:r><w:r><w:rPr><w:w w:val="105"/></w:rPr><w:t>is</w:t></w:r><w:r><w:rPr><w:spacing w:val="32"/><w:w w:val="96"/></w:rPr><w:t xml:space="preserve"> </w:t></w:r><w:r><w:rPr><w:w w:val="105"/></w:rPr><w:t>presented</w:t></w:r><w:r><w:rPr><w:spacing w:val="11"/><w:w w:val="105"/></w:rPr><w:t xml:space="preserve"> </w:t></w:r><w:r><w:rPr><w:w w:val="105"/></w:rPr><w:t>in</w:t></w:r><w:r><w:rPr><w:spacing w:val="13"/><w:w w:val="105"/></w:rPr><w:t xml:space="preserve"> </w:t></w:r><w:ins w:id="152" w:author="Rivard, Christine" w:date="2015-03-16T16:20:00Z"><w:r><w:rPr><w:spacing w:val="13"/><w:w w:val="105"/></w:rPr><w:t xml:space="preserve">a </w:t></w:r></w:ins><w:r><w:rPr><w:w w:val="105"/></w:rPr><w:t>flowchart</w:t></w:r><w:ins w:id="153" w:author="Rivard, Christine" w:date="2015-03-16T16:21:00Z"><w:r><w:rPr><w:w w:val="105"/></w:rPr><w:t xml:space="preserve">, </w:t></w:r></w:ins><w:ins w:id="154" w:author="Rivard, Christine" w:date="2015-03-16T16:21:00Z"><w:commentRangeStart w:id="3"/><w:r><w:rPr><w:w w:val="105"/></w:rPr><w:t>which also illustrates</w:t></w:r></w:ins><w:del w:id="155" w:author="Rivard, Christine" w:date="2015-03-16T16:21:00Z"><w:r><w:rPr><w:spacing w:val="12"/><w:w w:val="105"/></w:rPr><w:delText xml:space="preserve"> </w:delText></w:r></w:del><w:del w:id="156" w:author="Rivard, Christine" w:date="2015-03-16T16:21:00Z"><w:r><w:rPr><w:w w:val="105"/></w:rPr><w:delText>and</w:delText></w:r></w:del><w:r><w:rPr><w:spacing w:val="13"/><w:w w:val="105"/></w:rPr><w:t xml:space="preserve"> </w:t></w:r><w:r><w:rPr><w:w w:val="105"/></w:rPr><w:t>the</w:t></w:r><w:r><w:rPr><w:spacing w:val="13"/><w:w w:val="105"/></w:rPr><w:t xml:space="preserve"> </w:t></w:r><w:r><w:rPr><w:w w:val="105"/></w:rPr><w:t>structure</w:t></w:r><w:r><w:rPr><w:spacing w:val="13"/><w:w w:val="105"/></w:rPr><w:t xml:space="preserve"> </w:t></w:r><w:r><w:rPr><w:w w:val="105"/></w:rPr><w:t>and</w:t></w:r><w:r><w:rPr><w:spacing w:val="13"/><w:w w:val="105"/></w:rPr><w:t xml:space="preserve"> </w:t></w:r><w:r><w:rPr><w:w w:val="105"/></w:rPr><w:t>organization</w:t></w:r><w:r><w:rPr><w:spacing w:val="13"/><w:w w:val="105"/></w:rPr><w:t xml:space="preserve"> </w:t></w:r><w:r><w:rPr><w:w w:val="105"/></w:rPr><w:t>of</w:t></w:r><w:r><w:rPr><w:spacing w:val="12"/><w:w w:val="105"/></w:rPr><w:t xml:space="preserve"> </w:t></w:r><w:r><w:rPr><w:w w:val="105"/></w:rPr><w:t>the</w:t></w:r><w:r><w:rPr><w:spacing w:val="13"/><w:w w:val="105"/></w:rPr><w:t xml:space="preserve"> </w:t></w:r><w:r><w:rPr><w:w w:val="105"/></w:rPr><w:t>source</w:t></w:r><w:r><w:rPr><w:spacing w:val="13"/><w:w w:val="105"/></w:rPr><w:t xml:space="preserve"> </w:t></w:r><w:r><w:rPr><w:w w:val="105"/></w:rPr><w:t>files.</w:t></w:r><w:commentRangeEnd w:id="3"/><w:r><w:commentReference w:id="3"/></w:r><w:r><w:rPr><w:w w:val="105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spacing w:before="7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Normal"/><w:spacing w:before="22" w:after="0"/><w:ind w:left="113" w:hanging="0"/><w:rPr><w:rFonts w:ascii="Georgia" w:hAnsi="Georgia" w:eastAsia="Georgia" w:cs="Georgia"/><w:sz w:val="49"/><w:szCs w:val="49"/></w:rPr></w:pPr><w:commentRangeStart w:id="4"/><w:r><w:rPr><w:rFonts w:ascii="Georgia" w:hAnsi="Georgia"/><w:b/><w:sz w:val="49"/></w:rPr><w:t>List</w:t></w:r><w:r><w:rPr><w:rFonts w:ascii="Georgia" w:hAnsi="Georgia"/><w:b/><w:spacing w:val="0"/><w:sz w:val="49"/></w:rPr><w:t xml:space="preserve"> </w:t></w:r><w:r><w:rPr><w:rFonts w:ascii="Georgia" w:hAnsi="Georgia"/><w:b/><w:sz w:val="49"/></w:rPr><w:t>of</w:t></w:r><w:r><w:rPr><w:rFonts w:ascii="Georgia" w:hAnsi="Georgia"/><w:b/><w:spacing w:val="0"/><w:sz w:val="49"/></w:rPr><w:t xml:space="preserve"> </w:t></w:r><w:r><w:rPr><w:rFonts w:ascii="Georgia" w:hAnsi="Georgia"/><w:b/><w:sz w:val="49"/></w:rPr><w:t>Figures</w:t></w:r><w:commentRangeEnd w:id="4"/><w:r><w:commentReference w:id="4"/></w:r><w:r><w:rPr><w:rFonts w:ascii="Georgia" w:hAnsi="Georgia"/><w:b/><w:sz w:val="49"/></w:rPr></w:r></w:p><w:p><w:pPr><w:pStyle w:val="TextBody"/><w:numPr><w:ilvl w:val="1"/><w:numId w:val="14"/></w:numPr><w:tabs><w:tab w:val="left" w:pos="1004" w:leader="none"/><w:tab w:val="right" w:pos="10091" w:leader="dot"/></w:tabs><w:spacing w:before="754" w:after="0"/><w:ind w:left="113" w:hanging="538"/><w:rPr></w:rPr></w:pPr><w:hyperlink w:anchor="_bookmark5"><w:r><w:rPr><w:rStyle w:val="InternetLink"/><w:w w:val="105"/></w:rPr><w:t>WHAT</w:t></w:r><w:r><w:rPr><w:rStyle w:val="InternetLink"/><w:spacing w:val="14"/><w:w w:val="105"/></w:rPr><w:t xml:space="preserve"> </w:t></w:r><w:r><w:rPr><w:rStyle w:val="InternetLink"/><w:w w:val="105"/></w:rPr><w:t>GUI</w:t></w:r><w:r><w:rPr><w:rStyle w:val="InternetLink"/><w:spacing w:val="15"/><w:w w:val="105"/></w:rPr><w:t xml:space="preserve"> </w:t></w:r><w:r><w:rPr><w:rStyle w:val="InternetLink"/><w:w w:val="105"/></w:rPr><w:t>main</w:t></w:r><w:r><w:rPr><w:rStyle w:val="InternetLink"/><w:spacing w:val="14"/><w:w w:val="105"/></w:rPr><w:t xml:space="preserve"> </w:t></w:r><w:r><w:rPr><w:rStyle w:val="InternetLink"/><w:w w:val="105"/></w:rPr><w:t>features.</w:t></w:r></w:hyperlink><w:r><w:rPr><w:w w:val="105"/></w:rPr><w:tab/><w:t>10</w:t></w:r></w:p><w:p><w:pPr><w:pStyle w:val="TextBody"/><w:numPr><w:ilvl w:val="1"/><w:numId w:val="14"/></w:numPr><w:tabs><w:tab w:val="left" w:pos="1004" w:leader="none"/><w:tab w:val="right" w:pos="10109" w:leader="dot"/></w:tabs><w:spacing w:before="13" w:after="0"/><w:ind w:left="113" w:hanging="538"/><w:rPr></w:rPr></w:pPr><w:hyperlink w:anchor="_bookmark6"><w:r><w:rPr><w:rStyle w:val="InternetLink"/><w:w w:val="105"/></w:rPr><w:t>Screenshots</w:t></w:r><w:r><w:rPr><w:rStyle w:val="InternetLink"/><w:spacing w:val="12"/><w:w w:val="105"/></w:rPr><w:t xml:space="preserve"> </w:t></w:r><w:r><w:rPr><w:rStyle w:val="InternetLink"/><w:w w:val="105"/></w:rPr><w:t>of</w:t></w:r><w:r><w:rPr><w:rStyle w:val="InternetLink"/><w:spacing w:val="14"/><w:w w:val="105"/></w:rPr><w:t xml:space="preserve"> </w:t></w:r><w:r><w:rPr><w:rStyle w:val="InternetLink"/><w:w w:val="105"/></w:rPr><w:t>WHAT</w:t></w:r><w:r><w:rPr><w:rStyle w:val="InternetLink"/><w:spacing w:val="14"/><w:w w:val="105"/></w:rPr><w:t xml:space="preserve"> </w:t></w:r><w:r><w:rPr><w:rStyle w:val="InternetLink"/><w:w w:val="105"/></w:rPr><w:t>GUI</w:t></w:r><w:r><w:rPr><w:rStyle w:val="InternetLink"/><w:spacing w:val="13"/><w:w w:val="105"/></w:rPr><w:t xml:space="preserve"> </w:t></w:r><w:r><w:rPr><w:rStyle w:val="InternetLink"/><w:w w:val="105"/></w:rPr><w:t>tabs</w:t></w:r><w:r><w:rPr><w:rStyle w:val="InternetLink"/><w:spacing w:val="13"/><w:w w:val="105"/></w:rPr><w:t xml:space="preserve"> </w:t></w:r><w:r><w:rPr><w:rStyle w:val="InternetLink"/><w:w w:val="105"/></w:rPr><w:t>captured</w:t></w:r><w:r><w:rPr><w:rStyle w:val="InternetLink"/><w:spacing w:val="14"/><w:w w:val="105"/></w:rPr><w:t xml:space="preserve"> </w:t></w:r><w:r><w:rPr><w:rStyle w:val="InternetLink"/><w:w w:val="105"/></w:rPr><w:t>in</w:t></w:r><w:r><w:rPr><w:rStyle w:val="InternetLink"/><w:spacing w:val="14"/><w:w w:val="105"/></w:rPr><w:t xml:space="preserve"> </w:t></w:r><w:r><w:rPr><w:rStyle w:val="InternetLink"/><w:w w:val="105"/></w:rPr><w:t>Ubuntu</w:t></w:r><w:r><w:rPr><w:rStyle w:val="InternetLink"/><w:spacing w:val="14"/><w:w w:val="105"/></w:rPr><w:t xml:space="preserve"> </w:t></w:r><w:r><w:rPr><w:rStyle w:val="InternetLink"/><w:w w:val="105"/></w:rPr><w:t>Linux</w:t></w:r><w:r><w:rPr><w:rStyle w:val="InternetLink"/><w:spacing w:val="14"/><w:w w:val="105"/></w:rPr><w:t xml:space="preserve"> </w:t></w:r><w:r><w:rPr><w:rStyle w:val="InternetLink"/><w:w w:val="105"/></w:rPr><w:t>14.04.</w:t></w:r></w:hyperlink><w:r><w:rPr><w:w w:val="105"/></w:rPr><w:tab/><w:t>11</w:t></w:r></w:p><w:p><w:pPr><w:pStyle w:val="TextBody"/><w:numPr><w:ilvl w:val="1"/><w:numId w:val="14"/></w:numPr><w:tabs><w:tab w:val="left" w:pos="1004" w:leader="none"/><w:tab w:val="right" w:pos="10092" w:leader="dot"/></w:tabs><w:spacing w:before="13" w:after="0"/><w:ind w:left="113" w:hanging="538"/><w:rPr></w:rPr></w:pPr><w:hyperlink w:anchor="_bookmark8"><w:r><w:rPr><w:rStyle w:val="InternetLink"/></w:rPr><w:t>WHAT</w:t></w:r><w:r><w:rPr><w:rStyle w:val="InternetLink"/><w:spacing w:val="18"/></w:rPr><w:t xml:space="preserve"> </w:t></w:r><w:r><w:rPr><w:rStyle w:val="InternetLink"/></w:rPr><w:t>workflow.</w:t></w:r></w:hyperlink><w:r><w:rPr></w:rPr><w:tab/><w:t>12</w:t></w:r></w:p><w:p><w:pPr><w:pStyle w:val="TextBody"/><w:numPr><w:ilvl w:val="1"/><w:numId w:val="13"/></w:numPr><w:tabs><w:tab w:val="left" w:pos="1004" w:leader="none"/><w:tab w:val="right" w:pos="10091" w:leader="dot"/></w:tabs><w:spacing w:before="212" w:after="0"/><w:ind w:left="113" w:hanging="538"/><w:rPr></w:rPr></w:pPr><w:hyperlink w:anchor="_bookmark12"><w:r><w:rPr><w:rStyle w:val="InternetLink"/></w:rPr><w:t>New</w:t></w:r><w:r><w:rPr><w:rStyle w:val="InternetLink"/><w:spacing w:val="18"/></w:rPr><w:t xml:space="preserve"> </w:t></w:r><w:r><w:rPr><w:rStyle w:val="InternetLink"/></w:rPr><w:t>Project</w:t></w:r><w:r><w:rPr><w:rStyle w:val="InternetLink"/><w:spacing w:val="19"/></w:rPr><w:t xml:space="preserve"> </w:t></w:r><w:r><w:rPr><w:rStyle w:val="InternetLink"/></w:rPr><w:t>dialog</w:t></w:r><w:r><w:rPr><w:rStyle w:val="InternetLink"/><w:spacing w:val="18"/></w:rPr><w:t xml:space="preserve"> </w:t></w:r><w:r><w:rPr><w:rStyle w:val="InternetLink"/></w:rPr><w:t>window.</w:t></w:r></w:hyperlink><w:r><w:rPr></w:rPr><w:tab/><w:t>15</w:t></w:r></w:p><w:p><w:pPr><w:pStyle w:val="TextBody"/><w:numPr><w:ilvl w:val="1"/><w:numId w:val="13"/></w:numPr><w:tabs><w:tab w:val="left" w:pos="1004" w:leader="none"/><w:tab w:val="right" w:pos="10091" w:leader="dot"/></w:tabs><w:spacing w:before="13" w:after="0"/><w:ind w:left="113" w:hanging="538"/><w:rPr></w:rPr></w:pPr><w:hyperlink w:anchor="_bookmark15"><w:r><w:rPr><w:rStyle w:val="InternetLink"/><w:w w:val="105"/></w:rPr><w:t>Project</w:t></w:r><w:r><w:rPr><w:rStyle w:val="InternetLink"/><w:spacing w:val="14"/><w:w w:val="105"/></w:rPr><w:t xml:space="preserve"> </w:t></w:r><w:r><w:rPr><w:rStyle w:val="InternetLink"/><w:w w:val="105"/></w:rPr><w:t>folder</w:t></w:r><w:r><w:rPr><w:rStyle w:val="InternetLink"/><w:spacing w:val="14"/><w:w w:val="105"/></w:rPr><w:t xml:space="preserve"> </w:t></w:r><w:r><w:rPr><w:rStyle w:val="InternetLink"/><w:w w:val="105"/></w:rPr><w:t>file</w:t></w:r><w:r><w:rPr><w:rStyle w:val="InternetLink"/><w:spacing w:val="14"/><w:w w:val="105"/></w:rPr><w:t xml:space="preserve"> </w:t></w:r><w:r><w:rPr><w:rStyle w:val="InternetLink"/><w:w w:val="105"/></w:rPr><w:t>organization.</w:t></w:r></w:hyperlink><w:r><w:rPr><w:w w:val="105"/></w:rPr><w:tab/><w:t>16</w:t></w:r></w:p><w:p><w:pPr><w:pStyle w:val="TextBody"/><w:numPr><w:ilvl w:val="1"/><w:numId w:val="12"/></w:numPr><w:tabs><w:tab w:val="left" w:pos="1004" w:leader="none"/><w:tab w:val="right" w:pos="10097" w:leader="dot"/></w:tabs><w:spacing w:before="212" w:after="0"/><w:ind w:left="113" w:hanging="538"/><w:rPr></w:rPr></w:pPr><w:hyperlink w:anchor="_bookmark18"><w:r><w:rPr><w:rStyle w:val="InternetLink"/><w:w w:val="105"/></w:rPr><w:t>Tab</w:t></w:r><w:r><w:rPr><w:rStyle w:val="InternetLink"/><w:spacing w:val="14"/><w:w w:val="105"/></w:rPr><w:t xml:space="preserve"> </w:t></w:r><w:r><w:rPr><w:rStyle w:val="InternetLink"/><w:w w:val="105"/></w:rPr><w:t>‘‘Download</w:t></w:r><w:r><w:rPr><w:rStyle w:val="InternetLink"/><w:spacing w:val="13"/><w:w w:val="105"/></w:rPr><w:t xml:space="preserve"> </w:t></w:r><w:r><w:rPr><w:rStyle w:val="InternetLink"/><w:w w:val="105"/></w:rPr><w:t>Data’’.</w:t></w:r></w:hyperlink><w:r><w:rPr><w:rFonts w:cs="Times New Roman"/><w:w w:val="105"/></w:rPr><w:tab/></w:r><w:r><w:rPr><w:w w:val="105"/></w:rPr><w:t>17</w:t></w:r></w:p><w:p><w:pPr><w:pStyle w:val="TextBody"/><w:numPr><w:ilvl w:val="1"/><w:numId w:val="12"/></w:numPr><w:tabs><w:tab w:val="left" w:pos="1004" w:leader="none"/><w:tab w:val="right" w:pos="10092" w:leader="dot"/></w:tabs><w:spacing w:before="13" w:after="0"/><w:ind w:left="113" w:hanging="538"/><w:rPr></w:rPr></w:pPr><w:hyperlink w:anchor="_bookmark20"><w:r><w:rPr><w:rStyle w:val="InternetLink"/><w:w w:val="105"/></w:rPr><w:t>Graphical</w:t></w:r><w:r><w:rPr><w:rStyle w:val="InternetLink"/><w:spacing w:val="14"/><w:w w:val="105"/></w:rPr><w:t xml:space="preserve"> </w:t></w:r><w:r><w:rPr><w:rStyle w:val="InternetLink"/><w:w w:val="105"/></w:rPr><w:t>interface</w:t></w:r><w:r><w:rPr><w:rStyle w:val="InternetLink"/><w:spacing w:val="14"/><w:w w:val="105"/></w:rPr><w:t xml:space="preserve"> </w:t></w:r><w:r><w:rPr><w:rStyle w:val="InternetLink"/><w:w w:val="105"/></w:rPr><w:t>to</w:t></w:r><w:r><w:rPr><w:rStyle w:val="InternetLink"/><w:spacing w:val="15"/><w:w w:val="105"/></w:rPr><w:t xml:space="preserve"> </w:t></w:r><w:r><w:rPr><w:rStyle w:val="InternetLink"/><w:w w:val="105"/></w:rPr><w:t>the</w:t></w:r><w:r><w:rPr><w:rStyle w:val="InternetLink"/><w:spacing w:val="15"/><w:w w:val="105"/></w:rPr><w:t xml:space="preserve"> </w:t></w:r><w:r><w:rPr><w:rStyle w:val="InternetLink"/><w:w w:val="105"/></w:rPr><w:t>online</w:t></w:r><w:r><w:rPr><w:rStyle w:val="InternetLink"/><w:spacing w:val="15"/><w:w w:val="105"/></w:rPr><w:t xml:space="preserve"> </w:t></w:r><w:r><w:rPr><w:rStyle w:val="InternetLink"/><w:w w:val="105"/></w:rPr><w:t>CDCD</w:t></w:r><w:r><w:rPr><w:rStyle w:val="InternetLink"/><w:spacing w:val="15"/><w:w w:val="105"/></w:rPr><w:t xml:space="preserve"> </w:t></w:r><w:r><w:rPr><w:rStyle w:val="InternetLink"/><w:w w:val="105"/></w:rPr><w:t>database.</w:t></w:r></w:hyperlink><w:r><w:rPr><w:w w:val="105"/></w:rPr><w:tab/><w:t>18</w:t></w:r></w:p><w:p><w:pPr><w:pStyle w:val="TextBody"/><w:numPr><w:ilvl w:val="1"/><w:numId w:val="12"/></w:numPr><w:tabs><w:tab w:val="left" w:pos="1004" w:leader="none"/><w:tab w:val="right" w:pos="10092" w:leader="dot"/></w:tabs><w:spacing w:before="13" w:after="0"/><w:ind w:left="113" w:hanging="538"/><w:rPr></w:rPr></w:pPr><w:hyperlink w:anchor="_bookmark24"><w:r><w:rPr><w:rStyle w:val="InternetLink"/><w:w w:val="105"/></w:rPr><w:t>Tab</w:t></w:r><w:r><w:rPr><w:rStyle w:val="InternetLink"/><w:spacing w:val="14"/><w:w w:val="105"/></w:rPr><w:t xml:space="preserve"> </w:t></w:r><w:r><w:rPr><w:rStyle w:val="InternetLink"/><w:w w:val="105"/></w:rPr><w:t>‘‘Fill</w:t></w:r><w:r><w:rPr><w:rStyle w:val="InternetLink"/><w:spacing w:val="13"/><w:w w:val="105"/></w:rPr><w:t xml:space="preserve"> </w:t></w:r><w:r><w:rPr><w:rStyle w:val="InternetLink"/><w:w w:val="105"/></w:rPr><w:t>Data’’.</w:t></w:r></w:hyperlink><w:r><w:rPr><w:rFonts w:cs="Times New Roman"/><w:w w:val="105"/></w:rPr><w:tab/></w:r><w:r><w:rPr><w:w w:val="105"/></w:rPr><w:t>20</w:t></w:r></w:p><w:p><w:pPr><w:pStyle w:val="TextBody"/><w:tabs><w:tab w:val="left" w:pos="1003" w:leader="none"/><w:tab w:val="right" w:pos="10091" w:leader="dot"/></w:tabs><w:spacing w:before="212" w:after="0"/><w:ind w:left="465" w:hanging="0"/><w:rPr></w:rPr></w:pPr><w:hyperlink w:anchor="_bookmark27"><w:r><w:rPr><w:rStyle w:val="InternetLink"/><w:w w:val="95"/></w:rPr><w:t>4.1</w:t><w:tab/></w:r><w:r><w:rPr><w:rStyle w:val="InternetLink"/></w:rPr><w:t>Mode</w:t></w:r><w:r><w:rPr><w:rStyle w:val="InternetLink"/><w:spacing w:val="19"/></w:rPr><w:t xml:space="preserve"> </w:t></w:r><w:r><w:rPr><w:rStyle w:val="InternetLink"/></w:rPr><w:t>‘‘Computation’’</w:t></w:r><w:r><w:rPr><w:rStyle w:val="InternetLink"/><w:spacing w:val="19"/></w:rPr><w:t xml:space="preserve"> </w:t></w:r><w:r><w:rPr><w:rStyle w:val="InternetLink"/></w:rPr><w:t>of</w:t></w:r><w:r><w:rPr><w:rStyle w:val="InternetLink"/><w:spacing w:val="19"/></w:rPr><w:t xml:space="preserve"> </w:t></w:r><w:r><w:rPr><w:rStyle w:val="InternetLink"/></w:rPr><w:t>the</w:t></w:r><w:r><w:rPr><w:rStyle w:val="InternetLink"/><w:spacing w:val="20"/></w:rPr><w:t xml:space="preserve"> </w:t></w:r><w:r><w:rPr><w:rStyle w:val="InternetLink"/></w:rPr><w:t>Tab</w:t></w:r><w:r><w:rPr><w:rStyle w:val="InternetLink"/><w:spacing w:val="19"/></w:rPr><w:t xml:space="preserve"> </w:t></w:r><w:r><w:rPr><w:rStyle w:val="InternetLink"/></w:rPr><w:t>‘‘Hydrograph’’.</w:t></w:r></w:hyperlink><w:r><w:rPr><w:rFonts w:cs="Times New Roman"/></w:rPr><w:tab/></w:r><w:r><w:rPr></w:rPr><w:t>22</w:t></w:r></w:p><w:p><w:pPr><w:pStyle w:val="TextBody"/><w:tabs><w:tab w:val="left" w:pos="1003" w:leader="none"/><w:tab w:val="right" w:pos="10097" w:leader="dot"/></w:tabs><w:spacing w:before="212" w:after="0"/><w:ind w:left="465" w:hanging="0"/><w:rPr></w:rPr></w:pPr><w:hyperlink w:anchor="_bookmark37"><w:r><w:rPr><w:rStyle w:val="InternetLink"/><w:w w:val="95"/></w:rPr><w:t>5.1</w:t><w:tab/></w:r><w:r><w:rPr><w:rStyle w:val="InternetLink"/></w:rPr><w:t>Mode</w:t></w:r><w:r><w:rPr><w:rStyle w:val="InternetLink"/><w:spacing w:val="18"/></w:rPr><w:t xml:space="preserve"> </w:t></w:r><w:r><w:rPr><w:rStyle w:val="InternetLink"/></w:rPr><w:t>‘‘Layout’’</w:t></w:r><w:r><w:rPr><w:rStyle w:val="InternetLink"/><w:spacing w:val="18"/></w:rPr><w:t xml:space="preserve"> </w:t></w:r><w:r><w:rPr><w:rStyle w:val="InternetLink"/></w:rPr><w:t>of</w:t></w:r><w:r><w:rPr><w:rStyle w:val="InternetLink"/><w:spacing w:val="18"/></w:rPr><w:t xml:space="preserve"> </w:t></w:r><w:r><w:rPr><w:rStyle w:val="InternetLink"/></w:rPr><w:t>the</w:t></w:r><w:r><w:rPr><w:rStyle w:val="InternetLink"/><w:spacing w:val="18"/></w:rPr><w:t xml:space="preserve"> </w:t></w:r><w:r><w:rPr><w:rStyle w:val="InternetLink"/></w:rPr><w:t>Tab</w:t></w:r><w:r><w:rPr><w:rStyle w:val="InternetLink"/><w:spacing w:val="19"/></w:rPr><w:t xml:space="preserve"> </w:t></w:r><w:r><w:rPr><w:rStyle w:val="InternetLink"/></w:rPr><w:t>‘‘Hydrograph’’</w:t></w:r></w:hyperlink><w:r><w:rPr><w:rFonts w:cs="Times New Roman"/></w:rPr><w:tab/></w:r><w:r><w:rPr></w:rPr><w:t>27</w:t></w:r></w:p><w:p><w:pPr><w:pStyle w:val="TextBody"/><w:tabs><w:tab w:val="left" w:pos="1003" w:leader="none"/><w:tab w:val="left" w:pos="9857" w:leader="none"/><w:tab w:val="right" w:pos="10092" w:leader="dot"/></w:tabs><w:spacing w:lineRule="atLeast" w:line="490"/><w:ind w:left="465" w:right="125" w:hanging="0"/><w:rPr></w:rPr></w:pPr><w:hyperlink w:anchor="_bookmark51"><w:r><w:rPr><w:rStyle w:val="InternetLink"/><w:w w:val="95"/></w:rPr><w:t>7.2</w:t><w:tab/></w:r><w:r><w:rPr><w:rStyle w:val="InternetLink"/><w:w w:val="105"/></w:rPr><w:t>Typical</w:t></w:r><w:r><w:rPr><w:rStyle w:val="InternetLink"/><w:spacing w:val="8"/><w:w w:val="105"/></w:rPr><w:t xml:space="preserve"> </w:t></w:r><w:r><w:rPr><w:rStyle w:val="InternetLink"/><w:w w:val="105"/></w:rPr><w:t>instrument</w:t></w:r><w:r><w:rPr><w:rStyle w:val="InternetLink"/><w:spacing w:val="8"/><w:w w:val="105"/></w:rPr><w:t xml:space="preserve"> </w:t></w:r><w:r><w:rPr><w:rStyle w:val="InternetLink"/><w:w w:val="105"/></w:rPr><w:t>configuration</w:t></w:r><w:r><w:rPr><w:rStyle w:val="InternetLink"/><w:spacing w:val="10"/><w:w w:val="105"/></w:rPr><w:t xml:space="preserve"> </w:t></w:r><w:r><w:rPr><w:rStyle w:val="InternetLink"/><w:w w:val="105"/></w:rPr><w:t>for</w:t></w:r><w:r><w:rPr><w:rStyle w:val="InternetLink"/><w:spacing w:val="8"/><w:w w:val="105"/></w:rPr><w:t xml:space="preserve"> </w:t></w:r><w:r><w:rPr><w:rStyle w:val="InternetLink"/><w:w w:val="105"/></w:rPr><w:t>water</w:t></w:r><w:r><w:rPr><w:rStyle w:val="InternetLink"/><w:spacing w:val="9"/><w:w w:val="105"/></w:rPr><w:t xml:space="preserve"> </w:t></w:r><w:r><w:rPr><w:rStyle w:val="InternetLink"/><w:w w:val="105"/></w:rPr><w:t>level</w:t></w:r><w:r><w:rPr><w:rStyle w:val="InternetLink"/><w:spacing w:val="8"/><w:w w:val="105"/></w:rPr><w:t xml:space="preserve"> </w:t></w:r><w:r><w:rPr><w:rStyle w:val="InternetLink"/><w:w w:val="105"/></w:rPr><w:t>monitoring</w:t></w:r><w:r><w:rPr><w:rStyle w:val="InternetLink"/><w:spacing w:val="8"/><w:w w:val="105"/></w:rPr><w:t xml:space="preserve"> </w:t></w:r><w:r><w:rPr><w:rStyle w:val="InternetLink"/><w:w w:val="105"/></w:rPr><w:t>in</w:t></w:r><w:r><w:rPr><w:rStyle w:val="InternetLink"/><w:spacing w:val="8"/><w:w w:val="105"/></w:rPr><w:t xml:space="preserve"> </w:t></w:r><w:r><w:rPr><w:rStyle w:val="InternetLink"/><w:w w:val="105"/></w:rPr><w:t>an</w:t></w:r><w:r><w:rPr><w:rStyle w:val="InternetLink"/><w:spacing w:val="9"/><w:w w:val="105"/></w:rPr><w:t xml:space="preserve"> </w:t></w:r><w:r><w:rPr><w:rStyle w:val="InternetLink"/><w:w w:val="105"/></w:rPr><w:t>observation</w:t></w:r><w:r><w:rPr><w:rStyle w:val="InternetLink"/><w:spacing w:val="9"/><w:w w:val="105"/></w:rPr><w:t xml:space="preserve"> </w:t></w:r><w:r><w:rPr><w:rStyle w:val="InternetLink"/><w:w w:val="105"/></w:rPr><w:t>well</w:t></w:r></w:hyperlink><w:r><w:rPr><w:spacing w:val="36"/><w:w w:val="105"/></w:rPr><w:t xml:space="preserve"> </w:t></w:r><w:r><w:rPr><w:w w:val="105"/></w:rPr><w:t>.</w:t><w:tab/></w:r><w:r><w:rPr><w:w w:val="95"/></w:rPr><w:t>35</w:t></w:r><w:r><w:rPr><w:w w:val="97"/></w:rPr><w:t xml:space="preserve"> </w:t></w:r><w:hyperlink w:anchor="_bookmark58"><w:r><w:rPr><w:rStyle w:val="InternetLink"/><w:w w:val="95"/></w:rPr><w:t>8.1</w:t><w:tab/></w:r><w:r><w:rPr><w:rStyle w:val="InternetLink"/></w:rPr><w:t>WHAT</w:t></w:r><w:r><w:rPr><w:rStyle w:val="InternetLink"/><w:spacing w:val="44"/></w:rPr><w:t xml:space="preserve"> </w:t></w:r><w:r><w:rPr><w:rStyle w:val="InternetLink"/></w:rPr><w:t>workflow.</w:t></w:r></w:hyperlink><w:r><w:rPr></w:rPr><w:tab/><w:tab/></w:r><w:r><w:rPr><w:w w:val="95"/></w:rPr><w:t>40</w:t></w:r></w:p><w:p><w:pPr><w:pStyle w:val="TextBody"/><w:tabs><w:tab w:val="left" w:pos="1003" w:leader="none"/><w:tab w:val="right" w:pos="10092" w:leader="dot"/></w:tabs><w:spacing w:before="13" w:after="0"/><w:ind w:left="465" w:hanging="0"/><w:rPr></w:rPr></w:pPr><w:hyperlink w:anchor="_bookmark64"><w:r><w:rPr><w:rStyle w:val="InternetLink"/><w:w w:val="95"/></w:rPr><w:t>8.2</w:t><w:tab/></w:r><w:r><w:rPr><w:rStyle w:val="InternetLink"/><w:w w:val="105"/></w:rPr><w:t>Locations</w:t></w:r><w:r><w:rPr><w:rStyle w:val="InternetLink"/><w:spacing w:val="13"/><w:w w:val="105"/></w:rPr><w:t xml:space="preserve"> </w:t></w:r><w:r><w:rPr><w:rStyle w:val="InternetLink"/><w:w w:val="105"/></w:rPr><w:t>of</w:t></w:r><w:r><w:rPr><w:rStyle w:val="InternetLink"/><w:spacing w:val="15"/><w:w w:val="105"/></w:rPr><w:t xml:space="preserve"> </w:t></w:r><w:r><w:rPr><w:rStyle w:val="InternetLink"/><w:w w:val="105"/></w:rPr><w:t>the</w:t></w:r><w:r><w:rPr><w:rStyle w:val="InternetLink"/><w:spacing w:val="15"/><w:w w:val="105"/></w:rPr><w:t xml:space="preserve"> </w:t></w:r><w:r><w:rPr><w:rStyle w:val="InternetLink"/><w:w w:val="105"/></w:rPr><w:t>weather</w:t></w:r><w:r><w:rPr><w:rStyle w:val="InternetLink"/><w:spacing w:val="15"/><w:w w:val="105"/></w:rPr><w:t xml:space="preserve"> </w:t></w:r><w:r><w:rPr><w:rStyle w:val="InternetLink"/><w:w w:val="105"/></w:rPr><w:t>stations</w:t></w:r><w:r><w:rPr><w:rStyle w:val="InternetLink"/><w:spacing w:val="14"/><w:w w:val="105"/></w:rPr><w:t xml:space="preserve"> </w:t></w:r><w:r><w:rPr><w:rStyle w:val="InternetLink"/><w:w w:val="105"/></w:rPr><w:t>in</w:t></w:r><w:r><w:rPr><w:rStyle w:val="InternetLink"/><w:spacing w:val="15"/><w:w w:val="105"/></w:rPr><w:t xml:space="preserve"> </w:t></w:r><w:r><w:rPr><w:rStyle w:val="InternetLink"/><w:w w:val="105"/></w:rPr><w:t>the</w:t></w:r><w:r><w:rPr><w:rStyle w:val="InternetLink"/><w:spacing w:val="15"/><w:w w:val="105"/></w:rPr><w:t xml:space="preserve"> </w:t></w:r><w:r><w:rPr><w:rStyle w:val="InternetLink"/><w:w w:val="105"/></w:rPr><w:t>Monteregie</w:t></w:r><w:r><w:rPr><w:rStyle w:val="InternetLink"/><w:spacing w:val="15"/><w:w w:val="105"/></w:rPr><w:t xml:space="preserve"> </w:t></w:r><w:r><w:rPr><w:rStyle w:val="InternetLink"/><w:w w:val="105"/></w:rPr><w:t>Est</w:t></w:r><w:r><w:rPr><w:rStyle w:val="InternetLink"/><w:spacing w:val="14"/><w:w w:val="105"/></w:rPr><w:t xml:space="preserve"> </w:t></w:r><w:r><w:rPr><w:rStyle w:val="InternetLink"/><w:w w:val="105"/></w:rPr><w:t>area</w:t></w:r></w:hyperlink><w:r><w:rPr><w:w w:val="105"/></w:rPr><w:tab/><w:t>45</w:t></w:r></w:p><w:p><w:pPr><w:pStyle w:val="TextBody"/><w:numPr><w:ilvl w:val="1"/><w:numId w:val="11"/></w:numPr><w:tabs><w:tab w:val="left" w:pos="1004" w:leader="none"/><w:tab w:val="right" w:pos="10109" w:leader="dot"/></w:tabs><w:spacing w:before="212" w:after="0"/><w:ind w:left="113" w:hanging="538"/><w:rPr></w:rPr></w:pPr><w:hyperlink w:anchor="_bookmark73"><w:r><w:rPr><w:rStyle w:val="InternetLink"/><w:w w:val="105"/></w:rPr><w:t>Weather</w:t></w:r><w:r><w:rPr><w:rStyle w:val="InternetLink"/><w:spacing w:val="16"/><w:w w:val="105"/></w:rPr><w:t xml:space="preserve"> </w:t></w:r><w:r><w:rPr><w:rStyle w:val="InternetLink"/><w:w w:val="105"/></w:rPr><w:t>Station</w:t></w:r><w:r><w:rPr><w:rStyle w:val="InternetLink"/><w:spacing w:val="14"/><w:w w:val="105"/></w:rPr><w:t xml:space="preserve"> </w:t></w:r><w:r><w:rPr><w:rStyle w:val="InternetLink"/><w:w w:val="105"/></w:rPr><w:t>List</w:t></w:r><w:r><w:rPr><w:rStyle w:val="InternetLink"/><w:spacing w:val="15"/><w:w w:val="105"/></w:rPr><w:t xml:space="preserve"> </w:t></w:r><w:r><w:rPr><w:rStyle w:val="InternetLink"/><w:w w:val="105"/></w:rPr><w:t>(*.lst)</w:t></w:r><w:r><w:rPr><w:rStyle w:val="InternetLink"/><w:spacing w:val="15"/><w:w w:val="105"/></w:rPr><w:t xml:space="preserve"> </w:t></w:r><w:r><w:rPr><w:rStyle w:val="InternetLink"/><w:w w:val="105"/></w:rPr><w:t>Sample</w:t></w:r></w:hyperlink><w:r><w:rPr><w:w w:val="105"/></w:rPr><w:tab/><w:t>51</w:t></w:r></w:p><w:p><w:pPr><w:pStyle w:val="TextBody"/><w:numPr><w:ilvl w:val="1"/><w:numId w:val="11"/></w:numPr><w:tabs><w:tab w:val="left" w:pos="1004" w:leader="none"/><w:tab w:val="right" w:pos="10091" w:leader="dot"/></w:tabs><w:spacing w:before="13" w:after="0"/><w:ind w:left="113" w:hanging="538"/><w:rPr></w:rPr></w:pPr><w:hyperlink w:anchor="_bookmark74"><w:r><w:rPr><w:rStyle w:val="InternetLink"/><w:w w:val="105"/></w:rPr><w:t>Creation</w:t></w:r><w:r><w:rPr><w:rStyle w:val="InternetLink"/><w:spacing w:val="15"/><w:w w:val="105"/></w:rPr><w:t xml:space="preserve"> </w:t></w:r><w:r><w:rPr><w:rStyle w:val="InternetLink"/><w:w w:val="105"/></w:rPr><w:t>of</w:t></w:r><w:r><w:rPr><w:rStyle w:val="InternetLink"/><w:spacing w:val="15"/><w:w w:val="105"/></w:rPr><w:t xml:space="preserve"> </w:t></w:r><w:r><w:rPr><w:rStyle w:val="InternetLink"/><w:w w:val="105"/></w:rPr><w:t>a</w:t></w:r><w:r><w:rPr><w:rStyle w:val="InternetLink"/><w:spacing w:val="15"/><w:w w:val="105"/></w:rPr><w:t xml:space="preserve"> </w:t></w:r><w:r><w:rPr><w:rStyle w:val="InternetLink"/><w:w w:val="105"/></w:rPr><w:t>custom</w:t></w:r><w:r><w:rPr><w:rStyle w:val="InternetLink"/><w:spacing w:val="15"/><w:w w:val="105"/></w:rPr><w:t xml:space="preserve"> </w:t></w:r><w:r><w:rPr><w:rStyle w:val="InternetLink"/><w:w w:val="105"/></w:rPr><w:t>weather</w:t></w:r><w:r><w:rPr><w:rStyle w:val="InternetLink"/><w:spacing w:val="15"/><w:w w:val="105"/></w:rPr><w:t xml:space="preserve"> </w:t></w:r><w:r><w:rPr><w:rStyle w:val="InternetLink"/><w:w w:val="105"/></w:rPr><w:t>station</w:t></w:r><w:r><w:rPr><w:rStyle w:val="InternetLink"/><w:spacing w:val="15"/><w:w w:val="105"/></w:rPr><w:t xml:space="preserve"> </w:t></w:r><w:r><w:rPr><w:rStyle w:val="InternetLink"/><w:w w:val="105"/></w:rPr><w:t>list</w:t></w:r><w:r><w:rPr><w:rStyle w:val="InternetLink"/><w:spacing w:val="15"/><w:w w:val="105"/></w:rPr><w:t xml:space="preserve"> </w:t></w:r><w:r><w:rPr><w:rStyle w:val="InternetLink"/><w:spacing w:val="0"/><w:w w:val="105"/></w:rPr><w:t>how-to</w:t></w:r></w:hyperlink><w:r><w:rPr><w:spacing w:val="0"/><w:w w:val="105"/></w:rPr><w:tab/></w:r><w:r><w:rPr><w:w w:val="105"/></w:rPr><w:t>52</w:t></w:r></w:p><w:p><w:pPr><w:pStyle w:val="TextBody"/><w:numPr><w:ilvl w:val="1"/><w:numId w:val="10"/></w:numPr><w:tabs><w:tab w:val="left" w:pos="1004" w:leader="none"/></w:tabs><w:spacing w:before="212" w:after="0"/><w:ind w:left="113" w:hanging="538"/><w:rPr></w:rPr></w:pPr><w:hyperlink w:anchor="_bookmark79"><w:r><w:rPr><w:rStyle w:val="InternetLink"/></w:rPr><w:t>Locations</w:t></w:r><w:r><w:rPr><w:rStyle w:val="InternetLink"/><w:spacing w:val="23"/></w:rPr><w:t xml:space="preserve"> </w:t></w:r><w:r><w:rPr><w:rStyle w:val="InternetLink"/></w:rPr><w:t>of</w:t></w:r><w:r><w:rPr><w:rStyle w:val="InternetLink"/><w:spacing w:val="23"/></w:rPr><w:t xml:space="preserve"> </w:t></w:r><w:r><w:rPr><w:rStyle w:val="InternetLink"/></w:rPr><w:t>the</w:t></w:r><w:r><w:rPr><w:rStyle w:val="InternetLink"/><w:spacing w:val="24"/></w:rPr><w:t xml:space="preserve"> </w:t></w:r><w:r><w:rPr><w:rStyle w:val="InternetLink"/></w:rPr><w:t>observation</w:t></w:r><w:r><w:rPr><w:rStyle w:val="InternetLink"/><w:spacing w:val="24"/></w:rPr><w:t xml:space="preserve"> </w:t></w:r><w:r><w:rPr><w:rStyle w:val="InternetLink"/></w:rPr><w:t>wells</w:t></w:r><w:r><w:rPr><w:rStyle w:val="InternetLink"/><w:spacing w:val="25"/></w:rPr><w:t xml:space="preserve"> </w:t></w:r><w:r><w:rPr><w:rStyle w:val="InternetLink"/></w:rPr><w:t>and</w:t></w:r><w:r><w:rPr><w:rStyle w:val="InternetLink"/><w:spacing w:val="25"/></w:rPr><w:t xml:space="preserve"> </w:t></w:r><w:r><w:rPr><w:rStyle w:val="InternetLink"/></w:rPr><w:t>the</w:t></w:r><w:r><w:rPr><w:rStyle w:val="InternetLink"/><w:spacing w:val="23"/></w:rPr><w:t xml:space="preserve"> </w:t></w:r><w:r><w:rPr><w:rStyle w:val="InternetLink"/><w:spacing w:val="0"/></w:rPr><w:t>weather</w:t></w:r><w:r><w:rPr><w:rStyle w:val="InternetLink"/><w:spacing w:val="25"/></w:rPr><w:t xml:space="preserve"> </w:t></w:r><w:r><w:rPr><w:rStyle w:val="InternetLink"/></w:rPr><w:t>stations</w:t></w:r><w:r><w:rPr><w:rStyle w:val="InternetLink"/><w:spacing w:val="24"/></w:rPr><w:t xml:space="preserve"> </w:t></w:r><w:r><w:rPr><w:rStyle w:val="InternetLink"/></w:rPr><w:t>in</w:t></w:r><w:r><w:rPr><w:rStyle w:val="InternetLink"/><w:spacing w:val="25"/></w:rPr><w:t xml:space="preserve"> </w:t></w:r><w:r><w:rPr><w:rStyle w:val="InternetLink"/></w:rPr><w:t>the</w:t></w:r><w:r><w:rPr><w:rStyle w:val="InternetLink"/><w:spacing w:val="23"/></w:rPr><w:t xml:space="preserve"> </w:t></w:r><w:r><w:rPr><w:rStyle w:val="InternetLink"/></w:rPr><w:t>Monteregie</w:t></w:r><w:r><w:rPr><w:rStyle w:val="InternetLink"/><w:spacing w:val="25"/></w:rPr><w:t xml:space="preserve"> </w:t></w:r><w:r><w:rPr><w:rStyle w:val="InternetLink"/></w:rPr><w:t>Est</w:t></w:r><w:r><w:rPr><w:rStyle w:val="InternetLink"/><w:spacing w:val="23"/></w:rPr><w:t xml:space="preserve"> </w:t></w:r><w:r><w:rPr><w:rStyle w:val="InternetLink"/></w:rPr><w:t>area.</w:t></w:r></w:hyperlink><w:r><w:rPr></w:rPr><w:t xml:space="preserve"> </w:t></w:r><w:r><w:rPr><w:spacing w:val="34"/></w:rPr><w:t xml:space="preserve"> </w:t></w:r><w:r><w:rPr></w:rPr><w:t>54</w:t></w:r></w:p><w:p><w:pPr><w:pStyle w:val="TextBody"/><w:numPr><w:ilvl w:val="1"/><w:numId w:val="10"/></w:numPr><w:tabs><w:tab w:val="left" w:pos="1004" w:leader="none"/></w:tabs><w:spacing w:lineRule="auto" w:line="249" w:before="13" w:after="0"/><w:ind w:left="1003" w:right="722" w:hanging="538"/><w:rPr></w:rPr></w:pPr><w:hyperlink w:anchor="_bookmark80"><w:r><w:rPr><w:rStyle w:val="InternetLink"/><w:w w:val="105"/></w:rPr><w:t>Typical</w:t></w:r><w:r><w:rPr><w:rStyle w:val="InternetLink"/><w:spacing w:val="0"/><w:w w:val="105"/></w:rPr><w:t xml:space="preserve"> </w:t></w:r><w:r><w:rPr><w:rStyle w:val="InternetLink"/><w:w w:val="105"/></w:rPr><w:t>hydrographs</w:t></w:r><w:r><w:rPr><w:rStyle w:val="InternetLink"/><w:spacing w:val="0"/><w:w w:val="105"/></w:rPr><w:t xml:space="preserve"> relating </w:t></w:r><w:r><w:rPr><w:rStyle w:val="InternetLink"/><w:w w:val="105"/></w:rPr><w:t>to</w:t></w:r><w:r><w:rPr><w:rStyle w:val="InternetLink"/><w:spacing w:val="0"/><w:w w:val="105"/></w:rPr><w:t xml:space="preserve"> </w:t></w:r><w:r><w:rPr><w:rStyle w:val="InternetLink"/><w:w w:val="105"/></w:rPr><w:t>the</w:t></w:r><w:r><w:rPr><w:rStyle w:val="InternetLink"/><w:spacing w:val="0"/><w:w w:val="105"/></w:rPr><w:t xml:space="preserve"> </w:t></w:r><w:r><w:rPr><w:rStyle w:val="InternetLink"/><w:w w:val="105"/></w:rPr><w:t>three</w:t></w:r><w:r><w:rPr><w:rStyle w:val="InternetLink"/><w:spacing w:val="0"/><w:w w:val="105"/></w:rPr><w:t xml:space="preserve"> </w:t></w:r><w:r><w:rPr><w:rStyle w:val="InternetLink"/><w:w w:val="105"/></w:rPr><w:t>classes</w:t></w:r><w:r><w:rPr><w:rStyle w:val="InternetLink"/><w:spacing w:val="0"/><w:w w:val="105"/></w:rPr><w:t xml:space="preserve"> </w:t></w:r><w:r><w:rPr><w:rStyle w:val="InternetLink"/><w:w w:val="105"/></w:rPr><w:t>that</w:t></w:r><w:r><w:rPr><w:rStyle w:val="InternetLink"/><w:spacing w:val="0"/><w:w w:val="105"/></w:rPr><w:t xml:space="preserve"> </w:t></w:r><w:r><w:rPr><w:rStyle w:val="InternetLink"/><w:w w:val="105"/></w:rPr><w:t>were</w:t></w:r><w:r><w:rPr><w:rStyle w:val="InternetLink"/><w:spacing w:val="0"/><w:w w:val="105"/></w:rPr><w:t xml:space="preserve"> </w:t></w:r><w:r><w:rPr><w:rStyle w:val="InternetLink"/><w:w w:val="105"/></w:rPr><w:t>considered</w:t></w:r><w:r><w:rPr><w:rStyle w:val="InternetLink"/><w:spacing w:val="0"/><w:w w:val="105"/></w:rPr><w:t xml:space="preserve"> </w:t></w:r><w:r><w:rPr><w:rStyle w:val="InternetLink"/><w:w w:val="105"/></w:rPr><w:t>in</w:t></w:r><w:r><w:rPr><w:rStyle w:val="InternetLink"/><w:spacing w:val="0"/><w:w w:val="105"/></w:rPr><w:t xml:space="preserve"> </w:t></w:r><w:r><w:rPr><w:rStyle w:val="InternetLink"/><w:w w:val="105"/></w:rPr><w:t>the</w:t></w:r><w:r><w:rPr><w:rStyle w:val="InternetLink"/><w:spacing w:val="0"/><w:w w:val="105"/></w:rPr><w:t xml:space="preserve"> </w:t></w:r><w:r><w:rPr><w:rStyle w:val="InternetLink"/><w:w w:val="105"/></w:rPr><w:t>analysis</w:t></w:r></w:hyperlink><w:r><w:rPr><w:spacing w:val="27"/><w:w w:val="101"/></w:rPr><w:t xml:space="preserve"> </w:t></w:r><w:hyperlink w:anchor="_bookmark80"><w:r><w:rPr><w:rStyle w:val="InternetLink"/><w:w w:val="105"/></w:rPr><w:t>of the</w:t></w:r><w:r><w:rPr><w:rStyle w:val="InternetLink"/><w:spacing w:val="1"/><w:w w:val="105"/></w:rPr><w:t xml:space="preserve"> </w:t></w:r><w:r><w:rPr><w:rStyle w:val="InternetLink"/><w:w w:val="105"/></w:rPr><w:t>confinement</w:t></w:r><w:r><w:rPr><w:rStyle w:val="InternetLink"/><w:spacing w:val="1"/><w:w w:val="105"/></w:rPr><w:t xml:space="preserve"> </w:t></w:r><w:r><w:rPr><w:rStyle w:val="InternetLink"/><w:w w:val="105"/></w:rPr><w:t>conditions</w:t></w:r><w:r><w:rPr><w:rStyle w:val="InternetLink"/><w:spacing w:val="2"/><w:w w:val="105"/></w:rPr><w:t xml:space="preserve"> </w:t></w:r><w:r><w:rPr><w:rStyle w:val="InternetLink"/><w:w w:val="105"/></w:rPr><w:t>of</w:t></w:r><w:r><w:rPr><w:rStyle w:val="InternetLink"/><w:spacing w:val="1"/><w:w w:val="105"/></w:rPr><w:t xml:space="preserve"> </w:t></w:r><w:r><w:rPr><w:rStyle w:val="InternetLink"/><w:w w:val="105"/></w:rPr><w:t>the</w:t></w:r><w:r><w:rPr><w:rStyle w:val="InternetLink"/><w:spacing w:val="1"/><w:w w:val="105"/></w:rPr><w:t xml:space="preserve"> </w:t></w:r><w:r><w:rPr><w:rStyle w:val="InternetLink"/><w:spacing w:val="0"/><w:w w:val="105"/></w:rPr><w:t>regional</w:t></w:r><w:r><w:rPr><w:rStyle w:val="InternetLink"/><w:spacing w:val="1"/><w:w w:val="105"/></w:rPr><w:t xml:space="preserve"> </w:t></w:r><w:r><w:rPr><w:rStyle w:val="InternetLink"/><w:w w:val="105"/></w:rPr><w:t>bedrock aquifer</w:t></w:r><w:r><w:rPr><w:rStyle w:val="InternetLink"/><w:spacing w:val="1"/><w:w w:val="105"/></w:rPr><w:t xml:space="preserve"> </w:t></w:r><w:r><w:rPr><w:rStyle w:val="InternetLink"/><w:w w:val="105"/></w:rPr><w:t>in the</w:t></w:r><w:r><w:rPr><w:rStyle w:val="InternetLink"/><w:spacing w:val="1"/><w:w w:val="105"/></w:rPr><w:t xml:space="preserve"> </w:t></w:r><w:r><w:rPr><w:rStyle w:val="InternetLink"/><w:w w:val="105"/></w:rPr><w:t>Monteregie</w:t></w:r><w:r><w:rPr><w:rStyle w:val="InternetLink"/><w:spacing w:val="2"/><w:w w:val="105"/></w:rPr><w:t xml:space="preserve"> </w:t></w:r><w:r><w:rPr><w:rStyle w:val="InternetLink"/><w:w w:val="105"/></w:rPr><w:t>Est</w:t></w:r></w:hyperlink></w:p><w:p><w:pPr><w:pStyle w:val="TextBody"/><w:tabs><w:tab w:val="right" w:pos="10091" w:leader="dot"/></w:tabs><w:ind w:left="1003" w:hanging="0"/><w:rPr></w:rPr></w:pPr><w:hyperlink w:anchor="_bookmark80"><w:r><w:rPr><w:rStyle w:val="InternetLink"/><w:w w:val="105"/></w:rPr><w:t>area,</w:t></w:r><w:r><w:rPr><w:rStyle w:val="InternetLink"/><w:spacing w:val="14"/><w:w w:val="105"/></w:rPr><w:t xml:space="preserve"> </w:t></w:r><w:r><w:rPr><w:rStyle w:val="InternetLink"/><w:w w:val="105"/></w:rPr><w:t>Quebec,</w:t></w:r><w:r><w:rPr><w:rStyle w:val="InternetLink"/><w:spacing w:val="15"/><w:w w:val="105"/></w:rPr><w:t xml:space="preserve"> </w:t></w:r><w:r><w:rPr><w:rStyle w:val="InternetLink"/><w:w w:val="105"/></w:rPr><w:t>Canada.</w:t></w:r></w:hyperlink><w:r><w:rPr><w:w w:val="105"/></w:rPr><w:tab/><w:t>55</w:t></w:r></w:p><w:p><w:pPr><w:pStyle w:val="TextBody"/><w:numPr><w:ilvl w:val="1"/><w:numId w:val="10"/></w:numPr><w:tabs><w:tab w:val="left" w:pos="1004" w:leader="none"/></w:tabs><w:spacing w:before="13" w:after="0"/><w:ind w:left="113" w:hanging="538"/><w:rPr></w:rPr></w:pPr><w:hyperlink w:anchor="_bookmark81"><w:r><w:rPr><w:rStyle w:val="InternetLink"/><w:w w:val="105"/></w:rPr><w:t>Confinement</w:t></w:r><w:r><w:rPr><w:rStyle w:val="InternetLink"/><w:spacing w:val="11"/><w:w w:val="105"/></w:rPr><w:t xml:space="preserve"> </w:t></w:r><w:r><w:rPr><w:rStyle w:val="InternetLink"/><w:w w:val="105"/></w:rPr><w:t>conditions</w:t></w:r><w:r><w:rPr><w:rStyle w:val="InternetLink"/><w:spacing w:val="12"/><w:w w:val="105"/></w:rPr><w:t xml:space="preserve"> </w:t></w:r><w:r><w:rPr><w:rStyle w:val="InternetLink"/><w:w w:val="105"/></w:rPr><w:t>deducted</w:t></w:r><w:r><w:rPr><w:rStyle w:val="InternetLink"/><w:spacing w:val="10"/><w:w w:val="105"/></w:rPr><w:t xml:space="preserve"> </w:t></w:r><w:r><w:rPr><w:rStyle w:val="InternetLink"/><w:w w:val="105"/></w:rPr><w:t>from</w:t></w:r><w:r><w:rPr><w:rStyle w:val="InternetLink"/><w:spacing w:val="12"/><w:w w:val="105"/></w:rPr><w:t xml:space="preserve"> </w:t></w:r><w:r><w:rPr><w:rStyle w:val="InternetLink"/><w:w w:val="105"/></w:rPr><w:t>the</w:t></w:r><w:r><w:rPr><w:rStyle w:val="InternetLink"/><w:spacing w:val="11"/><w:w w:val="105"/></w:rPr><w:t xml:space="preserve"> </w:t></w:r><w:r><w:rPr><w:rStyle w:val="InternetLink"/><w:w w:val="105"/></w:rPr><w:t>well</w:t></w:r><w:r><w:rPr><w:rStyle w:val="InternetLink"/><w:spacing w:val="11"/><w:w w:val="105"/></w:rPr><w:t xml:space="preserve"> </w:t></w:r><w:r><w:rPr><w:rStyle w:val="InternetLink"/><w:w w:val="105"/></w:rPr><w:t>hydrographs</w:t></w:r><w:r><w:rPr><w:rStyle w:val="InternetLink"/><w:spacing w:val="10"/><w:w w:val="105"/></w:rPr><w:t xml:space="preserve"> </w:t></w:r><w:r><w:rPr><w:rStyle w:val="InternetLink"/><w:w w:val="105"/></w:rPr><w:t>compared</w:t></w:r><w:r><w:rPr><w:rStyle w:val="InternetLink"/><w:spacing w:val="12"/><w:w w:val="105"/></w:rPr><w:t xml:space="preserve"> </w:t></w:r><w:r><w:rPr><w:rStyle w:val="InternetLink"/><w:w w:val="105"/></w:rPr><w:t>to</w:t></w:r><w:r><w:rPr><w:rStyle w:val="InternetLink"/><w:spacing w:val="11"/><w:w w:val="105"/></w:rPr><w:t xml:space="preserve"> </w:t></w:r><w:r><w:rPr><w:rStyle w:val="InternetLink"/><w:w w:val="105"/></w:rPr><w:t>the</w:t></w:r><w:r><w:rPr><w:rStyle w:val="InternetLink"/><w:spacing w:val="11"/><w:w w:val="105"/></w:rPr><w:t xml:space="preserve"> </w:t></w:r><w:r><w:rPr><w:rStyle w:val="InternetLink"/><w:w w:val="105"/></w:rPr><w:t>map</w:t></w:r></w:hyperlink></w:p><w:p><w:pPr><w:sectPr><w:type w:val="nextPage"/><w:pgSz w:w="12240" w:h="15840"/><w:pgMar w:left="1020" w:right="1000" w:header="0" w:top="1500" w:footer="0" w:bottom="700" w:gutter="0"/><w:pgNumType w:fmt="decimal"/><w:formProt w:val="false"/><w:textDirection w:val="lrTb"/><w:docGrid w:type="default" w:linePitch="240" w:charSpace="4294965247"/></w:sectPr><w:pStyle w:val="TextBody"/><w:tabs><w:tab w:val="right" w:pos="10091" w:leader="dot"/></w:tabs><w:spacing w:before="13" w:after="0"/><w:ind w:left="1003" w:hanging="0"/><w:rPr></w:rPr></w:pPr><w:hyperlink w:anchor="_bookmark81"><w:r><w:rPr><w:rStyle w:val="InternetLink"/></w:rPr><w:t>of</w:t></w:r><w:r><w:rPr><w:rStyle w:val="InternetLink"/><w:spacing w:val="20"/></w:rPr><w:t xml:space="preserve"> </w:t></w:r><w:r><w:rPr><w:rStyle w:val="InternetLink"/></w:rPr><w:t>confinement</w:t></w:r><w:r><w:rPr><w:rStyle w:val="InternetLink"/><w:spacing w:val="22"/></w:rPr><w:t xml:space="preserve"> </w:t></w:r><w:r><w:rPr><w:rStyle w:val="InternetLink"/></w:rPr><w:t>conditions</w:t></w:r><w:r><w:rPr><w:rStyle w:val="InternetLink"/><w:spacing w:val="22"/></w:rPr><w:t xml:space="preserve"> </w:t></w:r><w:r><w:rPr><w:rStyle w:val="InternetLink"/></w:rPr><w:t>of</w:t></w:r><w:r><w:rPr><w:rStyle w:val="InternetLink"/><w:spacing w:val="21"/></w:rPr><w:t xml:space="preserve"> </w:t></w:r><w:r><w:rPr><w:rStyle w:val="InternetLink"/></w:rPr><w:t>the</w:t></w:r><w:r><w:rPr><w:rStyle w:val="InternetLink"/><w:spacing w:val="21"/></w:rPr><w:t xml:space="preserve"> </w:t></w:r><w:r><w:rPr><w:rStyle w:val="InternetLink"/></w:rPr><w:t>regional</w:t></w:r><w:r><w:rPr><w:rStyle w:val="InternetLink"/><w:spacing w:val="21"/></w:rPr><w:t xml:space="preserve"> </w:t></w:r><w:r><w:rPr><w:rStyle w:val="InternetLink"/><w:spacing w:val="0"/></w:rPr><w:t>bedrock</w:t></w:r><w:r><w:rPr><w:rStyle w:val="InternetLink"/><w:spacing w:val="21"/></w:rPr><w:t xml:space="preserve"> </w:t></w:r><w:r><w:rPr><w:rStyle w:val="InternetLink"/></w:rPr><w:t>aquifer.</w:t></w:r></w:hyperlink><w:r><w:rPr></w:rPr><w:tab/><w:t>56</w:t></w:r></w:p><w:p><w:pPr><w:pStyle w:val="Normal"/><w:rPr><w:rFonts w:ascii="Times New Roman" w:hAnsi="Times New Roman" w:eastAsia="Times New Roman" w:cs="Times New Roman"/><w:sz w:val="50"/><w:szCs w:val="50"/></w:rPr></w:pPr><w:r><w:rPr><w:rFonts w:eastAsia="Times New Roman" w:cs="Times New Roman" w:ascii="Times New Roman" w:hAnsi="Times New Roman"/><w:sz w:val="50"/><w:szCs w:val="50"/></w:rPr></w:r></w:p><w:p><w:pPr><w:pStyle w:val="Normal"/><w:spacing w:before="442" w:after="0"/><w:ind w:left="113" w:hanging="0"/><w:rPr><w:rFonts w:ascii="Georgia" w:hAnsi="Georgia" w:eastAsia="Georgia" w:cs="Georgia"/><w:sz w:val="49"/><w:szCs w:val="49"/></w:rPr></w:pPr><w:r><w:rPr><w:rFonts w:ascii="Georgia" w:hAnsi="Georgia"/><w:b/><w:sz w:val="49"/></w:rPr><w:t>Contents</w:t></w:r></w:p><w:p><w:pPr><w:pStyle w:val="Normal"/><w:spacing w:before="6" w:after="0"/><w:rPr><w:rFonts w:ascii="Georgia" w:hAnsi="Georgia" w:eastAsia="Georgia" w:cs="Georgia"/><w:b/><w:b/><w:bCs/><w:sz w:val="63"/><w:szCs w:val="63"/></w:rPr></w:pPr><w:r><w:rPr><w:rFonts w:eastAsia="Georgia" w:cs="Georgia" w:ascii="Georgia" w:hAnsi="Georgia"/><w:b/><w:bCs/><w:sz w:val="63"/><w:szCs w:val="63"/></w:rPr></w:r></w:p><w:p><w:pPr><w:pStyle w:val="Normal"/><w:tabs><w:tab w:val="left" w:pos="556" w:leader="none"/><w:tab w:val="left" w:pos="9940" w:leader="none"/></w:tabs><w:ind w:left="113" w:hanging="0"/><w:rPr></w:rPr></w:pPr><w:hyperlink w:anchor="_bookmark0"><w:r><w:rPr><w:rStyle w:val="InternetLink"/><w:rFonts w:ascii="Georgia" w:hAnsi="Georgia"/><w:b/><w:w w:val="95"/><w:sz w:val="28"/></w:rPr><w:t>I</w:t><w:tab/></w:r><w:r><w:rPr><w:rStyle w:val="InternetLink"/><w:rFonts w:ascii="Georgia" w:hAnsi="Georgia"/><w:b/><w:sz w:val="28"/></w:rPr><w:t>User</w:t></w:r><w:r><w:rPr><w:rStyle w:val="InternetLink"/><w:rFonts w:ascii="Georgia" w:hAnsi="Georgia"/><w:b/><w:spacing w:val="0"/><w:sz w:val="28"/></w:rPr><w:t xml:space="preserve"> </w:t></w:r><w:r><w:rPr><w:rStyle w:val="InternetLink"/><w:rFonts w:ascii="Georgia" w:hAnsi="Georgia"/><w:b/><w:sz w:val="28"/></w:rPr><w:t>Manual</w:t></w:r></w:hyperlink><w:r><w:rPr><w:rFonts w:ascii="Times New Roman" w:hAnsi="Times New Roman"/><w:sz w:val="28"/></w:rPr><w:tab/></w:r><w:r><w:rPr><w:rFonts w:ascii="Georgia" w:hAnsi="Georgia"/><w:b/><w:sz w:val="28"/></w:rPr><w:t>7</w:t></w:r></w:p><w:p><w:pPr><w:pStyle w:val="Heading4"/><w:numPr><w:ilvl w:val="0"/><w:numId w:val="9"/></w:numPr><w:tabs><w:tab w:val="left" w:pos="465" w:leader="none"/><w:tab w:val="left" w:pos="9958" w:leader="none"/></w:tabs><w:spacing w:before="241" w:after="0"/><w:rPr></w:rPr></w:pPr><w:hyperlink w:anchor="_bookmark1"><w:r><w:rPr><w:rStyle w:val="InternetLink"/><w:w w:val="90"/></w:rPr><w:t>Introduction</w:t></w:r></w:hyperlink><w:r><w:rPr><w:rFonts w:ascii="Times New Roman" w:hAnsi="Times New Roman"/><w:b w:val="false"/><w:w w:val="90"/></w:rPr><w:tab/></w:r><w:r><w:rPr></w:rPr><w:t>8</w:t></w:r></w:p><w:p><w:pPr><w:pStyle w:val="TextBody"/><w:numPr><w:ilvl w:val="1"/><w:numId w:val="9"/></w:numPr><w:tabs><w:tab w:val="left" w:pos="1004" w:leader="none"/><w:tab w:val="left" w:pos="9974" w:leader="dot"/></w:tabs><w:spacing w:before="12" w:after="0"/><w:ind w:left="113" w:hanging="538"/><w:rPr></w:rPr></w:pPr><w:hyperlink w:anchor="_bookmark2"><w:r><w:rPr><w:rStyle w:val="InternetLink"/><w:w w:val="105"/></w:rPr><w:t>What</w:t></w:r><w:r><w:rPr><w:rStyle w:val="InternetLink"/><w:spacing w:val="25"/><w:w w:val="105"/></w:rPr><w:t xml:space="preserve"> </w:t></w:r><w:r><w:rPr><w:rStyle w:val="InternetLink"/><w:w w:val="105"/></w:rPr><w:t>is</w:t></w:r><w:r><w:rPr><w:rStyle w:val="InternetLink"/><w:spacing w:val="25"/><w:w w:val="105"/></w:rPr><w:t xml:space="preserve"> </w:t></w:r><w:r><w:rPr><w:rStyle w:val="InternetLink"/><w:w w:val="105"/></w:rPr><w:t>WHAT</w:t></w:r></w:hyperlink><w:r><w:rPr><w:w w:val="105"/></w:rPr><w:tab/><w:t>8</w:t></w:r></w:p><w:p><w:pPr><w:pStyle w:val="TextBody"/><w:numPr><w:ilvl w:val="1"/><w:numId w:val="9"/></w:numPr><w:tabs><w:tab w:val="left" w:pos="1004" w:leader="none"/><w:tab w:val="left" w:pos="9974" w:leader="dot"/></w:tabs><w:spacing w:before="13" w:after="0"/><w:ind w:left="113" w:hanging="538"/><w:rPr></w:rPr></w:pPr><w:hyperlink w:anchor="_bookmark3"><w:r><w:rPr><w:rStyle w:val="InternetLink"/><w:w w:val="105"/></w:rPr><w:t>Installation</w:t></w:r></w:hyperlink><w:r><w:rPr><w:w w:val="105"/></w:rPr><w:tab/><w:t>9</w:t></w:r></w:p><w:p><w:pPr><w:pStyle w:val="TextBody"/><w:numPr><w:ilvl w:val="1"/><w:numId w:val="9"/></w:numPr><w:tabs><w:tab w:val="left" w:pos="1004" w:leader="none"/><w:tab w:val="left" w:pos="9974" w:leader="dot"/></w:tabs><w:spacing w:before="13" w:after="0"/><w:ind w:left="113" w:hanging="538"/><w:rPr></w:rPr></w:pPr><w:hyperlink w:anchor="_bookmark4"><w:r><w:rPr><w:rStyle w:val="InternetLink"/></w:rPr><w:t>Overview</w:t></w:r><w:r><w:rPr><w:rStyle w:val="InternetLink"/><w:spacing w:val="43"/></w:rPr><w:t xml:space="preserve"> </w:t></w:r><w:r><w:rPr><w:rStyle w:val="InternetLink"/></w:rPr><w:t>of</w:t></w:r><w:r><w:rPr><w:rStyle w:val="InternetLink"/><w:spacing w:val="43"/></w:rPr><w:t xml:space="preserve"> </w:t></w:r><w:r><w:rPr><w:rStyle w:val="InternetLink"/></w:rPr><w:t>the</w:t></w:r><w:r><w:rPr><w:rStyle w:val="InternetLink"/><w:spacing w:val="43"/></w:rPr><w:t xml:space="preserve"> </w:t></w:r><w:r><w:rPr><w:rStyle w:val="InternetLink"/></w:rPr><w:t>Graphical</w:t></w:r><w:r><w:rPr><w:rStyle w:val="InternetLink"/><w:spacing w:val="43"/></w:rPr><w:t xml:space="preserve"> </w:t></w:r><w:r><w:rPr><w:rStyle w:val="InternetLink"/></w:rPr><w:t>User</w:t></w:r><w:r><w:rPr><w:rStyle w:val="InternetLink"/><w:spacing w:val="43"/></w:rPr><w:t xml:space="preserve"> </w:t></w:r><w:r><w:rPr><w:rStyle w:val="InternetLink"/></w:rPr><w:t>Interface</w:t></w:r></w:hyperlink><w:r><w:rPr></w:rPr><w:tab/><w:t>9</w:t></w:r></w:p><w:p><w:pPr><w:pStyle w:val="TextBody"/><w:numPr><w:ilvl w:val="1"/><w:numId w:val="9"/></w:numPr><w:tabs><w:tab w:val="left" w:pos="1004" w:leader="none"/><w:tab w:val="left" w:pos="9875" w:leader="dot"/></w:tabs><w:spacing w:before="13" w:after="0"/><w:ind w:left="113" w:hanging="538"/><w:rPr></w:rPr></w:pPr><w:hyperlink w:anchor="_bookmark7"><w:r><w:rPr><w:rStyle w:val="InternetLink"/></w:rPr><w:t>Workflow</w:t></w:r><w:r><w:rPr><w:rStyle w:val="InternetLink"/><w:spacing w:val="57"/></w:rPr><w:t xml:space="preserve"> </w:t></w:r><w:r><w:rPr><w:rStyle w:val="InternetLink"/></w:rPr><w:t>for</w:t></w:r><w:r><w:rPr><w:rStyle w:val="InternetLink"/><w:spacing w:val="57"/></w:rPr><w:t xml:space="preserve"> </w:t></w:r><w:r><w:rPr><w:rStyle w:val="InternetLink"/></w:rPr><w:t>Interpreting</w:t></w:r><w:r><w:rPr><w:rStyle w:val="InternetLink"/><w:spacing w:val="59"/></w:rPr><w:t xml:space="preserve"> </w:t></w:r><w:r><w:rPr><w:rStyle w:val="InternetLink"/></w:rPr><w:t>Water-level</w:t></w:r><w:r><w:rPr><w:rStyle w:val="InternetLink"/><w:spacing w:val="57"/></w:rPr><w:t xml:space="preserve"> </w:t></w:r><w:r><w:rPr><w:rStyle w:val="InternetLink"/></w:rPr><w:t>Time-series</w:t></w:r></w:hyperlink><w:r><w:rPr></w:rPr><w:tab/><w:t>11</w:t></w:r></w:p><w:p><w:pPr><w:pStyle w:val="Normal"/><w:spacing w:before="10" w:after="0"/><w:rPr><w:rFonts w:ascii="Times New Roman" w:hAnsi="Times New Roman" w:eastAsia="Times New Roman" w:cs="Times New Roman"/><w:sz w:val="21"/><w:szCs w:val="21"/></w:rPr></w:pPr><w:r><w:rPr><w:rFonts w:eastAsia="Times New Roman" w:cs="Times New Roman" w:ascii="Times New Roman" w:hAnsi="Times New Roman"/><w:sz w:val="21"/><w:szCs w:val="21"/></w:rPr></w:r></w:p><w:p><w:pPr><w:pStyle w:val="Heading4"/><w:numPr><w:ilvl w:val="0"/><w:numId w:val="9"/></w:numPr><w:tabs><w:tab w:val="left" w:pos="465" w:leader="none"/><w:tab w:val="left" w:pos="9826" w:leader="none"/></w:tabs><w:rPr></w:rPr></w:pPr><w:hyperlink w:anchor="_bookmark9"><w:r><w:rPr><w:rStyle w:val="InternetLink"/></w:rPr><w:t>Projects</w:t></w:r><w:r><w:rPr><w:rStyle w:val="InternetLink"/><w:spacing w:val="0"/></w:rPr><w:t xml:space="preserve"> </w:t></w:r><w:r><w:rPr><w:rStyle w:val="InternetLink"/></w:rPr><w:t>Management</w:t></w:r><w:r><w:rPr><w:rStyle w:val="InternetLink"/><w:spacing w:val="0"/></w:rPr><w:t xml:space="preserve"> </w:t></w:r><w:r><w:rPr><w:rStyle w:val="InternetLink"/></w:rPr><w:t>in</w:t></w:r><w:r><w:rPr><w:rStyle w:val="InternetLink"/><w:spacing w:val="0"/></w:rPr><w:t xml:space="preserve"> </w:t></w:r><w:r><w:rPr><w:rStyle w:val="InternetLink"/></w:rPr><w:t>WHAT</w:t></w:r></w:hyperlink><w:r><w:rPr><w:rFonts w:ascii="Times New Roman" w:hAnsi="Times New Roman"/><w:b w:val="false"/></w:rPr><w:tab/></w:r><w:r><w:rPr></w:rPr><w:t>14</w:t></w:r></w:p><w:p><w:pPr><w:pStyle w:val="TextBody"/><w:numPr><w:ilvl w:val="1"/><w:numId w:val="9"/></w:numPr><w:tabs><w:tab w:val="left" w:pos="1004" w:leader="none"/><w:tab w:val="left" w:pos="9860" w:leader="dot"/></w:tabs><w:spacing w:before="12" w:after="0"/><w:ind w:left="113" w:hanging="538"/><w:rPr></w:rPr></w:pPr><w:hyperlink w:anchor="_bookmark10"><w:r><w:rPr><w:rStyle w:val="InternetLink"/><w:w w:val="105"/></w:rPr><w:t>Introduction</w:t></w:r></w:hyperlink><w:r><w:rPr><w:w w:val="105"/></w:rPr><w:tab/><w:t>14</w:t></w:r></w:p><w:p><w:pPr><w:pStyle w:val="TextBody"/><w:numPr><w:ilvl w:val="1"/><w:numId w:val="9"/></w:numPr><w:tabs><w:tab w:val="left" w:pos="1004" w:leader="none"/><w:tab w:val="left" w:pos="9860" w:leader="dot"/></w:tabs><w:spacing w:before="13" w:after="0"/><w:ind w:left="113" w:hanging="538"/><w:rPr></w:rPr></w:pPr><w:hyperlink w:anchor="_bookmark11"><w:r><w:rPr><w:rStyle w:val="InternetLink"/><w:w w:val="105"/></w:rPr><w:t>Create</w:t></w:r><w:r><w:rPr><w:rStyle w:val="InternetLink"/><w:spacing w:val="16"/><w:w w:val="105"/></w:rPr><w:t xml:space="preserve"> </w:t></w:r><w:r><w:rPr><w:rStyle w:val="InternetLink"/><w:w w:val="105"/></w:rPr><w:t>a</w:t></w:r><w:r><w:rPr><w:rStyle w:val="InternetLink"/><w:spacing w:val="17"/><w:w w:val="105"/></w:rPr><w:t xml:space="preserve"> </w:t></w:r><w:r><w:rPr><w:rStyle w:val="InternetLink"/><w:w w:val="105"/></w:rPr><w:t>New</w:t></w:r><w:r><w:rPr><w:rStyle w:val="InternetLink"/><w:spacing w:val="17"/><w:w w:val="105"/></w:rPr><w:t xml:space="preserve"> </w:t></w:r><w:r><w:rPr><w:rStyle w:val="InternetLink"/><w:w w:val="105"/></w:rPr><w:t>Project</w:t></w:r></w:hyperlink><w:r><w:rPr><w:w w:val="105"/></w:rPr><w:tab/><w:t>14</w:t></w:r></w:p><w:p><w:pPr><w:pStyle w:val="TextBody"/><w:numPr><w:ilvl w:val="1"/><w:numId w:val="9"/></w:numPr><w:tabs><w:tab w:val="left" w:pos="1004" w:leader="none"/><w:tab w:val="left" w:pos="9857" w:leader="dot"/></w:tabs><w:spacing w:before="13" w:after="0"/><w:ind w:left="113" w:hanging="538"/><w:rPr></w:rPr></w:pPr><w:hyperlink w:anchor="_bookmark13"><w:r><w:rPr><w:rStyle w:val="InternetLink"/><w:w w:val="105"/></w:rPr><w:t>Open</w:t></w:r><w:r><w:rPr><w:rStyle w:val="InternetLink"/><w:spacing w:val="24"/><w:w w:val="105"/></w:rPr><w:t xml:space="preserve"> </w:t></w:r><w:r><w:rPr><w:rStyle w:val="InternetLink"/><w:w w:val="105"/></w:rPr><w:t>a</w:t></w:r><w:r><w:rPr><w:rStyle w:val="InternetLink"/><w:spacing w:val="25"/><w:w w:val="105"/></w:rPr><w:t xml:space="preserve"> </w:t></w:r><w:r><w:rPr><w:rStyle w:val="InternetLink"/><w:w w:val="105"/></w:rPr><w:t>Project</w:t></w:r></w:hyperlink><w:r><w:rPr><w:w w:val="105"/></w:rPr><w:tab/><w:t>15</w:t></w:r></w:p><w:p><w:pPr><w:pStyle w:val="TextBody"/><w:numPr><w:ilvl w:val="1"/><w:numId w:val="9"/></w:numPr><w:tabs><w:tab w:val="left" w:pos="1004" w:leader="none"/><w:tab w:val="left" w:pos="9857" w:leader="dot"/></w:tabs><w:spacing w:before="13" w:after="0"/><w:ind w:left="113" w:hanging="538"/><w:rPr></w:rPr></w:pPr><w:hyperlink w:anchor="_bookmark14"><w:r><w:rPr><w:rStyle w:val="InternetLink"/><w:w w:val="105"/></w:rPr><w:t>Project</w:t></w:r><w:r><w:rPr><w:rStyle w:val="InternetLink"/><w:spacing w:val="22"/><w:w w:val="105"/></w:rPr><w:t xml:space="preserve"> </w:t></w:r><w:r><w:rPr><w:rStyle w:val="InternetLink"/><w:w w:val="105"/></w:rPr><w:t>Folder</w:t></w:r><w:r><w:rPr><w:rStyle w:val="InternetLink"/><w:spacing w:val="22"/><w:w w:val="105"/></w:rPr><w:t xml:space="preserve"> </w:t></w:r><w:r><w:rPr><w:rStyle w:val="InternetLink"/><w:w w:val="105"/></w:rPr><w:t>Structure</w:t></w:r><w:r><w:rPr><w:rStyle w:val="InternetLink"/><w:spacing w:val="22"/><w:w w:val="105"/></w:rPr><w:t xml:space="preserve"> </w:t></w:r><w:r><w:rPr><w:rStyle w:val="InternetLink"/><w:spacing w:val="0"/><w:w w:val="105"/></w:rPr><w:t>Overview</w:t></w:r></w:hyperlink><w:r><w:rPr><w:spacing w:val="0"/><w:w w:val="105"/></w:rPr><w:tab/></w:r><w:r><w:rPr><w:w w:val="105"/></w:rPr><w:t>15</w:t></w:r></w:p><w:p><w:pPr><w:pStyle w:val="Normal"/><w:spacing w:before="10" w:after="0"/><w:rPr><w:rFonts w:ascii="Times New Roman" w:hAnsi="Times New Roman" w:eastAsia="Times New Roman" w:cs="Times New Roman"/><w:sz w:val="21"/><w:szCs w:val="21"/></w:rPr></w:pPr><w:r><w:rPr><w:rFonts w:eastAsia="Times New Roman" w:cs="Times New Roman" w:ascii="Times New Roman" w:hAnsi="Times New Roman"/><w:sz w:val="21"/><w:szCs w:val="21"/></w:rPr></w:r></w:p><w:p><w:pPr><w:pStyle w:val="Heading4"/><w:numPr><w:ilvl w:val="0"/><w:numId w:val="9"/></w:numPr><w:tabs><w:tab w:val="left" w:pos="465" w:leader="none"/><w:tab w:val="left" w:pos="9830" w:leader="none"/></w:tabs><w:rPr></w:rPr></w:pPr><w:hyperlink w:anchor="_bookmark16"><w:r><w:rPr><w:rStyle w:val="InternetLink"/><w:w w:val="95"/></w:rPr><w:t>Gapless</w:t></w:r><w:r><w:rPr><w:rStyle w:val="InternetLink"/><w:spacing w:val="0"/><w:w w:val="95"/></w:rPr><w:t xml:space="preserve"> </w:t></w:r><w:r><w:rPr><w:rStyle w:val="InternetLink"/><w:w w:val="95"/></w:rPr><w:t>weather</w:t></w:r><w:r><w:rPr><w:rStyle w:val="InternetLink"/><w:spacing w:val="0"/><w:w w:val="95"/></w:rPr><w:t xml:space="preserve"> </w:t></w:r><w:r><w:rPr><w:rStyle w:val="InternetLink"/><w:w w:val="95"/></w:rPr><w:t>data</w:t></w:r><w:r><w:rPr><w:rStyle w:val="InternetLink"/><w:spacing w:val="0"/><w:w w:val="95"/></w:rPr><w:t xml:space="preserve"> </w:t></w:r><w:r><w:rPr><w:rStyle w:val="InternetLink"/><w:w w:val="95"/></w:rPr><w:t>series</w:t></w:r><w:r><w:rPr><w:rStyle w:val="InternetLink"/><w:spacing w:val="0"/><w:w w:val="95"/></w:rPr><w:t xml:space="preserve"> </w:t></w:r><w:r><w:rPr><w:rStyle w:val="InternetLink"/><w:w w:val="95"/></w:rPr><w:t>creation</w:t></w:r></w:hyperlink><w:r><w:rPr><w:rFonts w:ascii="Times New Roman" w:hAnsi="Times New Roman"/><w:b w:val="false"/><w:w w:val="95"/></w:rPr><w:tab/></w:r><w:r><w:rPr></w:rPr><w:t>17</w:t></w:r></w:p><w:p><w:pPr><w:pStyle w:val="TextBody"/><w:numPr><w:ilvl w:val="1"/><w:numId w:val="9"/></w:numPr><w:tabs><w:tab w:val="left" w:pos="1004" w:leader="none"/><w:tab w:val="left" w:pos="9863" w:leader="dot"/></w:tabs><w:spacing w:before="12" w:after="0"/><w:ind w:left="113" w:hanging="538"/><w:rPr></w:rPr></w:pPr><w:hyperlink w:anchor="_bookmark17"><w:r><w:rPr><w:rStyle w:val="InternetLink"/><w:w w:val="105"/></w:rPr><w:t>Downloading</w:t></w:r><w:r><w:rPr><w:rStyle w:val="InternetLink"/><w:spacing w:val="17"/><w:w w:val="105"/></w:rPr><w:t xml:space="preserve"> </w:t></w:r><w:r><w:rPr><w:rStyle w:val="InternetLink"/><w:w w:val="105"/></w:rPr><w:t>and</w:t></w:r><w:r><w:rPr><w:rStyle w:val="InternetLink"/><w:spacing w:val="17"/><w:w w:val="105"/></w:rPr><w:t xml:space="preserve"> </w:t></w:r><w:r><w:rPr><w:rStyle w:val="InternetLink"/><w:w w:val="105"/></w:rPr><w:t>formatting</w:t></w:r><w:r><w:rPr><w:rStyle w:val="InternetLink"/><w:spacing w:val="18"/><w:w w:val="105"/></w:rPr><w:t xml:space="preserve"> </w:t></w:r><w:r><w:rPr><w:rStyle w:val="InternetLink"/><w:w w:val="105"/></w:rPr><w:t>data</w:t></w:r><w:r><w:rPr><w:rStyle w:val="InternetLink"/><w:spacing w:val="17"/><w:w w:val="105"/></w:rPr><w:t xml:space="preserve"> </w:t></w:r><w:r><w:rPr><w:rStyle w:val="InternetLink"/><w:w w:val="105"/></w:rPr><w:t>from</w:t></w:r><w:r><w:rPr><w:rStyle w:val="InternetLink"/><w:spacing w:val="17"/><w:w w:val="105"/></w:rPr><w:t xml:space="preserve"> </w:t></w:r><w:r><w:rPr><w:rStyle w:val="InternetLink"/><w:w w:val="105"/></w:rPr><w:t>the</w:t></w:r><w:r><w:rPr><w:rStyle w:val="InternetLink"/><w:spacing w:val="17"/><w:w w:val="105"/></w:rPr><w:t xml:space="preserve"> </w:t></w:r><w:r><w:rPr><w:rStyle w:val="InternetLink"/><w:w w:val="105"/></w:rPr><w:t>CDCD</w:t></w:r></w:hyperlink><w:r><w:rPr><w:w w:val="105"/></w:rPr><w:tab/><w:t>17</w:t></w:r></w:p><w:p><w:pPr><w:pStyle w:val="TextBody"/><w:numPr><w:ilvl w:val="2"/><w:numId w:val="9"/></w:numPr><w:tabs><w:tab w:val="left" w:pos="1753" w:leader="none"/><w:tab w:val="left" w:pos="9857" w:leader="dot"/></w:tabs><w:spacing w:before="13" w:after="0"/><w:ind w:left="113" w:hanging="749"/><w:rPr></w:rPr></w:pPr><w:hyperlink w:anchor="_bookmark19"><w:r><w:rPr><w:rStyle w:val="InternetLink"/></w:rPr><w:t>Searching</w:t></w:r><w:r><w:rPr><w:rStyle w:val="InternetLink"/><w:spacing w:val="52"/></w:rPr><w:t xml:space="preserve"> </w:t></w:r><w:r><w:rPr><w:rStyle w:val="InternetLink"/></w:rPr><w:t>for</w:t></w:r><w:r><w:rPr><w:rStyle w:val="InternetLink"/><w:spacing w:val="53"/></w:rPr><w:t xml:space="preserve"> </w:t></w:r><w:r><w:rPr><w:rStyle w:val="InternetLink"/></w:rPr><w:t>Stations</w:t></w:r></w:hyperlink><w:r><w:rPr></w:rPr><w:tab/><w:t>18</w:t></w:r></w:p><w:p><w:pPr><w:pStyle w:val="TextBody"/><w:numPr><w:ilvl w:val="2"/><w:numId w:val="9"/></w:numPr><w:tabs><w:tab w:val="left" w:pos="1753" w:leader="none"/><w:tab w:val="left" w:pos="9857" w:leader="dot"/></w:tabs><w:spacing w:before="13" w:after="0"/><w:ind w:left="113" w:hanging="749"/><w:rPr></w:rPr></w:pPr><w:hyperlink w:anchor="_bookmark21"><w:r><w:rPr><w:rStyle w:val="InternetLink"/><w:w w:val="105"/></w:rPr><w:t>Downloading</w:t></w:r><w:r><w:rPr><w:rStyle w:val="InternetLink"/><w:spacing w:val="3"/><w:w w:val="105"/></w:rPr><w:t xml:space="preserve"> </w:t></w:r><w:r><w:rPr><w:rStyle w:val="InternetLink"/><w:w w:val="105"/></w:rPr><w:t>Data</w:t></w:r></w:hyperlink><w:r><w:rPr><w:w w:val="105"/></w:rPr><w:tab/><w:t>18</w:t></w:r></w:p><w:p><w:pPr><w:pStyle w:val="TextBody"/><w:numPr><w:ilvl w:val="2"/><w:numId w:val="9"/></w:numPr><w:tabs><w:tab w:val="left" w:pos="1753" w:leader="none"/><w:tab w:val="left" w:pos="9857" w:leader="dot"/></w:tabs><w:spacing w:before="13" w:after="0"/><w:ind w:left="113" w:hanging="749"/><w:rPr></w:rPr></w:pPr><w:hyperlink w:anchor="_bookmark22"><w:r><w:rPr><w:rStyle w:val="InternetLink"/><w:w w:val="110"/></w:rPr><w:t>Formatting</w:t></w:r><w:r><w:rPr><w:rStyle w:val="InternetLink"/><w:spacing w:val="6"/><w:w w:val="110"/></w:rPr><w:t xml:space="preserve"> </w:t></w:r><w:r><w:rPr><w:rStyle w:val="InternetLink"/><w:w w:val="110"/></w:rPr><w:t>Data</w:t></w:r></w:hyperlink><w:r><w:rPr><w:w w:val="110"/></w:rPr><w:tab/><w:t>19</w:t></w:r></w:p><w:p><w:pPr><w:pStyle w:val="TextBody"/><w:numPr><w:ilvl w:val="1"/><w:numId w:val="9"/></w:numPr><w:tabs><w:tab w:val="left" w:pos="1004" w:leader="none"/><w:tab w:val="left" w:pos="9857" w:leader="dot"/></w:tabs><w:spacing w:before="13" w:after="0"/><w:ind w:left="113" w:hanging="538"/><w:rPr></w:rPr></w:pPr><w:hyperlink w:anchor="_bookmark23"><w:r><w:rPr><w:rStyle w:val="InternetLink"/><w:w w:val="105"/></w:rPr><w:t>Gap</w:t></w:r><w:r><w:rPr><w:rStyle w:val="InternetLink"/><w:spacing w:val="3"/><w:w w:val="105"/></w:rPr><w:t xml:space="preserve"> </w:t></w:r><w:r><w:rPr><w:rStyle w:val="InternetLink"/><w:w w:val="105"/></w:rPr><w:t>filling</w:t></w:r><w:r><w:rPr><w:rStyle w:val="InternetLink"/><w:spacing w:val="5"/><w:w w:val="105"/></w:rPr><w:t xml:space="preserve"> </w:t></w:r><w:r><w:rPr><w:rStyle w:val="InternetLink"/><w:w w:val="105"/></w:rPr><w:t>daily</w:t></w:r><w:r><w:rPr><w:rStyle w:val="InternetLink"/><w:spacing w:val="4"/><w:w w:val="105"/></w:rPr><w:t xml:space="preserve"> </w:t></w:r><w:r><w:rPr><w:rStyle w:val="InternetLink"/><w:w w:val="105"/></w:rPr><w:t>weather</w:t></w:r><w:r><w:rPr><w:rStyle w:val="InternetLink"/><w:spacing w:val="4"/><w:w w:val="105"/></w:rPr><w:t xml:space="preserve"> </w:t></w:r><w:r><w:rPr><w:rStyle w:val="InternetLink"/><w:w w:val="105"/></w:rPr><w:t>records</w:t></w:r></w:hyperlink><w:r><w:rPr><w:w w:val="105"/></w:rPr><w:tab/><w:t>19</w:t></w:r></w:p><w:p><w:pPr><w:pStyle w:val="TextBody"/><w:numPr><w:ilvl w:val="1"/><w:numId w:val="9"/></w:numPr><w:tabs><w:tab w:val="left" w:pos="1004" w:leader="none"/><w:tab w:val="left" w:pos="9875" w:leader="dot"/></w:tabs><w:spacing w:before="13" w:after="0"/><w:ind w:left="113" w:hanging="538"/><w:rPr></w:rPr></w:pPr><w:hyperlink w:anchor="_bookmark25"><w:r><w:rPr><w:rStyle w:val="InternetLink"/></w:rPr><w:t>Using</w:t></w:r><w:r><w:rPr><w:rStyle w:val="InternetLink"/><w:spacing w:val="47"/></w:rPr><w:t xml:space="preserve"> </w:t></w:r><w:r><w:rPr><w:rStyle w:val="InternetLink"/></w:rPr><w:t>weather</w:t></w:r><w:r><w:rPr><w:rStyle w:val="InternetLink"/><w:spacing w:val="48"/></w:rPr><w:t xml:space="preserve"> </w:t></w:r><w:r><w:rPr><w:rStyle w:val="InternetLink"/></w:rPr><w:t>data</w:t></w:r><w:r><w:rPr><w:rStyle w:val="InternetLink"/><w:spacing w:val="48"/></w:rPr><w:t xml:space="preserve"> </w:t></w:r><w:r><w:rPr><w:rStyle w:val="InternetLink"/></w:rPr><w:t>from</w:t></w:r><w:r><w:rPr><w:rStyle w:val="InternetLink"/><w:spacing w:val="48"/></w:rPr><w:t xml:space="preserve"> </w:t></w:r><w:r><w:rPr><w:rStyle w:val="InternetLink"/></w:rPr><w:t>other</w:t></w:r><w:r><w:rPr><w:rStyle w:val="InternetLink"/><w:spacing w:val="48"/></w:rPr><w:t xml:space="preserve"> </w:t></w:r><w:r><w:rPr><w:rStyle w:val="InternetLink"/></w:rPr><w:t>sources</w:t></w:r></w:hyperlink><w:r><w:rPr></w:rPr><w:tab/><w:t>21</w:t></w:r></w:p><w:p><w:pPr><w:pStyle w:val="Normal"/><w:spacing w:before="10" w:after="0"/><w:rPr><w:rFonts w:ascii="Times New Roman" w:hAnsi="Times New Roman" w:eastAsia="Times New Roman" w:cs="Times New Roman"/><w:sz w:val="21"/><w:szCs w:val="21"/></w:rPr></w:pPr><w:r><w:rPr><w:rFonts w:eastAsia="Times New Roman" w:cs="Times New Roman" w:ascii="Times New Roman" w:hAnsi="Times New Roman"/><w:sz w:val="21"/><w:szCs w:val="21"/></w:rPr></w:r></w:p><w:p><w:pPr><w:pStyle w:val="Heading4"/><w:numPr><w:ilvl w:val="0"/><w:numId w:val="9"/></w:numPr><w:tabs><w:tab w:val="left" w:pos="465" w:leader="none"/><w:tab w:val="left" w:pos="9823" w:leader="none"/></w:tabs><w:rPr></w:rPr></w:pPr><w:hyperlink w:anchor="_bookmark26"><w:r><w:rPr><w:rStyle w:val="InternetLink"/><w:w w:val="90"/></w:rPr><w:t xml:space="preserve">Water-level </w:t></w:r><w:del w:id="157" w:author="Rivard, Christine" w:date="2015-03-16T16:17:00Z"><w:r><w:rPr><w:rStyle w:val="InternetLink"/><w:spacing w:val="23"/><w:w w:val="90"/></w:rPr><w:delText xml:space="preserve"> </w:delText></w:r></w:del><w:r><w:rPr><w:rStyle w:val="InternetLink"/><w:w w:val="90"/></w:rPr><w:t xml:space="preserve">time-series </w:t></w:r><w:del w:id="158" w:author="Rivard, Christine" w:date="2015-03-16T16:40:00Z"><w:r><w:rPr><w:rStyle w:val="InternetLink"/><w:spacing w:val="23"/><w:w w:val="90"/></w:rPr><w:delText xml:space="preserve"> </w:delText></w:r></w:del><w:r><w:rPr><w:rStyle w:val="InternetLink"/><w:w w:val="90"/></w:rPr><w:t>preparation</w:t></w:r></w:hyperlink><w:r><w:rPr><w:rFonts w:ascii="Times New Roman" w:hAnsi="Times New Roman"/><w:b w:val="false"/><w:w w:val="90"/></w:rPr><w:tab/></w:r><w:r><w:rPr></w:rPr><w:t>22</w:t></w:r></w:p><w:p><w:pPr><w:pStyle w:val="TextBody"/><w:numPr><w:ilvl w:val="1"/><w:numId w:val="9"/></w:numPr><w:tabs><w:tab w:val="left" w:pos="1004" w:leader="none"/><w:tab w:val="left" w:pos="9857" w:leader="dot"/></w:tabs><w:spacing w:before="12" w:after="0"/><w:ind w:left="113" w:hanging="538"/><w:rPr></w:rPr></w:pPr><w:hyperlink w:anchor="_bookmark28"><w:r><w:rPr><w:rStyle w:val="InternetLink"/><w:w w:val="105"/></w:rPr><w:t>Water</w:t></w:r><w:r><w:rPr><w:rStyle w:val="InternetLink"/><w:spacing w:val="27"/><w:w w:val="105"/></w:rPr><w:t xml:space="preserve"> </w:t></w:r><w:r><w:rPr><w:rStyle w:val="InternetLink"/><w:w w:val="105"/></w:rPr><w:t>Level</w:t></w:r><w:r><w:rPr><w:rStyle w:val="InternetLink"/><w:spacing w:val="27"/><w:w w:val="105"/></w:rPr><w:t xml:space="preserve"> </w:t></w:r><w:r><w:rPr><w:rStyle w:val="InternetLink"/><w:w w:val="105"/></w:rPr><w:t>Format</w:t></w:r></w:hyperlink><w:r><w:rPr><w:w w:val="105"/></w:rPr><w:tab/><w:t>22</w:t></w:r></w:p><w:p><w:pPr><w:pStyle w:val="TextBody"/><w:numPr><w:ilvl w:val="1"/><w:numId w:val="9"/></w:numPr><w:tabs><w:tab w:val="left" w:pos="1004" w:leader="none"/><w:tab w:val="left" w:pos="9857" w:leader="dot"/></w:tabs><w:spacing w:before="13" w:after="0"/><w:ind w:left="113" w:hanging="538"/><w:rPr></w:rPr></w:pPr><w:hyperlink w:anchor="_bookmark29"><w:r><w:rPr><w:rStyle w:val="InternetLink"/><w:w w:val="105"/></w:rPr><w:t>Well</w:t></w:r><w:r><w:rPr><w:rStyle w:val="InternetLink"/><w:spacing w:val="6"/><w:w w:val="105"/></w:rPr><w:t xml:space="preserve"> </w:t></w:r><w:r><w:rPr><w:rStyle w:val="InternetLink"/><w:w w:val="105"/></w:rPr><w:t>Configuration</w:t></w:r><w:r><w:rPr><w:rStyle w:val="InternetLink"/><w:spacing w:val="8"/><w:w w:val="105"/></w:rPr><w:t xml:space="preserve"> </w:t></w:r><w:r><w:rPr><w:rStyle w:val="InternetLink"/><w:w w:val="105"/></w:rPr><w:t>and</w:t></w:r><w:r><w:rPr><w:rStyle w:val="InternetLink"/><w:spacing w:val="7"/><w:w w:val="105"/></w:rPr><w:t xml:space="preserve"> </w:t></w:r><w:r><w:rPr><w:rStyle w:val="InternetLink"/><w:spacing w:val="0"/><w:w w:val="105"/></w:rPr><w:t>Location</w:t></w:r><w:r><w:rPr><w:rStyle w:val="InternetLink"/><w:spacing w:val="7"/><w:w w:val="105"/></w:rPr><w:t xml:space="preserve"> </w:t></w:r><w:r><w:rPr><w:rStyle w:val="InternetLink"/><w:w w:val="105"/></w:rPr><w:t>Information</w:t></w:r></w:hyperlink><w:r><w:rPr><w:w w:val="105"/></w:rPr><w:tab/><w:t>23</w:t></w:r></w:p><w:p><w:pPr><w:pStyle w:val="TextBody"/><w:numPr><w:ilvl w:val="1"/><w:numId w:val="9"/></w:numPr><w:tabs><w:tab w:val="left" w:pos="1004" w:leader="none"/><w:tab w:val="left" w:pos="9860" w:leader="dot"/></w:tabs><w:spacing w:before="13" w:after="0"/><w:ind w:left="113" w:hanging="538"/><w:rPr></w:rPr></w:pPr><w:hyperlink w:anchor="_bookmark30"><w:r><w:rPr><w:rStyle w:val="InternetLink"/><w:w w:val="105"/></w:rPr><w:t>Manual</w:t></w:r><w:r><w:rPr><w:rStyle w:val="InternetLink"/><w:spacing w:val="1"/><w:w w:val="105"/></w:rPr><w:t xml:space="preserve"> </w:t></w:r><w:r><w:rPr><w:rStyle w:val="InternetLink"/><w:w w:val="105"/></w:rPr><w:t>Measurements</w:t></w:r></w:hyperlink><w:r><w:rPr><w:w w:val="105"/></w:rPr><w:tab/><w:t>24</w:t></w:r></w:p><w:p><w:pPr><w:pStyle w:val="TextBody"/><w:numPr><w:ilvl w:val="1"/><w:numId w:val="9"/></w:numPr><w:tabs><w:tab w:val="left" w:pos="1004" w:leader="none"/><w:tab w:val="left" w:pos="9860" w:leader="dot"/></w:tabs><w:spacing w:before="13" w:after="0"/><w:ind w:left="113" w:hanging="538"/><w:rPr></w:rPr></w:pPr><w:hyperlink w:anchor="_bookmark31"><w:r><w:rPr><w:rStyle w:val="InternetLink"/><w:w w:val="105"/></w:rPr><w:t>Loading</w:t></w:r><w:r><w:rPr><w:rStyle w:val="InternetLink"/><w:spacing w:val="14"/><w:w w:val="105"/></w:rPr><w:t xml:space="preserve"> </w:t></w:r><w:r><w:rPr><w:rStyle w:val="InternetLink"/><w:w w:val="105"/></w:rPr><w:t>the</w:t></w:r><w:r><w:rPr><w:rStyle w:val="InternetLink"/><w:spacing w:val="15"/><w:w w:val="105"/></w:rPr><w:t xml:space="preserve"> </w:t></w:r><w:r><w:rPr><w:rStyle w:val="InternetLink"/><w:w w:val="105"/></w:rPr><w:t>data</w:t></w:r><w:r><w:rPr><w:rStyle w:val="InternetLink"/><w:spacing w:val="14"/><w:w w:val="105"/></w:rPr><w:t xml:space="preserve"> </w:t></w:r><w:r><w:rPr><w:rStyle w:val="InternetLink"/><w:w w:val="105"/></w:rPr><w:t>and</w:t></w:r><w:r><w:rPr><w:rStyle w:val="InternetLink"/><w:spacing w:val="15"/><w:w w:val="105"/></w:rPr><w:t xml:space="preserve"> </w:t></w:r><w:r><w:rPr><w:rStyle w:val="InternetLink"/><w:w w:val="105"/></w:rPr><w:t>Computation</w:t></w:r><w:r><w:rPr><w:rStyle w:val="InternetLink"/><w:spacing w:val="15"/><w:w w:val="105"/></w:rPr><w:t xml:space="preserve"> </w:t></w:r><w:r><w:rPr><w:rStyle w:val="InternetLink"/><w:w w:val="105"/></w:rPr><w:t>mode</w:t></w:r><w:r><w:rPr><w:rStyle w:val="InternetLink"/><w:spacing w:val="14"/><w:w w:val="105"/></w:rPr><w:t xml:space="preserve"> </w:t></w:r><w:r><w:rPr><w:rStyle w:val="InternetLink"/><w:w w:val="105"/></w:rPr><w:t>overview</w:t></w:r></w:hyperlink><w:r><w:rPr><w:w w:val="105"/></w:rPr><w:tab/><w:t>24</w:t></w:r></w:p><w:p><w:pPr><w:pStyle w:val="TextBody"/><w:numPr><w:ilvl w:val="1"/><w:numId w:val="9"/></w:numPr><w:tabs><w:tab w:val="left" w:pos="1004" w:leader="none"/><w:tab w:val="left" w:pos="9857" w:leader="dot"/></w:tabs><w:spacing w:before="13" w:after="0"/><w:ind w:left="113" w:hanging="538"/><w:rPr></w:rPr></w:pPr><w:hyperlink w:anchor="_bookmark32"><w:r><w:rPr><w:rStyle w:val="InternetLink"/><w:w w:val="105"/></w:rPr><w:t>Water</w:t></w:r><w:r><w:rPr><w:rStyle w:val="InternetLink"/><w:spacing w:val="4"/><w:w w:val="105"/></w:rPr><w:t xml:space="preserve"> </w:t></w:r><w:r><w:rPr><w:rStyle w:val="InternetLink"/><w:w w:val="105"/></w:rPr><w:t>Level</w:t></w:r><w:r><w:rPr><w:rStyle w:val="InternetLink"/><w:spacing w:val="4"/><w:w w:val="105"/></w:rPr><w:t xml:space="preserve"> </w:t></w:r><w:r><w:rPr><w:rStyle w:val="InternetLink"/><w:w w:val="105"/></w:rPr><w:t>Corrections</w:t></w:r></w:hyperlink><w:r><w:rPr><w:w w:val="105"/></w:rPr><w:tab/><w:t>25</w:t></w:r></w:p><w:p><w:pPr><w:pStyle w:val="TextBody"/><w:numPr><w:ilvl w:val="2"/><w:numId w:val="9"/></w:numPr><w:tabs><w:tab w:val="left" w:pos="1753" w:leader="none"/><w:tab w:val="left" w:pos="9857" w:leader="dot"/></w:tabs><w:spacing w:before="13" w:after="0"/><w:ind w:left="113" w:hanging="749"/><w:rPr></w:rPr></w:pPr><w:hyperlink w:anchor="_bookmark33"><w:r><w:rPr><w:rStyle w:val="InternetLink"/></w:rPr><w:t xml:space="preserve">Aberrant </w:t></w:r><w:r><w:rPr><w:rStyle w:val="InternetLink"/><w:spacing w:val="39"/></w:rPr><w:t xml:space="preserve"> </w:t></w:r><w:r><w:rPr><w:rStyle w:val="InternetLink"/></w:rPr><w:t>values</w:t></w:r></w:hyperlink><w:r><w:rPr></w:rPr><w:tab/><w:t>25</w:t></w:r></w:p><w:p><w:pPr><w:pStyle w:val="TextBody"/><w:numPr><w:ilvl w:val="2"/><w:numId w:val="9"/></w:numPr><w:tabs><w:tab w:val="left" w:pos="1753" w:leader="none"/><w:tab w:val="left" w:pos="9857" w:leader="dot"/></w:tabs><w:spacing w:before="13" w:after="0"/><w:ind w:left="113" w:hanging="749"/><w:rPr></w:rPr></w:pPr><w:hyperlink w:anchor="_bookmark34"><w:r><w:rPr><w:rStyle w:val="InternetLink"/></w:rPr><w:t xml:space="preserve">Hung-depth </w:t></w:r><w:r><w:rPr><w:rStyle w:val="InternetLink"/><w:spacing w:val="50"/></w:rPr><w:t xml:space="preserve"> </w:t></w:r><w:r><w:rPr><w:rStyle w:val="InternetLink"/></w:rPr><w:t>corrections</w:t></w:r></w:hyperlink><w:r><w:rPr></w:rPr><w:tab/><w:t>25</w:t></w:r></w:p><w:p><w:pPr><w:pStyle w:val="TextBody"/><w:numPr><w:ilvl w:val="2"/><w:numId w:val="9"/></w:numPr><w:tabs><w:tab w:val="left" w:pos="1753" w:leader="none"/><w:tab w:val="left" w:pos="9857" w:leader="dot"/></w:tabs><w:spacing w:before="13" w:after="0"/><w:ind w:left="113" w:hanging="749"/><w:rPr></w:rPr></w:pPr><w:hyperlink w:anchor="_bookmark35"><w:r><w:rPr><w:rStyle w:val="InternetLink"/><w:w w:val="105"/></w:rPr><w:t>Datum</w:t></w:r><w:r><w:rPr><w:rStyle w:val="InternetLink"/><w:spacing w:val="24"/><w:w w:val="105"/></w:rPr><w:t xml:space="preserve"> </w:t></w:r><w:r><w:rPr><w:rStyle w:val="InternetLink"/><w:w w:val="105"/></w:rPr><w:t>correction</w:t></w:r></w:hyperlink><w:r><w:rPr><w:w w:val="105"/></w:rPr><w:tab/><w:t>26</w:t></w:r></w:p><w:p><w:pPr><w:pStyle w:val="Normal"/><w:spacing w:before="10" w:after="0"/><w:rPr><w:rFonts w:ascii="Times New Roman" w:hAnsi="Times New Roman" w:eastAsia="Times New Roman" w:cs="Times New Roman"/><w:sz w:val="21"/><w:szCs w:val="21"/></w:rPr></w:pPr><w:r><w:rPr><w:rFonts w:eastAsia="Times New Roman" w:cs="Times New Roman" w:ascii="Times New Roman" w:hAnsi="Times New Roman"/><w:sz w:val="21"/><w:szCs w:val="21"/></w:rPr></w:r></w:p><w:p><w:pPr><w:pStyle w:val="Heading4"/><w:numPr><w:ilvl w:val="0"/><w:numId w:val="9"/></w:numPr><w:tabs><w:tab w:val="left" w:pos="465" w:leader="none"/><w:tab w:val="left" w:pos="9830" w:leader="none"/></w:tabs><w:rPr></w:rPr></w:pPr><w:hyperlink w:anchor="_bookmark36"><w:r><w:rPr><w:rStyle w:val="InternetLink"/></w:rPr><w:t>Plotting</w:t></w:r><w:r><w:rPr><w:rStyle w:val="InternetLink"/><w:spacing w:val="0"/></w:rPr><w:t xml:space="preserve"> </w:t></w:r><w:r><w:rPr><w:rStyle w:val="InternetLink"/></w:rPr><w:t>the</w:t></w:r><w:r><w:rPr><w:rStyle w:val="InternetLink"/><w:spacing w:val="0"/></w:rPr><w:t xml:space="preserve"> </w:t></w:r><w:r><w:rPr><w:rStyle w:val="InternetLink"/></w:rPr><w:t>data</w:t></w:r></w:hyperlink><w:r><w:rPr><w:rFonts w:ascii="Times New Roman" w:hAnsi="Times New Roman"/><w:b w:val="false"/></w:rPr><w:tab/></w:r><w:r><w:rPr></w:rPr><w:t>27</w:t></w:r></w:p><w:p><w:pPr><w:pStyle w:val="TextBody"/><w:numPr><w:ilvl w:val="1"/><w:numId w:val="9"/></w:numPr><w:tabs><w:tab w:val="left" w:pos="1004" w:leader="none"/><w:tab w:val="left" w:pos="9857" w:leader="dot"/></w:tabs><w:spacing w:before="12" w:after="0"/><w:ind w:left="113" w:hanging="538"/><w:rPr></w:rPr></w:pPr><w:hyperlink w:anchor="_bookmark38"><w:r><w:rPr><w:rStyle w:val="InternetLink"/></w:rPr><w:t xml:space="preserve">Hydrograph </w:t></w:r><w:r><w:rPr><w:rStyle w:val="InternetLink"/><w:spacing w:val="26"/></w:rPr><w:t xml:space="preserve"> </w:t></w:r><w:r><w:rPr><w:rStyle w:val="InternetLink"/></w:rPr><w:t>Overview</w:t></w:r></w:hyperlink><w:r><w:rPr></w:rPr><w:tab/><w:t>28</w:t></w:r></w:p><w:p><w:pPr><w:pStyle w:val="TextBody"/><w:numPr><w:ilvl w:val="1"/><w:numId w:val="9"/></w:numPr><w:tabs><w:tab w:val="left" w:pos="1004" w:leader="none"/><w:tab w:val="left" w:pos="9857" w:leader="dot"/></w:tabs><w:spacing w:before="13" w:after="0"/><w:ind w:left="113" w:hanging="538"/><w:rPr></w:rPr></w:pPr><w:hyperlink w:anchor="_bookmark39"><w:r><w:rPr><w:rStyle w:val="InternetLink"/></w:rPr><w:t>Toolbar</w:t></w:r></w:hyperlink><w:r><w:rPr></w:rPr><w:tab/><w:t>28</w:t></w:r></w:p><w:p><w:pPr><w:pStyle w:val="TextBody"/><w:numPr><w:ilvl w:val="1"/><w:numId w:val="9"/></w:numPr><w:tabs><w:tab w:val="left" w:pos="1004" w:leader="none"/><w:tab w:val="left" w:pos="9857" w:leader="dot"/></w:tabs><w:spacing w:before="13" w:after="0"/><w:ind w:left="113" w:hanging="538"/><w:rPr></w:rPr></w:pPr><w:hyperlink w:anchor="_bookmark40"><w:r><w:rPr><w:rStyle w:val="InternetLink"/><w:w w:val="105"/></w:rPr><w:t>Right</w:t></w:r><w:r><w:rPr><w:rStyle w:val="InternetLink"/><w:spacing w:val="36"/><w:w w:val="105"/></w:rPr><w:t xml:space="preserve"> </w:t></w:r><w:r><w:rPr><w:rStyle w:val="InternetLink"/><w:w w:val="105"/></w:rPr><w:t>Panel</w:t></w:r></w:hyperlink><w:r><w:rPr><w:w w:val="105"/></w:rPr><w:tab/><w:t>29</w:t></w:r></w:p><w:p><w:pPr><w:sectPr><w:type w:val="nextPage"/><w:pgSz w:w="12240" w:h="15840"/><w:pgMar w:left="1020" w:right="1000" w:header="0" w:top="1500" w:footer="0" w:bottom="700" w:gutter="0"/><w:pgNumType w:fmt="decimal"/><w:formProt w:val="false"/><w:textDirection w:val="lrTb"/><w:docGrid w:type="default" w:linePitch="240" w:charSpace="4294965247"/></w:sectPr><w:pStyle w:val="TextBody"/><w:numPr><w:ilvl w:val="1"/><w:numId w:val="9"/></w:numPr><w:tabs><w:tab w:val="left" w:pos="1004" w:leader="none"/><w:tab w:val="left" w:pos="9857" w:leader="dot"/></w:tabs><w:spacing w:before="13" w:after="0"/><w:ind w:left="113" w:hanging="538"/><w:rPr></w:rPr></w:pPr><w:hyperlink w:anchor="_bookmark41"><w:r><w:rPr><w:rStyle w:val="InternetLink"/><w:w w:val="105"/></w:rPr><w:t>Water</w:t></w:r><w:r><w:rPr><w:rStyle w:val="InternetLink"/><w:spacing w:val="20"/><w:w w:val="105"/></w:rPr><w:t xml:space="preserve"> </w:t></w:r><w:r><w:rPr><w:rStyle w:val="InternetLink"/><w:w w:val="105"/></w:rPr><w:t>Level</w:t></w:r><w:r><w:rPr><w:rStyle w:val="InternetLink"/><w:spacing w:val="19"/><w:w w:val="105"/></w:rPr><w:t xml:space="preserve"> </w:t></w:r><w:r><w:rPr><w:rStyle w:val="InternetLink"/><w:w w:val="105"/></w:rPr><w:t>Datum</w:t></w:r></w:hyperlink><w:r><w:rPr><w:w w:val="105"/></w:rPr><w:tab/><w:t>29</w:t></w:r></w:p><w:sdt><w:sdtPr><w:docPartObj><w:docPartGallery w:val="Table of Contents"/><w:docPartUnique w:val=""/></w:docPartObj><w:id w:val="2093659506"/></w:sdtPr><w:sdtContent><w:p><w:pPr><w:pStyle w:val="Contents2"/><w:numPr><w:ilvl w:val="0"/><w:numId w:val="9"/></w:numPr><w:tabs><w:tab w:val="left" w:pos="465" w:leader="none"/><w:tab w:val="left" w:pos="9843" w:leader="none"/></w:tabs><w:spacing w:before="33" w:after="0"/><w:rPr></w:rPr></w:pPr><w:hyperlink w:anchor="_bookmark42"><w:r><w:rPr><w:rStyle w:val="InternetLink"/><w:w w:val="90"/></w:rPr><w:t xml:space="preserve">Water-level </w:t></w:r><w:del w:id="159" w:author="Rivard, Christine" w:date="2015-03-16T16:42:00Z"><w:r><w:rPr><w:rStyle w:val="InternetLink"/><w:spacing w:val="34"/><w:w w:val="90"/></w:rPr><w:delText xml:space="preserve"> </w:delText></w:r></w:del><w:r><w:rPr><w:rStyle w:val="InternetLink"/><w:w w:val="90"/></w:rPr><w:t xml:space="preserve">time-series </w:t></w:r><w:del w:id="160" w:author="Rivard, Christine" w:date="2015-03-16T16:42:00Z"><w:r><w:rPr><w:rStyle w:val="InternetLink"/><w:spacing w:val="32"/><w:w w:val="90"/></w:rPr><w:delText xml:space="preserve"> </w:delText></w:r></w:del><w:r><w:rPr><w:rStyle w:val="InternetLink"/><w:w w:val="90"/></w:rPr><w:t>interpretation</w:t></w:r></w:hyperlink><w:r><w:rPr><w:rFonts w:ascii="Times New Roman" w:hAnsi="Times New Roman"/><w:b w:val="false"/><w:w w:val="90"/></w:rPr><w:tab/></w:r><w:r><w:rPr></w:rPr><w:t>31</w:t></w:r></w:p><w:p><w:pPr><w:pStyle w:val="Contents3"/><w:numPr><w:ilvl w:val="1"/><w:numId w:val="9"/></w:numPr><w:tabs><w:tab w:val="left" w:pos="1004" w:leader="none"/><w:tab w:val="left" w:pos="9875" w:leader="dot"/></w:tabs><w:spacing w:before="12" w:after="0"/><w:ind w:left="1003" w:hanging="538"/><w:rPr></w:rPr></w:pPr><w:hyperlink w:anchor="_bookmark43"><w:r><w:rPr><w:rStyle w:val="InternetLink"/><w:w w:val="105"/></w:rPr><w:t>Barometric</w:t></w:r><w:r><w:rPr><w:rStyle w:val="InternetLink"/><w:spacing w:val="0"/><w:w w:val="105"/></w:rPr><w:t xml:space="preserve"> </w:t></w:r><w:r><w:rPr><w:rStyle w:val="InternetLink"/><w:w w:val="105"/></w:rPr><w:t>response</w:t></w:r><w:r><w:rPr><w:rStyle w:val="InternetLink"/><w:spacing w:val="0"/><w:w w:val="105"/></w:rPr><w:t xml:space="preserve"> </w:t></w:r><w:r><w:rPr><w:rStyle w:val="InternetLink"/><w:w w:val="105"/></w:rPr><w:t>function</w:t></w:r></w:hyperlink><w:r><w:rPr><w:w w:val="105"/></w:rPr><w:tab/><w:t>31</w:t></w:r></w:p><w:p><w:pPr><w:pStyle w:val="Contents3"/><w:numPr><w:ilvl w:val="1"/><w:numId w:val="9"/></w:numPr><w:tabs><w:tab w:val="left" w:pos="1004" w:leader="none"/><w:tab w:val="left" w:pos="9875" w:leader="dot"/></w:tabs><w:ind w:left="1003" w:hanging="538"/><w:rPr></w:rPr></w:pPr><w:hyperlink w:anchor="_bookmark44"><w:r><w:rPr><w:rStyle w:val="InternetLink"/><w:w w:val="105"/></w:rPr><w:t>Estimation</w:t></w:r><w:r><w:rPr><w:rStyle w:val="InternetLink"/><w:spacing w:val="18"/><w:w w:val="105"/></w:rPr><w:t xml:space="preserve"> </w:t></w:r><w:r><w:rPr><w:rStyle w:val="InternetLink"/><w:w w:val="105"/></w:rPr><w:t>of</w:t></w:r><w:r><w:rPr><w:rStyle w:val="InternetLink"/><w:spacing w:val="17"/><w:w w:val="105"/></w:rPr><w:t xml:space="preserve"> </w:t></w:r><w:r><w:rPr><w:rStyle w:val="InternetLink"/><w:w w:val="105"/></w:rPr><w:t>the</w:t></w:r><w:r><w:rPr><w:rStyle w:val="InternetLink"/><w:spacing w:val="17"/><w:w w:val="105"/></w:rPr><w:t xml:space="preserve"> </w:t></w:r><w:r><w:rPr><w:rStyle w:val="InternetLink"/><w:w w:val="105"/></w:rPr><w:t>MRC</w:t></w:r><w:r><w:rPr><w:rStyle w:val="InternetLink"/><w:spacing w:val="18"/><w:w w:val="105"/></w:rPr><w:t xml:space="preserve"> </w:t></w:r><w:r><w:rPr><w:rStyle w:val="InternetLink"/><w:w w:val="105"/></w:rPr><w:t>and</w:t></w:r><w:r><w:rPr><w:rStyle w:val="InternetLink"/><w:spacing w:val="17"/><w:w w:val="105"/></w:rPr><w:t xml:space="preserve"> </w:t></w:r><w:r><w:rPr><w:rStyle w:val="InternetLink"/><w:w w:val="105"/></w:rPr><w:t>first</w:t></w:r><w:r><w:rPr><w:rStyle w:val="InternetLink"/><w:spacing w:val="17"/><w:w w:val="105"/></w:rPr><w:t xml:space="preserve"> </w:t></w:r><w:r><w:rPr><w:rStyle w:val="InternetLink"/><w:w w:val="105"/></w:rPr><w:t>recharge</w:t></w:r><w:r><w:rPr><w:rStyle w:val="InternetLink"/><w:spacing w:val="16"/><w:w w:val="105"/></w:rPr><w:t xml:space="preserve"> </w:t></w:r><w:r><w:rPr><w:rStyle w:val="InternetLink"/><w:w w:val="105"/></w:rPr><w:t>estimation</w:t></w:r></w:hyperlink><w:r><w:rPr><w:w w:val="105"/></w:rPr><w:tab/></w:r><w:r><w:rPr><w:spacing w:val="0"/><w:w w:val="105"/></w:rPr><w:t>31</w:t></w:r></w:p><w:p><w:pPr><w:pStyle w:val="Contents3"/><w:numPr><w:ilvl w:val="1"/><w:numId w:val="9"/></w:numPr><w:tabs><w:tab w:val="left" w:pos="1004" w:leader="none"/><w:tab w:val="left" w:pos="9875" w:leader="dot"/></w:tabs><w:ind w:left="1003" w:hanging="538"/><w:rPr></w:rPr></w:pPr><w:hyperlink w:anchor="_bookmark45"><w:r><w:rPr><w:rStyle w:val="InternetLink"/><w:w w:val="105"/></w:rPr><w:t>Recharge</w:t></w:r><w:r><w:rPr><w:rStyle w:val="InternetLink"/><w:spacing w:val="13"/><w:w w:val="105"/></w:rPr><w:t xml:space="preserve"> </w:t></w:r><w:r><w:rPr><w:rStyle w:val="InternetLink"/><w:w w:val="105"/></w:rPr><w:t>estimation</w:t></w:r><w:r><w:rPr><w:rStyle w:val="InternetLink"/><w:spacing w:val="15"/><w:w w:val="105"/></w:rPr><w:t xml:space="preserve"> </w:t></w:r><w:r><w:rPr><w:rStyle w:val="InternetLink"/><w:w w:val="105"/></w:rPr><w:t>with</w:t></w:r><w:r><w:rPr><w:rStyle w:val="InternetLink"/><w:spacing w:val="14"/><w:w w:val="105"/></w:rPr><w:t xml:space="preserve"> </w:t></w:r><w:r><w:rPr><w:rStyle w:val="InternetLink"/><w:w w:val="105"/></w:rPr><w:t>synthetic</w:t></w:r><w:r><w:rPr><w:rStyle w:val="InternetLink"/><w:spacing w:val="14"/><w:w w:val="105"/></w:rPr><w:t xml:space="preserve"> </w:t></w:r><w:r><w:rPr><w:rStyle w:val="InternetLink"/><w:w w:val="105"/></w:rPr><w:t>well</w:t></w:r><w:r><w:rPr><w:rStyle w:val="InternetLink"/><w:spacing w:val="14"/><w:w w:val="105"/></w:rPr><w:t xml:space="preserve"> </w:t></w:r><w:r><w:rPr><w:rStyle w:val="InternetLink"/><w:w w:val="105"/></w:rPr><w:t>hydrograph</w:t></w:r><w:r><w:rPr><w:rStyle w:val="InternetLink"/><w:spacing w:val="13"/><w:w w:val="105"/></w:rPr><w:t xml:space="preserve"> </w:t></w:r><w:r><w:rPr><w:rStyle w:val="InternetLink"/><w:w w:val="105"/></w:rPr><w:t>method</w:t></w:r></w:hyperlink><w:r><w:rPr><w:w w:val="105"/></w:rPr><w:tab/><w:t>31</w:t></w:r></w:p><w:p><w:pPr><w:pStyle w:val="Contents1"/><w:tabs><w:tab w:val="left" w:pos="677" w:leader="none"/><w:tab w:val="left" w:pos="9771" w:leader="none"/></w:tabs><w:spacing w:before="507" w:after="0"/><w:rPr></w:rPr></w:pPr><w:hyperlink w:anchor="_bookmark46"><w:r><w:rPr><w:rStyle w:val="InternetLink"/><w:w w:val="95"/></w:rPr><w:t>II</w:t><w:tab/><w:t xml:space="preserve">Technical </w:t></w:r><w:del w:id="161" w:author="Rivard, Christine" w:date="2015-03-16T16:42:00Z"><w:r><w:rPr><w:rStyle w:val="InternetLink"/><w:spacing w:val="8"/><w:w w:val="95"/></w:rPr><w:delText xml:space="preserve"> </w:delText></w:r></w:del><w:r><w:rPr><w:rStyle w:val="InternetLink"/><w:w w:val="95"/></w:rPr><w:t>Documentation</w:t></w:r></w:hyperlink><w:r><w:rPr><w:rFonts w:ascii="Times New Roman" w:hAnsi="Times New Roman"/><w:b w:val="false"/><w:w w:val="95"/></w:rPr><w:tab/></w:r><w:r><w:rPr></w:rPr><w:t>32</w:t></w:r></w:p><w:p><w:pPr><w:pStyle w:val="Contents2"/><w:numPr><w:ilvl w:val="0"/><w:numId w:val="9"/></w:numPr><w:tabs><w:tab w:val="left" w:pos="465" w:leader="none"/><w:tab w:val="left" w:pos="9823" w:leader="none"/></w:tabs><w:spacing w:before="241" w:after="0"/><w:rPr></w:rPr></w:pPr><w:hyperlink w:anchor="_bookmark47"><w:r><w:rPr><w:rStyle w:val="InternetLink"/><w:w w:val="95"/></w:rPr><w:t>Water-level measurements in Well</w:t></w:r><w:r><w:rPr><w:rStyle w:val="InternetLink"/><w:spacing w:val="1"/><w:w w:val="95"/></w:rPr><w:t xml:space="preserve"> </w:t></w:r><w:r><w:rPr><w:rStyle w:val="InternetLink"/><w:w w:val="95"/></w:rPr><w:t>and Piezometers</w:t></w:r></w:hyperlink><w:r><w:rPr><w:rFonts w:ascii="Times New Roman" w:hAnsi="Times New Roman"/><w:b w:val="false"/><w:w w:val="95"/></w:rPr><w:tab/></w:r><w:r><w:rPr></w:rPr><w:t>33</w:t></w:r></w:p><w:p><w:pPr><w:pStyle w:val="Contents3"/><w:numPr><w:ilvl w:val="1"/><w:numId w:val="9"/></w:numPr><w:tabs><w:tab w:val="left" w:pos="1004" w:leader="none"/><w:tab w:val="left" w:pos="9857" w:leader="dot"/></w:tabs><w:spacing w:before="12" w:after="0"/><w:ind w:left="1003" w:hanging="538"/><w:rPr></w:rPr></w:pPr><w:hyperlink w:anchor="_bookmark48"><w:r><w:rPr><w:rStyle w:val="InternetLink"/><w:w w:val="105"/></w:rPr><w:t>Barometric</w:t></w:r><w:r><w:rPr><w:rStyle w:val="InternetLink"/><w:spacing w:val="0"/><w:w w:val="105"/></w:rPr><w:t xml:space="preserve"> </w:t></w:r><w:r><w:rPr><w:rStyle w:val="InternetLink"/><w:w w:val="105"/></w:rPr><w:t>correction:</w:t></w:r><w:r><w:rPr><w:rStyle w:val="InternetLink"/><w:spacing w:val="18"/><w:w w:val="105"/></w:rPr><w:t xml:space="preserve"> </w:t></w:r><w:r><w:rPr><w:rStyle w:val="InternetLink"/><w:w w:val="105"/></w:rPr><w:t>an</w:t></w:r><w:r><w:rPr><w:rStyle w:val="InternetLink"/><w:spacing w:val="0"/><w:w w:val="105"/></w:rPr><w:t xml:space="preserve"> </w:t></w:r><w:r><w:rPr><w:rStyle w:val="InternetLink"/><w:w w:val="105"/></w:rPr><w:t>overview</w:t></w:r></w:hyperlink><w:r><w:rPr><w:w w:val="105"/></w:rPr><w:tab/><w:t>33</w:t></w:r></w:p><w:p><w:pPr><w:pStyle w:val="Contents3"/><w:numPr><w:ilvl w:val="1"/><w:numId w:val="9"/></w:numPr><w:tabs><w:tab w:val="left" w:pos="1004" w:leader="none"/><w:tab w:val="left" w:pos="9857" w:leader="dot"/></w:tabs><w:ind w:left="1003" w:hanging="538"/><w:rPr></w:rPr></w:pPr><w:hyperlink w:anchor="_bookmark49"><w:r><w:rPr><w:rStyle w:val="InternetLink"/><w:w w:val="105"/></w:rPr><w:t>What</w:t></w:r><w:r><w:rPr><w:rStyle w:val="InternetLink"/><w:spacing w:val="10"/><w:w w:val="105"/></w:rPr><w:t xml:space="preserve"> </w:t></w:r><w:r><w:rPr><w:rStyle w:val="InternetLink"/><w:w w:val="105"/></w:rPr><w:t>can</w:t></w:r><w:r><w:rPr><w:rStyle w:val="InternetLink"/><w:spacing w:val="11"/><w:w w:val="105"/></w:rPr><w:t xml:space="preserve"> </w:t></w:r><w:r><w:rPr><w:rStyle w:val="InternetLink"/><w:w w:val="105"/></w:rPr><w:t>I</w:t></w:r><w:r><w:rPr><w:rStyle w:val="InternetLink"/><w:spacing w:val="10"/><w:w w:val="105"/></w:rPr><w:t xml:space="preserve"> </w:t></w:r><w:r><w:rPr><w:rStyle w:val="InternetLink"/><w:w w:val="105"/></w:rPr><w:t>do</w:t></w:r><w:r><w:rPr><w:rStyle w:val="InternetLink"/><w:spacing w:val="11"/><w:w w:val="105"/></w:rPr><w:t xml:space="preserve"> </w:t></w:r><w:r><w:rPr><w:rStyle w:val="InternetLink"/><w:w w:val="105"/></w:rPr><w:t>in</w:t></w:r><w:r><w:rPr><w:rStyle w:val="InternetLink"/><w:spacing w:val="11"/><w:w w:val="105"/></w:rPr><w:t xml:space="preserve"> </w:t></w:r><w:r><w:rPr><w:rStyle w:val="InternetLink"/><w:w w:val="105"/></w:rPr><w:t>case</w:t></w:r><w:r><w:rPr><w:rStyle w:val="InternetLink"/><w:spacing w:val="10"/><w:w w:val="105"/></w:rPr><w:t xml:space="preserve"> </w:t></w:r><w:r><w:rPr><w:rStyle w:val="InternetLink"/><w:w w:val="105"/></w:rPr><w:t>of</w:t></w:r><w:r><w:rPr><w:rStyle w:val="InternetLink"/><w:spacing w:val="11"/><w:w w:val="105"/></w:rPr><w:t xml:space="preserve"> </w:t></w:r><w:r><w:rPr><w:rStyle w:val="InternetLink"/><w:w w:val="105"/></w:rPr><w:t>equipment</w:t></w:r><w:r><w:rPr><w:rStyle w:val="InternetLink"/><w:spacing w:val="11"/><w:w w:val="105"/></w:rPr><w:t xml:space="preserve"> </w:t></w:r><w:r><w:rPr><w:rStyle w:val="InternetLink"/><w:w w:val="105"/></w:rPr><w:t>failure</w:t></w:r></w:hyperlink><w:r><w:rPr><w:w w:val="105"/></w:rPr><w:tab/><w:t>33</w:t></w:r></w:p><w:p><w:pPr><w:pStyle w:val="Contents4"/><w:numPr><w:ilvl w:val="2"/><w:numId w:val="9"/></w:numPr><w:tabs><w:tab w:val="left" w:pos="1753" w:leader="none"/><w:tab w:val="left" w:pos="9860" w:leader="dot"/></w:tabs><w:ind w:left="1752" w:hanging="749"/><w:rPr></w:rPr></w:pPr><w:hyperlink w:anchor="_bookmark50"><w:r><w:rPr><w:rStyle w:val="InternetLink"/><w:w w:val="105"/><w:lang w:val="fr-CA"/></w:rPr><w:t>Format</w:t></w:r><w:r><w:rPr><w:rStyle w:val="InternetLink"/><w:spacing w:val="21"/><w:w w:val="105"/><w:lang w:val="fr-CA"/></w:rPr><w:t xml:space="preserve"> </w:t></w:r><w:r><w:rPr><w:rStyle w:val="InternetLink"/><w:w w:val="105"/><w:lang w:val="fr-CA"/></w:rPr><w:t>des</w:t></w:r><w:r><w:rPr><w:rStyle w:val="InternetLink"/><w:spacing w:val="20"/><w:w w:val="105"/><w:lang w:val="fr-CA"/></w:rPr><w:t xml:space="preserve"> </w:t></w:r><w:r><w:rPr><w:rStyle w:val="InternetLink"/><w:w w:val="105"/><w:lang w:val="fr-CA"/></w:rPr><w:t>don</w:t></w:r><w:r><w:rPr><w:rStyle w:val="InternetLink"/><w:spacing w:val="0"/><w:w w:val="105"/><w:lang w:val="fr-CA"/></w:rPr><w:t>n´</w:t></w:r><w:r><w:rPr><w:rStyle w:val="InternetLink"/><w:w w:val="105"/><w:lang w:val="fr-CA"/></w:rPr><w:t>ees</w:t></w:r><w:r><w:rPr><w:rStyle w:val="InternetLink"/><w:spacing w:val="20"/><w:w w:val="105"/><w:lang w:val="fr-CA"/></w:rPr><w:t xml:space="preserve"> </w:t></w:r><w:r><w:rPr><w:rStyle w:val="InternetLink"/><w:w w:val="105"/><w:lang w:val="fr-CA"/></w:rPr><w:t>brutes</w:t></w:r></w:hyperlink><w:r><w:rPr><w:rFonts w:cs="Times New Roman"/><w:w w:val="105"/><w:lang w:val="fr-CA"/></w:rPr><w:tab/></w:r><w:r><w:rPr><w:w w:val="105"/><w:lang w:val="fr-CA"/></w:rPr><w:t>34</w:t></w:r></w:p><w:p><w:pPr><w:pStyle w:val="Contents2"/><w:numPr><w:ilvl w:val="0"/><w:numId w:val="9"/></w:numPr><w:tabs><w:tab w:val="left" w:pos="465" w:leader="none"/><w:tab w:val="left" w:pos="9830" w:leader="none"/></w:tabs><w:rPr></w:rPr></w:pPr><w:hyperlink w:anchor="_bookmark52"><w:r><w:rPr><w:rStyle w:val="InternetLink"/><w:w w:val="95"/></w:rPr><w:t>Estimation</w:t></w:r><w:r><w:rPr><w:rStyle w:val="InternetLink"/><w:spacing w:val="1"/><w:w w:val="95"/></w:rPr><w:t xml:space="preserve"> </w:t></w:r><w:r><w:rPr><w:rStyle w:val="InternetLink"/><w:w w:val="95"/></w:rPr><w:t>of missing</w:t></w:r><w:r><w:rPr><w:rStyle w:val="InternetLink"/><w:spacing w:val="1"/><w:w w:val="95"/></w:rPr><w:t xml:space="preserve"> </w:t></w:r><w:r><w:rPr><w:rStyle w:val="InternetLink"/><w:w w:val="95"/></w:rPr><w:t>daily</w:t></w:r><w:r><w:rPr><w:rStyle w:val="InternetLink"/><w:spacing w:val="1"/><w:w w:val="95"/></w:rPr><w:t xml:space="preserve"> </w:t></w:r><w:r><w:rPr><w:rStyle w:val="InternetLink"/><w:w w:val="95"/></w:rPr><w:t>climatological</w:t></w:r><w:r><w:rPr><w:rStyle w:val="InternetLink"/><w:spacing w:val="2"/><w:w w:val="95"/></w:rPr><w:t xml:space="preserve"> </w:t></w:r><w:r><w:rPr><w:rStyle w:val="InternetLink"/><w:w w:val="95"/></w:rPr><w:t>data</w:t></w:r></w:hyperlink><w:r><w:rPr><w:rFonts w:ascii="Times New Roman" w:hAnsi="Times New Roman"/><w:b w:val="false"/><w:w w:val="95"/></w:rPr><w:tab/></w:r><w:r><w:rPr></w:rPr><w:t>37</w:t></w:r></w:p><w:p><w:pPr><w:pStyle w:val="Contents3"/><w:numPr><w:ilvl w:val="1"/><w:numId w:val="9"/></w:numPr><w:tabs><w:tab w:val="left" w:pos="1004" w:leader="none"/><w:tab w:val="left" w:pos="9863" w:leader="dot"/></w:tabs><w:spacing w:before="12" w:after="0"/><w:ind w:left="1003" w:hanging="538"/><w:rPr></w:rPr></w:pPr><w:hyperlink w:anchor="_bookmark53"><w:r><w:rPr><w:rStyle w:val="InternetLink"/><w:w w:val="105"/></w:rPr><w:t>Introduction</w:t></w:r></w:hyperlink><w:r><w:rPr><w:w w:val="105"/></w:rPr><w:tab/><w:t>37</w:t></w:r></w:p><w:p><w:pPr><w:pStyle w:val="Contents3"/><w:numPr><w:ilvl w:val="1"/><w:numId w:val="9"/></w:numPr><w:tabs><w:tab w:val="left" w:pos="1004" w:leader="none"/><w:tab w:val="left" w:pos="9863" w:leader="dot"/></w:tabs><w:ind w:left="1003" w:hanging="538"/><w:rPr></w:rPr></w:pPr><w:hyperlink w:anchor="_bookmark54"><w:r><w:rPr><w:rStyle w:val="InternetLink"/><w:w w:val="105"/></w:rPr><w:t>Literature</w:t></w:r><w:r><w:rPr><w:rStyle w:val="InternetLink"/><w:spacing w:val="9"/><w:w w:val="105"/></w:rPr><w:t xml:space="preserve"> </w:t></w:r><w:r><w:rPr><w:rStyle w:val="InternetLink"/><w:w w:val="105"/></w:rPr><w:t>review</w:t></w:r></w:hyperlink><w:r><w:rPr><w:w w:val="105"/></w:rPr><w:tab/><w:t>37</w:t></w:r></w:p><w:p><w:pPr><w:pStyle w:val="Contents3"/><w:numPr><w:ilvl w:val="1"/><w:numId w:val="9"/></w:numPr><w:tabs><w:tab w:val="left" w:pos="1004" w:leader="none"/><w:tab w:val="left" w:pos="9857" w:leader="dot"/></w:tabs><w:ind w:left="1003" w:hanging="538"/><w:rPr></w:rPr></w:pPr><w:hyperlink w:anchor="_bookmark55"><w:r><w:rPr><w:rStyle w:val="InternetLink"/><w:w w:val="105"/></w:rPr><w:t>Description</w:t></w:r><w:r><w:rPr><w:rStyle w:val="InternetLink"/><w:spacing w:val="10"/><w:w w:val="105"/></w:rPr><w:t xml:space="preserve"> </w:t></w:r><w:r><w:rPr><w:rStyle w:val="InternetLink"/><w:w w:val="105"/></w:rPr><w:t>of</w:t></w:r><w:r><w:rPr><w:rStyle w:val="InternetLink"/><w:spacing w:val="11"/><w:w w:val="105"/></w:rPr><w:t xml:space="preserve"> </w:t></w:r><w:r><w:rPr><w:rStyle w:val="InternetLink"/><w:w w:val="105"/></w:rPr><w:t>the</w:t></w:r><w:r><w:rPr><w:rStyle w:val="InternetLink"/><w:spacing w:val="11"/><w:w w:val="105"/></w:rPr><w:t xml:space="preserve"> </w:t></w:r><w:r><w:rPr><w:rStyle w:val="InternetLink"/><w:w w:val="105"/></w:rPr><w:t>method</w:t></w:r></w:hyperlink><w:r><w:rPr><w:w w:val="105"/></w:rPr><w:tab/><w:t>38</w:t></w:r></w:p><w:p><w:pPr><w:pStyle w:val="Contents4"/><w:numPr><w:ilvl w:val="2"/><w:numId w:val="9"/></w:numPr><w:tabs><w:tab w:val="left" w:pos="1753" w:leader="none"/><w:tab w:val="left" w:pos="9857" w:leader="dot"/></w:tabs><w:ind w:left="1752" w:hanging="749"/><w:rPr></w:rPr></w:pPr><w:hyperlink w:anchor="_bookmark56"><w:r><w:rPr><w:rStyle w:val="InternetLink"/></w:rPr><w:t>Step</w:t></w:r><w:r><w:rPr><w:rStyle w:val="InternetLink"/><w:spacing w:val="44"/></w:rPr><w:t xml:space="preserve"> </w:t></w:r><w:r><w:rPr><w:rStyle w:val="InternetLink"/></w:rPr><w:t xml:space="preserve">1: </w:t></w:r><w:r><w:rPr><w:rStyle w:val="InternetLink"/><w:spacing w:val="20"/></w:rPr><w:t xml:space="preserve"> </w:t></w:r><w:r><w:rPr><w:rStyle w:val="InternetLink"/></w:rPr><w:t>Pre-processing</w:t></w:r></w:hyperlink><w:r><w:rPr></w:rPr><w:tab/><w:t>39</w:t></w:r></w:p><w:p><w:pPr><w:pStyle w:val="Contents4"/><w:numPr><w:ilvl w:val="2"/><w:numId w:val="9"/></w:numPr><w:tabs><w:tab w:val="left" w:pos="1753" w:leader="none"/><w:tab w:val="left" w:pos="9875" w:leader="dot"/></w:tabs><w:ind w:left="1752" w:hanging="749"/><w:rPr></w:rPr></w:pPr><w:hyperlink w:anchor="_bookmark59"><w:r><w:rPr><w:rStyle w:val="InternetLink"/></w:rPr><w:t>Step</w:t></w:r><w:r><w:rPr><w:rStyle w:val="InternetLink"/><w:spacing w:val="37"/></w:rPr><w:t xml:space="preserve"> </w:t></w:r><w:r><w:rPr><w:rStyle w:val="InternetLink"/></w:rPr><w:t xml:space="preserve">2: </w:t></w:r><w:r><w:rPr><w:rStyle w:val="InternetLink"/><w:spacing w:val="11"/></w:rPr><w:t xml:space="preserve"> </w:t></w:r><w:r><w:rPr><w:rStyle w:val="InternetLink"/></w:rPr><w:t>Filling</w:t></w:r><w:r><w:rPr><w:rStyle w:val="InternetLink"/><w:spacing w:val="39"/></w:rPr><w:t xml:space="preserve"> </w:t></w:r><w:r><w:rPr><w:rStyle w:val="InternetLink"/></w:rPr><w:t>the</w:t></w:r><w:r><w:rPr><w:rStyle w:val="InternetLink"/><w:spacing w:val="38"/></w:rPr><w:t xml:space="preserve"> </w:t></w:r><w:r><w:rPr><w:rStyle w:val="InternetLink"/><w:spacing w:val="0"/></w:rPr><w:t>Gaps</w:t></w:r></w:hyperlink><w:r><w:rPr><w:spacing w:val="0"/></w:rPr><w:tab/></w:r><w:r><w:rPr></w:rPr><w:t>41</w:t></w:r></w:p><w:p><w:pPr><w:pStyle w:val="Contents4"/><w:numPr><w:ilvl w:val="2"/><w:numId w:val="9"/></w:numPr><w:tabs><w:tab w:val="left" w:pos="1753" w:leader="none"/><w:tab w:val="left" w:pos="9857" w:leader="dot"/></w:tabs><w:ind w:left="1752" w:hanging="749"/><w:rPr></w:rPr></w:pPr><w:hyperlink w:anchor="_bookmark61"><w:r><w:rPr><w:rStyle w:val="InternetLink"/></w:rPr><w:t>Step</w:t></w:r><w:r><w:rPr><w:rStyle w:val="InternetLink"/><w:spacing w:val="48"/></w:rPr><w:t xml:space="preserve"> </w:t></w:r><w:r><w:rPr><w:rStyle w:val="InternetLink"/></w:rPr><w:t xml:space="preserve">3: </w:t></w:r><w:r><w:rPr><w:rStyle w:val="InternetLink"/><w:spacing w:val="24"/></w:rPr><w:t xml:space="preserve"> </w:t></w:r><w:r><w:rPr><w:rStyle w:val="InternetLink"/></w:rPr><w:t>Validation</w:t></w:r></w:hyperlink><w:r><w:rPr></w:rPr><w:tab/><w:t>42</w:t></w:r></w:p><w:p><w:pPr><w:pStyle w:val="Contents3"/><w:numPr><w:ilvl w:val="1"/><w:numId w:val="9"/></w:numPr><w:tabs><w:tab w:val="left" w:pos="1004" w:leader="none"/><w:tab w:val="left" w:pos="9857" w:leader="dot"/></w:tabs><w:ind w:left="1003" w:hanging="538"/><w:rPr></w:rPr></w:pPr><w:hyperlink w:anchor="_bookmark62"><w:r><w:rPr><w:rStyle w:val="InternetLink"/><w:w w:val="105"/></w:rPr><w:t>Monteregie</w:t></w:r><w:r><w:rPr><w:rStyle w:val="InternetLink"/><w:spacing w:val="10"/><w:w w:val="105"/></w:rPr><w:t xml:space="preserve"> </w:t></w:r><w:r><w:rPr><w:rStyle w:val="InternetLink"/><w:w w:val="105"/></w:rPr><w:t>Est</w:t></w:r><w:r><w:rPr><w:rStyle w:val="InternetLink"/><w:spacing w:val="11"/><w:w w:val="105"/></w:rPr><w:t xml:space="preserve"> </w:t></w:r><w:r><w:rPr><w:rStyle w:val="InternetLink"/><w:w w:val="105"/></w:rPr><w:t>Case</w:t></w:r><w:r><w:rPr><w:rStyle w:val="InternetLink"/><w:spacing w:val="11"/><w:w w:val="105"/></w:rPr><w:t xml:space="preserve"> </w:t></w:r><w:r><w:rPr><w:rStyle w:val="InternetLink"/><w:w w:val="105"/></w:rPr><w:t>Study</w:t></w:r></w:hyperlink><w:r><w:rPr><w:w w:val="105"/></w:rPr><w:tab/><w:t>43</w:t></w:r></w:p><w:p><w:pPr><w:pStyle w:val="Contents4"/><w:numPr><w:ilvl w:val="2"/><w:numId w:val="9"/></w:numPr><w:tabs><w:tab w:val="left" w:pos="1753" w:leader="none"/><w:tab w:val="left" w:pos="9857" w:leader="dot"/></w:tabs><w:ind w:left="1752" w:hanging="749"/><w:rPr></w:rPr></w:pPr><w:hyperlink w:anchor="_bookmark63"><w:r><w:rPr><w:rStyle w:val="InternetLink"/><w:w w:val="105"/></w:rPr><w:t>Materials</w:t></w:r><w:r><w:rPr><w:rStyle w:val="InternetLink"/><w:spacing w:val="21"/><w:w w:val="105"/></w:rPr><w:t xml:space="preserve"> </w:t></w:r><w:r><w:rPr><w:rStyle w:val="InternetLink"/><w:w w:val="105"/></w:rPr><w:t>and</w:t></w:r><w:r><w:rPr><w:rStyle w:val="InternetLink"/><w:spacing w:val="20"/><w:w w:val="105"/></w:rPr><w:t xml:space="preserve"> </w:t></w:r><w:r><w:rPr><w:rStyle w:val="InternetLink"/><w:w w:val="105"/></w:rPr><w:t>Method</w:t></w:r></w:hyperlink><w:r><w:rPr><w:w w:val="105"/></w:rPr><w:tab/><w:t>43</w:t></w:r></w:p><w:p><w:pPr><w:pStyle w:val="Contents4"/><w:numPr><w:ilvl w:val="2"/><w:numId w:val="9"/></w:numPr><w:tabs><w:tab w:val="left" w:pos="1753" w:leader="none"/><w:tab w:val="left" w:pos="9857" w:leader="dot"/></w:tabs><w:ind w:left="1752" w:hanging="749"/><w:rPr></w:rPr></w:pPr><w:hyperlink w:anchor="_bookmark65"><w:r><w:rPr><w:rStyle w:val="InternetLink"/></w:rPr><w:t>Results</w:t></w:r><w:r><w:rPr><w:rStyle w:val="InternetLink"/><w:spacing w:val="54"/></w:rPr><w:t xml:space="preserve"> </w:t></w:r><w:r><w:rPr><w:rStyle w:val="InternetLink"/></w:rPr><w:t>and</w:t></w:r><w:r><w:rPr><w:rStyle w:val="InternetLink"/><w:spacing w:val="55"/></w:rPr><w:t xml:space="preserve"> </w:t></w:r><w:r><w:rPr><w:rStyle w:val="InternetLink"/></w:rPr><w:t>Discussion</w:t></w:r></w:hyperlink><w:r><w:rPr></w:rPr><w:tab/><w:t>46</w:t></w:r></w:p><w:p><w:pPr><w:pStyle w:val="Contents3"/><w:numPr><w:ilvl w:val="1"/><w:numId w:val="9"/></w:numPr><w:tabs><w:tab w:val="left" w:pos="1004" w:leader="none"/><w:tab w:val="left" w:pos="9857" w:leader="dot"/></w:tabs><w:ind w:left="1003" w:hanging="538"/><w:rPr></w:rPr></w:pPr><w:hyperlink w:anchor="_bookmark66"><w:r><w:rPr><w:rStyle w:val="InternetLink"/><w:w w:val="105"/></w:rPr><w:t>Future</w:t></w:r><w:r><w:rPr><w:rStyle w:val="InternetLink"/><w:spacing w:val="47"/><w:w w:val="105"/></w:rPr><w:t xml:space="preserve"> </w:t></w:r><w:r><w:rPr><w:rStyle w:val="InternetLink"/><w:w w:val="105"/></w:rPr><w:t>Work</w:t></w:r></w:hyperlink><w:r><w:rPr><w:w w:val="105"/></w:rPr><w:tab/><w:t>46</w:t></w:r></w:p><w:p><w:pPr><w:pStyle w:val="Contents2"/><w:numPr><w:ilvl w:val="0"/><w:numId w:val="9"/></w:numPr><w:tabs><w:tab w:val="left" w:pos="465" w:leader="none"/><w:tab w:val="left" w:pos="9830" w:leader="none"/></w:tabs><w:rPr></w:rPr></w:pPr><w:hyperlink w:anchor="_bookmark67"><w:r><w:rPr><w:rStyle w:val="InternetLink"/></w:rPr><w:t>MRC</w:t></w:r><w:r><w:rPr><w:rStyle w:val="InternetLink"/><w:spacing w:val="0"/></w:rPr><w:t xml:space="preserve"> </w:t></w:r><w:r><w:rPr><w:rStyle w:val="InternetLink"/></w:rPr><w:t>Estimation</w:t></w:r></w:hyperlink><w:r><w:rPr><w:rFonts w:ascii="Times New Roman" w:hAnsi="Times New Roman"/><w:b w:val="false"/></w:rPr><w:tab/></w:r><w:r><w:rPr></w:rPr><w:t>47</w:t></w:r></w:p><w:p><w:pPr><w:pStyle w:val="Contents3"/><w:numPr><w:ilvl w:val="1"/><w:numId w:val="9"/></w:numPr><w:tabs><w:tab w:val="left" w:pos="1004" w:leader="none"/><w:tab w:val="left" w:pos="9863" w:leader="dot"/></w:tabs><w:spacing w:before="12" w:after="0"/><w:ind w:left="1003" w:hanging="538"/><w:rPr></w:rPr></w:pPr><w:hyperlink w:anchor="_bookmark68"><w:r><w:rPr><w:rStyle w:val="InternetLink"/><w:w w:val="105"/></w:rPr><w:t>Local</w:t></w:r><w:r><w:rPr><w:rStyle w:val="InternetLink"/><w:spacing w:val="4"/><w:w w:val="105"/></w:rPr><w:t xml:space="preserve"> </w:t></w:r><w:r><w:rPr><w:rStyle w:val="InternetLink"/><w:w w:val="105"/></w:rPr><w:t>Extremum</w:t></w:r><w:r><w:rPr><w:rStyle w:val="InternetLink"/><w:spacing w:val="5"/><w:w w:val="105"/></w:rPr><w:t xml:space="preserve"> </w:t></w:r><w:r><w:rPr><w:rStyle w:val="InternetLink"/><w:w w:val="105"/></w:rPr><w:t>Search</w:t></w:r></w:hyperlink><w:r><w:rPr><w:w w:val="105"/></w:rPr><w:tab/><w:t>47</w:t></w:r></w:p><w:p><w:pPr><w:pStyle w:val="Contents3"/><w:numPr><w:ilvl w:val="1"/><w:numId w:val="9"/></w:numPr><w:tabs><w:tab w:val="left" w:pos="1004" w:leader="none"/><w:tab w:val="left" w:pos="9857" w:leader="dot"/></w:tabs><w:ind w:left="1003" w:hanging="538"/><w:rPr></w:rPr></w:pPr><w:hyperlink w:anchor="_bookmark69"><w:r><w:rPr><w:rStyle w:val="InternetLink"/><w:w w:val="105"/></w:rPr><w:t xml:space="preserve">Parameter </w:t></w:r><w:r><w:rPr><w:rStyle w:val="InternetLink"/><w:spacing w:val="3"/><w:w w:val="105"/></w:rPr><w:t xml:space="preserve"> </w:t></w:r><w:r><w:rPr><w:rStyle w:val="InternetLink"/><w:w w:val="105"/></w:rPr><w:t>Optimization</w:t></w:r></w:hyperlink><w:r><w:rPr><w:w w:val="105"/></w:rPr><w:tab/><w:t>48</w:t></w:r></w:p><w:p><w:pPr><w:pStyle w:val="Contents2"/><w:numPr><w:ilvl w:val="0"/><w:numId w:val="9"/></w:numPr><w:tabs><w:tab w:val="left" w:pos="466" w:leader="none"/><w:tab w:val="left" w:pos="9823" w:leader="none"/></w:tabs><w:rPr></w:rPr></w:pPr><w:hyperlink w:anchor="_bookmark70"><w:r><w:rPr><w:rStyle w:val="InternetLink"/><w:w w:val="95"/></w:rPr><w:t>Well</w:t></w:r><w:r><w:rPr><w:rStyle w:val="InternetLink"/><w:spacing w:val="2"/><w:w w:val="95"/></w:rPr><w:t xml:space="preserve"> </w:t></w:r><w:r><w:rPr><w:rStyle w:val="InternetLink"/><w:w w:val="95"/></w:rPr><w:t>Barometric</w:t></w:r><w:r><w:rPr><w:rStyle w:val="InternetLink"/><w:spacing w:val="3"/><w:w w:val="95"/></w:rPr><w:t xml:space="preserve"> </w:t></w:r><w:r><w:rPr><w:rStyle w:val="InternetLink"/><w:w w:val="95"/></w:rPr><w:t>Response</w:t></w:r><w:r><w:rPr><w:rStyle w:val="InternetLink"/><w:spacing w:val="3"/><w:w w:val="95"/></w:rPr><w:t xml:space="preserve"> </w:t></w:r><w:r><w:rPr><w:rStyle w:val="InternetLink"/><w:w w:val="95"/></w:rPr><w:t>Function</w:t></w:r></w:hyperlink><w:r><w:rPr><w:rFonts w:ascii="Times New Roman" w:hAnsi="Times New Roman"/><w:b w:val="false"/><w:w w:val="95"/></w:rPr><w:tab/></w:r><w:r><w:rPr></w:rPr><w:t>49</w:t></w:r></w:p><w:p><w:pPr><w:pStyle w:val="Contents1"/><w:tabs><w:tab w:val="left" w:pos="797" w:leader="none"/><w:tab w:val="left" w:pos="9771" w:leader="none"/></w:tabs><w:rPr></w:rPr></w:pPr><w:hyperlink w:anchor="_bookmark71"><w:r><w:rPr><w:rStyle w:val="InternetLink"/><w:w w:val="95"/></w:rPr><w:t>III</w:t><w:tab/><w:t>Appendices</w:t></w:r></w:hyperlink><w:r><w:rPr><w:rFonts w:ascii="Times New Roman" w:hAnsi="Times New Roman"/><w:b w:val="false"/><w:w w:val="95"/></w:rPr><w:tab/></w:r><w:r><w:rPr></w:rPr><w:t>50</w:t></w:r></w:p><w:p><w:pPr><w:pStyle w:val="Contents2"/><w:numPr><w:ilvl w:val="0"/><w:numId w:val="8"/></w:numPr><w:tabs><w:tab w:val="left" w:pos="465" w:leader="none"/><w:tab w:val="left" w:pos="9844" w:leader="none"/></w:tabs><w:spacing w:before="241" w:after="0"/><w:rPr></w:rPr></w:pPr><w:hyperlink w:anchor="_bookmark72"><w:r><w:rPr><w:rStyle w:val="InternetLink"/></w:rPr><w:t>Creating</w:t></w:r><w:r><w:rPr><w:rStyle w:val="InternetLink"/><w:spacing w:val="0"/></w:rPr><w:t xml:space="preserve"> </w:t></w:r><w:r><w:rPr><w:rStyle w:val="InternetLink"/></w:rPr><w:t>a</w:t></w:r><w:r><w:rPr><w:rStyle w:val="InternetLink"/><w:spacing w:val="0"/></w:rPr><w:t xml:space="preserve"> </w:t></w:r><w:r><w:rPr><w:rStyle w:val="InternetLink"/></w:rPr><w:t>Custom</w:t></w:r><w:r><w:rPr><w:rStyle w:val="InternetLink"/><w:spacing w:val="0"/></w:rPr><w:t xml:space="preserve"> </w:t></w:r><w:r><w:rPr><w:rStyle w:val="InternetLink"/></w:rPr><w:t>CDCD</w:t></w:r><w:r><w:rPr><w:rStyle w:val="InternetLink"/><w:spacing w:val="0"/></w:rPr><w:t xml:space="preserve"> </w:t></w:r><w:r><w:rPr><w:rStyle w:val="InternetLink"/></w:rPr><w:t>Weather</w:t></w:r><w:r><w:rPr><w:rStyle w:val="InternetLink"/><w:spacing w:val="0"/></w:rPr><w:t xml:space="preserve"> </w:t></w:r><w:r><w:rPr><w:rStyle w:val="InternetLink"/></w:rPr><w:t>Station</w:t></w:r><w:r><w:rPr><w:rStyle w:val="InternetLink"/><w:spacing w:val="0"/></w:rPr><w:t xml:space="preserve"> </w:t></w:r><w:r><w:rPr><w:rStyle w:val="InternetLink"/></w:rPr><w:t>List</w:t></w:r></w:hyperlink><w:r><w:rPr><w:rFonts w:ascii="Times New Roman" w:hAnsi="Times New Roman"/><w:b w:val="false"/></w:rPr><w:tab/></w:r><w:r><w:rPr></w:rPr><w:t>51</w:t></w:r></w:p><w:p><w:pPr><w:pStyle w:val="Contents2"/><w:numPr><w:ilvl w:val="0"/><w:numId w:val="8"/></w:numPr><w:tabs><w:tab w:val="left" w:pos="466" w:leader="none"/><w:tab w:val="left" w:pos="9823" w:leader="none"/></w:tabs><w:spacing w:lineRule="auto" w:line="252" w:before="250" w:after="0"/><w:ind w:left="465" w:right="125" w:hanging="352"/><w:rPr></w:rPr></w:pPr><w:hyperlink w:anchor="_bookmark75"><w:r><w:rPr><w:rStyle w:val="InternetLink"/><w:w w:val="95"/></w:rPr><w:t>Hydrogeological</w:t></w:r><w:r><w:rPr><w:rStyle w:val="InternetLink"/><w:spacing w:val="6"/><w:w w:val="95"/></w:rPr><w:t xml:space="preserve"> </w:t></w:r><w:r><w:rPr><w:rStyle w:val="InternetLink"/><w:w w:val="95"/></w:rPr><w:t>characterization</w:t></w:r><w:r><w:rPr><w:rStyle w:val="InternetLink"/><w:spacing w:val="6"/><w:w w:val="95"/></w:rPr><w:t xml:space="preserve"> </w:t></w:r><w:r><w:rPr><w:rStyle w:val="InternetLink"/><w:w w:val="95"/></w:rPr><w:t>of</w:t></w:r><w:r><w:rPr><w:rStyle w:val="InternetLink"/><w:spacing w:val="6"/><w:w w:val="95"/></w:rPr><w:t xml:space="preserve"> </w:t></w:r><w:r><w:rPr><w:rStyle w:val="InternetLink"/><w:w w:val="95"/></w:rPr><w:t>the</w:t></w:r><w:r><w:rPr><w:rStyle w:val="InternetLink"/><w:spacing w:val="6"/><w:w w:val="95"/></w:rPr><w:t xml:space="preserve"> </w:t></w:r><w:r><w:rPr><w:rStyle w:val="InternetLink"/><w:w w:val="95"/></w:rPr><w:t>regional</w:t></w:r><w:r><w:rPr><w:rStyle w:val="InternetLink"/><w:spacing w:val="6"/><w:w w:val="95"/></w:rPr><w:t xml:space="preserve"> </w:t></w:r><w:r><w:rPr><w:rStyle w:val="InternetLink"/><w:w w:val="95"/></w:rPr><w:t>bedrock</w:t></w:r><w:r><w:rPr><w:rStyle w:val="InternetLink"/><w:spacing w:val="7"/><w:w w:val="95"/></w:rPr><w:t xml:space="preserve"> </w:t></w:r><w:r><w:rPr><w:rStyle w:val="InternetLink"/><w:w w:val="95"/></w:rPr><w:t>aquifer</w:t></w:r><w:r><w:rPr><w:rStyle w:val="InternetLink"/><w:spacing w:val="6"/><w:w w:val="95"/></w:rPr><w:t xml:space="preserve"> </w:t></w:r><w:r><w:rPr><w:rStyle w:val="InternetLink"/><w:w w:val="95"/></w:rPr><w:t>confinement</w:t></w:r></w:hyperlink><w:r><w:rPr><w:w w:val="91"/></w:rPr><w:t xml:space="preserve"> </w:t></w:r><w:hyperlink w:anchor="_bookmark75"><w:r><w:rPr><w:rStyle w:val="InternetLink"/><w:w w:val="95"/></w:rPr><w:t>conditions</w:t></w:r><w:r><w:rPr><w:rStyle w:val="InternetLink"/><w:spacing w:val="3"/><w:w w:val="95"/></w:rPr><w:t xml:space="preserve"> </w:t></w:r><w:r><w:rPr><w:rStyle w:val="InternetLink"/><w:w w:val="95"/></w:rPr><w:t>in</w:t></w:r><w:r><w:rPr><w:rStyle w:val="InternetLink"/><w:spacing w:val="4"/><w:w w:val="95"/></w:rPr><w:t xml:space="preserve"> </w:t></w:r><w:r><w:rPr><w:rStyle w:val="InternetLink"/><w:w w:val="95"/></w:rPr><w:t>Monteregie</w:t></w:r><w:r><w:rPr><w:rStyle w:val="InternetLink"/><w:spacing w:val="4"/><w:w w:val="95"/></w:rPr><w:t xml:space="preserve"> </w:t></w:r><w:r><w:rPr><w:rStyle w:val="InternetLink"/><w:w w:val="95"/></w:rPr><w:t>Est</w:t></w:r></w:hyperlink><w:r><w:rPr><w:rFonts w:ascii="Times New Roman" w:hAnsi="Times New Roman"/><w:b w:val="false"/><w:w w:val="95"/></w:rPr><w:tab/></w:r><w:r><w:rPr><w:w w:val="90"/></w:rPr><w:t>53</w:t></w:r></w:p><w:p><w:pPr><w:pStyle w:val="Contents3"/><w:numPr><w:ilvl w:val="1"/><w:numId w:val="8"/></w:numPr><w:tabs><w:tab w:val="left" w:pos="1004" w:leader="none"/><w:tab w:val="left" w:pos="9857" w:leader="dot"/></w:tabs><w:spacing w:lineRule="exact" w:line="272" w:before="0" w:after="0"/><w:ind w:left="1003" w:hanging="538"/><w:rPr></w:rPr></w:pPr><w:hyperlink w:anchor="_bookmark76"><w:r><w:rPr><w:rStyle w:val="InternetLink"/></w:rPr><w:t>methodology</w:t></w:r></w:hyperlink><w:r><w:rPr></w:rPr><w:tab/><w:t>53</w:t></w:r></w:p><w:p><w:pPr><w:pStyle w:val="Contents3"/><w:numPr><w:ilvl w:val="1"/><w:numId w:val="8"/></w:numPr><w:tabs><w:tab w:val="left" w:pos="1004" w:leader="none"/><w:tab w:val="left" w:pos="9857" w:leader="dot"/></w:tabs><w:ind w:left="1003" w:hanging="538"/><w:rPr></w:rPr></w:pPr><w:hyperlink w:anchor="_bookmark77"><w:r><w:rPr><w:rStyle w:val="InternetLink"/></w:rPr><w:t>Results</w:t></w:r></w:hyperlink><w:r><w:rPr></w:rPr><w:tab/><w:t>53</w:t></w:r></w:p><w:p><w:pPr><w:sectPr><w:type w:val="nextPage"/><w:pgSz w:w="12240" w:h="15840"/><w:pgMar w:left="1020" w:right="1000" w:header="0" w:top="1120" w:footer="0" w:bottom="700" w:gutter="0"/><w:pgNumType w:fmt="decimal"/><w:formProt w:val="false"/><w:textDirection w:val="lrTb"/><w:docGrid w:type="default" w:linePitch="240" w:charSpace="4294965247"/></w:sectPr><w:pStyle w:val="Contents3"/><w:numPr><w:ilvl w:val="1"/><w:numId w:val="8"/></w:numPr><w:tabs><w:tab w:val="left" w:pos="1004" w:leader="none"/><w:tab w:val="left" w:pos="9857" w:leader="dot"/></w:tabs><w:ind w:left="1003" w:hanging="538"/><w:rPr></w:rPr></w:pPr><w:hyperlink w:anchor="_bookmark82"><w:r><w:rPr><w:rStyle w:val="InternetLink"/></w:rPr><w:t>Conclusion</w:t></w:r></w:hyperlink><w:r><w:rPr></w:rPr><w:tab/><w:t>58</w:t></w:r></w:p></w:sdtContent></w:sdt><w:p><w:pPr><w:pStyle w:val="Normal"/><w:rPr><w:rFonts w:ascii="Times New Roman" w:hAnsi="Times New Roman" w:eastAsia="Times New Roman" w:cs="Times New Roman"/><w:sz w:val="50"/><w:szCs w:val="50"/></w:rPr></w:pPr><w:r><w:rPr><w:rFonts w:eastAsia="Times New Roman" w:cs="Times New Roman" w:ascii="Times New Roman" w:hAnsi="Times New Roman"/><w:sz w:val="50"/><w:szCs w:val="50"/></w:rPr></w:r></w:p><w:p><w:pPr><w:pStyle w:val="Normal"/><w:rPr><w:rFonts w:ascii="Times New Roman" w:hAnsi="Times New Roman" w:eastAsia="Times New Roman" w:cs="Times New Roman"/><w:sz w:val="50"/><w:szCs w:val="50"/></w:rPr></w:pPr><w:r><w:rPr><w:rFonts w:eastAsia="Times New Roman" w:cs="Times New Roman" w:ascii="Times New Roman" w:hAnsi="Times New Roman"/><w:sz w:val="50"/><w:szCs w:val="50"/></w:rPr></w:r></w:p><w:p><w:pPr><w:pStyle w:val="Normal"/><w:rPr><w:rFonts w:ascii="Times New Roman" w:hAnsi="Times New Roman" w:eastAsia="Times New Roman" w:cs="Times New Roman"/><w:sz w:val="50"/><w:szCs w:val="50"/></w:rPr></w:pPr><w:r><w:rPr><w:rFonts w:eastAsia="Times New Roman" w:cs="Times New Roman" w:ascii="Times New Roman" w:hAnsi="Times New Roman"/><w:sz w:val="50"/><w:szCs w:val="50"/></w:rPr></w:r></w:p><w:p><w:pPr><w:pStyle w:val="Normal"/><w:rPr><w:rFonts w:ascii="Times New Roman" w:hAnsi="Times New Roman" w:eastAsia="Times New Roman" w:cs="Times New Roman"/><w:sz w:val="50"/><w:szCs w:val="50"/></w:rPr></w:pPr><w:r><w:rPr><w:rFonts w:eastAsia="Times New Roman" w:cs="Times New Roman" w:ascii="Times New Roman" w:hAnsi="Times New Roman"/><w:sz w:val="50"/><w:szCs w:val="50"/></w:rPr></w:r></w:p><w:p><w:pPr><w:pStyle w:val="Normal"/><w:rPr><w:rFonts w:ascii="Times New Roman" w:hAnsi="Times New Roman" w:eastAsia="Times New Roman" w:cs="Times New Roman"/><w:sz w:val="50"/><w:szCs w:val="50"/></w:rPr></w:pPr><w:r><w:rPr><w:rFonts w:eastAsia="Times New Roman" w:cs="Times New Roman" w:ascii="Times New Roman" w:hAnsi="Times New Roman"/><w:sz w:val="50"/><w:szCs w:val="50"/></w:rPr></w:r></w:p><w:p><w:pPr><w:pStyle w:val="Normal"/><w:rPr><w:rFonts w:ascii="Times New Roman" w:hAnsi="Times New Roman" w:eastAsia="Times New Roman" w:cs="Times New Roman"/><w:sz w:val="50"/><w:szCs w:val="50"/></w:rPr></w:pPr><w:r><w:rPr><w:rFonts w:eastAsia="Times New Roman" w:cs="Times New Roman" w:ascii="Times New Roman" w:hAnsi="Times New Roman"/><w:sz w:val="50"/><w:szCs w:val="50"/></w:rPr></w:r></w:p><w:p><w:pPr><w:pStyle w:val="Normal"/><w:spacing w:before="2" w:after="0"/><w:rPr><w:rFonts w:ascii="Times New Roman" w:hAnsi="Times New Roman" w:eastAsia="Times New Roman" w:cs="Times New Roman"/><w:sz w:val="42"/><w:szCs w:val="42"/></w:rPr></w:pPr><w:r><w:rPr><w:rFonts w:eastAsia="Times New Roman" w:cs="Times New Roman" w:ascii="Times New Roman" w:hAnsi="Times New Roman"/><w:sz w:val="42"/><w:szCs w:val="42"/></w:rPr></w:r></w:p><w:p><w:pPr><w:sectPr><w:type w:val="nextPage"/><w:pgSz w:w="12240" w:h="15840"/><w:pgMar w:left="1720" w:right="1720" w:header="0" w:top="1500" w:footer="0" w:bottom="700" w:gutter="0"/><w:pgNumType w:fmt="decimal"/><w:formProt w:val="false"/><w:textDirection w:val="lrTb"/><w:docGrid w:type="default" w:linePitch="240" w:charSpace="4294965247"/></w:sectPr><w:pStyle w:val="Normal"/><w:spacing w:lineRule="auto" w:line="427"/><w:ind w:left="2818" w:right="2554" w:firstLine="836"/><w:rPr><w:rFonts w:ascii="Georgia" w:hAnsi="Georgia" w:eastAsia="Georgia" w:cs="Georgia"/><w:sz w:val="49"/><w:szCs w:val="49"/></w:rPr></w:pPr><w:bookmarkStart w:id="0" w:name="_bookmark0"/><w:bookmarkStart w:id="1" w:name="I_User_Manual"/><w:bookmarkEnd w:id="0"/><w:bookmarkEnd w:id="1"/><w:r><w:rPr><w:rFonts w:ascii="Georgia" w:hAnsi="Georgia"/><w:b/><w:sz w:val="49"/></w:rPr><w:t>Part</w:t></w:r><w:r><w:rPr><w:rFonts w:ascii="Georgia" w:hAnsi="Georgia"/><w:b/><w:spacing w:val="47"/><w:sz w:val="49"/></w:rPr><w:t xml:space="preserve"> </w:t></w:r><w:r><w:rPr><w:rFonts w:ascii="Georgia" w:hAnsi="Georgia"/><w:b/><w:sz w:val="49"/></w:rPr><w:t>I</w:t></w:r><w:r><w:rPr><w:rFonts w:ascii="Georgia" w:hAnsi="Georgia"/><w:b/><w:w w:val="94"/><w:sz w:val="49"/></w:rPr><w:t xml:space="preserve"> </w:t></w:r><w:r><w:rPr><w:rFonts w:ascii="Georgia" w:hAnsi="Georgia"/><w:b/><w:w w:val="95"/><w:sz w:val="49"/></w:rPr><w:t>User</w:t></w:r><w:ins w:id="162" w:author="Rivard, Christine" w:date="2015-03-16T16:50:00Z"><w:r><w:rPr><w:rFonts w:ascii="Georgia" w:hAnsi="Georgia"/><w:b/><w:w w:val="95"/><w:sz w:val="49"/></w:rPr><w:t>’s?</w:t></w:r></w:ins><w:r><w:rPr><w:rFonts w:ascii="Georgia" w:hAnsi="Georgia"/><w:b/><w:spacing w:val="55"/><w:w w:val="95"/><w:sz w:val="49"/></w:rPr><w:t xml:space="preserve"> </w:t></w:r><w:r><w:rPr><w:rFonts w:ascii="Georgia" w:hAnsi="Georgia"/><w:b/><w:w w:val="95"/><w:sz w:val="49"/></w:rPr><w:t>Manual</w:t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spacing w:before="7" w:after="0"/><w:rPr><w:rFonts w:ascii="Georgia" w:hAnsi="Georgia" w:eastAsia="Georgia" w:cs="Georgia"/><w:b/><w:b/><w:bCs/><w:sz w:val="27"/><w:szCs w:val="27"/></w:rPr></w:pPr><w:r><w:rPr><w:rFonts w:eastAsia="Georgia" w:cs="Georgia" w:ascii="Georgia" w:hAnsi="Georgia"/><w:b/><w:bCs/><w:sz w:val="27"/><w:szCs w:val="27"/></w:rPr></w:r></w:p><w:p><w:pPr><w:pStyle w:val="Normal"/><w:numPr><w:ilvl w:val="0"/><w:numId w:val="7"/></w:numPr><w:tabs><w:tab w:val="left" w:pos="855" w:leader="none"/></w:tabs><w:spacing w:before="22" w:after="0"/><w:rPr><w:rFonts w:ascii="Georgia" w:hAnsi="Georgia" w:eastAsia="Georgia" w:cs="Georgia"/><w:sz w:val="49"/><w:szCs w:val="49"/></w:rPr></w:pPr><w:bookmarkStart w:id="2" w:name="_bookmark1"/><w:bookmarkEnd w:id="2"/><w:r><w:rPr><w:rFonts w:ascii="Georgia" w:hAnsi="Georgia"/><w:b/><w:sz w:val="49"/></w:rPr><w:t>Introduction</w:t></w:r></w:p><w:p><w:pPr><w:pStyle w:val="Normal"/><w:spacing w:before="9" w:after="0"/><w:rPr><w:rFonts w:ascii="Georgia" w:hAnsi="Georgia" w:eastAsia="Georgia" w:cs="Georgia"/><w:b/><w:b/><w:bCs/><w:sz w:val="71"/><w:szCs w:val="71"/></w:rPr></w:pPr><w:r><w:rPr><w:rFonts w:eastAsia="Georgia" w:cs="Georgia" w:ascii="Georgia" w:hAnsi="Georgia"/><w:b/><w:bCs/><w:sz w:val="71"/><w:szCs w:val="71"/></w:rPr></w:r></w:p><w:p><w:pPr><w:pStyle w:val="Normal"/><w:numPr><w:ilvl w:val="1"/><w:numId w:val="7"/></w:numPr><w:tabs><w:tab w:val="left" w:pos="1017" w:leader="none"/></w:tabs><w:rPr><w:rFonts w:ascii="Georgia" w:hAnsi="Georgia" w:eastAsia="Georgia" w:cs="Georgia"/><w:sz w:val="34"/><w:szCs w:val="34"/></w:rPr></w:pPr><w:bookmarkStart w:id="3" w:name="What_is_WHAT"/><w:bookmarkStart w:id="4" w:name="_bookmark2"/><w:bookmarkEnd w:id="3"/><w:bookmarkEnd w:id="4"/><w:commentRangeStart w:id="5"/><w:r><w:rPr><w:rFonts w:ascii="Georgia" w:hAnsi="Georgia"/><w:b/><w:sz w:val="34"/></w:rPr><w:t>What</w:t></w:r><w:r><w:rPr><w:rFonts w:ascii="Georgia" w:hAnsi="Georgia"/><w:b/><w:spacing w:val="60"/><w:sz w:val="34"/></w:rPr><w:t xml:space="preserve"> </w:t></w:r><w:r><w:rPr><w:rFonts w:ascii="Georgia" w:hAnsi="Georgia"/><w:b/><w:sz w:val="34"/></w:rPr><w:t>is</w:t></w:r><w:r><w:rPr><w:rFonts w:ascii="Georgia" w:hAnsi="Georgia"/><w:b/><w:spacing w:val="61"/><w:sz w:val="34"/></w:rPr><w:t xml:space="preserve"> </w:t></w:r><w:r><w:rPr><w:rFonts w:ascii="Georgia" w:hAnsi="Georgia"/><w:b/><w:sz w:val="34"/></w:rPr><w:t>WHAT</w:t></w:r><w:commentRangeEnd w:id="5"/><w:r><w:commentReference w:id="5"/></w:r><w:r><w:rPr><w:rFonts w:ascii="Georgia" w:hAnsi="Georgia"/><w:b/><w:sz w:val="34"/></w:rPr></w:r></w:p><w:p><w:pPr><w:pStyle w:val="TextBody"/><w:spacing w:lineRule="auto" w:line="249" w:before="227" w:after="0"/><w:ind w:left="133" w:hanging="12"/><w:rPr></w:rPr></w:pPr><w:r><w:rPr></w:rPr><w:t>WHAT</w:t></w:r><w:r><w:rPr><w:spacing w:val="35"/></w:rPr><w:t xml:space="preserve"> </w:t></w:r><w:r><w:rPr></w:rPr><w:t>(Well</w:t></w:r><w:r><w:rPr><w:spacing w:val="36"/></w:rPr><w:t xml:space="preserve"> </w:t></w:r><w:r><w:rPr></w:rPr><w:t>Hydrograph</w:t></w:r><w:r><w:rPr><w:spacing w:val="38"/></w:rPr><w:t xml:space="preserve"> </w:t></w:r><w:r><w:rPr></w:rPr><w:t>Analysis</w:t></w:r><w:r><w:rPr><w:spacing w:val="37"/></w:rPr><w:t xml:space="preserve"> </w:t></w:r><w:r><w:rPr></w:rPr><w:t>Toolbox)</w:t></w:r><w:r><w:rPr><w:spacing w:val="37"/></w:rPr><w:t xml:space="preserve"> </w:t></w:r><w:r><w:rPr></w:rPr><w:t>is</w:t></w:r><w:r><w:rPr><w:spacing w:val="35"/></w:rPr><w:t xml:space="preserve"> </w:t></w:r><w:r><w:rPr></w:rPr><w:t>a</w:t></w:r><w:r><w:rPr><w:spacing w:val="36"/></w:rPr><w:t xml:space="preserve"> </w:t></w:r><w:r><w:rPr></w:rPr><w:t>free,</w:t></w:r><w:r><w:rPr><w:spacing w:val="37"/></w:rPr><w:t xml:space="preserve"> </w:t></w:r><w:r><w:rPr></w:rPr><w:t>open</w:t></w:r><w:r><w:rPr><w:spacing w:val="37"/></w:rPr><w:t xml:space="preserve"> </w:t></w:r><w:r><w:rPr></w:rPr><w:t>source,</w:t></w:r><w:r><w:rPr><w:spacing w:val="37"/></w:rPr><w:t xml:space="preserve"> </w:t></w:r><w:r><w:rPr></w:rPr><w:t>and</w:t></w:r><w:r><w:rPr><w:spacing w:val="37"/></w:rPr><w:t xml:space="preserve"> </w:t></w:r><w:r><w:rPr></w:rPr><w:t>cross-platform</w:t></w:r><w:r><w:rPr><w:spacing w:val="38"/></w:rPr><w:t xml:space="preserve"> </w:t></w:r><w:r><w:rPr></w:rPr><w:t>interactive</w:t></w:r><w:r><w:rPr><w:w w:val="105"/></w:rPr><w:t xml:space="preserve"> </w:t></w:r><w:r><w:rPr></w:rPr><w:t>computer</w:t></w:r><w:r><w:rPr><w:spacing w:val="14"/></w:rPr><w:t xml:space="preserve"> </w:t></w:r><w:r><w:rPr></w:rPr><w:t>program</w:t></w:r><w:r><w:rPr><w:spacing w:val="14"/></w:rPr><w:t xml:space="preserve"> </w:t></w:r><w:r><w:rPr></w:rPr><w:t>whose</w:t></w:r><w:r><w:rPr><w:spacing w:val="15"/></w:rPr><w:t xml:space="preserve"> </w:t></w:r><w:r><w:rPr><w:spacing w:val="0"/></w:rPr><w:t>main</w:t></w:r><w:r><w:rPr><w:spacing w:val="13"/></w:rPr><w:t xml:space="preserve"> </w:t></w:r><w:r><w:rPr></w:rPr><w:t>focus</w:t></w:r><w:r><w:rPr><w:spacing w:val="15"/></w:rPr><w:t xml:space="preserve"> </w:t></w:r><w:r><w:rPr></w:rPr><w:t>is</w:t></w:r><w:r><w:rPr><w:spacing w:val="13"/></w:rPr><w:t xml:space="preserve"> </w:t></w:r><w:r><w:rPr></w:rPr><w:t>the</w:t></w:r><w:r><w:rPr><w:spacing w:val="14"/></w:rPr><w:t xml:space="preserve"> </w:t></w:r><w:r><w:rPr></w:rPr><w:t>interpretation</w:t></w:r><w:r><w:rPr><w:spacing w:val="13"/></w:rPr><w:t xml:space="preserve"> </w:t></w:r><w:r><w:rPr></w:rPr><w:t>of</w:t></w:r><w:r><w:rPr><w:spacing w:val="14"/></w:rPr><w:t xml:space="preserve"> </w:t></w:r><w:r><w:rPr></w:rPr><w:t>observation</w:t></w:r><w:r><w:rPr><w:spacing w:val="15"/></w:rPr><w:t xml:space="preserve"> </w:t></w:r><w:r><w:rPr></w:rPr><w:t>well</w:t></w:r><w:r><w:rPr><w:spacing w:val="14"/></w:rPr><w:t xml:space="preserve"> </w:t></w:r><w:r><w:rPr></w:rPr><w:t>hydrographs</w:t></w:r><w:ins w:id="163" w:author="Rivard, Christine" w:date="2015-03-16T16:54:00Z"><w:r><w:rPr></w:rPr><w:t xml:space="preserve">. It allows </w:t></w:r></w:ins><w:ins w:id="164" w:author="Rivard, Christine" w:date="2015-03-16T16:55:00Z"><w:r><w:rPr></w:rPr><w:t>the user to</w:t></w:r></w:ins><w:del w:id="165" w:author="Rivard, Christine" w:date="2015-03-16T16:55:00Z"><w:r><w:rPr></w:rPr><w:delText>,</w:delText></w:r></w:del><w:del w:id="166" w:author="Rivard, Christine" w:date="2015-03-16T16:55:00Z"><w:r><w:rPr><w:spacing w:val="18"/></w:rPr><w:delText xml:space="preserve"> </w:delText></w:r></w:del><w:del w:id="167" w:author="Rivard, Christine" w:date="2015-03-16T16:55:00Z"><w:r><w:rPr></w:rPr><w:delText>including</w:delText></w:r></w:del><w:r><w:rPr></w:rPr><w:t>:</w:t></w:r></w:p><w:p><w:pPr><w:pStyle w:val="TextBody"/><w:numPr><w:ilvl w:val="2"/><w:numId w:val="7"/></w:numPr><w:tabs><w:tab w:val="left" w:pos="720" w:leader="none"/></w:tabs><w:spacing w:lineRule="auto" w:line="235" w:before="125" w:after="0"/><w:ind w:left="719" w:right="104" w:hanging="237"/><w:jc w:val="both"/><w:rPr></w:rPr></w:pPr><w:del w:id="168" w:author="Rivard, Christine" w:date="2015-03-16T16:55:00Z"><w:r><w:rPr><w:w w:val="110"/></w:rPr><w:delText>the</w:delText></w:r></w:del><w:del w:id="169" w:author="Rivard, Christine" w:date="2015-03-16T16:55:00Z"><w:r><w:rPr><w:spacing w:val="4"/><w:w w:val="110"/></w:rPr><w:delText xml:space="preserve"> </w:delText></w:r></w:del><w:r><w:rPr><w:w w:val="110"/></w:rPr><w:t>prepar</w:t></w:r><w:ins w:id="170" w:author="Rivard, Christine" w:date="2015-03-16T16:55:00Z"><w:r><w:rPr><w:w w:val="110"/></w:rPr><w:t>e</w:t></w:r></w:ins><w:del w:id="171" w:author="Rivard, Christine" w:date="2015-03-16T16:55:00Z"><w:r><w:rPr><w:w w:val="110"/></w:rPr><w:delText>ation</w:delText></w:r></w:del><w:r><w:rPr><w:spacing w:val="4"/><w:w w:val="110"/></w:rPr><w:t xml:space="preserve"> </w:t></w:r><w:del w:id="172" w:author="Rivard, Christine" w:date="2015-03-16T16:55:00Z"><w:r><w:rPr><w:w w:val="110"/></w:rPr><w:delText>of</w:delText></w:r></w:del><w:del w:id="173" w:author="Rivard, Christine" w:date="2015-03-16T16:55:00Z"><w:r><w:rPr><w:spacing w:val="5"/><w:w w:val="110"/></w:rPr><w:delText xml:space="preserve"> </w:delText></w:r></w:del><w:r><w:rPr><w:w w:val="110"/></w:rPr><w:t>a</w:t></w:r><w:r><w:rPr><w:spacing w:val="5"/><w:w w:val="110"/></w:rPr><w:t xml:space="preserve"> </w:t></w:r><w:r><w:rPr><w:w w:val="110"/></w:rPr><w:t>gapless</w:t></w:r><w:r><w:rPr><w:spacing w:val="5"/><w:w w:val="110"/></w:rPr><w:t xml:space="preserve"> </w:t></w:r><w:r><w:rPr><w:w w:val="110"/></w:rPr><w:t>daily</w:t></w:r><w:r><w:rPr><w:spacing w:val="4"/><w:w w:val="110"/></w:rPr><w:t xml:space="preserve"> </w:t></w:r><w:r><w:rPr><w:w w:val="110"/></w:rPr><w:t>weather</w:t></w:r><w:r><w:rPr><w:spacing w:val="5"/><w:w w:val="110"/></w:rPr><w:t xml:space="preserve"> </w:t></w:r><w:r><w:rPr><w:w w:val="110"/></w:rPr><w:t>time-series</w:t></w:r><w:r><w:rPr><w:spacing w:val="5"/><w:w w:val="110"/></w:rPr><w:t xml:space="preserve"> </w:t></w:r><w:r><w:rPr><w:w w:val="110"/></w:rPr><w:t>(</w:t></w:r><w:ins w:id="174" w:author="Rivard, Christine" w:date="2015-03-16T16:55:00Z"><w:r><w:rPr><w:w w:val="110"/></w:rPr><w:t xml:space="preserve">total </w:t></w:r></w:ins><w:r><w:rPr><w:w w:val="110"/></w:rPr><w:t>precipitation</w:t></w:r><w:r><w:rPr><w:spacing w:val="4"/><w:w w:val="110"/></w:rPr><w:t xml:space="preserve"> </w:t></w:r><w:r><w:rPr><w:w w:val="110"/></w:rPr><w:t>and</w:t></w:r><w:r><w:rPr><w:spacing w:val="5"/><w:w w:val="110"/></w:rPr><w:t xml:space="preserve"> </w:t></w:r><w:r><w:rPr><w:w w:val="110"/></w:rPr><w:t>air</w:t></w:r><w:r><w:rPr><w:spacing w:val="6"/><w:w w:val="110"/></w:rPr><w:t xml:space="preserve"> </w:t></w:r><w:r><w:rPr><w:w w:val="110"/></w:rPr><w:t>temperature)</w:t></w:r><w:r><w:rPr><w:w w:val="111"/></w:rPr><w:t xml:space="preserve"> </w:t></w:r><w:ins w:id="175" w:author="Rivard, Christine" w:date="2015-03-16T16:58:00Z"><w:r><w:rPr><w:w w:val="111"/></w:rPr><w:t xml:space="preserve">that is </w:t></w:r></w:ins><w:r><w:rPr><w:w w:val="110"/></w:rPr><w:t>representative</w:t></w:r><w:r><w:rPr><w:spacing w:val="2"/><w:w w:val="110"/></w:rPr><w:t xml:space="preserve"> </w:t></w:r><w:r><w:rPr><w:w w:val="110"/></w:rPr><w:t>of</w:t></w:r><w:r><w:rPr><w:spacing w:val="3"/><w:w w:val="110"/></w:rPr><w:t xml:space="preserve"> </w:t></w:r><w:r><w:rPr><w:w w:val="110"/></w:rPr><w:t>the</w:t></w:r><w:r><w:rPr><w:spacing w:val="4"/><w:w w:val="110"/></w:rPr><w:t xml:space="preserve"> </w:t></w:r><w:r><w:rPr><w:w w:val="110"/></w:rPr><w:t>well</w:t></w:r><w:r><w:rPr><w:spacing w:val="4"/><w:w w:val="110"/></w:rPr><w:t xml:space="preserve"> </w:t></w:r><w:r><w:rPr><w:w w:val="110"/></w:rPr><w:t>location.</w:t></w:r><w:r><w:rPr><w:spacing w:val="37"/><w:w w:val="110"/></w:rPr><w:t xml:space="preserve"> </w:t></w:r><w:r><w:rPr><w:w w:val="110"/></w:rPr><w:t>For</w:t></w:r><w:r><w:rPr><w:spacing w:val="3"/><w:w w:val="110"/></w:rPr><w:t xml:space="preserve"> </w:t></w:r><w:r><w:rPr><w:w w:val="110"/></w:rPr><w:t>this</w:t></w:r><w:r><w:rPr><w:spacing w:val="4"/><w:w w:val="110"/></w:rPr><w:t xml:space="preserve"> </w:t></w:r><w:r><w:rPr><w:w w:val="110"/></w:rPr><w:t>purpose,</w:t></w:r><w:r><w:rPr><w:spacing w:val="5"/><w:w w:val="110"/></w:rPr><w:t xml:space="preserve"> </w:t></w:r><w:r><w:rPr><w:w w:val="110"/></w:rPr><w:t>an</w:t></w:r><w:r><w:rPr><w:spacing w:val="3"/><w:w w:val="110"/></w:rPr><w:t xml:space="preserve"> </w:t></w:r><w:r><w:rPr><w:w w:val="110"/></w:rPr><w:t>interface</w:t></w:r><w:r><w:rPr><w:spacing w:val="3"/><w:w w:val="110"/></w:rPr><w:t xml:space="preserve"> </w:t></w:r><w:r><w:rPr><w:w w:val="110"/></w:rPr><w:t>to</w:t></w:r><w:r><w:rPr><w:spacing w:val="3"/><w:w w:val="110"/></w:rPr><w:t xml:space="preserve"> </w:t></w:r><w:r><w:rPr><w:w w:val="110"/></w:rPr><w:t>the</w:t></w:r><w:r><w:rPr><w:spacing w:val="3"/><w:w w:val="110"/></w:rPr><w:t xml:space="preserve"> </w:t></w:r><w:r><w:rPr><w:w w:val="110"/></w:rPr><w:t>online</w:t></w:r><w:r><w:rPr><w:spacing w:val="4"/><w:w w:val="110"/></w:rPr><w:t xml:space="preserve"> </w:t></w:r><w:r><w:rPr><w:w w:val="110"/></w:rPr><w:t>Canadian</w:t></w:r><w:r><w:rPr><w:w w:val="109"/></w:rPr><w:t xml:space="preserve"> </w:t></w:r><w:r><w:rPr><w:w w:val="110"/></w:rPr><w:t>Daily</w:t></w:r><w:r><w:rPr><w:spacing w:val="0"/><w:w w:val="110"/></w:rPr><w:t xml:space="preserve"> </w:t></w:r><w:r><w:rPr><w:w w:val="110"/></w:rPr><w:t>Climate</w:t></w:r><w:r><w:rPr><w:spacing w:val="0"/><w:w w:val="110"/></w:rPr><w:t xml:space="preserve"> </w:t></w:r><w:r><w:rPr><w:w w:val="110"/></w:rPr><w:t>Database</w:t></w:r><w:r><w:rPr><w:spacing w:val="0"/><w:w w:val="110"/></w:rPr><w:t xml:space="preserve"> </w:t></w:r><w:r><w:rPr><w:w w:val="110"/></w:rPr><w:t>(CDCD)</w:t></w:r><w:r><w:rPr><w:spacing w:val="0"/><w:w w:val="110"/></w:rPr><w:t xml:space="preserve"> </w:t></w:r><w:del w:id="176" w:author="Rivard, Christine" w:date="2015-03-16T17:00:00Z"><w:r><w:rPr><w:w w:val="110"/></w:rPr><w:delText>is</w:delText></w:r></w:del><w:del w:id="177" w:author="Rivard, Christine" w:date="2015-03-16T17:00:00Z"><w:r><w:rPr><w:spacing w:val="0"/><w:w w:val="110"/></w:rPr><w:delText xml:space="preserve"> provided</w:delText></w:r></w:del><w:ins w:id="178" w:author="Rivard, Christine" w:date="2015-03-16T17:00:00Z"><w:r><w:rPr><w:w w:val="110"/></w:rPr><w:t>was created</w:t></w:r></w:ins><w:r><w:rPr><w:spacing w:val="0"/><w:w w:val="110"/></w:rPr><w:t xml:space="preserve"> </w:t></w:r><w:del w:id="179" w:author="Rivard, Christine" w:date="2015-03-16T16:59:00Z"><w:r><w:rPr><w:w w:val="110"/></w:rPr><w:delText>that</w:delText></w:r></w:del><w:del w:id="180" w:author="Rivard, Christine" w:date="2015-03-16T16:59:00Z"><w:r><w:rPr><w:spacing w:val="0"/><w:w w:val="110"/></w:rPr><w:delText xml:space="preserve"> </w:delText></w:r></w:del><w:del w:id="181" w:author="Rivard, Christine" w:date="2015-03-16T16:59:00Z"><w:r><w:rPr><w:w w:val="110"/></w:rPr><w:delText>allows</w:delText></w:r></w:del><w:del w:id="182" w:author="Rivard, Christine" w:date="2015-03-16T16:59:00Z"><w:r><w:rPr><w:spacing w:val="0"/><w:w w:val="110"/></w:rPr><w:delText xml:space="preserve"> </w:delText></w:r></w:del><w:r><w:rPr><w:w w:val="110"/></w:rPr><w:t>to</w:t></w:r><w:r><w:rPr><w:spacing w:val="0"/><w:w w:val="110"/></w:rPr><w:t xml:space="preserve"> </w:t></w:r><w:r><w:rPr><w:w w:val="110"/></w:rPr><w:t>query</w:t></w:r><w:r><w:rPr><w:spacing w:val="0"/><w:w w:val="110"/></w:rPr><w:t xml:space="preserve"> </w:t></w:r><w:ins w:id="183" w:author="Rivard, Christine" w:date="2015-03-16T17:00:00Z"><w:r><w:rPr><w:spacing w:val="0"/><w:w w:val="110"/></w:rPr><w:t xml:space="preserve">the </w:t></w:r></w:ins><w:r><w:rPr><w:w w:val="110"/></w:rPr><w:t>stations</w:t></w:r><w:r><w:rPr><w:spacing w:val="0"/><w:w w:val="110"/></w:rPr><w:t xml:space="preserve"> </w:t></w:r><w:r><w:rPr><w:w w:val="110"/></w:rPr><w:t>interactively</w:t></w:r><w:r><w:rPr><w:spacing w:val="0"/><w:w w:val="110"/></w:rPr><w:t xml:space="preserve"> </w:t></w:r><w:r><w:rPr><w:w w:val="110"/></w:rPr><w:t>by</w:t></w:r></w:p><w:p><w:pPr><w:pStyle w:val="TextBody"/><w:spacing w:lineRule="auto" w:line="249" w:before="14" w:after="0"/><w:ind w:left="719" w:right="127" w:hanging="0"/><w:jc w:val="both"/><w:rPr></w:rPr></w:pPr><w:del w:id="184" w:author="Rivard, Christine" w:date="2015-03-16T16:59:00Z"><w:r><w:rPr><w:w w:val="110"/></w:rPr><w:delText>location</w:delText></w:r></w:del><w:del w:id="185" w:author="Rivard, Christine" w:date="2015-03-16T16:59:00Z"><w:r><w:rPr><w:spacing w:val="0"/><w:w w:val="110"/></w:rPr><w:delText xml:space="preserve"> </w:delText></w:r></w:del><w:ins w:id="186" w:author="Rivard, Christine" w:date="2015-03-16T16:59:00Z"><w:r><w:rPr><w:w w:val="110"/></w:rPr><w:t>geographical</w:t></w:r></w:ins><w:ins w:id="187" w:author="Rivard, Christine" w:date="2015-03-16T16:59:00Z"><w:r><w:rPr><w:spacing w:val="0"/><w:w w:val="110"/></w:rPr><w:t xml:space="preserve"> </w:t></w:r></w:ins><w:r><w:rPr><w:w w:val="110"/></w:rPr><w:t>coordinates</w:t></w:r><w:ins w:id="188" w:author="Rivard, Christine" w:date="2015-03-16T17:00:00Z"><w:r><w:rPr><w:w w:val="110"/></w:rPr><w:t>. The available data are</w:t></w:r></w:ins><w:del w:id="189" w:author="Rivard, Christine" w:date="2015-03-16T17:00:00Z"><w:r><w:rPr><w:w w:val="110"/></w:rPr><w:delText>,</w:delText></w:r></w:del><w:r><w:rPr><w:spacing w:val="3"/><w:w w:val="110"/></w:rPr><w:t xml:space="preserve"> </w:t></w:r><w:ins w:id="190" w:author="Rivard, Christine" w:date="2015-03-16T16:59:00Z"><w:r><w:rPr><w:spacing w:val="3"/><w:w w:val="110"/></w:rPr><w:t xml:space="preserve">then </w:t></w:r></w:ins><w:r><w:rPr><w:w w:val="110"/></w:rPr><w:t>download</w:t></w:r><w:ins w:id="191" w:author="Rivard, Christine" w:date="2015-03-16T17:00:00Z"><w:r><w:rPr><w:w w:val="110"/></w:rPr><w:t>ed</w:t></w:r></w:ins><w:r><w:rPr><w:w w:val="110"/></w:rPr><w:t xml:space="preserve"> </w:t></w:r><w:del w:id="192" w:author="Rivard, Christine" w:date="2015-03-16T17:00:00Z"><w:r><w:rPr><w:w w:val="110"/></w:rPr><w:delText>the</w:delText></w:r></w:del><w:del w:id="193" w:author="Rivard, Christine" w:date="2015-03-16T17:00:00Z"><w:r><w:rPr><w:spacing w:val="1"/><w:w w:val="110"/></w:rPr><w:delText xml:space="preserve"> </w:delText></w:r></w:del><w:del w:id="194" w:author="Rivard, Christine" w:date="2015-03-16T17:00:00Z"><w:r><w:rPr><w:w w:val="110"/></w:rPr><w:delText>available</w:delText></w:r></w:del><w:del w:id="195" w:author="Rivard, Christine" w:date="2015-03-16T17:00:00Z"><w:r><w:rPr><w:spacing w:val="1"/><w:w w:val="110"/></w:rPr><w:delText xml:space="preserve"> </w:delText></w:r></w:del><w:del w:id="196" w:author="Rivard, Christine" w:date="2015-03-16T17:00:00Z"><w:r><w:rPr><w:w w:val="110"/></w:rPr><w:delText>data,</w:delText></w:r></w:del><w:del w:id="197" w:author="Rivard, Christine" w:date="2015-03-16T17:00:00Z"><w:r><w:rPr><w:spacing w:val="1"/><w:w w:val="110"/></w:rPr><w:delText xml:space="preserve"> </w:delText></w:r></w:del><w:r><w:rPr><w:w w:val="110"/></w:rPr><w:t>and</w:t></w:r><w:r><w:rPr><w:spacing w:val="1"/><w:w w:val="110"/></w:rPr><w:t xml:space="preserve"> </w:t></w:r><w:r><w:rPr><w:w w:val="110"/></w:rPr><w:t>automatically</w:t></w:r><w:r><w:rPr><w:spacing w:val="1"/><w:w w:val="110"/></w:rPr><w:t xml:space="preserve"> </w:t></w:r><w:r><w:rPr><w:spacing w:val="0"/><w:w w:val="110"/></w:rPr><w:t>rearranged</w:t></w:r><w:r><w:rPr><w:spacing w:val="1"/><w:w w:val="110"/></w:rPr><w:t xml:space="preserve"> </w:t></w:r><w:del w:id="198" w:author="Rivard, Christine" w:date="2015-03-16T17:01:00Z"><w:r><w:rPr><w:w w:val="110"/></w:rPr><w:delText>the data</w:delText></w:r></w:del><w:del w:id="199" w:author="Rivard, Christine" w:date="2015-03-16T17:01:00Z"><w:r><w:rPr><w:spacing w:val="29"/><w:w w:val="118"/></w:rPr><w:delText xml:space="preserve"> </w:delText></w:r></w:del><w:r><w:rPr><w:w w:val="110"/></w:rPr><w:t>in</w:t></w:r><w:r><w:rPr><w:spacing w:val="0"/><w:w w:val="110"/></w:rPr><w:t xml:space="preserve"> </w:t></w:r><w:r><w:rPr><w:w w:val="110"/></w:rPr><w:t>a</w:t></w:r><w:r><w:rPr><w:spacing w:val="0"/><w:w w:val="110"/></w:rPr><w:t xml:space="preserve"> </w:t></w:r><w:r><w:rPr><w:w w:val="110"/></w:rPr><w:t>format</w:t></w:r><w:r><w:rPr><w:spacing w:val="0"/><w:w w:val="110"/></w:rPr><w:t xml:space="preserve"> </w:t></w:r><w:r><w:rPr><w:w w:val="110"/></w:rPr><w:t>compatible</w:t></w:r><w:r><w:rPr><w:spacing w:val="0"/><w:w w:val="110"/></w:rPr><w:t xml:space="preserve"> </w:t></w:r><w:r><w:rPr><w:w w:val="110"/></w:rPr><w:t>with</w:t></w:r><w:r><w:rPr><w:spacing w:val="0"/><w:w w:val="110"/></w:rPr><w:t xml:space="preserve"> </w:t></w:r><w:r><w:rPr><w:w w:val="110"/></w:rPr><w:t>WHAT.</w:t></w:r><w:r><w:rPr><w:spacing w:val="0"/><w:w w:val="110"/></w:rPr><w:t xml:space="preserve"> </w:t></w:r><w:r><w:rPr><w:w w:val="110"/></w:rPr><w:t>Furthermore,</w:t></w:r><w:r><w:rPr><w:spacing w:val="0"/><w:w w:val="110"/></w:rPr><w:t xml:space="preserve"> </w:t></w:r><w:r><w:rPr><w:w w:val="110"/></w:rPr><w:t>missing</w:t></w:r><w:r><w:rPr><w:spacing w:val="0"/><w:w w:val="110"/></w:rPr><w:t xml:space="preserve"> </w:t></w:r><w:r><w:rPr><w:w w:val="110"/></w:rPr><w:t>data</w:t></w:r><w:r><w:rPr><w:spacing w:val="0"/><w:w w:val="110"/></w:rPr><w:t xml:space="preserve"> </w:t></w:r><w:r><w:rPr><w:w w:val="110"/></w:rPr><w:t>for</w:t></w:r><w:r><w:rPr><w:spacing w:val="0"/><w:w w:val="110"/></w:rPr><w:t xml:space="preserve"> </w:t></w:r><w:r><w:rPr><w:w w:val="110"/></w:rPr><w:t>a</w:t></w:r><w:r><w:rPr><w:spacing w:val="0"/><w:w w:val="110"/></w:rPr><w:t xml:space="preserve"> </w:t></w:r><w:r><w:rPr><w:w w:val="110"/></w:rPr><w:t>given</w:t></w:r><w:r><w:rPr><w:spacing w:val="0"/><w:w w:val="110"/></w:rPr><w:t xml:space="preserve"> </w:t></w:r><w:r><w:rPr><w:w w:val="110"/></w:rPr><w:t>station</w:t></w:r><w:r><w:rPr><w:spacing w:val="0"/><w:w w:val="110"/></w:rPr><w:t xml:space="preserve"> </w:t></w:r><w:del w:id="200" w:author="Rivard, Christine" w:date="2015-03-16T17:01:00Z"><w:r><w:rPr><w:w w:val="110"/></w:rPr><w:delText>can</w:delText></w:r></w:del><w:del w:id="201" w:author="Rivard, Christine" w:date="2015-03-16T17:01:00Z"><w:r><w:rPr><w:spacing w:val="0"/><w:w w:val="110"/></w:rPr><w:delText xml:space="preserve"> </w:delText></w:r></w:del><w:ins w:id="202" w:author="Rivard, Christine" w:date="2015-03-16T17:01:00Z"><w:r><w:rPr><w:w w:val="110"/></w:rPr><w:t>may</w:t></w:r></w:ins><w:ins w:id="203" w:author="Rivard, Christine" w:date="2015-03-16T17:01:00Z"><w:r><w:rPr><w:spacing w:val="0"/><w:w w:val="110"/></w:rPr><w:t xml:space="preserve"> </w:t></w:r></w:ins><w:r><w:rPr><w:w w:val="110"/></w:rPr><w:t>be</w:t></w:r><w:r><w:rPr><w:w w:val="104"/></w:rPr><w:t xml:space="preserve"> </w:t></w:r><w:r><w:rPr><w:w w:val="110"/></w:rPr><w:t>quickly</w:t></w:r><w:r><w:rPr><w:spacing w:val="0"/><w:w w:val="110"/></w:rPr><w:t xml:space="preserve"> </w:t></w:r><w:r><w:rPr><w:w w:val="110"/></w:rPr><w:t>filled</w:t></w:r><w:r><w:rPr><w:spacing w:val="0"/><w:w w:val="110"/></w:rPr><w:t xml:space="preserve"> </w:t></w:r><w:r><w:rPr><w:w w:val="110"/></w:rPr><w:t>with</w:t></w:r><w:r><w:rPr><w:spacing w:val="0"/><w:w w:val="110"/></w:rPr><w:t xml:space="preserve"> </w:t></w:r><w:r><w:rPr><w:w w:val="110"/></w:rPr><w:t>data</w:t></w:r><w:r><w:rPr><w:spacing w:val="0"/><w:w w:val="110"/></w:rPr><w:t xml:space="preserve"> </w:t></w:r><w:r><w:rPr><w:w w:val="110"/></w:rPr><w:t>from</w:t></w:r><w:r><w:rPr><w:spacing w:val="0"/><w:w w:val="110"/></w:rPr><w:t xml:space="preserve"> </w:t></w:r><w:r><w:rPr><w:w w:val="110"/></w:rPr><w:t>selected</w:t></w:r><w:r><w:rPr><w:spacing w:val="0"/><w:w w:val="110"/></w:rPr><w:t xml:space="preserve"> </w:t></w:r><w:r><w:rPr><w:w w:val="110"/></w:rPr><w:t>neighboring</w:t></w:r><w:r><w:rPr><w:spacing w:val="0"/><w:w w:val="110"/></w:rPr><w:t xml:space="preserve"> </w:t></w:r><w:r><w:rPr><w:w w:val="110"/></w:rPr><w:t>weather</w:t></w:r><w:r><w:rPr><w:spacing w:val="0"/><w:w w:val="110"/></w:rPr><w:t xml:space="preserve"> </w:t></w:r><w:r><w:rPr><w:w w:val="110"/></w:rPr><w:t>stations</w:t></w:r><w:r><w:rPr><w:spacing w:val="0"/><w:w w:val="110"/></w:rPr><w:t xml:space="preserve"> </w:t></w:r><w:r><w:rPr><w:w w:val="110"/></w:rPr><w:t>using</w:t></w:r><w:r><w:rPr><w:spacing w:val="0"/><w:w w:val="110"/></w:rPr><w:t xml:space="preserve"> </w:t></w:r><w:r><w:rPr><w:w w:val="110"/></w:rPr><w:t>a</w:t></w:r><w:r><w:rPr><w:spacing w:val="0"/><w:w w:val="110"/></w:rPr><w:t xml:space="preserve"> </w:t></w:r><w:r><w:rPr><w:w w:val="110"/></w:rPr><w:t>multiple</w:t></w:r><w:r><w:rPr><w:spacing w:val="0"/><w:w w:val="110"/></w:rPr><w:t xml:space="preserve"> </w:t></w:r><w:r><w:rPr><w:w w:val="110"/></w:rPr><w:t>linear</w:t></w:r><w:r><w:rPr><w:w w:val="106"/></w:rPr><w:t xml:space="preserve"> </w:t></w:r><w:r><w:rPr></w:rPr><w:t>regression</w:t></w:r><w:r><w:rPr><w:spacing w:val="33"/></w:rPr><w:t xml:space="preserve"> </w:t></w:r><w:r><w:rPr></w:rPr><w:t>model;</w:t></w:r></w:p><w:p><w:pPr><w:pStyle w:val="TextBody"/><w:numPr><w:ilvl w:val="2"/><w:numId w:val="7"/></w:numPr><w:tabs><w:tab w:val="left" w:pos="720" w:leader="none"/></w:tabs><w:spacing w:before="58" w:after="0"/><w:rPr></w:rPr></w:pPr><w:del w:id="204" w:author="Rivard, Christine" w:date="2015-03-16T16:55:00Z"><w:r><w:rPr><w:w w:val="105"/></w:rPr><w:delText>the</w:delText></w:r></w:del><w:del w:id="205" w:author="Rivard, Christine" w:date="2015-03-16T16:55:00Z"><w:r><w:rPr><w:spacing w:val="12"/><w:w w:val="105"/></w:rPr><w:delText xml:space="preserve"> </w:delText></w:r></w:del><w:r><w:rPr><w:w w:val="105"/></w:rPr><w:t>generat</w:t></w:r><w:ins w:id="206" w:author="Rivard, Christine" w:date="2015-03-16T16:55:00Z"><w:r><w:rPr><w:w w:val="105"/></w:rPr><w:t>e</w:t></w:r></w:ins><w:del w:id="207" w:author="Rivard, Christine" w:date="2015-03-16T16:55:00Z"><w:r><w:rPr><w:w w:val="105"/></w:rPr><w:delText>ion</w:delText></w:r></w:del><w:r><w:rPr><w:spacing w:val="13"/><w:w w:val="105"/></w:rPr><w:t xml:space="preserve"> </w:t></w:r><w:del w:id="208" w:author="Rivard, Christine" w:date="2015-03-16T17:02:00Z"><w:r><w:rPr><w:w w:val="105"/></w:rPr><w:delText>of</w:delText></w:r></w:del><w:r><w:rPr><w:spacing w:val="12"/><w:w w:val="105"/></w:rPr><w:t xml:space="preserve"> </w:t></w:r><w:r><w:rPr><w:w w:val="105"/></w:rPr><w:t>various</w:t></w:r><w:r><w:rPr><w:spacing w:val="13"/><w:w w:val="105"/></w:rPr><w:t xml:space="preserve"> </w:t></w:r><w:r><w:rPr><w:w w:val="105"/></w:rPr><w:t>publication-quality</w:t></w:r><w:r><w:rPr><w:spacing w:val="11"/><w:w w:val="105"/></w:rPr><w:t xml:space="preserve"> </w:t></w:r><w:del w:id="209" w:author="Rivard, Christine" w:date="2015-03-16T17:03:00Z"><w:r><w:rPr><w:w w:val="105"/></w:rPr><w:delText>figures</w:delText></w:r></w:del><w:del w:id="210" w:author="Rivard, Christine" w:date="2015-03-16T17:03:00Z"><w:r><w:rPr><w:spacing w:val="13"/><w:w w:val="105"/></w:rPr><w:delText xml:space="preserve"> </w:delText></w:r></w:del><w:ins w:id="211" w:author="Rivard, Christine" w:date="2015-03-16T17:03:00Z"><w:r><w:rPr><w:w w:val="105"/></w:rPr><w:t>graphs</w:t></w:r></w:ins><w:ins w:id="212" w:author="Rivard, Christine" w:date="2015-03-16T17:03:00Z"><w:r><w:rPr><w:spacing w:val="13"/><w:w w:val="105"/></w:rPr><w:t xml:space="preserve"> </w:t></w:r></w:ins><w:r><w:rPr><w:w w:val="105"/></w:rPr><w:t>from</w:t></w:r><w:r><w:rPr><w:spacing w:val="12"/><w:w w:val="105"/></w:rPr><w:t xml:space="preserve"> </w:t></w:r><w:r><w:rPr><w:w w:val="105"/></w:rPr><w:t>the</w:t></w:r><w:r><w:rPr><w:spacing w:val="13"/><w:w w:val="105"/></w:rPr><w:t xml:space="preserve"> </w:t></w:r><w:r><w:rPr><w:w w:val="105"/></w:rPr><w:t>weather</w:t></w:r><w:r><w:rPr><w:spacing w:val="12"/><w:w w:val="105"/></w:rPr><w:t xml:space="preserve"> </w:t></w:r><w:r><w:rPr><w:w w:val="105"/></w:rPr><w:t>and</w:t></w:r><w:r><w:rPr><w:spacing w:val="13"/><w:w w:val="105"/></w:rPr><w:t xml:space="preserve"> </w:t></w:r><w:r><w:rPr><w:w w:val="105"/></w:rPr><w:t>water</w:t></w:r><w:r><w:rPr><w:spacing w:val="12"/><w:w w:val="105"/></w:rPr><w:t xml:space="preserve"> </w:t></w:r><w:r><w:rPr><w:w w:val="105"/></w:rPr><w:t>level</w:t></w:r><w:r><w:rPr><w:spacing w:val="12"/><w:w w:val="105"/></w:rPr><w:t xml:space="preserve"> </w:t></w:r><w:r><w:rPr><w:w w:val="105"/></w:rPr><w:t>data</w:t></w:r><w:ins w:id="213" w:author="Rivard, Christine" w:date="2015-03-16T17:04:00Z"><w:r><w:rPr><w:w w:val="105"/></w:rPr><w:t>sets</w:t></w:r></w:ins><w:ins w:id="214" w:author="Rivard, Christine" w:date="2015-03-16T17:02:00Z"><w:r><w:rPr><w:w w:val="105"/></w:rPr><w:t xml:space="preserve"> </w:t></w:r></w:ins><w:ins w:id="215" w:author="Rivard, Christine" w:date="2015-03-17T09:33:00Z"><w:r><w:rPr><w:w w:val="105"/></w:rPr><w:t>over</w:t></w:r></w:ins><w:ins w:id="216" w:author="Rivard, Christine" w:date="2015-03-16T17:02:00Z"><w:r><w:rPr><w:w w:val="105"/></w:rPr><w:t xml:space="preserve"> different time scales</w:t></w:r></w:ins><w:r><w:rPr><w:w w:val="105"/></w:rPr><w:t>;</w:t></w:r></w:p><w:p><w:pPr><w:pStyle w:val="TextBody"/><w:numPr><w:ilvl w:val="2"/><w:numId w:val="7"/></w:numPr><w:tabs><w:tab w:val="left" w:pos="720" w:leader="none"/></w:tabs><w:spacing w:lineRule="auto" w:line="218" w:before="48" w:after="0"/><w:ind w:left="719" w:right="131" w:hanging="237"/><w:jc w:val="both"/><w:rPr></w:rPr></w:pPr><w:del w:id="217" w:author="Rivard, Christine" w:date="2015-03-16T17:04:00Z"><w:r><w:rPr><w:w w:val="110"/></w:rPr><w:delText>the</w:delText></w:r></w:del><w:del w:id="218" w:author="Rivard, Christine" w:date="2015-03-16T17:04:00Z"><w:r><w:rPr><w:spacing w:val="6"/><w:w w:val="110"/></w:rPr><w:delText xml:space="preserve"> </w:delText></w:r></w:del><w:r><w:rPr><w:w w:val="110"/></w:rPr><w:t>explor</w:t></w:r><w:ins w:id="219" w:author="Rivard, Christine" w:date="2015-03-16T17:04:00Z"><w:r><w:rPr><w:w w:val="110"/></w:rPr><w:t>e</w:t></w:r></w:ins><w:del w:id="220" w:author="Rivard, Christine" w:date="2015-03-16T17:04:00Z"><w:r><w:rPr><w:w w:val="110"/></w:rPr><w:delText>ation</w:delText></w:r></w:del><w:r><w:rPr><w:w w:val="110"/></w:rPr><w:t>,</w:t></w:r><w:r><w:rPr><w:spacing w:val="9"/><w:w w:val="110"/></w:rPr><w:t xml:space="preserve"> </w:t></w:r><w:r><w:rPr><w:w w:val="110"/></w:rPr><w:t>manipulat</w:t></w:r><w:ins w:id="221" w:author="Rivard, Christine" w:date="2015-03-16T17:04:00Z"><w:r><w:rPr><w:w w:val="110"/></w:rPr><w:t>e</w:t></w:r></w:ins><w:del w:id="222" w:author="Rivard, Christine" w:date="2015-03-16T17:04:00Z"><w:r><w:rPr><w:w w:val="110"/></w:rPr><w:delText>ion</w:delText></w:r></w:del><w:r><w:rPr><w:w w:val="110"/></w:rPr><w:t>,</w:t></w:r><w:r><w:rPr><w:spacing w:val="8"/><w:w w:val="110"/></w:rPr><w:t xml:space="preserve"> </w:t></w:r><w:r><w:rPr><w:w w:val="110"/></w:rPr><w:t>and</w:t></w:r><w:r><w:rPr><w:spacing w:val="6"/><w:w w:val="110"/></w:rPr><w:t xml:space="preserve"> </w:t></w:r><w:r><w:rPr><w:w w:val="110"/></w:rPr><w:t>validat</w:t></w:r><w:ins w:id="223" w:author="Rivard, Christine" w:date="2015-03-16T17:04:00Z"><w:r><w:rPr><w:w w:val="110"/></w:rPr><w:t>e</w:t></w:r></w:ins><w:del w:id="224" w:author="Rivard, Christine" w:date="2015-03-16T17:04:00Z"><w:r><w:rPr><w:w w:val="110"/></w:rPr><w:delText>ion</w:delText></w:r></w:del><w:del w:id="225" w:author="Rivard, Christine" w:date="2015-03-16T17:04:00Z"><w:r><w:rPr><w:spacing w:val="6"/><w:w w:val="110"/></w:rPr><w:delText xml:space="preserve"> </w:delText></w:r></w:del><w:del w:id="226" w:author="Rivard, Christine" w:date="2015-03-16T17:04:00Z"><w:r><w:rPr><w:w w:val="110"/></w:rPr><w:delText>of</w:delText></w:r></w:del><w:r><w:rPr><w:spacing w:val="6"/><w:w w:val="110"/></w:rPr><w:t xml:space="preserve"> </w:t></w:r><w:r><w:rPr><w:w w:val="110"/></w:rPr><w:t>the</w:t></w:r><w:r><w:rPr><w:spacing w:val="6"/><w:w w:val="110"/></w:rPr><w:t xml:space="preserve"> </w:t></w:r><w:r><w:rPr><w:w w:val="110"/></w:rPr><w:t>data</w:t></w:r><w:r><w:rPr><w:spacing w:val="6"/><w:w w:val="110"/></w:rPr><w:t xml:space="preserve"> </w:t></w:r><w:r><w:rPr><w:w w:val="110"/></w:rPr><w:t>within</w:t></w:r><w:r><w:rPr><w:spacing w:val="7"/><w:w w:val="110"/></w:rPr><w:t xml:space="preserve"> </w:t></w:r><w:r><w:rPr><w:w w:val="110"/></w:rPr><w:t>a</w:t></w:r><w:r><w:rPr><w:spacing w:val="6"/><w:w w:val="110"/></w:rPr><w:t xml:space="preserve"> </w:t></w:r><w:r><w:rPr><w:w w:val="110"/></w:rPr><w:t>user-friendly</w:t></w:r><w:r><w:rPr><w:spacing w:val="5"/><w:w w:val="110"/></w:rPr><w:t xml:space="preserve"> </w:t></w:r><w:r><w:rPr><w:w w:val="110"/></w:rPr><w:t>dynamic</w:t></w:r><w:r><w:rPr><w:w w:val="106"/></w:rPr><w:t xml:space="preserve"> </w:t></w:r><w:r><w:rPr><w:w w:val="105"/></w:rPr><w:t>graphical</w:t></w:r><w:r><w:rPr><w:spacing w:val="6"/><w:w w:val="105"/></w:rPr><w:t xml:space="preserve"> </w:t></w:r><w:r><w:rPr><w:w w:val="105"/></w:rPr><w:t>environment;</w:t></w:r></w:p><w:p><w:pPr><w:pStyle w:val="TextBody"/><w:numPr><w:ilvl w:val="2"/><w:numId w:val="7"/></w:numPr><w:tabs><w:tab w:val="left" w:pos="720" w:leader="none"/></w:tabs><w:spacing w:before="75" w:after="0"/><w:rPr></w:rPr></w:pPr><w:del w:id="227" w:author="Rivard, Christine" w:date="2015-03-16T17:04:00Z"><w:r><w:rPr><w:w w:val="105"/></w:rPr><w:delText>the</w:delText></w:r></w:del><w:del w:id="228" w:author="Rivard, Christine" w:date="2015-03-16T17:04:00Z"><w:r><w:rPr><w:spacing w:val="8"/><w:w w:val="105"/></w:rPr><w:delText xml:space="preserve"> </w:delText></w:r></w:del><w:r><w:rPr><w:w w:val="105"/></w:rPr><w:t>calculat</w:t></w:r><w:del w:id="229" w:author="Rivard, Christine" w:date="2015-03-16T17:04:00Z"><w:r><w:rPr><w:w w:val="105"/></w:rPr><w:delText>ion</w:delText></w:r></w:del><w:ins w:id="230" w:author="Rivard, Christine" w:date="2015-03-16T17:04:00Z"><w:r><w:rPr><w:w w:val="105"/></w:rPr><w:t>e</w:t></w:r></w:ins><w:del w:id="231" w:author="Rivard, Christine" w:date="2015-03-16T17:04:00Z"><w:r><w:rPr><w:spacing w:val="9"/><w:w w:val="105"/></w:rPr><w:delText xml:space="preserve"> </w:delText></w:r></w:del><w:del w:id="232" w:author="Rivard, Christine" w:date="2015-03-16T17:04:00Z"><w:r><w:rPr><w:w w:val="105"/></w:rPr><w:delText>of</w:delText></w:r></w:del><w:r><w:rPr><w:spacing w:val="8"/><w:w w:val="105"/></w:rPr><w:t xml:space="preserve"> </w:t></w:r><w:r><w:rPr><w:w w:val="105"/></w:rPr><w:t>the</w:t></w:r><w:r><w:rPr><w:spacing w:val="8"/><w:w w:val="105"/></w:rPr><w:t xml:space="preserve"> </w:t></w:r><w:r><w:rPr><w:w w:val="105"/></w:rPr><w:t>master</w:t></w:r><w:r><w:rPr><w:spacing w:val="7"/><w:w w:val="105"/></w:rPr><w:t xml:space="preserve"> </w:t></w:r><w:r><w:rPr><w:w w:val="105"/></w:rPr><w:t>recession</w:t></w:r><w:r><w:rPr><w:spacing w:val="8"/><w:w w:val="105"/></w:rPr><w:t xml:space="preserve"> </w:t></w:r><w:r><w:rPr><w:w w:val="105"/></w:rPr><w:t>curve</w:t></w:r><w:r><w:rPr><w:spacing w:val="8"/><w:w w:val="105"/></w:rPr><w:t xml:space="preserve"> </w:t></w:r><w:r><w:rPr><w:w w:val="105"/></w:rPr><w:t>of</w:t></w:r><w:r><w:rPr><w:spacing w:val="8"/><w:w w:val="105"/></w:rPr><w:t xml:space="preserve"> </w:t></w:r><w:r><w:rPr><w:w w:val="105"/></w:rPr><w:t>the</w:t></w:r><w:r><w:rPr><w:spacing w:val="8"/><w:w w:val="105"/></w:rPr><w:t xml:space="preserve"> </w:t></w:r><w:ins w:id="233" w:author="Rivard, Christine" w:date="2015-03-16T17:05:00Z"><w:r><w:rPr><w:spacing w:val="8"/><w:w w:val="105"/></w:rPr><w:t xml:space="preserve">experimental </w:t></w:r></w:ins><w:r><w:rPr><w:w w:val="105"/></w:rPr><w:t>well</w:t></w:r><w:r><w:rPr><w:spacing w:val="8"/><w:w w:val="105"/></w:rPr><w:t xml:space="preserve"> </w:t></w:r><w:r><w:rPr><w:w w:val="105"/></w:rPr><w:t>hydrograph</w:t></w:r><w:del w:id="234" w:author="Rivard, Christine" w:date="2015-03-16T17:05:00Z"><w:r><w:rPr><w:spacing w:val="7"/><w:w w:val="105"/></w:rPr><w:delText xml:space="preserve"> </w:delText></w:r></w:del><w:del w:id="235" w:author="Rivard, Christine" w:date="2015-03-16T17:05:00Z"><w:r><w:rPr><w:w w:val="105"/></w:rPr><w:delText>(experimental)</w:delText></w:r></w:del><w:r><w:rPr><w:w w:val="105"/></w:rPr><w:t>;</w:t></w:r></w:p><w:p><w:pPr><w:pStyle w:val="TextBody"/><w:numPr><w:ilvl w:val="2"/><w:numId w:val="7"/></w:numPr><w:tabs><w:tab w:val="left" w:pos="720" w:leader="none"/></w:tabs><w:spacing w:lineRule="auto" w:line="235" w:before="24" w:after="0"/><w:ind w:left="719" w:right="131" w:hanging="237"/><w:jc w:val="both"/><w:rPr></w:rPr></w:pPr><w:del w:id="236" w:author="Rivard, Christine" w:date="2015-03-16T17:05:00Z"><w:r><w:rPr><w:w w:val="105"/></w:rPr><w:delText>the</w:delText></w:r></w:del><w:del w:id="237" w:author="Rivard, Christine" w:date="2015-03-16T17:05:00Z"><w:r><w:rPr><w:spacing w:val="29"/><w:w w:val="105"/></w:rPr><w:delText xml:space="preserve"> </w:delText></w:r></w:del><w:r><w:rPr><w:w w:val="105"/></w:rPr><w:t>estimat</w:t></w:r><w:del w:id="238" w:author="Rivard, Christine" w:date="2015-03-16T17:05:00Z"><w:r><w:rPr><w:w w:val="105"/></w:rPr><w:delText>ion</w:delText></w:r></w:del><w:ins w:id="239" w:author="Rivard, Christine" w:date="2015-03-16T17:05:00Z"><w:r><w:rPr><w:w w:val="105"/></w:rPr><w:t>e</w:t></w:r></w:ins><w:del w:id="240" w:author="Rivard, Christine" w:date="2015-03-16T17:05:00Z"><w:r><w:rPr><w:spacing w:val="30"/><w:w w:val="105"/></w:rPr><w:delText xml:space="preserve"> </w:delText></w:r></w:del><w:del w:id="241" w:author="Rivard, Christine" w:date="2015-03-16T17:05:00Z"><w:r><w:rPr><w:w w:val="105"/></w:rPr><w:delText>of</w:delText></w:r></w:del><w:r><w:rPr><w:spacing w:val="28"/><w:w w:val="105"/></w:rPr><w:t xml:space="preserve"> </w:t></w:r><w:r><w:rPr><w:w w:val="105"/></w:rPr><w:t>groundwater</w:t></w:r><w:r><w:rPr><w:spacing w:val="29"/><w:w w:val="105"/></w:rPr><w:t xml:space="preserve"> </w:t></w:r><w:r><w:rPr><w:w w:val="105"/></w:rPr><w:t>recharge</w:t></w:r><w:r><w:rPr><w:spacing w:val="28"/><w:w w:val="105"/></w:rPr><w:t xml:space="preserve"> </w:t></w:r><w:del w:id="242" w:author="Rivard, Christine" w:date="2015-03-16T17:06:00Z"><w:r><w:rPr><w:w w:val="105"/></w:rPr><w:delText>at</w:delText></w:r></w:del><w:del w:id="243" w:author="Rivard, Christine" w:date="2015-03-16T17:06:00Z"><w:r><w:rPr><w:spacing w:val="29"/><w:w w:val="105"/></w:rPr><w:delText xml:space="preserve"> </w:delText></w:r></w:del><w:del w:id="244" w:author="Rivard, Christine" w:date="2015-03-16T17:06:00Z"><w:r><w:rPr><w:w w:val="105"/></w:rPr><w:delText>the</w:delText></w:r></w:del><w:del w:id="245" w:author="Rivard, Christine" w:date="2015-03-16T17:06:00Z"><w:r><w:rPr><w:spacing w:val="30"/><w:w w:val="105"/></w:rPr><w:delText xml:space="preserve"> </w:delText></w:r></w:del><w:del w:id="246" w:author="Rivard, Christine" w:date="2015-03-16T17:06:00Z"><w:r><w:rPr><w:spacing w:val="0"/><w:w w:val="105"/></w:rPr><w:delText>local</w:delText></w:r></w:del><w:del w:id="247" w:author="Rivard, Christine" w:date="2015-03-16T17:06:00Z"><w:r><w:rPr><w:spacing w:val="29"/><w:w w:val="105"/></w:rPr><w:delText xml:space="preserve"> </w:delText></w:r></w:del><w:del w:id="248" w:author="Rivard, Christine" w:date="2015-03-16T17:06:00Z"><w:r><w:rPr><w:w w:val="105"/></w:rPr><w:delText>scale</w:delText></w:r></w:del><w:del w:id="249" w:author="Rivard, Christine" w:date="2015-03-16T17:06:00Z"><w:r><w:rPr><w:spacing w:val="29"/><w:w w:val="105"/></w:rPr><w:delText xml:space="preserve"> </w:delText></w:r></w:del><w:del w:id="250" w:author="Rivard, Christine" w:date="2015-03-16T17:06:00Z"><w:r><w:rPr><w:w w:val="105"/></w:rPr><w:delText>in</w:delText></w:r></w:del><w:del w:id="251" w:author="Rivard, Christine" w:date="2015-03-16T17:06:00Z"><w:r><w:rPr><w:spacing w:val="29"/><w:w w:val="105"/></w:rPr><w:delText xml:space="preserve"> </w:delText></w:r></w:del><w:del w:id="252" w:author="Rivard, Christine" w:date="2015-03-16T17:06:00Z"><w:r><w:rPr><w:w w:val="105"/></w:rPr><w:delText>unconfined</w:delText></w:r></w:del><w:del w:id="253" w:author="Rivard, Christine" w:date="2015-03-16T17:06:00Z"><w:r><w:rPr><w:spacing w:val="28"/><w:w w:val="105"/></w:rPr><w:delText xml:space="preserve"> </w:delText></w:r></w:del><w:del w:id="254" w:author="Rivard, Christine" w:date="2015-03-16T17:06:00Z"><w:r><w:rPr><w:w w:val="105"/></w:rPr><w:delText>conditions</w:delText></w:r></w:del><w:del w:id="255" w:author="Rivard, Christine" w:date="2015-03-16T17:06:00Z"><w:r><w:rPr><w:spacing w:val="30"/><w:w w:val="105"/></w:rPr><w:delText xml:space="preserve"> </w:delText></w:r></w:del><w:r><w:rPr><w:w w:val="105"/></w:rPr><w:t>with</w:t></w:r><w:r><w:rPr><w:spacing w:val="30"/><w:w w:val="105"/></w:rPr><w:t xml:space="preserve"> </w:t></w:r><w:r><w:rPr><w:w w:val="105"/></w:rPr><w:t>a</w:t></w:r><w:r><w:rPr><w:spacing w:val="24"/><w:w w:val="111"/></w:rPr><w:t xml:space="preserve"> </w:t></w:r><w:r><w:rPr><w:w w:val="105"/></w:rPr><w:t>method</w:t></w:r><w:r><w:rPr><w:spacing w:val="35"/><w:w w:val="105"/></w:rPr><w:t xml:space="preserve"> </w:t></w:r><w:r><w:rPr><w:w w:val="105"/></w:rPr><w:t>combining</w:t></w:r><w:r><w:rPr><w:spacing w:val="37"/><w:w w:val="105"/></w:rPr><w:t xml:space="preserve"> </w:t></w:r><w:del w:id="256" w:author="Rivard, Christine" w:date="2015-03-16T17:06:00Z"><w:r><w:rPr><w:w w:val="105"/></w:rPr><w:delText>the</w:delText></w:r></w:del><w:del w:id="257" w:author="Rivard, Christine" w:date="2015-03-16T17:06:00Z"><w:r><w:rPr><w:spacing w:val="36"/><w:w w:val="105"/></w:rPr><w:delText xml:space="preserve"> </w:delText></w:r></w:del><w:r><w:rPr><w:w w:val="105"/></w:rPr><w:t>daily</w:t></w:r><w:r><w:rPr><w:spacing w:val="36"/><w:w w:val="105"/></w:rPr><w:t xml:space="preserve"> </w:t></w:r><w:r><w:rPr><w:w w:val="105"/></w:rPr><w:t>meteorological</w:t></w:r><w:r><w:rPr><w:spacing w:val="35"/><w:w w:val="105"/></w:rPr><w:t xml:space="preserve"> </w:t></w:r><w:r><w:rPr><w:w w:val="105"/></w:rPr><w:t>data</w:t></w:r><w:r><w:rPr><w:spacing w:val="36"/><w:w w:val="105"/></w:rPr><w:t xml:space="preserve"> </w:t></w:r><w:ins w:id="258" w:author="Rivard, Christine" w:date="2015-03-16T17:06:00Z"><w:r><w:rPr><w:spacing w:val="36"/><w:w w:val="105"/></w:rPr><w:t xml:space="preserve">to better estimate the specific yield </w:t></w:r></w:ins><w:r><w:rPr><w:w w:val="105"/></w:rPr><w:t>and</w:t></w:r><w:r><w:rPr><w:spacing w:val="36"/><w:w w:val="105"/></w:rPr><w:t xml:space="preserve"> </w:t></w:r><w:r><w:rPr><w:w w:val="105"/></w:rPr><w:t>the</w:t></w:r><w:r><w:rPr><w:spacing w:val="35"/><w:w w:val="105"/></w:rPr><w:t xml:space="preserve"> </w:t></w:r><w:r><w:rPr><w:w w:val="105"/></w:rPr><w:t>water</w:t></w:r><w:del w:id="259" w:author="Rivard, Christine" w:date="2015-03-16T17:05:00Z"><w:r><w:rPr><w:spacing w:val="36"/><w:w w:val="105"/></w:rPr><w:delText xml:space="preserve"> </w:delText></w:r></w:del><w:ins w:id="260" w:author="Rivard, Christine" w:date="2015-03-16T17:05:00Z"><w:r><w:rPr><w:spacing w:val="36"/><w:w w:val="105"/></w:rPr><w:t>-</w:t></w:r></w:ins><w:r><w:rPr><w:w w:val="105"/></w:rPr><w:t>level</w:t></w:r><w:r><w:rPr><w:spacing w:val="35"/><w:w w:val="105"/></w:rPr><w:t xml:space="preserve"> </w:t></w:r><w:r><w:rPr><w:w w:val="105"/></w:rPr><w:t>time</w:t></w:r><w:r><w:rPr><w:spacing w:val="36"/><w:w w:val="105"/></w:rPr><w:t xml:space="preserve"> </w:t></w:r><w:r><w:rPr><w:w w:val="105"/></w:rPr><w:t>series</w:t></w:r><w:del w:id="261" w:author="Rivard, Christine" w:date="2015-03-16T17:05:00Z"><w:r><w:rPr><w:spacing w:val="36"/><w:w w:val="105"/></w:rPr><w:delText xml:space="preserve"> </w:delText></w:r></w:del><w:del w:id="262" w:author="Rivard, Christine" w:date="2015-03-16T17:05:00Z"><w:r><w:rPr><w:w w:val="105"/></w:rPr><w:delText>(will</w:delText></w:r></w:del><w:del w:id="263" w:author="Rivard, Christine" w:date="2015-03-16T17:05:00Z"><w:r><w:rPr><w:spacing w:val="36"/><w:w w:val="105"/></w:rPr><w:delText xml:space="preserve"> </w:delText></w:r></w:del><w:del w:id="264" w:author="Rivard, Christine" w:date="2015-03-16T17:05:00Z"><w:r><w:rPr><w:w w:val="105"/></w:rPr><w:delText>be available</w:delText></w:r></w:del><w:del w:id="265" w:author="Rivard, Christine" w:date="2015-03-16T17:05:00Z"><w:r><w:rPr><w:spacing w:val="12"/><w:w w:val="105"/></w:rPr><w:delText xml:space="preserve"> </w:delText></w:r></w:del><w:del w:id="266" w:author="Rivard, Christine" w:date="2015-03-16T17:05:00Z"><w:r><w:rPr><w:w w:val="105"/></w:rPr><w:delText>in</w:delText></w:r></w:del><w:del w:id="267" w:author="Rivard, Christine" w:date="2015-03-16T17:05:00Z"><w:r><w:rPr><w:spacing w:val="12"/><w:w w:val="105"/></w:rPr><w:delText xml:space="preserve"> </w:delText></w:r></w:del><w:del w:id="268" w:author="Rivard, Christine" w:date="2015-03-16T17:05:00Z"><w:r><w:rPr><w:w w:val="105"/></w:rPr><w:delText>a</w:delText></w:r></w:del><w:del w:id="269" w:author="Rivard, Christine" w:date="2015-03-16T17:05:00Z"><w:r><w:rPr><w:spacing w:val="12"/><w:w w:val="105"/></w:rPr><w:delText xml:space="preserve"> </w:delText></w:r></w:del><w:del w:id="270" w:author="Rivard, Christine" w:date="2015-03-16T17:05:00Z"><w:r><w:rPr><w:w w:val="105"/></w:rPr><w:delText>future</w:delText></w:r></w:del><w:del w:id="271" w:author="Rivard, Christine" w:date="2015-03-16T17:05:00Z"><w:r><w:rPr><w:spacing w:val="13"/><w:w w:val="105"/></w:rPr><w:delText xml:space="preserve"> </w:delText></w:r></w:del><w:del w:id="272" w:author="Rivard, Christine" w:date="2015-03-16T17:05:00Z"><w:r><w:rPr><w:w w:val="105"/></w:rPr><w:delText>release)</w:delText></w:r></w:del><w:r><w:rPr><w:w w:val="105"/></w:rPr><w:t>.</w:t></w:r><w:ins w:id="273" w:author="Rivard, Christine" w:date="2015-03-16T17:07:00Z"><w:r><w:rPr><w:w w:val="105"/></w:rPr><w:t xml:space="preserve"> Therefore, this method </w:t></w:r></w:ins><w:ins w:id="274" w:author="Rivard, Christine" w:date="2015-03-16T17:08:00Z"><w:r><w:rPr><w:w w:val="105"/></w:rPr><w:t xml:space="preserve">can only </w:t></w:r></w:ins><w:ins w:id="275" w:author="Rivard, Christine" w:date="2015-03-16T17:07:00Z"><w:r><w:rPr><w:w w:val="105"/></w:rPr><w:t xml:space="preserve">provide a recharge assessment </w:t></w:r></w:ins><w:ins w:id="276" w:author="Rivard, Christine" w:date="2015-03-16T17:09:00Z"><w:r><w:rPr><w:w w:val="105"/></w:rPr><w:t>at</w:t></w:r></w:ins><w:ins w:id="277" w:author="Rivard, Christine" w:date="2015-03-16T17:07:00Z"><w:r><w:rPr><w:spacing w:val="29"/><w:w w:val="105"/></w:rPr><w:t xml:space="preserve"> </w:t></w:r></w:ins><w:ins w:id="278" w:author="Rivard, Christine" w:date="2015-03-16T17:07:00Z"><w:r><w:rPr><w:w w:val="105"/></w:rPr><w:t>the</w:t></w:r></w:ins><w:ins w:id="279" w:author="Rivard, Christine" w:date="2015-03-16T17:07:00Z"><w:r><w:rPr><w:spacing w:val="30"/><w:w w:val="105"/></w:rPr><w:t xml:space="preserve"> </w:t></w:r></w:ins><w:ins w:id="280" w:author="Rivard, Christine" w:date="2015-03-16T17:07:00Z"><w:r><w:rPr><w:spacing w:val="0"/><w:w w:val="105"/></w:rPr><w:t>local</w:t></w:r></w:ins><w:ins w:id="281" w:author="Rivard, Christine" w:date="2015-03-16T17:07:00Z"><w:r><w:rPr><w:spacing w:val="29"/><w:w w:val="105"/></w:rPr><w:t xml:space="preserve"> </w:t></w:r></w:ins><w:ins w:id="282" w:author="Rivard, Christine" w:date="2015-03-16T17:07:00Z"><w:r><w:rPr><w:w w:val="105"/></w:rPr><w:t>scale</w:t></w:r></w:ins><w:ins w:id="283" w:author="Rivard, Christine" w:date="2015-03-16T17:07:00Z"><w:r><w:rPr><w:spacing w:val="29"/><w:w w:val="105"/></w:rPr><w:t xml:space="preserve"> </w:t></w:r></w:ins><w:ins w:id="284" w:author="Rivard, Christine" w:date="2015-03-16T17:08:00Z"><w:r><w:rPr><w:spacing w:val="29"/><w:w w:val="105"/></w:rPr><w:t>and for</w:t></w:r></w:ins><w:ins w:id="285" w:author="Rivard, Christine" w:date="2015-03-16T17:07:00Z"><w:r><w:rPr><w:spacing w:val="29"/><w:w w:val="105"/></w:rPr><w:t xml:space="preserve"> </w:t></w:r></w:ins><w:ins w:id="286" w:author="Rivard, Christine" w:date="2015-03-16T17:07:00Z"><w:r><w:rPr><w:w w:val="105"/></w:rPr><w:t>unconfined</w:t></w:r></w:ins><w:ins w:id="287" w:author="Rivard, Christine" w:date="2015-03-16T17:07:00Z"><w:r><w:rPr><w:spacing w:val="28"/><w:w w:val="105"/></w:rPr><w:t xml:space="preserve"> </w:t></w:r></w:ins><w:ins w:id="288" w:author="Rivard, Christine" w:date="2015-03-16T17:07:00Z"><w:r><w:rPr><w:w w:val="105"/></w:rPr><w:t>conditions</w:t></w:r></w:ins><w:ins w:id="289" w:author="Rivard, Christine" w:date="2015-03-16T17:08:00Z"><w:r><w:rPr><w:w w:val="105"/></w:rPr><w:t>.</w:t></w:r></w:ins></w:p><w:p><w:pPr><w:pStyle w:val="TextBody"/><w:numPr><w:ilvl w:val="2"/><w:numId w:val="7"/></w:numPr><w:tabs><w:tab w:val="left" w:pos="720" w:leader="none"/></w:tabs><w:spacing w:lineRule="auto" w:line="235" w:before="79" w:after="0"/><w:ind w:left="719" w:right="131" w:hanging="237"/><w:jc w:val="both"/><w:rPr></w:rPr></w:pPr><w:ins w:id="290" w:author="Rivard, Christine" w:date="2015-03-16T17:09:00Z"><w:r><mc:AlternateContent><mc:Choice Requires="wpg"><w:drawing><wp:anchor behindDoc="1" distT="0" distB="0" distL="114300" distR="114300" simplePos="0" locked="0" layoutInCell="1" allowOverlap="1" relativeHeight="27" wp14:anchorId="24DD7633"><wp:simplePos x="0" y="0"/><wp:positionH relativeFrom="page"><wp:posOffset>2670810</wp:posOffset></wp:positionH><wp:positionV relativeFrom="paragraph"><wp:posOffset>274955</wp:posOffset></wp:positionV><wp:extent cx="45720" cy="1905"/><wp:effectExtent l="13335" t="8255" r="8255" b="9525"/><wp:wrapNone/><wp:docPr id="1" name="Group 3115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2" h="1"><a:moveTo><a:pt x="0" y="0"/></a:moveTo><a:lnTo><a:pt x="71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3115" style="position:absolute;margin-left:210.3pt;margin-top:21.65pt;width:3.55pt;height:0.1pt" coordorigin="4206,433" coordsize="71,2"></v:group></w:pict></mc:Fallback></mc:AlternateContent></w:r></w:ins><w:ins w:id="291" w:author="Rivard, Christine" w:date="2015-03-16T17:09:00Z"><w:r><w:rPr><w:w w:val="105"/></w:rPr><w:t>assess</w:t></w:r></w:ins><w:ins w:id="292" w:author="Rivard, Christine" w:date="2015-03-16T17:09:00Z"><w:r><w:rPr><w:spacing w:val="3"/><w:w w:val="105"/></w:rPr><w:t xml:space="preserve"> </w:t></w:r></w:ins><w:ins w:id="293" w:author="Rivard, Christine" w:date="2015-03-16T17:09:00Z"><w:r><w:rPr><w:w w:val="105"/></w:rPr><w:t>the</w:t></w:r></w:ins><w:ins w:id="294" w:author="Rivard, Christine" w:date="2015-03-16T17:09:00Z"><w:r><w:rPr><w:spacing w:val="5"/><w:w w:val="105"/></w:rPr><w:t xml:space="preserve"> </w:t></w:r></w:ins><w:ins w:id="295" w:author="Rivard, Christine" w:date="2015-03-16T17:09:00Z"><w:r><w:rPr><w:w w:val="105"/></w:rPr><w:t>level</w:t></w:r></w:ins><w:ins w:id="296" w:author="Rivard, Christine" w:date="2015-03-16T17:09:00Z"><w:r><w:rPr><w:spacing w:val="3"/><w:w w:val="105"/></w:rPr><w:t xml:space="preserve"> </w:t></w:r></w:ins><w:ins w:id="297" w:author="Rivard, Christine" w:date="2015-03-16T17:09:00Z"><w:r><w:rPr><w:w w:val="105"/></w:rPr><w:t>of</w:t></w:r></w:ins><w:ins w:id="298" w:author="Rivard, Christine" w:date="2015-03-16T17:09:00Z"><w:r><w:rPr><w:spacing w:val="5"/><w:w w:val="105"/></w:rPr><w:t xml:space="preserve"> </w:t></w:r></w:ins><w:ins w:id="299" w:author="Rivard, Christine" w:date="2015-03-16T17:09:00Z"><w:r><w:rPr><w:w w:val="105"/></w:rPr><w:t>confinement</w:t></w:r></w:ins><w:ins w:id="300" w:author="Rivard, Christine" w:date="2015-03-16T17:09:00Z"><w:r><w:rPr><w:spacing w:val="5"/><w:w w:val="105"/></w:rPr><w:t xml:space="preserve"> </w:t></w:r></w:ins><w:ins w:id="301" w:author="Rivard, Christine" w:date="2015-03-16T17:09:00Z"><w:r><w:rPr><w:spacing w:val="0"/><w:w w:val="105"/></w:rPr><w:t>of</w:t></w:r></w:ins><w:ins w:id="302" w:author="Rivard, Christine" w:date="2015-03-16T17:09:00Z"><w:r><w:rPr><w:spacing w:val="5"/><w:w w:val="105"/></w:rPr><w:t xml:space="preserve"> </w:t></w:r></w:ins><w:ins w:id="303" w:author="Rivard, Christine" w:date="2015-03-16T17:09:00Z"><w:r><w:rPr><w:w w:val="105"/></w:rPr><w:t>the</w:t></w:r></w:ins><w:ins w:id="304" w:author="Rivard, Christine" w:date="2015-03-16T17:09:00Z"><w:r><w:rPr><w:spacing w:val="4"/><w:w w:val="105"/></w:rPr><w:t xml:space="preserve"> </w:t></w:r></w:ins><w:ins w:id="305" w:author="Rivard, Christine" w:date="2015-03-16T17:09:00Z"><w:r><w:rPr><w:w w:val="105"/></w:rPr><w:t>aquifer</w:t></w:r></w:ins><w:ins w:id="306" w:author="Rivard, Christine" w:date="2015-03-16T17:09:00Z"><w:r><w:rPr><w:spacing w:val="5"/><w:w w:val="105"/></w:rPr><w:t xml:space="preserve"> </w:t></w:r></w:ins><w:ins w:id="307" w:author="Rivard, Christine" w:date="2015-03-16T17:09:00Z"><w:r><w:rPr><w:w w:val="105"/></w:rPr><w:t>at</w:t></w:r></w:ins><w:ins w:id="308" w:author="Rivard, Christine" w:date="2015-03-16T17:09:00Z"><w:r><w:rPr><w:spacing w:val="4"/><w:w w:val="105"/></w:rPr><w:t xml:space="preserve"> </w:t></w:r></w:ins><w:ins w:id="309" w:author="Rivard, Christine" w:date="2015-03-16T17:09:00Z"><w:r><w:rPr><w:w w:val="105"/></w:rPr><w:t>the</w:t></w:r></w:ins><w:ins w:id="310" w:author="Rivard, Christine" w:date="2015-03-16T17:09:00Z"><w:r><w:rPr><w:spacing w:val="5"/><w:w w:val="105"/></w:rPr><w:t xml:space="preserve"> </w:t></w:r></w:ins><w:ins w:id="311" w:author="Rivard, Christine" w:date="2015-03-16T17:09:00Z"><w:r><w:rPr><w:w w:val="105"/></w:rPr><w:t>well</w:t></w:r></w:ins><w:ins w:id="312" w:author="Rivard, Christine" w:date="2015-03-16T17:09:00Z"><w:r><w:rPr><w:spacing w:val="4"/><w:w w:val="105"/></w:rPr><w:t xml:space="preserve"> </w:t></w:r></w:ins><w:ins w:id="313" w:author="Rivard, Christine" w:date="2015-03-16T17:09:00Z"><w:r><w:rPr><w:w w:val="105"/></w:rPr><w:t xml:space="preserve">location using </w:t></w:r></w:ins><w:del w:id="314" w:author="Rivard, Christine" w:date="2015-03-16T17:10:00Z"><w:r><w:rPr><w:w w:val="105"/></w:rPr><w:delText>an</w:delText></w:r></w:del><w:del w:id="315" w:author="Rivard, Christine" w:date="2015-03-16T17:10:00Z"><w:r><w:rPr><w:spacing w:val="18"/><w:w w:val="105"/></w:rPr><w:delText xml:space="preserve"> </w:delText></w:r></w:del><w:del w:id="316" w:author="Rivard, Christine" w:date="2015-03-16T17:10:00Z"><w:r><w:rPr><w:w w:val="105"/></w:rPr><w:delText>interface</w:delText></w:r></w:del><w:del w:id="317" w:author="Rivard, Christine" w:date="2015-03-16T17:10:00Z"><w:r><w:rPr><w:spacing w:val="17"/><w:w w:val="105"/></w:rPr><w:delText xml:space="preserve"> </w:delText></w:r></w:del><w:del w:id="318" w:author="Rivard, Christine" w:date="2015-03-16T17:10:00Z"><w:r><w:rPr><w:w w:val="105"/></w:rPr><w:delText>to</w:delText></w:r></w:del><w:del w:id="319" w:author="Rivard, Christine" w:date="2015-03-16T17:10:00Z"><w:r><w:rPr><w:spacing w:val="18"/><w:w w:val="105"/></w:rPr><w:delText xml:space="preserve"> </w:delText></w:r></w:del><w:r><w:rPr><w:w w:val="105"/></w:rPr><w:t>the</w:t></w:r><w:r><w:rPr><w:spacing w:val="18"/><w:w w:val="105"/></w:rPr><w:t xml:space="preserve"> </w:t></w:r><w:r><w:rPr><w:w w:val="105"/></w:rPr><w:t>KGS</w:t></w:r><w:r><w:rPr><w:spacing w:val="24"/><w:w w:val="105"/></w:rPr><w:t xml:space="preserve"> </w:t></w:r><w:r><w:rPr><w:w w:val="105"/></w:rPr><w:t>BRF</w:t></w:r><w:r><w:rPr><w:spacing w:val="18"/><w:w w:val="105"/></w:rPr><w:t xml:space="preserve"> </w:t></w:r><w:r><w:rPr><w:w w:val="105"/></w:rPr><w:t>program</w:t></w:r><w:r><w:rPr><w:spacing w:val="19"/><w:w w:val="105"/></w:rPr><w:t xml:space="preserve"> </w:t></w:r><w:hyperlink w:anchor="_bookmark84"><w:r><w:rPr><w:rStyle w:val="InternetLink"/><w:w w:val="105"/></w:rPr><w:t>(Bohling</w:t></w:r><w:r><w:rPr><w:rStyle w:val="InternetLink"/><w:spacing w:val="18"/><w:w w:val="105"/></w:rPr><w:t xml:space="preserve"> </w:t></w:r><w:r><w:rPr><w:rStyle w:val="InternetLink"/><w:w w:val="105"/></w:rPr><w:t>et</w:t></w:r><w:r><w:rPr><w:rStyle w:val="InternetLink"/><w:spacing w:val="18"/><w:w w:val="105"/></w:rPr><w:t xml:space="preserve"> </w:t></w:r><w:r><w:rPr><w:rStyle w:val="InternetLink"/><w:w w:val="105"/></w:rPr><w:t>al.,</w:t></w:r></w:hyperlink><w:r><w:rPr><w:spacing w:val="18"/><w:w w:val="105"/></w:rPr><w:t xml:space="preserve"> </w:t></w:r><w:hyperlink w:anchor="_bookmark84"><w:r><w:rPr><w:rStyle w:val="InternetLink"/><w:w w:val="105"/></w:rPr><w:t>2011;</w:t></w:r></w:hyperlink><w:r><w:rPr><w:spacing w:val="18"/><w:w w:val="105"/></w:rPr><w:t xml:space="preserve"> </w:t></w:r><w:hyperlink w:anchor="_bookmark85"><w:r><w:rPr><w:rStyle w:val="InternetLink"/><w:w w:val="105"/></w:rPr><w:t>Butler</w:t></w:r><w:r><w:rPr><w:rStyle w:val="InternetLink"/><w:spacing w:val="18"/><w:w w:val="105"/></w:rPr><w:t xml:space="preserve"> </w:t></w:r><w:r><w:rPr><w:rStyle w:val="InternetLink"/><w:w w:val="105"/></w:rPr><w:t>Jr.</w:t></w:r><w:r><w:rPr><w:rStyle w:val="InternetLink"/><w:spacing w:val="46"/><w:w w:val="105"/></w:rPr><w:t xml:space="preserve"> </w:t></w:r><w:r><w:rPr><w:rStyle w:val="InternetLink"/><w:w w:val="105"/></w:rPr><w:t>et</w:t></w:r><w:r><w:rPr><w:rStyle w:val="InternetLink"/><w:spacing w:val="19"/><w:w w:val="105"/></w:rPr><w:t xml:space="preserve"> </w:t></w:r><w:r><w:rPr><w:rStyle w:val="InternetLink"/><w:spacing w:val="0"/><w:w w:val="105"/></w:rPr><w:t>al.,</w:t></w:r></w:hyperlink><w:r><w:rPr><w:spacing w:val="18"/><w:w w:val="105"/></w:rPr><w:t xml:space="preserve"> </w:t></w:r><w:hyperlink w:anchor="_bookmark85"><w:r><w:rPr><w:rStyle w:val="InternetLink"/><w:w w:val="105"/></w:rPr><w:t>2011)</w:t></w:r></w:hyperlink><w:r><w:rPr><w:spacing w:val="18"/><w:w w:val="105"/></w:rPr><w:t xml:space="preserve"> </w:t></w:r><w:r><w:rPr><w:w w:val="105"/></w:rPr><w:t>that</w:t></w:r><w:r><w:rPr><w:spacing w:val="18"/><w:w w:val="105"/></w:rPr><w:t xml:space="preserve"> </w:t></w:r><w:del w:id="320" w:author="Rivard, Christine" w:date="2015-03-16T17:10:00Z"><w:r><w:rPr><w:w w:val="105"/></w:rPr><w:delText>is</w:delText></w:r></w:del><w:del w:id="321" w:author="Rivard, Christine" w:date="2015-03-16T17:10:00Z"><w:r><w:rPr><w:spacing w:val="23"/><w:w w:val="98"/></w:rPr><w:delText xml:space="preserve"> </w:delText></w:r></w:del><w:del w:id="322" w:author="Rivard, Christine" w:date="2015-03-16T17:10:00Z"><w:r><w:rPr><w:w w:val="105"/></w:rPr><w:delText>used</w:delText></w:r></w:del><w:del w:id="323" w:author="Rivard, Christine" w:date="2015-03-16T17:10:00Z"><w:r><w:rPr><w:spacing w:val="1"/><w:w w:val="105"/></w:rPr><w:delText xml:space="preserve"> </w:delText></w:r></w:del><w:del w:id="324" w:author="Rivard, Christine" w:date="2015-03-16T17:10:00Z"><w:r><w:rPr><w:w w:val="105"/></w:rPr><w:delText>for</w:delText></w:r></w:del><w:ins w:id="325" w:author="Rivard, Christine" w:date="2015-03-16T17:10:00Z"><w:r><w:rPr><w:w w:val="105"/></w:rPr><w:t>allows</w:t></w:r></w:ins><w:r><w:rPr><w:spacing w:val="2"/><w:w w:val="105"/></w:rPr><w:t xml:space="preserve"> </w:t></w:r><w:r><w:rPr><w:w w:val="105"/></w:rPr><w:t>the</w:t></w:r><w:r><w:rPr><w:spacing w:val="1"/><w:w w:val="105"/></w:rPr><w:t xml:space="preserve"> </w:t></w:r><w:commentRangeStart w:id="6"/><w:r><w:rPr><w:w w:val="105"/></w:rPr><w:t>calculation</w:t></w:r><w:r><w:rPr><w:w w:val="105"/></w:rPr></w:r><w:commentRangeEnd w:id="6"/><w:r><w:commentReference w:id="6"/></w:r><w:r><w:rPr><w:spacing w:val="3"/><w:w w:val="105"/></w:rPr><w:t xml:space="preserve"> </w:t></w:r><w:r><w:rPr><w:w w:val="105"/></w:rPr><w:t>of</w:t></w:r><w:r><w:rPr><w:spacing w:val="1"/><w:w w:val="105"/></w:rPr><w:t xml:space="preserve"> </w:t></w:r><w:r><w:rPr><w:w w:val="105"/></w:rPr><w:t>the</w:t></w:r><w:r><w:rPr><w:spacing w:val="2"/><w:w w:val="105"/></w:rPr><w:t xml:space="preserve"> </w:t></w:r><w:r><w:rPr><w:w w:val="105"/></w:rPr><w:t>barometric</w:t></w:r><w:r><w:rPr><w:spacing w:val="1"/><w:w w:val="105"/></w:rPr><w:t xml:space="preserve"> </w:t></w:r><w:r><w:rPr><w:w w:val="105"/></w:rPr><w:t>response</w:t></w:r><w:r><w:rPr><w:spacing w:val="1"/><w:w w:val="105"/></w:rPr><w:t xml:space="preserve"> </w:t></w:r><w:r><w:rPr><w:w w:val="105"/></w:rPr><w:t>function</w:t></w:r><w:r><w:rPr><w:spacing w:val="2"/><w:w w:val="105"/></w:rPr><w:t xml:space="preserve"> </w:t></w:r><w:r><w:rPr><w:w w:val="105"/></w:rPr><w:t>of</w:t></w:r><w:r><w:rPr><w:spacing w:val="1"/><w:w w:val="105"/></w:rPr><w:t xml:space="preserve"> </w:t></w:r><w:r><w:rPr><w:w w:val="105"/></w:rPr><w:t>the</w:t></w:r><w:r><w:rPr><w:spacing w:val="2"/><w:w w:val="105"/></w:rPr><w:t xml:space="preserve"> </w:t></w:r><w:r><w:rPr><w:w w:val="105"/></w:rPr><w:t>well</w:t></w:r><w:del w:id="326" w:author="Rivard, Christine" w:date="2015-03-16T17:10:00Z"><w:r><w:rPr><w:spacing w:val="2"/><w:w w:val="105"/></w:rPr><w:delText xml:space="preserve"> </w:delText></w:r></w:del><w:del w:id="327" w:author="Rivard, Christine" w:date="2015-03-16T17:10:00Z"><w:r><w:rPr><w:w w:val="105"/></w:rPr><w:delText>which</w:delText></w:r></w:del><w:del w:id="328" w:author="Rivard, Christine" w:date="2015-03-16T17:10:00Z"><w:r><w:rPr><w:spacing w:val="1"/><w:w w:val="105"/></w:rPr><w:delText xml:space="preserve"> </w:delText></w:r></w:del><w:del w:id="329" w:author="Rivard, Christine" w:date="2015-03-16T17:10:00Z"><w:r><w:rPr><w:w w:val="105"/></w:rPr><w:delText>can</w:delText></w:r></w:del><w:del w:id="330" w:author="Rivard, Christine" w:date="2015-03-16T17:10:00Z"><w:r><w:rPr><w:spacing w:val="2"/><w:w w:val="105"/></w:rPr><w:delText xml:space="preserve"> </w:delText></w:r></w:del><w:del w:id="331" w:author="Rivard, Christine" w:date="2015-03-16T17:10:00Z"><w:r><w:rPr><w:w w:val="105"/></w:rPr><w:delText>be</w:delText></w:r></w:del><w:del w:id="332" w:author="Rivard, Christine" w:date="2015-03-16T17:10:00Z"><w:r><w:rPr><w:spacing w:val="1"/><w:w w:val="105"/></w:rPr><w:delText xml:space="preserve"> </w:delText></w:r></w:del><w:del w:id="333" w:author="Rivard, Christine" w:date="2015-03-16T17:10:00Z"><w:r><w:rPr><w:w w:val="105"/></w:rPr><w:delText>used</w:delText></w:r></w:del><w:del w:id="334" w:author="Rivard, Christine" w:date="2015-03-16T17:10:00Z"><w:r><w:rPr><w:spacing w:val="1"/><w:w w:val="105"/></w:rPr><w:delText xml:space="preserve"> </w:delText></w:r></w:del><w:del w:id="335" w:author="Rivard, Christine" w:date="2015-03-16T17:10:00Z"><w:r><w:rPr><w:w w:val="105"/></w:rPr><w:delText>to</w:delText></w:r></w:del><w:del w:id="336" w:author="Rivard, Christine" w:date="2015-03-16T17:09:00Z"><w:r><w:rPr><w:w w:val="109"/></w:rPr><w:delText xml:space="preserve"> </w:delText></w:r></w:del><w:del w:id="337" w:author="Rivard, Christine" w:date="2015-03-16T17:09:00Z"><w:r><w:rPr><w:w w:val="105"/></w:rPr><w:delText>assess</w:delText></w:r></w:del><w:del w:id="338" w:author="Rivard, Christine" w:date="2015-03-16T17:09:00Z"><w:r><w:rPr><w:spacing w:val="3"/><w:w w:val="105"/></w:rPr><w:delText xml:space="preserve"> </w:delText></w:r></w:del><w:del w:id="339" w:author="Rivard, Christine" w:date="2015-03-16T17:09:00Z"><w:r><w:rPr><w:w w:val="105"/></w:rPr><w:delText>the</w:delText></w:r></w:del><w:del w:id="340" w:author="Rivard, Christine" w:date="2015-03-16T17:09:00Z"><w:r><w:rPr><w:spacing w:val="5"/><w:w w:val="105"/></w:rPr><w:delText xml:space="preserve"> </w:delText></w:r></w:del><w:del w:id="341" w:author="Rivard, Christine" w:date="2015-03-16T17:09:00Z"><w:r><w:rPr><w:w w:val="105"/></w:rPr><w:delText>level</w:delText></w:r></w:del><w:del w:id="342" w:author="Rivard, Christine" w:date="2015-03-16T17:09:00Z"><w:r><w:rPr><w:spacing w:val="3"/><w:w w:val="105"/></w:rPr><w:delText xml:space="preserve"> </w:delText></w:r></w:del><w:del w:id="343" w:author="Rivard, Christine" w:date="2015-03-16T17:09:00Z"><w:r><w:rPr><w:w w:val="105"/></w:rPr><w:delText>of</w:delText></w:r></w:del><w:del w:id="344" w:author="Rivard, Christine" w:date="2015-03-16T17:09:00Z"><w:r><w:rPr><w:spacing w:val="5"/><w:w w:val="105"/></w:rPr><w:delText xml:space="preserve"> </w:delText></w:r></w:del><w:del w:id="345" w:author="Rivard, Christine" w:date="2015-03-16T17:09:00Z"><w:r><w:rPr><w:w w:val="105"/></w:rPr><w:delText>confinement</w:delText></w:r></w:del><w:del w:id="346" w:author="Rivard, Christine" w:date="2015-03-16T17:09:00Z"><w:r><w:rPr><w:spacing w:val="5"/><w:w w:val="105"/></w:rPr><w:delText xml:space="preserve"> </w:delText></w:r></w:del><w:del w:id="347" w:author="Rivard, Christine" w:date="2015-03-16T17:09:00Z"><w:r><w:rPr><w:spacing w:val="0"/><w:w w:val="105"/></w:rPr><w:delText>of</w:delText></w:r></w:del><w:del w:id="348" w:author="Rivard, Christine" w:date="2015-03-16T17:09:00Z"><w:r><w:rPr><w:spacing w:val="5"/><w:w w:val="105"/></w:rPr><w:delText xml:space="preserve"> </w:delText></w:r></w:del><w:del w:id="349" w:author="Rivard, Christine" w:date="2015-03-16T17:09:00Z"><w:r><w:rPr><w:w w:val="105"/></w:rPr><w:delText>the</w:delText></w:r></w:del><w:del w:id="350" w:author="Rivard, Christine" w:date="2015-03-16T17:09:00Z"><w:r><w:rPr><w:spacing w:val="4"/><w:w w:val="105"/></w:rPr><w:delText xml:space="preserve"> </w:delText></w:r></w:del><w:del w:id="351" w:author="Rivard, Christine" w:date="2015-03-16T17:09:00Z"><w:r><w:rPr><w:w w:val="105"/></w:rPr><w:delText>aquifer</w:delText></w:r></w:del><w:del w:id="352" w:author="Rivard, Christine" w:date="2015-03-16T17:09:00Z"><w:r><w:rPr><w:spacing w:val="5"/><w:w w:val="105"/></w:rPr><w:delText xml:space="preserve"> </w:delText></w:r></w:del><w:del w:id="353" w:author="Rivard, Christine" w:date="2015-03-16T17:09:00Z"><w:r><w:rPr><w:w w:val="105"/></w:rPr><w:delText>at</w:delText></w:r></w:del><w:del w:id="354" w:author="Rivard, Christine" w:date="2015-03-16T17:09:00Z"><w:r><w:rPr><w:spacing w:val="4"/><w:w w:val="105"/></w:rPr><w:delText xml:space="preserve"> </w:delText></w:r></w:del><w:del w:id="355" w:author="Rivard, Christine" w:date="2015-03-16T17:09:00Z"><w:r><w:rPr><w:w w:val="105"/></w:rPr><w:delText>the</w:delText></w:r></w:del><w:del w:id="356" w:author="Rivard, Christine" w:date="2015-03-16T17:09:00Z"><w:r><w:rPr><w:spacing w:val="5"/><w:w w:val="105"/></w:rPr><w:delText xml:space="preserve"> </w:delText></w:r></w:del><w:del w:id="357" w:author="Rivard, Christine" w:date="2015-03-16T17:09:00Z"><w:r><w:rPr><w:w w:val="105"/></w:rPr><w:delText>well</w:delText></w:r></w:del><w:del w:id="358" w:author="Rivard, Christine" w:date="2015-03-16T17:09:00Z"><w:r><w:rPr><w:spacing w:val="4"/><w:w w:val="105"/></w:rPr><w:delText xml:space="preserve"> </w:delText></w:r></w:del><w:del w:id="359" w:author="Rivard, Christine" w:date="2015-03-16T17:09:00Z"><w:r><w:rPr><w:w w:val="105"/></w:rPr><w:delText>location</w:delText></w:r></w:del><w:r><w:rPr><w:w w:val="105"/></w:rPr><w:t>.</w:t></w:r></w:p><w:p><w:pPr><w:pStyle w:val="Normal"/><w:spacing w:before="2" w:after="0"/><w:rPr><w:rFonts w:ascii="Times New Roman" w:hAnsi="Times New Roman" w:eastAsia="Times New Roman" w:cs="Times New Roman"/><w:sz w:val="23"/><w:szCs w:val="23"/></w:rPr></w:pPr><w:r><w:rPr><w:rFonts w:eastAsia="Times New Roman" w:cs="Times New Roman" w:ascii="Times New Roman" w:hAnsi="Times New Roman"/><w:sz w:val="23"/><w:szCs w:val="23"/></w:rPr></w:r></w:p><w:p><w:pPr><w:sectPr><w:type w:val="nextPage"/><w:pgSz w:w="12240" w:h="15840"/><w:pgMar w:left="1000" w:right="1000" w:header="0" w:top="1500" w:footer="0" w:bottom="700" w:gutter="0"/><w:pgNumType w:fmt="decimal"/><w:formProt w:val="false"/><w:textDirection w:val="lrTb"/><w:docGrid w:type="default" w:linePitch="240" w:charSpace="4294965247"/></w:sectPr><w:pStyle w:val="TextBody"/><w:spacing w:lineRule="exact" w:line="288"/><w:ind w:left="106" w:right="99" w:firstLine="378"/><w:jc w:val="both"/><w:rPr></w:rPr></w:pPr><w:r><w:rPr><w:w w:val="105"/></w:rPr><w:t>WHAT</w:t></w:r><w:r><w:rPr><w:spacing w:val="26"/><w:w w:val="105"/></w:rPr><w:t xml:space="preserve"> </w:t></w:r><w:r><w:rPr><w:w w:val="105"/></w:rPr><w:t>is</w:t></w:r><w:r><w:rPr><w:spacing w:val="26"/><w:w w:val="105"/></w:rPr><w:t xml:space="preserve"> </w:t></w:r><w:r><w:rPr><w:w w:val="105"/></w:rPr><w:t>written</w:t></w:r><w:r><w:rPr><w:spacing w:val="28"/><w:w w:val="105"/></w:rPr><w:t xml:space="preserve"> </w:t></w:r><w:r><w:rPr><w:w w:val="105"/></w:rPr><w:t>in</w:t></w:r><w:r><w:rPr><w:spacing w:val="27"/><w:w w:val="105"/></w:rPr><w:t xml:space="preserve"> </w:t></w:r><w:r><w:rPr><w:w w:val="105"/></w:rPr><w:t>the</w:t></w:r><w:r><w:rPr><w:spacing w:val="27"/><w:w w:val="105"/></w:rPr><w:t xml:space="preserve"> </w:t></w:r><w:r><w:rPr><w:w w:val="105"/></w:rPr><w:t>Python</w:t></w:r><w:r><w:rPr><w:spacing w:val="27"/><w:w w:val="105"/></w:rPr><w:t xml:space="preserve"> </w:t></w:r><w:r><w:rPr><w:w w:val="105"/></w:rPr><w:t>2.7</w:t></w:r><w:r><w:rPr><w:spacing w:val="27"/><w:w w:val="105"/></w:rPr><w:t xml:space="preserve"> </w:t></w:r><w:r><w:rPr><w:w w:val="105"/></w:rPr><w:t>programming</w:t></w:r><w:r><w:rPr><w:spacing w:val="27"/><w:w w:val="105"/></w:rPr><w:t xml:space="preserve"> </w:t></w:r><w:r><w:rPr><w:w w:val="105"/></w:rPr><w:t>language</w:t></w:r><w:r><w:rPr><w:spacing w:val="26"/><w:w w:val="105"/></w:rPr><w:t xml:space="preserve"> </w:t></w:r><w:commentRangeStart w:id="7"/><w:r><w:rPr><w:w w:val="105"/></w:rPr><w:t>and</w:t></w:r><w:r><w:rPr><w:spacing w:val="27"/><w:w w:val="105"/></w:rPr><w:t xml:space="preserve"> </w:t></w:r><w:r><w:rPr><w:w w:val="105"/></w:rPr><w:t>is</w:t></w:r><w:r><w:rPr><w:spacing w:val="26"/><w:w w:val="105"/></w:rPr><w:t xml:space="preserve"> </w:t></w:r><w:r><w:rPr><w:w w:val="105"/></w:rPr><w:t>currently</w:t></w:r><w:r><w:rPr><w:spacing w:val="28"/><w:w w:val="105"/></w:rPr><w:t xml:space="preserve"> </w:t></w:r><w:r><w:rPr><w:spacing w:val="0"/><w:w w:val="105"/></w:rPr><w:t>maintained</w:t></w:r><w:r><w:rPr><w:spacing w:val="27"/><w:w w:val="105"/></w:rPr><w:t xml:space="preserve"> </w:t></w:r><w:r><w:rPr><w:w w:val="105"/></w:rPr><w:t>and</w:t></w:r><w:r><w:rPr><w:spacing w:val="29"/><w:w w:val="110"/></w:rPr><w:t xml:space="preserve"> </w:t></w:r><w:r><w:rPr><w:w w:val="105"/></w:rPr><w:t>developed</w:t></w:r><w:r><w:rPr><w:spacing w:val="26"/><w:w w:val="105"/></w:rPr><w:t xml:space="preserve"> </w:t></w:r><w:r><w:rPr><w:w w:val="105"/></w:rPr><w:t>by</w:t></w:r><w:r><w:rPr><w:spacing w:val="27"/><w:w w:val="105"/></w:rPr><w:t xml:space="preserve"> </w:t></w:r><w:r><w:rPr><w:w w:val="105"/></w:rPr><w:t>Jean-</w:t></w:r><w:r><w:rPr><w:spacing w:val="0"/><w:w w:val="105"/></w:rPr><w:t>S´</w:t></w:r><w:r><w:rPr><w:w w:val="105"/></w:rPr><w:t>ebastien</w:t></w:r><w:r><w:rPr><w:spacing w:val="27"/><w:w w:val="105"/></w:rPr><w:t xml:space="preserve"> </w:t></w:r><w:r><w:rPr><w:w w:val="105"/></w:rPr><w:t>Gosselin</w:t></w:r><w:r><w:rPr><w:spacing w:val="27"/><w:w w:val="105"/></w:rPr><w:t xml:space="preserve"> </w:t></w:r><w:r><w:rPr><w:w w:val="105"/></w:rPr><w:t>at</w:t></w:r><w:r><w:rPr><w:spacing w:val="27"/><w:w w:val="105"/></w:rPr><w:t xml:space="preserve"> </w:t></w:r><w:r><w:rPr><w:w w:val="105"/></w:rPr><w:t>INRS-ETE</w:t></w:r><w:r><w:rPr><w:spacing w:val="27"/><w:w w:val="105"/></w:rPr><w:t xml:space="preserve"> </w:t></w:r><w:r><w:rPr><w:w w:val="105"/></w:rPr><w:t>(</w:t></w:r><w:hyperlink r:id="rId2"><w:r><w:rPr><w:rStyle w:val="InternetLink"/><w:rFonts w:eastAsia="MS Gothic" w:cs="MS Gothic" w:ascii="MS Gothic" w:hAnsi="MS Gothic"/><w:w w:val="105"/></w:rPr><w:t>www.ete.inrs.ca</w:t></w:r></w:hyperlink><w:r><w:rPr><w:w w:val="105"/></w:rPr><w:t xml:space="preserve">). </w:t></w:r><w:r><w:rPr><w:spacing w:val="7"/><w:w w:val="105"/></w:rPr><w:t xml:space="preserve"> </w:t></w:r><w:r><w:rPr><w:spacing w:val="7"/><w:w w:val="105"/></w:rPr></w:r><w:commentRangeEnd w:id="7"/><w:r><w:commentReference w:id="7"/></w:r><w:r><w:rPr><w:w w:val="105"/></w:rPr><w:t>The</w:t></w:r><w:commentRangeStart w:id="8"/><w:r><w:rPr><w:spacing w:val="27"/><w:w w:val="105"/></w:rPr><w:t xml:space="preserve"> </w:t></w:r><w:r><w:rPr><w:w w:val="105"/></w:rPr><w:t>source</w:t></w:r><w:r><w:rPr><w:spacing w:val="27"/><w:w w:val="105"/></w:rPr><w:t xml:space="preserve"> </w:t></w:r><w:r><w:rPr><w:w w:val="105"/></w:rPr><w:t>code</w:t></w:r><w:r><w:rPr><w:spacing w:val="27"/><w:w w:val="105"/></w:rPr><w:t xml:space="preserve"> </w:t></w:r><w:r><w:rPr><w:w w:val="105"/></w:rPr><w:t>and</w:t></w:r><w:r><w:rPr><w:w w:val="110"/></w:rPr><w:t xml:space="preserve"> </w:t></w:r><w:r><w:rPr><w:w w:val="105"/></w:rPr><w:t>a</w:t></w:r><w:r><w:rPr><w:spacing w:val="35"/><w:w w:val="105"/></w:rPr><w:t xml:space="preserve"> </w:t></w:r><w:r><w:rPr><w:w w:val="105"/></w:rPr><w:t>stand-alone</w:t></w:r><w:r><w:rPr><w:spacing w:val="37"/><w:w w:val="105"/></w:rPr><w:t xml:space="preserve"> </w:t></w:r><w:r><w:rPr><w:w w:val="105"/></w:rPr><w:t>executable</w:t></w:r><w:r><w:rPr><w:spacing w:val="36"/><w:w w:val="105"/></w:rPr><w:t xml:space="preserve"> </w:t></w:r><w:r><w:rPr><w:w w:val="105"/></w:rPr><w:t>for</w:t></w:r><w:r><w:rPr><w:spacing w:val="36"/><w:w w:val="105"/></w:rPr><w:t xml:space="preserve"> </w:t></w:r><w:r><w:rPr><w:w w:val="105"/></w:rPr><w:t>Windows</w:t></w:r><w:r><w:rPr><w:spacing w:val="36"/><w:w w:val="105"/></w:rPr><w:t xml:space="preserve"> </w:t></w:r><w:r><w:rPr><w:w w:val="105"/></w:rPr><w:t>7</w:t></w:r><w:r><w:rPr><w:spacing w:val="35"/><w:w w:val="105"/></w:rPr><w:t xml:space="preserve"> </w:t></w:r><w:r><w:rPr><w:w w:val="105"/></w:rPr><w:t>are</w:t></w:r><w:r><w:rPr><w:spacing w:val="36"/><w:w w:val="105"/></w:rPr><w:t xml:space="preserve"> </w:t></w:r><w:r><w:rPr><w:w w:val="105"/></w:rPr><w:t>available</w:t></w:r><w:r><w:rPr><w:spacing w:val="36"/><w:w w:val="105"/></w:rPr><w:t xml:space="preserve"> </w:t></w:r><w:r><w:rPr><w:w w:val="105"/></w:rPr><w:t>free</w:t></w:r><w:r><w:rPr><w:spacing w:val="37"/><w:w w:val="105"/></w:rPr><w:t xml:space="preserve"> </w:t></w:r><w:r><w:rPr><w:w w:val="105"/></w:rPr><w:t>of</w:t></w:r><w:r><w:rPr><w:spacing w:val="35"/><w:w w:val="105"/></w:rPr><w:t xml:space="preserve"> </w:t></w:r><w:r><w:rPr><w:w w:val="105"/></w:rPr><w:t>charge</w:t></w:r><w:r><w:rPr><w:spacing w:val="36"/><w:w w:val="105"/></w:rPr><w:t xml:space="preserve"> </w:t></w:r><w:r><w:rPr><w:w w:val="105"/></w:rPr><w:t>for</w:t></w:r><w:r><w:rPr><w:spacing w:val="36"/><w:w w:val="105"/></w:rPr><w:t xml:space="preserve"> </w:t></w:r><w:r><w:rPr><w:w w:val="105"/></w:rPr><w:t>download</w:t></w:r><w:r><w:rPr><w:spacing w:val="35"/><w:w w:val="105"/></w:rPr><w:t xml:space="preserve"> </w:t></w:r><w:r><w:rPr><w:w w:val="105"/></w:rPr><w:t>on</w:t></w:r><w:r><w:rPr><w:spacing w:val="37"/><w:w w:val="105"/></w:rPr><w:t xml:space="preserve"> </w:t></w:r><w:r><w:rPr><w:w w:val="105"/></w:rPr><w:t>GitHub</w:t></w:r><w:r><w:rPr><w:w w:val="109"/></w:rPr><w:t xml:space="preserve"> </w:t></w:r><w:r><w:rPr><w:spacing w:val="0"/><w:w w:val="105"/></w:rPr><w:t>(</w:t></w:r><w:hyperlink r:id="rId3"><w:r><w:rPr><w:rStyle w:val="InternetLink"/><w:rFonts w:eastAsia="MS Gothic" w:cs="MS Gothic" w:ascii="MS Gothic" w:hAnsi="MS Gothic"/><w:spacing w:val="0"/><w:w w:val="105"/></w:rPr><w:t>https://github.com/jnsebgosselin/WHAT</w:t></w:r></w:hyperlink><w:r><w:rPr><w:spacing w:val="0"/><w:w w:val="105"/></w:rPr><w:t>).</w:t></w:r><w:r><w:rPr><w:spacing w:val="0"/><w:w w:val="105"/></w:rPr></w:r><w:commentRangeEnd w:id="8"/><w:r><w:commentReference w:id="8"/></w:r><w:r><w:rPr><w:spacing w:val="24"/><w:w w:val="105"/></w:rPr><w:t xml:space="preserve"> </w:t></w:r><w:r><w:rPr><w:w w:val="105"/></w:rPr><w:t>If</w:t></w:r><w:r><w:rPr><w:spacing w:val="28"/><w:w w:val="105"/></w:rPr><w:t xml:space="preserve"> </w:t></w:r><w:r><w:rPr><w:w w:val="105"/></w:rPr><w:t>you</w:t></w:r><w:r><w:rPr><w:spacing w:val="28"/><w:w w:val="105"/></w:rPr><w:t xml:space="preserve"> </w:t></w:r><w:r><w:rPr><w:w w:val="105"/></w:rPr><w:t>encounter</w:t></w:r><w:r><w:rPr><w:spacing w:val="29"/><w:w w:val="105"/></w:rPr><w:t xml:space="preserve"> </w:t></w:r><w:r><w:rPr><w:w w:val="105"/></w:rPr><w:t>any</w:t></w:r><w:r><w:rPr><w:spacing w:val="29"/><w:w w:val="105"/></w:rPr><w:t xml:space="preserve"> </w:t></w:r><w:r><w:rPr><w:w w:val="105"/></w:rPr><w:t>problems</w:t></w:r><w:r><w:rPr><w:spacing w:val="28"/><w:w w:val="105"/></w:rPr><w:t xml:space="preserve"> </w:t></w:r><w:r><w:rPr><w:w w:val="105"/></w:rPr><w:t>or</w:t></w:r><w:r><w:rPr><w:spacing w:val="29"/><w:w w:val="105"/></w:rPr><w:t xml:space="preserve"> </w:t></w:r><w:r><w:rPr><w:w w:val="105"/></w:rPr><w:t>errors</w:t></w:r><w:r><w:rPr><w:spacing w:val="28"/><w:w w:val="105"/></w:rPr><w:t xml:space="preserve"> </w:t></w:r><w:r><w:rPr><w:w w:val="105"/></w:rPr><w:t>during</w:t></w:r><w:r><w:rPr><w:spacing w:val="78"/><w:w w:val="107"/></w:rPr><w:t xml:space="preserve"> </w:t></w:r><w:r><w:rPr><w:w w:val="105"/></w:rPr><w:t>program</w:t></w:r><w:r><w:rPr><w:spacing w:val="14"/><w:w w:val="105"/></w:rPr><w:t xml:space="preserve"> </w:t></w:r><w:r><w:rPr><w:w w:val="105"/></w:rPr><w:t>execution,</w:t></w:r><w:r><w:rPr><w:spacing w:val="16"/><w:w w:val="105"/></w:rPr><w:t xml:space="preserve"> </w:t></w:r><w:r><w:rPr><w:w w:val="105"/></w:rPr><w:t>have</w:t></w:r><w:r><w:rPr><w:spacing w:val="15"/><w:w w:val="105"/></w:rPr><w:t xml:space="preserve"> </w:t></w:r><w:r><w:rPr><w:w w:val="105"/></w:rPr><w:t>any</w:t></w:r><w:r><w:rPr><w:spacing w:val="15"/><w:w w:val="105"/></w:rPr><w:t xml:space="preserve"> </w:t></w:r><w:r><w:rPr><w:w w:val="105"/></w:rPr><w:t>questions,</w:t></w:r><w:r><w:rPr><w:spacing w:val="15"/><w:w w:val="105"/></w:rPr><w:t xml:space="preserve"> </w:t></w:r><w:r><w:rPr><w:w w:val="105"/></w:rPr><w:t>or</w:t></w:r><w:r><w:rPr><w:spacing w:val="16"/><w:w w:val="105"/></w:rPr><w:t xml:space="preserve"> </w:t></w:r><w:r><w:rPr><w:w w:val="105"/></w:rPr><w:t>have</w:t></w:r><w:r><w:rPr><w:spacing w:val="14"/><w:w w:val="105"/></w:rPr><w:t xml:space="preserve"> </w:t></w:r><w:del w:id="360" w:author="Rivard, Christine" w:date="2015-03-16T17:13:00Z"><w:r><w:rPr><w:w w:val="105"/></w:rPr><w:delText>specific</w:delText></w:r></w:del><w:del w:id="361" w:author="Rivard, Christine" w:date="2015-03-16T17:13:00Z"><w:r><w:rPr><w:spacing w:val="16"/><w:w w:val="105"/></w:rPr><w:delText xml:space="preserve"> </w:delText></w:r></w:del><w:r><w:rPr><w:w w:val="105"/></w:rPr><w:t>suggestions</w:t></w:r><w:r><w:rPr><w:spacing w:val="16"/><w:w w:val="105"/></w:rPr><w:t xml:space="preserve"> </w:t></w:r><w:r><w:rPr><w:w w:val="105"/></w:rPr><w:t>on</w:t></w:r><w:r><w:rPr><w:spacing w:val="15"/><w:w w:val="105"/></w:rPr><w:t xml:space="preserve"> </w:t></w:r><w:r><w:rPr><w:w w:val="105"/></w:rPr><w:t>how</w:t></w:r><w:r><w:rPr><w:spacing w:val="16"/><w:w w:val="105"/></w:rPr><w:t xml:space="preserve"> </w:t></w:r><w:r><w:rPr><w:spacing w:val="0"/><w:w w:val="105"/></w:rPr><w:t>to</w:t></w:r><w:r><w:rPr><w:spacing w:val="15"/><w:w w:val="105"/></w:rPr><w:t xml:space="preserve"> </w:t></w:r><w:r><w:rPr><w:w w:val="105"/></w:rPr><w:t>improve</w:t></w:r><w:r><w:rPr><w:spacing w:val="15"/><w:w w:val="105"/></w:rPr><w:t xml:space="preserve"> </w:t></w:r><w:r><w:rPr><w:w w:val="105"/></w:rPr><w:t>WHAT,</w:t></w:r><w:r><w:rPr><w:spacing w:val="21"/><w:w w:val="107"/></w:rPr><w:t xml:space="preserve"> </w:t></w:r><w:r><w:rPr><w:w w:val="105"/></w:rPr><w:t>please</w:t></w:r><w:r><w:rPr><w:spacing w:val="0"/><w:w w:val="105"/></w:rPr><w:t xml:space="preserve"> </w:t></w:r><w:r><w:rPr><w:w w:val="105"/></w:rPr><w:t>contact</w:t></w:r><w:r><w:rPr><w:spacing w:val="0"/><w:w w:val="105"/></w:rPr><w:t xml:space="preserve"> </w:t></w:r><w:r><w:rPr><w:w w:val="105"/></w:rPr><w:t>Je</w:t></w:r><w:r><w:rPr><w:spacing w:val="0"/><w:w w:val="105"/></w:rPr><w:t>a</w:t></w:r><w:r><w:rPr><w:w w:val="105"/></w:rPr><w:t>n-</w:t></w:r><w:r><w:rPr><w:spacing w:val="0"/><w:w w:val="105"/></w:rPr><w:t>S´</w:t></w:r><w:r><w:rPr><w:w w:val="105"/></w:rPr><w:t>ebastien</w:t></w:r><w:r><w:rPr><w:spacing w:val="0"/><w:w w:val="105"/></w:rPr><w:t xml:space="preserve"> </w:t></w:r><w:r><w:rPr><w:w w:val="105"/></w:rPr><w:t>Gosselin</w:t></w:r><w:r><w:rPr><w:spacing w:val="0"/><w:w w:val="105"/></w:rPr><w:t xml:space="preserve"> </w:t></w:r><w:r><w:rPr><w:w w:val="105"/></w:rPr><w:t>at</w:t></w:r><w:r><w:rPr><w:spacing w:val="0"/><w:w w:val="105"/></w:rPr><w:t xml:space="preserve"> </w:t></w:r><w:r><w:rPr><w:w w:val="105"/></w:rPr><w:t>this</w:t></w:r><w:r><w:rPr><w:spacing w:val="0"/><w:w w:val="105"/></w:rPr><w:t xml:space="preserve"> </w:t></w:r><w:r><w:rPr><w:w w:val="105"/></w:rPr><w:t>email</w:t></w:r><w:r><w:rPr><w:spacing w:val="0"/><w:w w:val="105"/></w:rPr><w:t xml:space="preserve"> </w:t></w:r><w:r><w:rPr><w:w w:val="105"/></w:rPr><w:t>address</w:t></w:r><w:ins w:id="362" w:author="Rivard, Christine" w:date="2015-03-16T17:13:00Z"><w:r><w:rPr><w:w w:val="105"/></w:rPr><w:t>:</w:t></w:r></w:ins><w:r><w:rPr><w:spacing w:val="0"/><w:w w:val="105"/></w:rPr><w:t xml:space="preserve"> </w:t></w:r><w:hyperlink r:id="rId4"><w:r><w:rPr><w:rStyle w:val="InternetLink"/><w:w w:val="105"/></w:rPr><w:t>jnsebgosselin@</w:t></w:r><w:r><w:rPr><w:rStyle w:val="InternetLink"/><w:spacing w:val="1"/><w:w w:val="105"/></w:rPr><w:t>g</w:t></w:r><w:r><w:rPr><w:rStyle w:val="InternetLink"/><w:w w:val="105"/></w:rPr><w:t>mail.com.</w:t></w:r></w:hyperlink></w:p><w:p><w:pPr><w:pStyle w:val="Normal"/><w:numPr><w:ilvl w:val="1"/><w:numId w:val="7"/></w:numPr><w:tabs><w:tab w:val="left" w:pos="997" w:leader="none"/></w:tabs><w:spacing w:before="21" w:after="0"/><w:ind w:left="996" w:hanging="883"/><w:jc w:val="both"/><w:rPr><w:rFonts w:ascii="Georgia" w:hAnsi="Georgia" w:eastAsia="Georgia" w:cs="Georgia"/><w:sz w:val="34"/><w:szCs w:val="34"/></w:rPr></w:pPr><w:bookmarkStart w:id="5" w:name="Installation"/><w:bookmarkStart w:id="6" w:name="_bookmark3"/><w:bookmarkEnd w:id="5"/><w:bookmarkEnd w:id="6"/><w:r><w:rPr><w:rFonts w:ascii="Georgia" w:hAnsi="Georgia"/><w:b/><w:sz w:val="34"/></w:rPr><w:t>Installation</w:t></w:r></w:p><w:p><w:pPr><w:pStyle w:val="TextBody"/><w:spacing w:lineRule="auto" w:line="249" w:before="227" w:after="0"/><w:ind w:left="113" w:right="131" w:hanging="12"/><w:jc w:val="both"/><w:rPr></w:rPr></w:pPr><w:r><w:rPr><w:w w:val="105"/></w:rPr><w:t>WHAT</w:t></w:r><w:r><w:rPr><w:spacing w:val="0"/><w:w w:val="105"/></w:rPr><w:t xml:space="preserve"> </w:t></w:r><w:r><w:rPr><w:w w:val="105"/></w:rPr><w:t>can</w:t></w:r><w:r><w:rPr><w:spacing w:val="0"/><w:w w:val="105"/></w:rPr><w:t xml:space="preserve"> </w:t></w:r><w:ins w:id="363" w:author="Rivard, Christine" w:date="2015-03-17T08:48:00Z"><w:r><w:rPr><w:w w:val="105"/></w:rPr><w:t>(is able to?)</w:t></w:r></w:ins><w:ins w:id="364" w:author="Rivard, Christine" w:date="2015-03-17T08:48:00Z"><w:r><w:rPr><w:spacing w:val="0"/><w:w w:val="105"/></w:rPr><w:t xml:space="preserve"> </w:t></w:r></w:ins><w:r><w:rPr><w:w w:val="105"/></w:rPr><w:t>run</w:t></w:r><w:r><w:rPr><w:spacing w:val="0"/><w:w w:val="105"/></w:rPr><w:t xml:space="preserve"> </w:t></w:r><w:r><w:rPr><w:w w:val="105"/></w:rPr><w:t>on</w:t></w:r><w:r><w:rPr><w:spacing w:val="0"/><w:w w:val="105"/></w:rPr><w:t xml:space="preserve"> </w:t></w:r><w:r><w:rPr><w:w w:val="105"/></w:rPr><w:t>Windows,</w:t></w:r><w:r><w:rPr><w:spacing w:val="0"/><w:w w:val="105"/></w:rPr><w:t xml:space="preserve"> </w:t></w:r><w:r><w:rPr><w:w w:val="105"/></w:rPr><w:t>Linux,</w:t></w:r><w:r><w:rPr><w:spacing w:val="0"/><w:w w:val="105"/></w:rPr><w:t xml:space="preserve"> </w:t></w:r><w:r><w:rPr><w:w w:val="105"/></w:rPr><w:t>or</w:t></w:r><w:r><w:rPr><w:spacing w:val="0"/><w:w w:val="105"/></w:rPr><w:t xml:space="preserve"> </w:t></w:r><w:r><w:rPr><w:w w:val="105"/></w:rPr><w:t>OS</w:t></w:r><w:r><w:rPr><w:spacing w:val="0"/><w:w w:val="105"/></w:rPr><w:t xml:space="preserve"> </w:t></w:r><w:r><w:rPr><w:w w:val="105"/></w:rPr><w:t>X</w:t></w:r><w:r><w:rPr><w:spacing w:val="0"/><w:w w:val="105"/></w:rPr><w:t xml:space="preserve"> </w:t></w:r><w:r><w:rPr><w:w w:val="105"/></w:rPr><w:t>computer</w:t></w:r><w:r><w:rPr><w:spacing w:val="0"/><w:w w:val="105"/></w:rPr><w:t xml:space="preserve"> </w:t></w:r><w:r><w:rPr><w:w w:val="105"/></w:rPr><w:t>operating</w:t></w:r><w:r><w:rPr><w:spacing w:val="0"/><w:w w:val="105"/></w:rPr><w:t xml:space="preserve"> </w:t></w:r><w:r><w:rPr><w:w w:val="105"/></w:rPr><w:t>systems.</w:t></w:r><w:r><w:rPr><w:spacing w:val="15"/><w:w w:val="105"/></w:rPr><w:t xml:space="preserve"> </w:t></w:r><w:r><w:rPr><w:w w:val="105"/></w:rPr><w:t>However,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stand-alone</w:t></w:r><w:r><w:rPr><w:w w:val="103"/></w:rPr><w:t xml:space="preserve"> </w:t></w:r><w:r><w:rPr><w:w w:val="105"/></w:rPr><w:t>executable</w:t></w:r><w:r><w:rPr><w:spacing w:val="8"/><w:w w:val="105"/></w:rPr><w:t xml:space="preserve"> </w:t></w:r><w:r><w:rPr><w:w w:val="105"/></w:rPr><w:t>of</w:t></w:r><w:r><w:rPr><w:spacing w:val="8"/><w:w w:val="105"/></w:rPr><w:t xml:space="preserve"> </w:t></w:r><w:r><w:rPr><w:w w:val="105"/></w:rPr><w:t>the</w:t></w:r><w:r><w:rPr><w:spacing w:val="7"/><w:w w:val="105"/></w:rPr><w:t xml:space="preserve"> </w:t></w:r><w:r><w:rPr><w:w w:val="105"/></w:rPr><w:t>program</w:t></w:r><w:r><w:rPr><w:spacing w:val="8"/><w:w w:val="105"/></w:rPr><w:t xml:space="preserve"> </w:t></w:r><w:r><w:rPr><w:w w:val="105"/></w:rPr><w:t>is</w:t></w:r><w:r><w:rPr><w:spacing w:val="7"/><w:w w:val="105"/></w:rPr><w:t xml:space="preserve"> </w:t></w:r><w:r><w:rPr><w:w w:val="105"/></w:rPr><w:t>currently</w:t></w:r><w:r><w:rPr><w:spacing w:val="9"/><w:w w:val="105"/></w:rPr><w:t xml:space="preserve"> </w:t></w:r><w:r><w:rPr><w:w w:val="105"/></w:rPr><w:t>released</w:t></w:r><w:r><w:rPr><w:spacing w:val="8"/><w:w w:val="105"/></w:rPr><w:t xml:space="preserve"> </w:t></w:r><w:r><w:rPr><w:w w:val="105"/></w:rPr><w:t>and</w:t></w:r><w:r><w:rPr><w:spacing w:val="8"/><w:w w:val="105"/></w:rPr><w:t xml:space="preserve"> </w:t></w:r><w:r><w:rPr><w:w w:val="105"/></w:rPr><w:t>tested</w:t></w:r><w:r><w:rPr><w:spacing w:val="7"/><w:w w:val="105"/></w:rPr><w:t xml:space="preserve"> </w:t></w:r><w:r><w:rPr><w:w w:val="105"/></w:rPr><w:t>only</w:t></w:r><w:r><w:rPr><w:spacing w:val="8"/><w:w w:val="105"/></w:rPr><w:t xml:space="preserve"> </w:t></w:r><w:r><w:rPr><w:w w:val="105"/></w:rPr><w:t>for</w:t></w:r><w:r><w:rPr><w:spacing w:val="9"/><w:w w:val="105"/></w:rPr><w:t xml:space="preserve"> </w:t></w:r><w:r><w:rPr><w:w w:val="105"/></w:rPr><w:t>the</w:t></w:r><w:r><w:rPr><w:spacing w:val="7"/><w:w w:val="105"/></w:rPr><w:t xml:space="preserve"> </w:t></w:r><w:r><w:rPr><w:w w:val="105"/></w:rPr><w:t>Windows</w:t></w:r><w:r><w:rPr><w:spacing w:val="8"/><w:w w:val="105"/></w:rPr><w:t xml:space="preserve"> </w:t></w:r><w:r><w:rPr><w:w w:val="105"/></w:rPr><w:t>7</w:t></w:r><w:r><w:rPr><w:spacing w:val="7"/><w:w w:val="105"/></w:rPr><w:t xml:space="preserve"> </w:t></w:r><w:r><w:rPr><w:w w:val="105"/></w:rPr><w:t>platform.</w:t></w:r><w:r><w:rPr><w:spacing w:val="32"/><w:w w:val="105"/></w:rPr><w:t xml:space="preserve"> </w:t></w:r><w:r><w:rPr><w:w w:val="105"/></w:rPr><w:t>This</w:t></w:r><w:r><w:rPr><w:w w:val="106"/></w:rPr><w:t xml:space="preserve"> </w:t></w:r><w:r><w:rPr><w:w w:val="105"/></w:rPr><w:t>executable</w:t></w:r><w:r><w:rPr><w:spacing w:val="12"/><w:w w:val="105"/></w:rPr><w:t xml:space="preserve"> </w:t></w:r><w:r><w:rPr><w:w w:val="105"/></w:rPr><w:t>should</w:t></w:r><w:r><w:rPr><w:spacing w:val="13"/><w:w w:val="105"/></w:rPr><w:t xml:space="preserve"> </w:t></w:r><w:r><w:rPr><w:w w:val="105"/></w:rPr><w:t>also</w:t></w:r><w:r><w:rPr><w:spacing w:val="13"/><w:w w:val="105"/></w:rPr><w:t xml:space="preserve"> </w:t></w:r><w:r><w:rPr><w:w w:val="105"/></w:rPr><w:t>be</w:t></w:r><w:r><w:rPr><w:spacing w:val="12"/><w:w w:val="105"/></w:rPr><w:t xml:space="preserve"> </w:t></w:r><w:r><w:rPr><w:w w:val="105"/></w:rPr><w:t>compatible</w:t></w:r><w:r><w:rPr><w:spacing w:val="12"/><w:w w:val="105"/></w:rPr><w:t xml:space="preserve"> </w:t></w:r><w:r><w:rPr><w:w w:val="105"/></w:rPr><w:t>with</w:t></w:r><w:r><w:rPr><w:spacing w:val="12"/><w:w w:val="105"/></w:rPr><w:t xml:space="preserve"> </w:t></w:r><w:r><w:rPr><w:w w:val="105"/></w:rPr><w:t>Windows</w:t></w:r><w:r><w:rPr><w:spacing w:val="13"/><w:w w:val="105"/></w:rPr><w:t xml:space="preserve"> </w:t></w:r><w:r><w:rPr><w:w w:val="105"/></w:rPr><w:t>XP.</w:t></w:r><w:r><w:rPr><w:spacing w:val="12"/><w:w w:val="105"/></w:rPr><w:t xml:space="preserve"> </w:t></w:r><w:r><w:rPr><w:w w:val="105"/></w:rPr><w:t>For</w:t></w:r><w:r><w:rPr><w:spacing w:val="13"/><w:w w:val="105"/></w:rPr><w:t xml:space="preserve"> </w:t></w:r><w:r><w:rPr><w:w w:val="105"/></w:rPr><w:t>the</w:t></w:r><w:r><w:rPr><w:spacing w:val="12"/><w:w w:val="105"/></w:rPr><w:t xml:space="preserve"> </w:t></w:r><w:r><w:rPr><w:w w:val="105"/></w:rPr><w:t>Linux</w:t></w:r><w:r><w:rPr><w:spacing w:val="12"/><w:w w:val="105"/></w:rPr><w:t xml:space="preserve"> </w:t></w:r><w:r><w:rPr><w:w w:val="105"/></w:rPr><w:t>and</w:t></w:r><w:r><w:rPr><w:spacing w:val="12"/><w:w w:val="105"/></w:rPr><w:t xml:space="preserve"> </w:t></w:r><w:r><w:rPr><w:w w:val="105"/></w:rPr><w:t>OS</w:t></w:r><w:r><w:rPr><w:spacing w:val="13"/><w:w w:val="105"/></w:rPr><w:t xml:space="preserve"> </w:t></w:r><w:r><w:rPr><w:w w:val="105"/></w:rPr><w:t>X</w:t></w:r><w:r><w:rPr><w:spacing w:val="12"/><w:w w:val="105"/></w:rPr><w:t xml:space="preserve"> </w:t></w:r><w:r><w:rPr><w:w w:val="105"/></w:rPr><w:t>platforms,</w:t></w:r><w:r><w:rPr><w:spacing w:val="12"/><w:w w:val="105"/></w:rPr><w:t xml:space="preserve"> </w:t></w:r><w:r><w:rPr><w:w w:val="105"/></w:rPr><w:t>the</w:t></w:r><w:r><w:rPr><w:w w:val="110"/></w:rPr><w:t xml:space="preserve"> </w:t></w:r><w:r><w:rPr><w:w w:val="105"/></w:rPr><w:t>software</w:t></w:r><w:r><w:rPr><w:spacing w:val="17"/><w:w w:val="105"/></w:rPr><w:t xml:space="preserve"> </w:t></w:r><w:r><w:rPr><w:w w:val="105"/></w:rPr><w:t>can</w:t></w:r><w:r><w:rPr><w:spacing w:val="18"/><w:w w:val="105"/></w:rPr><w:t xml:space="preserve"> </w:t></w:r><w:r><w:rPr><w:w w:val="105"/></w:rPr><w:t>be</w:t></w:r><w:r><w:rPr><w:spacing w:val="16"/><w:w w:val="105"/></w:rPr><w:t xml:space="preserve"> </w:t></w:r><w:r><w:rPr><w:w w:val="105"/></w:rPr><w:t>run</w:t></w:r><w:r><w:rPr><w:spacing w:val="18"/><w:w w:val="105"/></w:rPr><w:t xml:space="preserve"> </w:t></w:r><w:r><w:rPr><w:w w:val="105"/></w:rPr><w:t>directly</w:t></w:r><w:r><w:rPr><w:spacing w:val="16"/><w:w w:val="105"/></w:rPr><w:t xml:space="preserve"> </w:t></w:r><w:r><w:rPr><w:w w:val="105"/></w:rPr><w:t>from</w:t></w:r><w:r><w:rPr><w:spacing w:val="18"/><w:w w:val="105"/></w:rPr><w:t xml:space="preserve"> </w:t></w:r><w:r><w:rPr><w:w w:val="105"/></w:rPr><w:t>the</w:t></w:r><w:r><w:rPr><w:spacing w:val="17"/><w:w w:val="105"/></w:rPr><w:t xml:space="preserve"> </w:t></w:r><w:r><w:rPr><w:w w:val="105"/></w:rPr><w:t>source</w:t></w:r><w:r><w:rPr><w:spacing w:val="18"/><w:w w:val="105"/></w:rPr><w:t xml:space="preserve"> </w:t></w:r><w:r><w:rPr><w:w w:val="105"/></w:rPr><w:t>code,</w:t></w:r><w:r><w:rPr><w:spacing w:val="17"/><w:w w:val="105"/></w:rPr><w:t xml:space="preserve"> </w:t></w:r><w:r><w:rPr><w:w w:val="105"/></w:rPr><w:t>provided</w:t></w:r><w:r><w:rPr><w:spacing w:val="17"/><w:w w:val="105"/></w:rPr><w:t xml:space="preserve"> </w:t></w:r><w:r><w:rPr><w:w w:val="105"/></w:rPr><w:t>that</w:t></w:r><w:r><w:rPr><w:spacing w:val="17"/><w:w w:val="105"/></w:rPr><w:t xml:space="preserve"> </w:t></w:r><w:r><w:rPr><w:w w:val="105"/></w:rPr><w:t>Python</w:t></w:r><w:r><w:rPr><w:spacing w:val="18"/><w:w w:val="105"/></w:rPr><w:t xml:space="preserve"> </w:t></w:r><w:r><w:rPr><w:w w:val="105"/></w:rPr><w:t>2.7</w:t></w:r><w:r><w:rPr><w:spacing w:val="18"/><w:w w:val="105"/></w:rPr><w:t xml:space="preserve"> </w:t></w:r><w:r><w:rPr><w:w w:val="105"/></w:rPr><w:t>and</w:t></w:r><w:r><w:rPr><w:spacing w:val="17"/><w:w w:val="105"/></w:rPr><w:t xml:space="preserve"> </w:t></w:r><w:r><w:rPr><w:w w:val="105"/></w:rPr><w:t>all</w:t></w:r><w:r><w:rPr><w:spacing w:val="18"/><w:w w:val="105"/></w:rPr><w:t xml:space="preserve"> </w:t></w:r><w:r><w:rPr><w:w w:val="105"/></w:rPr><w:t>the</w:t></w:r><w:r><w:rPr><w:spacing w:val="17"/><w:w w:val="105"/></w:rPr><w:t xml:space="preserve"> </w:t></w:r><w:r><w:rPr><w:spacing w:val="0"/><w:w w:val="105"/></w:rPr><w:t>required</w:t></w:r><w:r><w:rPr><w:spacing w:val="27"/><w:w w:val="104"/></w:rPr><w:t xml:space="preserve"> </w:t></w:r><w:r><w:rPr><w:w w:val="105"/></w:rPr><w:t>third</w:t></w:r><w:r><w:rPr><w:spacing w:val="23"/><w:w w:val="105"/></w:rPr><w:t xml:space="preserve"> </w:t></w:r><w:r><w:rPr><w:w w:val="105"/></w:rPr><w:t>party</w:t></w:r><w:r><w:rPr><w:spacing w:val="23"/><w:w w:val="105"/></w:rPr><w:t xml:space="preserve"> </w:t></w:r><w:r><w:rPr><w:spacing w:val="0"/><w:w w:val="105"/></w:rPr><w:t>packages</w:t></w:r><w:r><w:rPr><w:spacing w:val="23"/><w:w w:val="105"/></w:rPr><w:t xml:space="preserve"> </w:t></w:r><w:r><w:rPr><w:w w:val="105"/></w:rPr><w:t>are</w:t></w:r><w:r><w:rPr><w:spacing w:val="23"/><w:w w:val="105"/></w:rPr><w:t xml:space="preserve"> </w:t></w:r><w:r><w:rPr><w:w w:val="105"/></w:rPr><w:t>installed</w:t></w:r><w:r><w:rPr><w:spacing w:val="22"/><w:w w:val="105"/></w:rPr><w:t xml:space="preserve"> </w:t></w:r><w:r><w:rPr><w:w w:val="105"/></w:rPr><w:t>on</w:t></w:r><w:r><w:rPr><w:spacing w:val="24"/><w:w w:val="105"/></w:rPr><w:t xml:space="preserve"> </w:t></w:r><w:r><w:rPr><w:w w:val="105"/></w:rPr><w:t>the</w:t></w:r><w:r><w:rPr><w:spacing w:val="23"/><w:w w:val="105"/></w:rPr><w:t xml:space="preserve"> </w:t></w:r><w:r><w:rPr><w:w w:val="105"/></w:rPr><w:t>computer</w:t></w:r><w:r><w:rPr><w:spacing w:val="23"/><w:w w:val="105"/></w:rPr><w:t xml:space="preserve"> </w:t></w:r><w:r><w:rPr><w:w w:val="105"/></w:rPr><w:t>(PySide,</w:t></w:r><w:r><w:rPr><w:spacing w:val="23"/><w:w w:val="105"/></w:rPr><w:t xml:space="preserve"> </w:t></w:r><w:r><w:rPr><w:w w:val="105"/></w:rPr><w:t>NumPy,</w:t></w:r><w:r><w:rPr><w:spacing w:val="25"/><w:w w:val="105"/></w:rPr><w:t xml:space="preserve"> </w:t></w:r><w:r><w:rPr><w:w w:val="105"/></w:rPr><w:t>matplotlib,</w:t></w:r><w:r><w:rPr><w:spacing w:val="22"/><w:w w:val="105"/></w:rPr><w:t xml:space="preserve"> </w:t></w:r><w:r><w:rPr><w:w w:val="105"/></w:rPr><w:t>xlrd,</w:t></w:r><w:r><w:rPr><w:spacing w:val="23"/><w:w w:val="105"/></w:rPr><w:t xml:space="preserve"> </w:t></w:r><w:r><w:rPr><w:w w:val="105"/></w:rPr><w:t>xlwt).</w:t></w:r></w:p><w:p><w:pPr><w:pStyle w:val="TextBody"/><w:spacing w:lineRule="auto" w:line="201" w:before="35" w:after="0"/><w:ind w:left="113" w:right="100" w:firstLine="351"/><w:jc w:val="both"/><w:rPr></w:rPr></w:pPr><w:r><w:rPr></w:rPr><w:t>The</w:t></w:r><w:r><w:rPr><w:spacing w:val="13"/></w:rPr><w:t xml:space="preserve"> </w:t></w:r><w:r><w:rPr></w:rPr><w:t>stand-alone</w:t></w:r><w:r><w:rPr><w:spacing w:val="14"/></w:rPr><w:t xml:space="preserve"> </w:t></w:r><w:r><w:rPr></w:rPr><w:t>executable</w:t></w:r><w:r><w:rPr><w:spacing w:val="15"/></w:rPr><w:t xml:space="preserve"> </w:t></w:r><w:r><w:rPr></w:rPr><w:t>for</w:t></w:r><w:r><w:rPr><w:spacing w:val="13"/></w:rPr><w:t xml:space="preserve"> </w:t></w:r><w:r><w:rPr></w:rPr><w:t>Windows</w:t></w:r><w:r><w:rPr><w:spacing w:val="15"/></w:rPr><w:t xml:space="preserve"> </w:t></w:r><w:r><w:rPr></w:rPr><w:t>7</w:t></w:r><w:r><w:rPr><w:spacing w:val="14"/></w:rPr><w:t xml:space="preserve"> </w:t></w:r><w:r><w:rPr></w:rPr><w:t>is</w:t></w:r><w:r><w:rPr><w:spacing w:val="13"/></w:rPr><w:t xml:space="preserve"> </w:t></w:r><w:r><w:rPr></w:rPr><w:t>distributed</w:t></w:r><w:r><w:rPr><w:spacing w:val="14"/></w:rPr><w:t xml:space="preserve"> </w:t></w:r><w:r><w:rPr></w:rPr><w:t>in</w:t></w:r><w:r><w:rPr><w:spacing w:val="14"/></w:rPr><w:t xml:space="preserve"> </w:t></w:r><w:r><w:rPr></w:rPr><w:t>a</w:t></w:r><w:r><w:rPr><w:spacing w:val="13"/></w:rPr><w:t xml:space="preserve"> </w:t></w:r><w:r><w:rPr></w:rPr><w:t>Zip</w:t></w:r><w:r><w:rPr><w:spacing w:val="15"/></w:rPr><w:t xml:space="preserve"> </w:t></w:r><w:r><w:rPr><w:spacing w:val="0"/></w:rPr><w:t>archive</w:t></w:r><w:r><w:rPr><w:spacing w:val="14"/></w:rPr><w:t xml:space="preserve"> </w:t></w:r><w:commentRangeStart w:id="9"/><w:r><w:rPr></w:rPr><w:t>that</w:t></w:r><w:r><w:rPr><w:spacing w:val="13"/></w:rPr><w:t xml:space="preserve"> </w:t></w:r><w:r><w:rPr></w:rPr><w:t>can</w:t></w:r><w:r><w:rPr><w:spacing w:val="14"/></w:rPr><w:t xml:space="preserve"> </w:t></w:r><w:r><w:rPr></w:rPr><w:t>be</w:t></w:r><w:r><w:rPr><w:spacing w:val="14"/></w:rPr><w:t xml:space="preserve"> </w:t></w:r><w:r><w:rPr><w:spacing w:val="0"/></w:rPr><w:t>downloaded</w:t></w:r><w:r><w:rPr><w:spacing w:val="30"/><w:w w:val="102"/></w:rPr><w:t xml:space="preserve"> </w:t></w:r><w:r><w:rPr></w:rPr><w:t>freely</w:t></w:r><w:r><w:rPr><w:spacing w:val="48"/></w:rPr><w:t xml:space="preserve"> </w:t></w:r><w:r><w:rPr></w:rPr><w:t>on</w:t></w:r><w:r><w:rPr><w:spacing w:val="47"/></w:rPr><w:t xml:space="preserve"> </w:t></w:r><w:r><w:rPr></w:rPr><w:t>GitHub</w:t></w:r><w:r><w:rPr><w:spacing w:val="47"/></w:rPr><w:t xml:space="preserve"> </w:t></w:r><w:r><w:rPr><w:spacing w:val="0"/></w:rPr><w:t>(</w:t></w:r><w:hyperlink r:id="rId5"><w:r><w:rPr><w:rStyle w:val="InternetLink"/><w:rFonts w:ascii="MS Gothic" w:hAnsi="MS Gothic"/><w:spacing w:val="0"/></w:rPr><w:t>https://github.com/jnsebgosselin/WHAT/releases</w:t></w:r></w:hyperlink><w:r><w:rPr><w:spacing w:val="0"/></w:rPr><w:t>).</w:t></w:r><w:r><w:rPr></w:rPr><w:t xml:space="preserve"> </w:t></w:r><w:r><w:rPr></w:rPr></w:r><w:commentRangeEnd w:id="9"/><w:r><w:commentReference w:id="9"/></w:r><w:r><w:rPr><w:spacing w:val="25"/></w:rPr><w:t xml:space="preserve"> </w:t></w:r><w:r><w:rPr></w:rPr><w:t>This</w:t></w:r><w:r><w:rPr><w:spacing w:val="49"/></w:rPr><w:t xml:space="preserve"> </w:t></w:r><w:r><w:rPr></w:rPr><w:t>archive</w:t></w:r><w:r><w:rPr><w:spacing w:val="47"/></w:rPr><w:t xml:space="preserve"> </w:t></w:r><w:r><w:rPr></w:rPr><w:t>contains:</w:t></w:r></w:p><w:p><w:pPr><w:pStyle w:val="TextBody"/><w:numPr><w:ilvl w:val="2"/><w:numId w:val="7"/></w:numPr><w:tabs><w:tab w:val="left" w:pos="700" w:leader="none"/></w:tabs><w:spacing w:before="138" w:after="0"/><w:ind w:left="699" w:hanging="237"/><w:rPr></w:rPr></w:pPr><w:r><w:rPr><w:w w:val="105"/></w:rPr><w:t>the</w:t></w:r><w:r><w:rPr><w:spacing w:val="2"/><w:w w:val="105"/></w:rPr><w:t xml:space="preserve"> </w:t></w:r><w:r><w:rPr><w:w w:val="105"/></w:rPr><w:t>GNU</w:t></w:r><w:r><w:rPr><w:spacing w:val="2"/><w:w w:val="105"/></w:rPr><w:t xml:space="preserve"> </w:t></w:r><w:r><w:rPr><w:w w:val="105"/></w:rPr><w:t>General</w:t></w:r><w:r><w:rPr><w:spacing w:val="2"/><w:w w:val="105"/></w:rPr><w:t xml:space="preserve"> </w:t></w:r><w:r><w:rPr><w:w w:val="105"/></w:rPr><w:t>Public</w:t></w:r><w:r><w:rPr><w:spacing w:val="2"/><w:w w:val="105"/></w:rPr><w:t xml:space="preserve"> </w:t></w:r><w:r><w:rPr><w:w w:val="105"/></w:rPr><w:t>License;</w:t></w:r></w:p><w:p><w:pPr><w:pStyle w:val="TextBody"/><w:numPr><w:ilvl w:val="2"/><w:numId w:val="7"/></w:numPr><w:tabs><w:tab w:val="left" w:pos="700" w:leader="none"/></w:tabs><w:spacing w:lineRule="auto" w:line="218" w:before="48" w:after="0"/><w:ind w:left="719" w:right="99" w:hanging="237"/><w:jc w:val="both"/><w:rPr></w:rPr></w:pPr><w:r><w:rPr><w:w w:val="105"/></w:rPr><w:t>a</w:t></w:r><w:r><w:rPr><w:spacing w:val="1"/><w:w w:val="105"/></w:rPr><w:t xml:space="preserve"> </w:t></w:r><w:r><w:rPr><w:w w:val="105"/></w:rPr><w:t>folder</w:t></w:r><w:r><w:rPr><w:spacing w:val="1"/><w:w w:val="105"/></w:rPr><w:t xml:space="preserve"> </w:t></w:r><w:r><w:rPr><w:w w:val="105"/></w:rPr><w:t>named ‘‘WHAT’’ that</w:t></w:r><w:r><w:rPr><w:spacing w:val="1"/><w:w w:val="105"/></w:rPr><w:t xml:space="preserve"> </w:t></w:r><w:r><w:rPr><w:w w:val="105"/></w:rPr><w:t>contains</w:t></w:r><w:r><w:rPr><w:spacing w:val="1"/><w:w w:val="105"/></w:rPr><w:t xml:space="preserve"> </w:t></w:r><w:r><w:rPr><w:w w:val="105"/></w:rPr><w:t>all</w:t></w:r><w:r><w:rPr><w:spacing w:val="1"/><w:w w:val="105"/></w:rPr><w:t xml:space="preserve"> </w:t></w:r><w:r><w:rPr><w:w w:val="105"/></w:rPr><w:t>the necessary system</w:t></w:r><w:r><w:rPr><w:spacing w:val="1"/><w:w w:val="105"/></w:rPr><w:t xml:space="preserve"> </w:t></w:r><w:r><w:rPr><w:w w:val="105"/></w:rPr><w:t>files</w:t></w:r><w:r><w:rPr><w:spacing w:val="1"/><w:w w:val="105"/></w:rPr><w:t xml:space="preserve"> </w:t></w:r><w:r><w:rPr><w:w w:val="105"/></w:rPr><w:t>for</w:t></w:r><w:r><w:rPr><w:spacing w:val="1"/><w:w w:val="105"/></w:rPr><w:t xml:space="preserve"> </w:t></w:r><w:r><w:rPr><w:w w:val="105"/></w:rPr><w:t>the program</w:t></w:r><w:r><w:rPr><w:spacing w:val="1"/><w:w w:val="105"/></w:rPr><w:t xml:space="preserve"> </w:t></w:r><w:r><w:rPr><w:w w:val="105"/></w:rPr><w:t>to</w:t></w:r><w:r><w:rPr><w:spacing w:val="1"/><w:w w:val="105"/></w:rPr><w:t xml:space="preserve"> </w:t></w:r><w:r><w:rPr><w:w w:val="105"/></w:rPr><w:t>run,</w:t></w:r><w:r><w:rPr><w:w w:val="107"/></w:rPr><w:t xml:space="preserve"> </w:t></w:r><w:r><w:rPr><w:w w:val="105"/></w:rPr><w:t>including</w:t></w:r><w:r><w:rPr><w:spacing w:val="0"/><w:w w:val="105"/></w:rPr><w:t xml:space="preserve"> </w:t></w:r><w:r><w:rPr><w:w w:val="105"/></w:rPr><w:t>the</w:t></w:r><w:r><w:rPr><w:spacing w:val="1"/><w:w w:val="105"/></w:rPr><w:t xml:space="preserve"> </w:t></w:r><w:r><w:rPr><w:spacing w:val="0"/><w:w w:val="105"/></w:rPr><w:t>file</w:t></w:r><w:r><w:rPr><w:w w:val="105"/></w:rPr><w:t xml:space="preserve"> ‘‘WHAT.exe’’</w:t></w:r><w:r><w:rPr><w:spacing w:val="0"/><w:w w:val="105"/></w:rPr><w:t xml:space="preserve"> </w:t></w:r><w:r><w:rPr><w:w w:val="105"/></w:rPr><w:t>from which</w:t></w:r><w:r><w:rPr><w:spacing w:val="1"/><w:w w:val="105"/></w:rPr><w:t xml:space="preserve"> </w:t></w:r><w:r><w:rPr><w:w w:val="105"/></w:rPr><w:t>the software</w:t></w:r><w:r><w:rPr><w:spacing w:val="1"/><w:w w:val="105"/></w:rPr><w:t xml:space="preserve"> </w:t></w:r><w:r><w:rPr><w:w w:val="105"/></w:rPr><w:t>can be</w:t></w:r><w:r><w:rPr><w:spacing w:val="1"/><w:w w:val="105"/></w:rPr><w:t xml:space="preserve"> </w:t></w:r><w:r><w:rPr><w:w w:val="105"/></w:rPr><w:t>started</w:t></w:r><w:ins w:id="365" w:author="Rivard, Christine" w:date="2015-03-17T08:53:00Z"><w:r><w:rPr><w:w w:val="105"/></w:rPr><w:t xml:space="preserve"> (execut</w:t></w:r></w:ins><w:ins w:id="366" w:author="Rivard, Christine" w:date="2015-03-17T08:55:00Z"><w:r><w:rPr><w:w w:val="105"/></w:rPr><w:t>ed</w:t></w:r></w:ins><w:ins w:id="367" w:author="Rivard, Christine" w:date="2015-03-17T08:53:00Z"><w:r><w:rPr><w:w w:val="105"/></w:rPr><w:t>?)</w:t></w:r></w:ins><w:r><w:rPr><w:w w:val="105"/></w:rPr><w:t>;</w:t></w:r></w:p><w:p><w:pPr><w:pStyle w:val="TextBody"/><w:numPr><w:ilvl w:val="2"/><w:numId w:val="7"/></w:numPr><w:tabs><w:tab w:val="left" w:pos="700" w:leader="none"/></w:tabs><w:spacing w:lineRule="auto" w:line="235" w:before="82" w:after="0"/><w:ind w:left="719" w:right="131" w:hanging="237"/><w:jc w:val="both"/><w:rPr></w:rPr></w:pPr><w:r><w:rPr><w:w w:val="105"/></w:rPr><w:t>a</w:t></w:r><w:r><w:rPr><w:spacing w:val="19"/><w:w w:val="105"/></w:rPr><w:t xml:space="preserve"> </w:t></w:r><w:r><w:rPr><w:w w:val="105"/></w:rPr><w:t>folder</w:t></w:r><w:r><w:rPr><w:spacing w:val="20"/><w:w w:val="105"/></w:rPr><w:t xml:space="preserve"> </w:t></w:r><w:r><w:rPr><w:w w:val="105"/></w:rPr><w:t>named</w:t></w:r><w:r><w:rPr><w:spacing w:val="20"/><w:w w:val="105"/></w:rPr><w:t xml:space="preserve"> </w:t></w:r><w:r><w:rPr><w:w w:val="105"/></w:rPr><w:t>‘‘Projects’’</w:t></w:r><w:r><w:rPr><w:spacing w:val="19"/><w:w w:val="105"/></w:rPr><w:t xml:space="preserve"> </w:t></w:r><w:r><w:rPr><w:w w:val="105"/></w:rPr><w:t>where</w:t></w:r><w:r><w:rPr><w:spacing w:val="20"/><w:w w:val="105"/></w:rPr><w:t xml:space="preserve"> </w:t></w:r><w:r><w:rPr><w:w w:val="105"/></w:rPr><w:t>all</w:t></w:r><w:r><w:rPr><w:spacing w:val="19"/><w:w w:val="105"/></w:rPr><w:t xml:space="preserve"> </w:t></w:r><w:r><w:rPr><w:w w:val="105"/></w:rPr><w:t>input</w:t></w:r><w:r><w:rPr><w:spacing w:val="20"/><w:w w:val="105"/></w:rPr><w:t xml:space="preserve"> </w:t></w:r><w:r><w:rPr><w:w w:val="105"/></w:rPr><w:t>and</w:t></w:r><w:r><w:rPr><w:spacing w:val="20"/><w:w w:val="105"/></w:rPr><w:t xml:space="preserve"> </w:t></w:r><w:r><w:rPr><w:w w:val="105"/></w:rPr><w:t>output</w:t></w:r><w:r><w:rPr><w:spacing w:val="20"/><w:w w:val="105"/></w:rPr><w:t xml:space="preserve"> </w:t></w:r><w:r><w:rPr><w:w w:val="105"/></w:rPr><w:t>files</w:t></w:r><w:r><w:rPr><w:spacing w:val="20"/><w:w w:val="105"/></w:rPr><w:t xml:space="preserve"> </w:t></w:r><w:r><w:rPr><w:w w:val="105"/></w:rPr><w:t>used</w:t></w:r><w:r><w:rPr><w:spacing w:val="19"/><w:w w:val="105"/></w:rPr><w:t xml:space="preserve"> </w:t></w:r><w:r><w:rPr><w:w w:val="105"/></w:rPr><w:t>or</w:t></w:r><w:r><w:rPr><w:spacing w:val="20"/><w:w w:val="105"/></w:rPr><w:t xml:space="preserve"> </w:t></w:r><w:r><w:rPr><w:spacing w:val="0"/><w:w w:val="105"/></w:rPr><w:t>created</w:t></w:r><w:r><w:rPr><w:spacing w:val="20"/><w:w w:val="105"/></w:rPr><w:t xml:space="preserve"> </w:t></w:r><w:r><w:rPr><w:w w:val="105"/></w:rPr><w:t>by</w:t></w:r><w:r><w:rPr><w:spacing w:val="20"/><w:w w:val="105"/></w:rPr><w:t xml:space="preserve"> </w:t></w:r><w:r><w:rPr><w:w w:val="105"/></w:rPr><w:t>WHAT</w:t></w:r><w:r><w:rPr><w:spacing w:val="20"/><w:w w:val="105"/></w:rPr><w:t xml:space="preserve"> </w:t></w:r><w:r><w:rPr><w:w w:val="105"/></w:rPr><w:t>are</w:t></w:r><w:r><w:rPr><w:spacing w:val="26"/><w:w w:val="108"/></w:rPr><w:t xml:space="preserve"> </w:t></w:r><w:r><w:rPr><w:w w:val="105"/></w:rPr><w:t>stored</w:t></w:r><w:r><w:rPr><w:spacing w:val="5"/><w:w w:val="105"/></w:rPr><w:t xml:space="preserve"> </w:t></w:r><w:r><w:rPr><w:w w:val="105"/></w:rPr><w:t>by</w:t></w:r><w:r><w:rPr><w:spacing w:val="6"/><w:w w:val="105"/></w:rPr><w:t xml:space="preserve"> </w:t></w:r><w:r><w:rPr><w:w w:val="105"/></w:rPr><w:t>default.</w:t></w:r><w:r><w:rPr><w:spacing w:val="28"/><w:w w:val="105"/></w:rPr><w:t xml:space="preserve"> </w:t></w:r><w:del w:id="368" w:author="Rivard, Christine" w:date="2015-03-17T08:56:00Z"><w:r><w:rPr><w:w w:val="105"/></w:rPr><w:delText>In</w:delText></w:r></w:del><w:del w:id="369" w:author="Rivard, Christine" w:date="2015-03-17T08:56:00Z"><w:r><w:rPr><w:spacing w:val="5"/><w:w w:val="105"/></w:rPr><w:delText xml:space="preserve"> </w:delText></w:r></w:del><w:del w:id="370" w:author="Rivard, Christine" w:date="2015-03-17T08:56:00Z"><w:r><w:rPr><w:w w:val="105"/></w:rPr><w:delText>t</w:delText></w:r></w:del><w:ins w:id="371" w:author="Rivard, Christine" w:date="2015-03-17T08:56:00Z"><w:r><w:rPr><w:w w:val="105"/></w:rPr><w:t>T</w:t></w:r></w:ins><w:r><w:rPr><w:w w:val="105"/></w:rPr><w:t>his</w:t></w:r><w:r><w:rPr><w:spacing w:val="5"/><w:w w:val="105"/></w:rPr><w:t xml:space="preserve"> </w:t></w:r><w:r><w:rPr><w:w w:val="105"/></w:rPr><w:t>folder</w:t></w:r><w:r><w:rPr><w:spacing w:val="6"/><w:w w:val="105"/></w:rPr><w:t xml:space="preserve"> </w:t></w:r><w:del w:id="372" w:author="Rivard, Christine" w:date="2015-03-17T08:56:00Z"><w:r><w:rPr><w:w w:val="105"/></w:rPr><w:delText>are</w:delText></w:r></w:del><w:del w:id="373" w:author="Rivard, Christine" w:date="2015-03-17T08:56:00Z"><w:r><w:rPr><w:spacing w:val="5"/><w:w w:val="105"/></w:rPr><w:delText xml:space="preserve"> </w:delText></w:r></w:del><w:r><w:rPr><w:w w:val="105"/></w:rPr><w:t>include</w:t></w:r><w:del w:id="374" w:author="Rivard, Christine" w:date="2015-03-17T08:56:00Z"><w:r><w:rPr><w:w w:val="105"/></w:rPr><w:delText>d</w:delText></w:r></w:del><w:ins w:id="375" w:author="Rivard, Christine" w:date="2015-03-17T08:56:00Z"><w:r><w:rPr><w:w w:val="105"/></w:rPr><w:t>s</w:t></w:r></w:ins><w:r><w:rPr><w:spacing w:val="4"/><w:w w:val="105"/></w:rPr><w:t xml:space="preserve"> </w:t></w:r><w:r><w:rPr><w:w w:val="105"/></w:rPr><w:t>samples</w:t></w:r><w:r><w:rPr><w:spacing w:val="6"/><w:w w:val="105"/></w:rPr><w:t xml:space="preserve"> </w:t></w:r><w:r><w:rPr><w:w w:val="105"/></w:rPr><w:t>of</w:t></w:r><w:r><w:rPr><w:spacing w:val="4"/><w:w w:val="105"/></w:rPr><w:t xml:space="preserve"> </w:t></w:r><w:r><w:rPr><w:w w:val="105"/></w:rPr><w:t>input</w:t></w:r><w:r><w:rPr><w:spacing w:val="6"/><w:w w:val="105"/></w:rPr><w:t xml:space="preserve"> </w:t></w:r><w:r><w:rPr><w:spacing w:val="0"/><w:w w:val="105"/></w:rPr><w:t>and</w:t></w:r><w:r><w:rPr><w:spacing w:val="5"/><w:w w:val="105"/></w:rPr><w:t xml:space="preserve"> </w:t></w:r><w:r><w:rPr><w:w w:val="105"/></w:rPr><w:t>output</w:t></w:r><w:r><w:rPr><w:spacing w:val="6"/><w:w w:val="105"/></w:rPr><w:t xml:space="preserve"> </w:t></w:r><w:r><w:rPr><w:w w:val="105"/></w:rPr><w:t>files</w:t></w:r><w:r><w:rPr><w:spacing w:val="5"/><w:w w:val="105"/></w:rPr><w:t xml:space="preserve"> </w:t></w:r><w:r><w:rPr><w:w w:val="105"/></w:rPr><w:t>that</w:t></w:r><w:r><w:rPr><w:spacing w:val="5"/><w:w w:val="105"/></w:rPr><w:t xml:space="preserve"> </w:t></w:r><w:r><w:rPr><w:w w:val="105"/></w:rPr><w:t>provide</w:t></w:r><w:r><w:rPr><w:spacing w:val="5"/><w:w w:val="105"/></w:rPr><w:t xml:space="preserve"> </w:t></w:r><w:r><w:rPr><w:w w:val="105"/></w:rPr><w:t>a</w:t></w:r><w:r><w:rPr><w:spacing w:val="22"/><w:w w:val="107"/></w:rPr><w:t xml:space="preserve"> </w:t></w:r><w:r><w:rPr><w:w w:val="105"/></w:rPr><w:t>quick</w:t></w:r><w:r><w:rPr><w:spacing w:val="16"/><w:w w:val="105"/></w:rPr><w:t xml:space="preserve"> </w:t></w:r><w:r><w:rPr><w:w w:val="105"/></w:rPr><w:t>and</w:t></w:r><w:r><w:rPr><w:spacing w:val="16"/><w:w w:val="105"/></w:rPr><w:t xml:space="preserve"> </w:t></w:r><w:r><w:rPr><w:w w:val="105"/></w:rPr><w:t>convenient</w:t></w:r><w:r><w:rPr><w:spacing w:val="17"/><w:w w:val="105"/></w:rPr><w:t xml:space="preserve"> </w:t></w:r><w:r><w:rPr><w:w w:val="105"/></w:rPr><w:t>way</w:t></w:r><w:r><w:rPr><w:spacing w:val="16"/><w:w w:val="105"/></w:rPr><w:t xml:space="preserve"> </w:t></w:r><w:r><w:rPr><w:w w:val="105"/></w:rPr><w:t>to</w:t></w:r><w:r><w:rPr><w:spacing w:val="17"/><w:w w:val="105"/></w:rPr><w:t xml:space="preserve"> </w:t></w:r><w:r><w:rPr><w:w w:val="105"/></w:rPr><w:t>test</w:t></w:r><w:r><w:rPr><w:spacing w:val="16"/><w:w w:val="105"/></w:rPr><w:t xml:space="preserve"> </w:t></w:r><w:r><w:rPr><w:w w:val="105"/></w:rPr><w:t>and</w:t></w:r><w:r><w:rPr><w:spacing w:val="16"/><w:w w:val="105"/></w:rPr><w:t xml:space="preserve"> </w:t></w:r><w:r><w:rPr><w:w w:val="105"/></w:rPr><w:t>learn</w:t></w:r><w:r><w:rPr><w:spacing w:val="16"/><w:w w:val="105"/></w:rPr><w:t xml:space="preserve"> </w:t></w:r><w:r><w:rPr><w:w w:val="105"/></w:rPr><w:t>the</w:t></w:r><w:r><w:rPr><w:spacing w:val="16"/><w:w w:val="105"/></w:rPr><w:t xml:space="preserve"> </w:t></w:r><w:r><w:rPr><w:w w:val="105"/></w:rPr><w:t>various</w:t></w:r><w:r><w:rPr><w:spacing w:val="16"/><w:w w:val="105"/></w:rPr><w:t xml:space="preserve"> </w:t></w:r><w:r><w:rPr><w:w w:val="105"/></w:rPr><w:t>features</w:t></w:r><w:r><w:rPr><w:spacing w:val="17"/><w:w w:val="105"/></w:rPr><w:t xml:space="preserve"> </w:t></w:r><w:r><w:rPr><w:w w:val="105"/></w:rPr><w:t>of</w:t></w:r><w:r><w:rPr><w:spacing w:val="16"/><w:w w:val="105"/></w:rPr><w:t xml:space="preserve"> </w:t></w:r><w:r><w:rPr><w:w w:val="105"/></w:rPr><w:t>the</w:t></w:r><w:r><w:rPr><w:spacing w:val="17"/><w:w w:val="105"/></w:rPr><w:t xml:space="preserve"> </w:t></w:r><w:r><w:rPr><w:w w:val="105"/></w:rPr><w:t>program.</w:t></w:r></w:p><w:p><w:pPr><w:pStyle w:val="Normal"/><w:spacing w:before="9" w:after="0"/><w:rPr><w:rFonts w:ascii="Times New Roman" w:hAnsi="Times New Roman" w:eastAsia="Times New Roman" w:cs="Times New Roman"/><w:sz w:val="23"/><w:szCs w:val="23"/></w:rPr></w:pPr><w:r><w:rPr><w:rFonts w:eastAsia="Times New Roman" w:cs="Times New Roman" w:ascii="Times New Roman" w:hAnsi="Times New Roman"/><w:sz w:val="23"/><w:szCs w:val="23"/></w:rPr></w:r></w:p><w:p><w:pPr><w:pStyle w:val="TextBody"/><w:spacing w:lineRule="auto" w:line="249"/><w:ind w:left="113" w:right="131" w:firstLine="351"/><w:jc w:val="both"/><w:rPr></w:rPr></w:pPr><w:r><w:rPr><w:w w:val="105"/></w:rPr><w:t>Once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content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Zip</w:t></w:r><w:r><w:rPr><w:spacing w:val="0"/><w:w w:val="105"/></w:rPr><w:t xml:space="preserve"> archive </w:t></w:r><w:r><w:rPr><w:w w:val="105"/></w:rPr><w:t>has</w:t></w:r><w:r><w:rPr><w:spacing w:val="0"/><w:w w:val="105"/></w:rPr><w:t xml:space="preserve"> </w:t></w:r><w:r><w:rPr><w:w w:val="105"/></w:rPr><w:t>been</w:t></w:r><w:r><w:rPr><w:spacing w:val="0"/><w:w w:val="105"/></w:rPr><w:t xml:space="preserve"> </w:t></w:r><w:r><w:rPr><w:w w:val="105"/></w:rPr><w:t>extracted,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program</w:t></w:r><w:r><w:rPr><w:spacing w:val="0"/><w:w w:val="105"/></w:rPr><w:t xml:space="preserve"> </w:t></w:r><w:r><w:rPr><w:w w:val="105"/></w:rPr><w:t>can</w:t></w:r><w:r><w:rPr><w:spacing w:val="0"/><w:w w:val="105"/></w:rPr><w:t xml:space="preserve"> </w:t></w:r><w:r><w:rPr><w:w w:val="105"/></w:rPr><w:t>be</w:t></w:r><w:r><w:rPr><w:spacing w:val="0"/><w:w w:val="105"/></w:rPr><w:t xml:space="preserve"> </w:t></w:r><w:r><w:rPr><w:w w:val="105"/></w:rPr><w:t>started</w:t></w:r><w:r><w:rPr><w:spacing w:val="0"/><w:w w:val="105"/></w:rPr><w:t xml:space="preserve"> </w:t></w:r><w:r><w:rPr><w:w w:val="105"/></w:rPr><w:t>directly</w:t></w:r><w:r><w:rPr><w:spacing w:val="0"/><w:w w:val="105"/></w:rPr><w:t xml:space="preserve"> </w:t></w:r><w:r><w:rPr><w:w w:val="105"/></w:rPr><w:t>from</w:t></w:r><w:r><w:rPr><w:spacing w:val="26"/><w:w w:val="99"/></w:rPr><w:t xml:space="preserve"> </w:t></w:r><w:r><w:rPr><w:w w:val="105"/></w:rPr><w:t>the</w:t></w:r><w:r><w:rPr><w:spacing w:val="18"/><w:w w:val="105"/></w:rPr><w:t xml:space="preserve"> </w:t></w:r><w:r><w:rPr><w:w w:val="105"/></w:rPr><w:t>WHAT.exe</w:t></w:r><w:r><w:rPr><w:spacing w:val="18"/><w:w w:val="105"/></w:rPr><w:t xml:space="preserve"> </w:t></w:r><w:r><w:rPr><w:w w:val="105"/></w:rPr><w:t>executable</w:t></w:r><w:r><w:rPr><w:spacing w:val="20"/><w:w w:val="105"/></w:rPr><w:t xml:space="preserve"> </w:t></w:r><w:r><w:rPr><w:w w:val="105"/></w:rPr><w:t>file</w:t></w:r><w:r><w:rPr><w:spacing w:val="18"/><w:w w:val="105"/></w:rPr><w:t xml:space="preserve"> </w:t></w:r><w:r><w:rPr><w:w w:val="105"/></w:rPr><w:t>that</w:t></w:r><w:r><w:rPr><w:spacing w:val="18"/><w:w w:val="105"/></w:rPr><w:t xml:space="preserve"> </w:t></w:r><w:r><w:rPr><w:w w:val="105"/></w:rPr><w:t>is</w:t></w:r><w:r><w:rPr><w:spacing w:val="19"/><w:w w:val="105"/></w:rPr><w:t xml:space="preserve"> </w:t></w:r><w:r><w:rPr><w:w w:val="105"/></w:rPr><w:t>contained</w:t></w:r><w:r><w:rPr><w:spacing w:val="19"/><w:w w:val="105"/></w:rPr><w:t xml:space="preserve"> </w:t></w:r><w:r><w:rPr><w:w w:val="105"/></w:rPr><w:t>within</w:t></w:r><w:r><w:rPr><w:spacing w:val="20"/><w:w w:val="105"/></w:rPr><w:t xml:space="preserve"> </w:t></w:r><w:r><w:rPr><w:w w:val="105"/></w:rPr><w:t>the</w:t></w:r><w:r><w:rPr><w:spacing w:val="18"/><w:w w:val="105"/></w:rPr><w:t xml:space="preserve"> </w:t></w:r><w:r><w:rPr><w:w w:val="105"/></w:rPr><w:t>folder</w:t></w:r><w:r><w:rPr><w:spacing w:val="19"/><w:w w:val="105"/></w:rPr><w:t xml:space="preserve"> </w:t></w:r><w:r><w:rPr><w:w w:val="105"/></w:rPr><w:t>named</w:t></w:r><w:r><w:rPr><w:spacing w:val="18"/><w:w w:val="105"/></w:rPr><w:t xml:space="preserve"> </w:t></w:r><w:r><w:rPr><w:w w:val="105"/></w:rPr><w:t>WHAT.</w:t></w:r><w:r><w:rPr><w:spacing w:val="18"/><w:w w:val="105"/></w:rPr><w:t xml:space="preserve"> </w:t></w:r><w:r><w:rPr><w:w w:val="105"/></w:rPr><w:t>The</w:t></w:r><w:r><w:rPr><w:spacing w:val="19"/><w:w w:val="105"/></w:rPr><w:t xml:space="preserve"> </w:t></w:r><w:r><w:rPr><w:w w:val="105"/></w:rPr><w:t>software</w:t></w:r><w:r><w:rPr><w:w w:val="104"/></w:rPr><w:t xml:space="preserve"> </w:t></w:r><w:r><w:rPr><w:w w:val="105"/></w:rPr><w:t>can</w:t></w:r><w:r><w:rPr><w:spacing w:val="18"/><w:w w:val="105"/></w:rPr><w:t xml:space="preserve"> </w:t></w:r><w:r><w:rPr><w:w w:val="105"/></w:rPr><w:t>conveniently</w:t></w:r><w:r><w:rPr><w:spacing w:val="19"/><w:w w:val="105"/></w:rPr><w:t xml:space="preserve"> </w:t></w:r><w:r><w:rPr><w:w w:val="105"/></w:rPr><w:t>run</w:t></w:r><w:r><w:rPr><w:spacing w:val="19"/><w:w w:val="105"/></w:rPr><w:t xml:space="preserve"> </w:t></w:r><w:r><w:rPr><w:w w:val="105"/></w:rPr><w:t>from</w:t></w:r><w:r><w:rPr><w:spacing w:val="18"/><w:w w:val="105"/></w:rPr><w:t xml:space="preserve"> </w:t></w:r><w:r><w:rPr><w:w w:val="105"/></w:rPr><w:t>any</w:t></w:r><w:r><w:rPr><w:spacing w:val="18"/><w:w w:val="105"/></w:rPr><w:t xml:space="preserve"> </w:t></w:r><w:r><w:rPr><w:w w:val="105"/></w:rPr><w:t>location</w:t></w:r><w:r><w:rPr><w:spacing w:val="18"/><w:w w:val="105"/></w:rPr><w:t xml:space="preserve"> </w:t></w:r><w:r><w:rPr><w:w w:val="105"/></w:rPr><w:t>on</w:t></w:r><w:r><w:rPr><w:spacing w:val="18"/><w:w w:val="105"/></w:rPr><w:t xml:space="preserve"> </w:t></w:r><w:r><w:rPr><w:w w:val="105"/></w:rPr><w:t>the</w:t></w:r><w:r><w:rPr><w:spacing w:val="17"/><w:w w:val="105"/></w:rPr><w:t xml:space="preserve"> </w:t></w:r><w:r><w:rPr><w:w w:val="105"/></w:rPr><w:t>computer</w:t></w:r><w:r><w:rPr><w:spacing w:val="18"/><w:w w:val="105"/></w:rPr><w:t xml:space="preserve"> </w:t></w:r><w:r><w:rPr><w:w w:val="105"/></w:rPr><w:t>or</w:t></w:r><w:r><w:rPr><w:spacing w:val="19"/><w:w w:val="105"/></w:rPr><w:t xml:space="preserve"> </w:t></w:r><w:r><w:rPr><w:w w:val="105"/></w:rPr><w:t>from</w:t></w:r><w:r><w:rPr><w:spacing w:val="18"/><w:w w:val="105"/></w:rPr><w:t xml:space="preserve"> </w:t></w:r><w:r><w:rPr><w:w w:val="105"/></w:rPr><w:t>any</w:t></w:r><w:r><w:rPr><w:spacing w:val="18"/><w:w w:val="105"/></w:rPr><w:t xml:space="preserve"> </w:t></w:r><w:r><w:rPr><w:w w:val="105"/></w:rPr><w:t>storage</w:t></w:r><w:r><w:rPr><w:spacing w:val="19"/><w:w w:val="105"/></w:rPr><w:t xml:space="preserve"> </w:t></w:r><w:r><w:rPr><w:w w:val="105"/></w:rPr><w:t>device</w:t></w:r><w:r><w:rPr><w:spacing w:val="17"/><w:w w:val="105"/></w:rPr><w:t xml:space="preserve"> </w:t></w:r><w:r><w:rPr><w:w w:val="105"/></w:rPr><w:t>without</w:t></w:r><w:r><w:rPr><w:spacing w:val="18"/><w:w w:val="105"/></w:rPr><w:t xml:space="preserve"> </w:t></w:r><w:r><w:rPr><w:w w:val="105"/></w:rPr><w:t>the</w:t></w:r><w:r><w:rPr><w:w w:val="111"/></w:rPr><w:t xml:space="preserve"> </w:t></w:r><w:r><w:rPr><w:w w:val="105"/></w:rPr><w:t>need</w:t></w:r><w:r><w:rPr><w:spacing w:val="16"/><w:w w:val="105"/></w:rPr><w:t xml:space="preserve"> </w:t></w:r><w:r><w:rPr><w:w w:val="105"/></w:rPr><w:t>to</w:t></w:r><w:r><w:rPr><w:spacing w:val="17"/><w:w w:val="105"/></w:rPr><w:t xml:space="preserve"> </w:t></w:r><w:r><w:rPr><w:w w:val="105"/></w:rPr><w:t>install</w:t></w:r><w:r><w:rPr><w:spacing w:val="16"/><w:w w:val="105"/></w:rPr><w:t xml:space="preserve"> </w:t></w:r><w:r><w:rPr><w:w w:val="105"/></w:rPr><w:t>the</w:t></w:r><w:r><w:rPr><w:spacing w:val="18"/><w:w w:val="105"/></w:rPr><w:t xml:space="preserve"> </w:t></w:r><w:r><w:rPr><w:w w:val="105"/></w:rPr><w:t>program</w:t></w:r><w:r><w:rPr><w:spacing w:val="16"/><w:w w:val="105"/></w:rPr><w:t xml:space="preserve"> </w:t></w:r><w:r><w:rPr><w:w w:val="105"/></w:rPr><w:t>beforehand.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Normal"/><w:numPr><w:ilvl w:val="1"/><w:numId w:val="7"/></w:numPr><w:tabs><w:tab w:val="left" w:pos="997" w:leader="none"/></w:tabs><w:spacing w:before="146" w:after="0"/><w:ind w:left="996" w:hanging="883"/><w:jc w:val="both"/><w:rPr><w:rFonts w:ascii="Georgia" w:hAnsi="Georgia" w:eastAsia="Georgia" w:cs="Georgia"/><w:sz w:val="34"/><w:szCs w:val="34"/></w:rPr></w:pPr><w:bookmarkStart w:id="7" w:name="Overview_of_the_Graphical_User_Interface"/><w:bookmarkStart w:id="8" w:name="_bookmark4"/><w:bookmarkEnd w:id="7"/><w:bookmarkEnd w:id="8"/><w:r><w:rPr><w:rFonts w:ascii="Georgia" w:hAnsi="Georgia"/><w:b/><w:sz w:val="34"/></w:rPr><w:t>Overview</w:t></w:r><w:r><w:rPr><w:rFonts w:ascii="Georgia" w:hAnsi="Georgia"/><w:b/><w:spacing w:val="0"/><w:sz w:val="34"/></w:rPr><w:t xml:space="preserve"> </w:t></w:r><w:r><w:rPr><w:rFonts w:ascii="Georgia" w:hAnsi="Georgia"/><w:b/><w:sz w:val="34"/></w:rPr><w:t>of</w:t></w:r><w:r><w:rPr><w:rFonts w:ascii="Georgia" w:hAnsi="Georgia"/><w:b/><w:spacing w:val="0"/><w:sz w:val="34"/></w:rPr><w:t xml:space="preserve"> </w:t></w:r><w:r><w:rPr><w:rFonts w:ascii="Georgia" w:hAnsi="Georgia"/><w:b/><w:sz w:val="34"/></w:rPr><w:t>the</w:t></w:r><w:r><w:rPr><w:rFonts w:ascii="Georgia" w:hAnsi="Georgia"/><w:b/><w:spacing w:val="0"/><w:sz w:val="34"/></w:rPr><w:t xml:space="preserve"> </w:t></w:r><w:r><w:rPr><w:rFonts w:ascii="Georgia" w:hAnsi="Georgia"/><w:b/><w:sz w:val="34"/></w:rPr><w:t>Graphical</w:t></w:r><w:r><w:rPr><w:rFonts w:ascii="Georgia" w:hAnsi="Georgia"/><w:b/><w:spacing w:val="0"/><w:sz w:val="34"/></w:rPr><w:t xml:space="preserve"> </w:t></w:r><w:r><w:rPr><w:rFonts w:ascii="Georgia" w:hAnsi="Georgia"/><w:b/><w:sz w:val="34"/></w:rPr><w:t>User</w:t></w:r><w:r><w:rPr><w:rFonts w:ascii="Georgia" w:hAnsi="Georgia"/><w:b/><w:spacing w:val="0"/><w:sz w:val="34"/></w:rPr><w:t xml:space="preserve"> </w:t></w:r><w:r><w:rPr><w:rFonts w:ascii="Georgia" w:hAnsi="Georgia"/><w:b/><w:sz w:val="34"/></w:rPr><w:t>Interface</w:t></w:r><w:ins w:id="376" w:author="Rivard, Christine" w:date="2015-03-17T09:00:00Z"><w:r><w:rPr><w:rFonts w:ascii="Georgia" w:hAnsi="Georgia"/><w:b/><w:sz w:val="34"/></w:rPr><w:t xml:space="preserve"> (GUI)</w:t></w:r></w:ins></w:p><w:p><w:pPr><w:sectPr><w:type w:val="nextPage"/><w:pgSz w:w="12240" w:h="15840"/><w:pgMar w:left="1020" w:right="1000" w:header="0" w:top="1040" w:footer="0" w:bottom="700" w:gutter="0"/><w:pgNumType w:fmt="decimal"/><w:formProt w:val="false"/><w:textDirection w:val="lrTb"/><w:docGrid w:type="default" w:linePitch="240" w:charSpace="4294965247"/></w:sectPr><w:pStyle w:val="TextBody"/><w:spacing w:lineRule="auto" w:line="249" w:before="227" w:after="0"/><w:ind w:left="105" w:right="124" w:hanging="4"/><w:jc w:val="both"/><w:rPr></w:rPr></w:pPr><w:r><w:rPr><w:w w:val="105"/></w:rPr><w:t>WHAT</w:t></w:r><w:r><w:rPr><w:spacing w:val="0"/><w:w w:val="105"/></w:rPr><w:t xml:space="preserve"> </w:t></w:r><w:r><w:rPr><w:w w:val="105"/></w:rPr><w:t>Graphical</w:t></w:r><w:r><w:rPr><w:spacing w:val="0"/><w:w w:val="105"/></w:rPr><w:t xml:space="preserve"> </w:t></w:r><w:r><w:rPr><w:w w:val="105"/></w:rPr><w:t>User</w:t></w:r><w:r><w:rPr><w:spacing w:val="0"/><w:w w:val="105"/></w:rPr><w:t xml:space="preserve"> </w:t></w:r><w:r><w:rPr><w:w w:val="105"/></w:rPr><w:t>Interface</w:t></w:r><w:r><w:rPr><w:spacing w:val="0"/><w:w w:val="105"/></w:rPr><w:t xml:space="preserve"> </w:t></w:r><w:r><w:rPr><w:w w:val="105"/></w:rPr><w:t>(GUI)</w:t></w:r><w:r><w:rPr><w:spacing w:val="0"/><w:w w:val="105"/></w:rPr><w:t xml:space="preserve"> </w:t></w:r><w:r><w:rPr><w:w w:val="105"/></w:rPr><w:t>mainly</w:t></w:r><w:r><w:rPr><w:spacing w:val="0"/><w:w w:val="105"/></w:rPr><w:t xml:space="preserve"> </w:t></w:r><w:r><w:rPr><w:w w:val="105"/></w:rPr><w:t>consists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menu</w:t></w:r><w:r><w:rPr><w:spacing w:val="0"/><w:w w:val="105"/></w:rPr><w:t xml:space="preserve"> </w:t></w:r><w:r><w:rPr><w:w w:val="105"/></w:rPr><w:t>bar,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console</w:t></w:r><w:r><w:rPr><w:spacing w:val="0"/><w:w w:val="105"/></w:rPr><w:t xml:space="preserve"> </w:t></w:r><w:r><w:rPr><w:w w:val="105"/></w:rPr><w:t>area,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central view</w:t></w:r><w:r><w:rPr><w:spacing w:val="29"/><w:w w:val="105"/></w:rPr><w:t xml:space="preserve"> </w:t></w:r><w:r><w:rPr><w:w w:val="105"/></w:rPr><w:t>panel</w:t></w:r><w:r><w:rPr><w:spacing w:val="29"/><w:w w:val="105"/></w:rPr><w:t xml:space="preserve"> </w:t></w:r><w:r><w:rPr><w:w w:val="105"/></w:rPr><w:t>(see</w:t></w:r><w:r><w:rPr><w:spacing w:val="29"/><w:w w:val="105"/></w:rPr><w:t xml:space="preserve"> </w:t></w:r><w:r><w:rPr><w:w w:val="105"/></w:rPr><w:t>Figure</w:t></w:r><w:r><w:rPr><w:spacing w:val="29"/><w:w w:val="105"/></w:rPr><w:t xml:space="preserve"> </w:t></w:r><w:hyperlink w:anchor="_bookmark5"><w:r><w:rPr><w:rStyle w:val="InternetLink"/><w:w w:val="105"/></w:rPr><w:t>1.1).</w:t></w:r></w:hyperlink><w:r><w:rPr><w:spacing w:val="25"/><w:w w:val="105"/></w:rPr><w:t xml:space="preserve"> </w:t></w:r><w:r><w:rPr><w:w w:val="105"/></w:rPr><w:t>The</w:t></w:r><w:r><w:rPr><w:spacing w:val="30"/><w:w w:val="105"/></w:rPr><w:t xml:space="preserve"> </w:t></w:r><w:r><w:rPr><w:rFonts w:ascii="Arial" w:hAnsi="Arial"/><w:i/><w:w w:val="105"/></w:rPr><w:t>menu</w:t></w:r><w:r><w:rPr><w:rFonts w:ascii="Arial" w:hAnsi="Arial"/><w:i/><w:spacing w:val="27"/><w:w w:val="105"/></w:rPr><w:t xml:space="preserve"> </w:t></w:r><w:r><w:rPr><w:rFonts w:ascii="Arial" w:hAnsi="Arial"/><w:i/><w:w w:val="105"/></w:rPr><w:t>bar</w:t></w:r><w:r><w:rPr><w:rFonts w:ascii="Arial" w:hAnsi="Arial"/><w:i/><w:spacing w:val="48"/><w:w w:val="105"/></w:rPr><w:t xml:space="preserve"> </w:t></w:r><w:r><w:rPr><w:w w:val="105"/></w:rPr><w:t>is</w:t></w:r><w:r><w:rPr><w:spacing w:val="29"/><w:w w:val="105"/></w:rPr><w:t xml:space="preserve"> </w:t></w:r><w:r><w:rPr><w:w w:val="105"/></w:rPr><w:t>located</w:t></w:r><w:r><w:rPr><w:spacing w:val="30"/><w:w w:val="105"/></w:rPr><w:t xml:space="preserve"> </w:t></w:r><w:r><w:rPr><w:w w:val="105"/></w:rPr><w:t>in</w:t></w:r><w:r><w:rPr><w:spacing w:val="30"/><w:w w:val="105"/></w:rPr><w:t xml:space="preserve"> </w:t></w:r><w:r><w:rPr><w:w w:val="105"/></w:rPr><w:t>the</w:t></w:r><w:r><w:rPr><w:spacing w:val="30"/><w:w w:val="105"/></w:rPr><w:t xml:space="preserve"> </w:t></w:r><w:r><w:rPr><w:spacing w:val="0"/><w:w w:val="105"/></w:rPr><w:t>top</w:t></w:r><w:r><w:rPr><w:spacing w:val="30"/><w:w w:val="105"/></w:rPr><w:t xml:space="preserve"> </w:t></w:r><w:r><w:rPr><w:w w:val="105"/></w:rPr><w:t>right</w:t></w:r><w:r><w:rPr><w:spacing w:val="30"/><w:w w:val="105"/></w:rPr><w:t xml:space="preserve"> </w:t></w:r><w:r><w:rPr><w:w w:val="105"/></w:rPr><w:t>corner</w:t></w:r><w:r><w:rPr><w:spacing w:val="30"/><w:w w:val="105"/></w:rPr><w:t xml:space="preserve"> </w:t></w:r><w:r><w:rPr><w:w w:val="105"/></w:rPr><w:t>of</w:t></w:r><w:r><w:rPr><w:spacing w:val="30"/><w:w w:val="105"/></w:rPr><w:t xml:space="preserve"> </w:t></w:r><w:r><w:rPr><w:w w:val="105"/></w:rPr><w:t>WHAT</w:t></w:r><w:r><w:rPr><w:spacing w:val="29"/><w:w w:val="105"/></w:rPr><w:t xml:space="preserve"> </w:t></w:r><w:r><w:rPr><w:w w:val="105"/></w:rPr><w:t>main</w:t></w:r><w:r><w:rPr><w:spacing w:val="22"/><w:w w:val="107"/></w:rPr><w:t xml:space="preserve"> </w:t></w:r><w:r><w:rPr><w:w w:val="105"/></w:rPr><w:t>window.</w:t></w:r><w:r><w:rPr><w:spacing w:val="36"/><w:w w:val="105"/></w:rPr><w:t xml:space="preserve"> </w:t></w:r><w:r><w:rPr><w:w w:val="105"/></w:rPr><w:t>This</w:t></w:r><w:r><w:rPr><w:spacing w:val="10"/><w:w w:val="105"/></w:rPr><w:t xml:space="preserve"> </w:t></w:r><w:r><w:rPr><w:w w:val="105"/></w:rPr><w:t>is</w:t></w:r><w:r><w:rPr><w:spacing w:val="11"/><w:w w:val="105"/></w:rPr><w:t xml:space="preserve"> </w:t></w:r><w:r><w:rPr><w:spacing w:val="0"/><w:w w:val="105"/></w:rPr><w:t>where</w:t></w:r><w:r><w:rPr><w:spacing w:val="9"/><w:w w:val="105"/></w:rPr><w:t xml:space="preserve"> </w:t></w:r><w:r><w:rPr><w:w w:val="105"/></w:rPr><w:t>you</w:t></w:r><w:r><w:rPr><w:spacing w:val="11"/><w:w w:val="105"/></w:rPr><w:t xml:space="preserve"> </w:t></w:r><w:r><w:rPr><w:w w:val="105"/></w:rPr><w:t>can</w:t></w:r><w:r><w:rPr><w:spacing w:val="11"/><w:w w:val="105"/></w:rPr><w:t xml:space="preserve"> </w:t></w:r><w:r><w:rPr><w:w w:val="105"/></w:rPr><w:t>view</w:t></w:r><w:r><w:rPr><w:spacing w:val="10"/><w:w w:val="105"/></w:rPr><w:t xml:space="preserve"> </w:t></w:r><w:ins w:id="377" w:author="Rivard, Christine" w:date="2015-03-17T09:01:00Z"><w:r><w:rPr><w:spacing w:val="10"/><w:w w:val="105"/></w:rPr><w:t xml:space="preserve">the name of? </w:t></w:r></w:ins><w:del w:id="378" w:author="Rivard, Christine" w:date="2015-03-17T09:01:00Z"><w:r><w:rPr><w:w w:val="105"/></w:rPr><w:delText>what</w:delText></w:r></w:del><w:del w:id="379" w:author="Rivard, Christine" w:date="2015-03-17T09:01:00Z"><w:r><w:rPr><w:spacing w:val="11"/><w:w w:val="105"/></w:rPr><w:delText xml:space="preserve"> </w:delText></w:r></w:del><w:del w:id="380" w:author="Rivard, Christine" w:date="2015-03-17T09:01:00Z"><w:r><w:rPr><w:w w:val="105"/></w:rPr><w:delText>is</w:delText></w:r></w:del><w:del w:id="381" w:author="Rivard, Christine" w:date="2015-03-17T09:01:00Z"><w:r><w:rPr><w:spacing w:val="10"/><w:w w:val="105"/></w:rPr><w:delText xml:space="preserve"> </w:delText></w:r></w:del><w:r><w:rPr><w:w w:val="105"/></w:rPr><w:t>the</w:t></w:r><w:r><w:rPr><w:spacing w:val="11"/><w:w w:val="105"/></w:rPr><w:t xml:space="preserve"> </w:t></w:r><w:r><w:rPr><w:w w:val="105"/></w:rPr><w:t>current</w:t></w:r><w:r><w:rPr><w:spacing w:val="11"/><w:w w:val="105"/></w:rPr><w:t xml:space="preserve"> </w:t></w:r><w:r><w:rPr><w:w w:val="105"/></w:rPr><w:t>project,</w:t></w:r><w:r><w:rPr><w:spacing w:val="9"/><w:w w:val="105"/></w:rPr><w:t xml:space="preserve"> </w:t></w:r><w:r><w:rPr><w:w w:val="105"/></w:rPr><w:t>open</w:t></w:r><w:r><w:rPr><w:spacing w:val="11"/><w:w w:val="105"/></w:rPr><w:t xml:space="preserve"> </w:t></w:r><w:r><w:rPr><w:w w:val="105"/></w:rPr><w:t>an</w:t></w:r><w:r><w:rPr><w:spacing w:val="10"/><w:w w:val="105"/></w:rPr><w:t xml:space="preserve"> </w:t></w:r><w:r><w:rPr><w:w w:val="105"/></w:rPr><w:t>already</w:t></w:r><w:r><w:rPr><w:spacing w:val="11"/><w:w w:val="105"/></w:rPr><w:t xml:space="preserve"> </w:t></w:r><w:r><w:rPr><w:w w:val="105"/></w:rPr><w:t>existing</w:t></w:r><w:r><w:rPr><w:spacing w:val="12"/><w:w w:val="105"/></w:rPr><w:t xml:space="preserve"> </w:t></w:r><w:r><w:rPr><w:w w:val="105"/></w:rPr><w:t>project</w:t></w:r><w:r><w:rPr><w:spacing w:val="24"/><w:w w:val="106"/></w:rPr><w:t xml:space="preserve"> </w:t></w:r><w:r><w:rPr><w:w w:val="105"/></w:rPr><w:t>or</w:t></w:r><w:r><w:rPr><w:spacing w:val="25"/><w:w w:val="105"/></w:rPr><w:t xml:space="preserve"> </w:t></w:r><w:r><w:rPr><w:w w:val="105"/></w:rPr><w:t>create</w:t></w:r><w:r><w:rPr><w:spacing w:val="25"/><w:w w:val="105"/></w:rPr><w:t xml:space="preserve"> </w:t></w:r><w:r><w:rPr><w:w w:val="105"/></w:rPr><w:t>a</w:t></w:r><w:r><w:rPr><w:spacing w:val="24"/><w:w w:val="105"/></w:rPr><w:t xml:space="preserve"> </w:t></w:r><w:r><w:rPr><w:w w:val="105"/></w:rPr><w:t>new</w:t></w:r><w:r><w:rPr><w:spacing w:val="24"/><w:w w:val="105"/></w:rPr><w:t xml:space="preserve"> </w:t></w:r><w:r><w:rPr><w:w w:val="105"/></w:rPr><w:t>one.</w:t></w:r><w:r><w:rPr><w:spacing w:val="5"/><w:w w:val="105"/></w:rPr><w:t xml:space="preserve"> </w:t></w:r><w:r><w:rPr><w:w w:val="105"/></w:rPr><w:t>The</w:t></w:r><w:r><w:rPr><w:spacing w:val="25"/><w:w w:val="105"/></w:rPr><w:t xml:space="preserve"> </w:t></w:r><w:r><w:rPr><w:rFonts w:ascii="Arial" w:hAnsi="Arial"/><w:i/><w:w w:val="105"/></w:rPr><w:t>console</w:t></w:r><w:r><w:rPr><w:rFonts w:ascii="Arial" w:hAnsi="Arial"/><w:i/><w:spacing w:val="36"/><w:w w:val="105"/></w:rPr><w:t xml:space="preserve"> </w:t></w:r><w:r><w:rPr><w:w w:val="105"/></w:rPr><w:t>is</w:t></w:r><w:r><w:rPr><w:spacing w:val="24"/><w:w w:val="105"/></w:rPr><w:t xml:space="preserve"> </w:t></w:r><w:r><w:rPr><w:w w:val="105"/></w:rPr><w:t>located</w:t></w:r><w:r><w:rPr><w:spacing w:val="25"/><w:w w:val="105"/></w:rPr><w:t xml:space="preserve"> </w:t></w:r><w:r><w:rPr><w:w w:val="105"/></w:rPr><w:t>at</w:t></w:r><w:r><w:rPr><w:spacing w:val="24"/><w:w w:val="105"/></w:rPr><w:t xml:space="preserve"> </w:t></w:r><w:r><w:rPr><w:w w:val="105"/></w:rPr><w:t>the</w:t></w:r><w:r><w:rPr><w:spacing w:val="24"/><w:w w:val="105"/></w:rPr><w:t xml:space="preserve"> </w:t></w:r><w:r><w:rPr><w:w w:val="105"/></w:rPr><w:t>bottom</w:t></w:r><w:r><w:rPr><w:spacing w:val="24"/><w:w w:val="105"/></w:rPr><w:t xml:space="preserve"> </w:t></w:r><w:r><w:rPr><w:w w:val="105"/></w:rPr><w:t>of</w:t></w:r><w:r><w:rPr><w:spacing w:val="25"/><w:w w:val="105"/></w:rPr><w:t xml:space="preserve"> </w:t></w:r><w:r><w:rPr><w:w w:val="105"/></w:rPr><w:t>the</w:t></w:r><w:r><w:rPr><w:spacing w:val="24"/><w:w w:val="105"/></w:rPr><w:t xml:space="preserve"> </w:t></w:r><w:r><w:rPr><w:w w:val="105"/></w:rPr><w:t>WHAT</w:t></w:r><w:r><w:rPr><w:spacing w:val="24"/><w:w w:val="105"/></w:rPr><w:t xml:space="preserve"> </w:t></w:r><w:r><w:rPr><w:w w:val="105"/></w:rPr><w:t>interface</w:t></w:r><w:r><w:rPr><w:spacing w:val="24"/><w:w w:val="105"/></w:rPr><w:t xml:space="preserve"> </w:t></w:r><w:r><w:rPr><w:w w:val="105"/></w:rPr><w:t>and</w:t></w:r><w:r><w:rPr><w:spacing w:val="25"/><w:w w:val="105"/></w:rPr><w:t xml:space="preserve"> </w:t></w:r><w:r><w:rPr><w:w w:val="105"/></w:rPr><w:t>is</w:t></w:r><w:r><w:rPr><w:spacing w:val="25"/><w:w w:val="105"/></w:rPr><w:t xml:space="preserve"> </w:t></w:r><w:r><w:rPr><w:w w:val="105"/></w:rPr><w:t>used to</w:t></w:r><w:r><w:rPr><w:spacing w:val="24"/><w:w w:val="105"/></w:rPr><w:t xml:space="preserve"> </w:t></w:r><w:r><w:rPr><w:w w:val="105"/></w:rPr><w:t>report</w:t></w:r><w:r><w:rPr><w:spacing w:val="24"/><w:w w:val="105"/></w:rPr><w:t xml:space="preserve"> </w:t></w:r><w:r><w:rPr><w:spacing w:val="0"/><w:w w:val="105"/></w:rPr><w:t>technical</w:t></w:r><w:r><w:rPr><w:spacing w:val="25"/><w:w w:val="105"/></w:rPr><w:t xml:space="preserve"> </w:t></w:r><w:r><w:rPr><w:w w:val="105"/></w:rPr><w:t>information</w:t></w:r><w:r><w:rPr><w:spacing w:val="25"/><w:w w:val="105"/></w:rPr><w:t xml:space="preserve"> </w:t></w:r><w:r><w:rPr><w:w w:val="105"/></w:rPr><w:t>about</w:t></w:r><w:r><w:rPr><w:spacing w:val="25"/><w:w w:val="105"/></w:rPr><w:t xml:space="preserve"> </w:t></w:r><w:r><w:rPr><w:w w:val="105"/></w:rPr><w:t>the</w:t></w:r><w:r><w:rPr><w:spacing w:val="24"/><w:w w:val="105"/></w:rPr><w:t xml:space="preserve"> </w:t></w:r><w:r><w:rPr><w:w w:val="105"/></w:rPr><w:t>various</w:t></w:r><w:r><w:rPr><w:spacing w:val="25"/><w:w w:val="105"/></w:rPr><w:t xml:space="preserve"> </w:t></w:r><w:r><w:rPr><w:w w:val="105"/></w:rPr><w:t>tasks</w:t></w:r><w:r><w:rPr><w:spacing w:val="24"/><w:w w:val="105"/></w:rPr><w:t xml:space="preserve"> </w:t></w:r><w:r><w:rPr><w:w w:val="105"/></w:rPr><w:t>accomplished</w:t></w:r><w:r><w:rPr><w:spacing w:val="25"/><w:w w:val="105"/></w:rPr><w:t xml:space="preserve"> </w:t></w:r><w:r><w:rPr><w:w w:val="105"/></w:rPr><w:t>by</w:t></w:r><w:r><w:rPr><w:spacing w:val="26"/><w:w w:val="105"/></w:rPr><w:t xml:space="preserve"> </w:t></w:r><w:r><w:rPr><w:w w:val="105"/></w:rPr><w:t>the</w:t></w:r><w:r><w:rPr><w:spacing w:val="24"/><w:w w:val="105"/></w:rPr><w:t xml:space="preserve"> </w:t></w:r><w:r><w:rPr><w:w w:val="105"/></w:rPr><w:t>program</w:t></w:r><w:ins w:id="382" w:author="Rivard, Christine" w:date="2015-03-17T09:02:00Z"><w:r><w:rPr><w:w w:val="105"/></w:rPr><w:t>,</w:t></w:r></w:ins><w:r><w:rPr><w:spacing w:val="24"/><w:w w:val="105"/></w:rPr><w:t xml:space="preserve"> </w:t></w:r><w:r><w:rPr><w:w w:val="105"/></w:rPr><w:t>as</w:t></w:r><w:r><w:rPr><w:spacing w:val="25"/><w:w w:val="105"/></w:rPr><w:t xml:space="preserve"> </w:t></w:r><w:r><w:rPr><w:w w:val="105"/></w:rPr><w:t>well</w:t></w:r><w:r><w:rPr><w:spacing w:val="25"/><w:w w:val="105"/></w:rPr><w:t xml:space="preserve"> </w:t></w:r><w:r><w:rPr><w:w w:val="105"/></w:rPr><w:t>as</w:t></w:r><w:r><w:rPr><w:spacing w:val="28"/><w:w w:val="106"/></w:rPr><w:t xml:space="preserve"> </w:t></w:r><w:r><w:rPr><w:w w:val="105"/></w:rPr><w:t>warning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error</w:t></w:r><w:r><w:rPr><w:spacing w:val="0"/><w:w w:val="105"/></w:rPr><w:t xml:space="preserve"> </w:t></w:r><w:r><w:rPr><w:w w:val="105"/></w:rPr><w:t>messages.</w:t></w:r><w:r><w:rPr><w:spacing w:val="18"/><w:w w:val="105"/></w:rPr><w:t xml:space="preserve"> </w:t></w:r><w:r><w:rPr><w:w w:val="105"/></w:rPr><w:t>The</w:t></w:r><w:r><w:rPr><w:spacing w:val="0"/><w:w w:val="105"/></w:rPr><w:t xml:space="preserve"> </w:t></w:r><w:r><w:rPr><w:w w:val="105"/></w:rPr><w:t>console</w:t></w:r><w:r><w:rPr><w:spacing w:val="0"/><w:w w:val="105"/></w:rPr><w:t xml:space="preserve"> </w:t></w:r><w:r><w:rPr><w:w w:val="105"/></w:rPr><w:t>can</w:t></w:r><w:r><w:rPr><w:spacing w:val="0"/><w:w w:val="105"/></w:rPr><w:t xml:space="preserve"> </w:t></w:r><w:r><w:rPr><w:w w:val="105"/></w:rPr><w:t>be</w:t></w:r><w:r><w:rPr><w:spacing w:val="0"/><w:w w:val="105"/></w:rPr><w:t xml:space="preserve"> </w:t></w:r><w:commentRangeStart w:id="10"/><w:r><w:rPr><w:w w:val="105"/></w:rPr><w:t>collapsed</w:t></w:r><w:r><w:rPr><w:w w:val="105"/></w:rPr></w:r><w:commentRangeEnd w:id="10"/><w:r><w:commentReference w:id="10"/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save</w:t></w:r><w:r><w:rPr><w:spacing w:val="0"/><w:w w:val="105"/></w:rPr><w:t xml:space="preserve"> </w:t></w:r><w:r><w:rPr><w:w w:val="105"/></w:rPr><w:t>space,</w:t></w:r><w:r><w:rPr><w:spacing w:val="0"/><w:w w:val="105"/></w:rPr><w:t xml:space="preserve"> </w:t></w:r><w:r><w:rPr><w:w w:val="105"/></w:rPr><w:t>or</w:t></w:r><w:r><w:rPr><w:spacing w:val="0"/><w:w w:val="105"/></w:rPr><w:t xml:space="preserve"> </w:t></w:r><w:r><w:rPr><w:w w:val="105"/></w:rPr><w:t>can</w:t></w:r><w:r><w:rPr><w:spacing w:val="0"/><w:w w:val="105"/></w:rPr><w:t xml:space="preserve"> </w:t></w:r><w:r><w:rPr><w:w w:val="105"/></w:rPr><w:t>be</w:t></w:r><w:r><w:rPr><w:spacing w:val="0"/><w:w w:val="105"/></w:rPr><w:t xml:space="preserve"> </w:t></w:r><w:r><w:rPr><w:w w:val="105"/></w:rPr><w:t>extended</w:t></w:r><w:r><w:rPr><w:spacing w:val="0"/><w:w w:val="105"/></w:rPr><w:t xml:space="preserve"> </w:t></w:r><w:r><w:rPr><w:w w:val="105"/></w:rPr><w:t>to</w:t></w:r><w:r><w:rPr><w:spacing w:val="0"/><w:w w:val="105"/></w:rPr><w:t xml:space="preserve"> the</w:t></w:r><w:r><w:rPr><w:spacing w:val="22"/><w:w w:val="101"/></w:rPr><w:t xml:space="preserve"> </w:t></w:r><w:r><w:rPr><w:w w:val="105"/></w:rPr><w:t>entire</w:t></w:r><w:r><w:rPr><w:spacing w:val="0"/><w:w w:val="105"/></w:rPr><w:t xml:space="preserve"> </w:t></w:r><w:r><w:rPr><w:w w:val="105"/></w:rPr><w:t>window</w:t></w:r><w:r><w:rPr><w:spacing w:val="0"/><w:w w:val="105"/></w:rPr><w:t xml:space="preserve"> </w:t></w:r><w:r><w:rPr><w:w w:val="105"/></w:rPr><w:t>area.</w:t></w:r><w:r><w:rPr><w:spacing w:val="16"/><w:w w:val="105"/></w:rPr><w:t xml:space="preserve"> </w:t></w:r><w:r><w:rPr><w:w w:val="105"/></w:rPr><w:t>The</w:t></w:r><w:r><w:rPr><w:spacing w:val="0"/><w:w w:val="105"/></w:rPr><w:t xml:space="preserve"> </w:t></w:r><w:r><w:rPr><w:rFonts w:ascii="Arial" w:hAnsi="Arial"/><w:i/><w:w w:val="105"/></w:rPr><w:t>central</w:t></w:r><w:r><w:rPr><w:rFonts w:ascii="Arial" w:hAnsi="Arial"/><w:i/><w:spacing w:val="0"/><w:w w:val="105"/></w:rPr><w:t xml:space="preserve"> </w:t></w:r><w:r><w:rPr><w:rFonts w:ascii="Arial" w:hAnsi="Arial"/><w:i/><w:w w:val="105"/></w:rPr><w:t>view</w:t></w:r><w:r><w:rPr><w:rFonts w:ascii="Arial" w:hAnsi="Arial"/><w:i/><w:spacing w:val="0"/><w:w w:val="105"/></w:rPr><w:t xml:space="preserve"> </w:t></w:r><w:r><w:rPr><w:rFonts w:ascii="Arial" w:hAnsi="Arial"/><w:i/><w:w w:val="105"/></w:rPr><w:t>panel</w:t></w:r><w:r><w:rPr><w:rFonts w:ascii="Arial" w:hAnsi="Arial"/><w:i/><w:spacing w:val="9"/><w:w w:val="105"/></w:rPr><w:t xml:space="preserve"> </w:t></w:r><w:r><w:rPr><w:w w:val="105"/></w:rPr><w:t>is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main</w:t></w:r><w:r><w:rPr><w:spacing w:val="0"/><w:w w:val="105"/></w:rPr><w:t xml:space="preserve"> </w:t></w:r><w:r><w:rPr><w:w w:val="105"/></w:rPr><w:t>component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WHAT</w:t></w:r><w:r><w:rPr><w:spacing w:val="0"/><w:w w:val="105"/></w:rPr><w:t xml:space="preserve"> </w:t></w:r><w:r><w:rPr><w:w w:val="105"/></w:rPr><w:t>interface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is</w:t></w:r><w:r><w:rPr><w:w w:val="97"/></w:rPr><w:t xml:space="preserve"> </w:t></w:r><w:r><w:rPr><w:w w:val="105"/></w:rPr><w:t>where</w:t></w:r><w:r><w:rPr><w:spacing w:val="9"/><w:w w:val="105"/></w:rPr><w:t xml:space="preserve"> </w:t></w:r><w:del w:id="383" w:author="Rivard, Christine" w:date="2015-03-17T09:05:00Z"><w:r><w:rPr><w:w w:val="105"/></w:rPr><w:delText>are</w:delText></w:r></w:del><w:del w:id="384" w:author="Rivard, Christine" w:date="2015-03-17T09:05:00Z"><w:r><w:rPr><w:spacing w:val="9"/><w:w w:val="105"/></w:rPr><w:delText xml:space="preserve"> </w:delText></w:r></w:del><w:del w:id="385" w:author="Rivard, Christine" w:date="2015-03-17T09:05:00Z"><w:r><w:rPr><w:w w:val="105"/></w:rPr><w:delText>displayed</w:delText></w:r></w:del><w:del w:id="386" w:author="Rivard, Christine" w:date="2015-03-17T09:05:00Z"><w:r><w:rPr><w:spacing w:val="8"/><w:w w:val="105"/></w:rPr><w:delText xml:space="preserve"> </w:delText></w:r></w:del><w:r><w:rPr><w:w w:val="105"/></w:rPr><w:t>the</w:t></w:r><w:r><w:rPr><w:spacing w:val="9"/><w:w w:val="105"/></w:rPr><w:t xml:space="preserve"> </w:t></w:r><w:r><w:rPr><w:w w:val="105"/></w:rPr><w:t>various</w:t></w:r><w:r><w:rPr><w:spacing w:val="9"/><w:w w:val="105"/></w:rPr><w:t xml:space="preserve"> </w:t></w:r><w:r><w:rPr><w:w w:val="105"/></w:rPr><w:t>features</w:t></w:r><w:r><w:rPr><w:spacing w:val="9"/><w:w w:val="105"/></w:rPr><w:t xml:space="preserve"> </w:t></w:r><w:r><w:rPr><w:w w:val="105"/></w:rPr><w:t>of</w:t></w:r><w:r><w:rPr><w:spacing w:val="9"/><w:w w:val="105"/></w:rPr><w:t xml:space="preserve"> </w:t></w:r><w:r><w:rPr><w:w w:val="105"/></w:rPr><w:t>the</w:t></w:r><w:r><w:rPr><w:spacing w:val="9"/><w:w w:val="105"/></w:rPr><w:t xml:space="preserve"> </w:t></w:r><w:r><w:rPr><w:w w:val="105"/></w:rPr><w:t>software</w:t></w:r><w:ins w:id="387" w:author="Rivard, Christine" w:date="2015-03-17T09:05:00Z"><w:r><w:rPr><w:w w:val="105"/></w:rPr><w:t xml:space="preserve"> are</w:t></w:r></w:ins><w:ins w:id="388" w:author="Rivard, Christine" w:date="2015-03-17T09:05:00Z"><w:r><w:rPr><w:spacing w:val="9"/><w:w w:val="105"/></w:rPr><w:t xml:space="preserve"> </w:t></w:r></w:ins><w:ins w:id="389" w:author="Rivard, Christine" w:date="2015-03-17T09:05:00Z"><w:r><w:rPr><w:w w:val="105"/></w:rPr><w:t>displayed</w:t></w:r></w:ins><w:r><w:rPr><w:w w:val="105"/></w:rPr><w:t>.</w:t></w:r><w:r><w:rPr><w:spacing w:val="34"/><w:w w:val="105"/></w:rPr><w:t xml:space="preserve"> </w:t></w:r><w:r><w:rPr><w:w w:val="105"/></w:rPr><w:t>The</w:t></w:r><w:r><w:rPr><w:spacing w:val="9"/><w:w w:val="105"/></w:rPr><w:t xml:space="preserve"> </w:t></w:r><w:r><w:rPr><w:w w:val="105"/></w:rPr><w:t>content</w:t></w:r><w:r><w:rPr><w:spacing w:val="10"/><w:w w:val="105"/></w:rPr><w:t xml:space="preserve"> </w:t></w:r><w:r><w:rPr><w:w w:val="105"/></w:rPr><w:t>of</w:t></w:r><w:r><w:rPr><w:spacing w:val="9"/><w:w w:val="105"/></w:rPr><w:t xml:space="preserve"> </w:t></w:r><w:r><w:rPr><w:w w:val="105"/></w:rPr><w:t>this</w:t></w:r><w:r><w:rPr><w:spacing w:val="9"/><w:w w:val="105"/></w:rPr><w:t xml:space="preserve"> </w:t></w:r><w:r><w:rPr><w:w w:val="105"/></w:rPr><w:t>panel</w:t></w:r><w:r><w:rPr><w:spacing w:val="9"/><w:w w:val="105"/></w:rPr><w:t xml:space="preserve"> </w:t></w:r><w:r><w:rPr><w:w w:val="105"/></w:rPr><w:t>is</w:t></w:r><w:r><w:rPr><w:spacing w:val="9"/><w:w w:val="105"/></w:rPr><w:t xml:space="preserve"> </w:t></w:r><w:r><w:rPr><w:w w:val="105"/></w:rPr><w:t>divided</w:t></w:r><w:r><w:rPr><w:spacing w:val="9"/><w:w w:val="105"/></w:rPr><w:t xml:space="preserve"> </w:t></w:r><w:r><w:rPr><w:w w:val="105"/></w:rPr><w:t>into</w:t></w:r><w:r><w:rPr><w:w w:val="107"/></w:rPr><w:t xml:space="preserve"> </w:t></w:r><w:r><w:rPr><w:w w:val="105"/></w:rPr><w:t>four</w:t></w:r><w:r><w:rPr><w:spacing w:val="0"/><w:w w:val="105"/></w:rPr><w:t xml:space="preserve"> </w:t></w:r><w:r><w:rPr><w:w w:val="105"/></w:rPr><w:t>tabs:</w:t></w:r><w:r><w:rPr><w:spacing w:val="6"/><w:w w:val="105"/></w:rPr><w:t xml:space="preserve"> </w:t></w:r><w:r><w:rPr><w:rFonts w:ascii="Arial" w:hAnsi="Arial"/><w:i/><w:w w:val="105"/></w:rPr><w:t>Download</w:t></w:r><w:r><w:rPr><w:rFonts w:ascii="Arial" w:hAnsi="Arial"/><w:i/><w:spacing w:val="0"/><w:w w:val="105"/></w:rPr><w:t xml:space="preserve"> Data</w:t></w:r><w:r><w:rPr><w:spacing w:val="0"/><w:w w:val="105"/></w:rPr><w:t xml:space="preserve">, </w:t></w:r><w:r><w:rPr><w:rFonts w:ascii="Arial" w:hAnsi="Arial"/><w:i/><w:w w:val="105"/></w:rPr><w:t>Fill</w:t></w:r><w:r><w:rPr><w:rFonts w:ascii="Arial" w:hAnsi="Arial"/><w:i/><w:spacing w:val="0"/><w:w w:val="105"/></w:rPr><w:t xml:space="preserve"> Data</w:t></w:r><w:r><w:rPr><w:spacing w:val="0"/><w:w w:val="105"/></w:rPr><w:t xml:space="preserve">, </w:t></w:r><w:ins w:id="390" w:author="Rivard, Christine" w:date="2015-03-17T09:05:00Z"><w:r><w:rPr><w:spacing w:val="0"/><w:w w:val="105"/></w:rPr><w:t xml:space="preserve">Well? </w:t></w:r></w:ins><w:r><w:rPr><w:rFonts w:ascii="Arial" w:hAnsi="Arial"/><w:i/><w:spacing w:val="0"/><w:w w:val="105"/></w:rPr><w:t>Hydrograph</w:t></w:r><w:r><w:rPr><w:spacing w:val="0"/><w:w w:val="105"/></w:rPr><w:t xml:space="preserve">, </w:t></w:r><w:r><w:rPr><w:w w:val="105"/></w:rPr><w:t>and</w:t></w:r><w:r><w:rPr><w:spacing w:val="0"/><w:w w:val="105"/></w:rPr><w:t xml:space="preserve"> </w:t></w:r><w:r><w:rPr><w:rFonts w:ascii="Arial" w:hAnsi="Arial"/><w:i/><w:spacing w:val="0"/><w:w w:val="105"/></w:rPr><w:t>About</w:t></w:r><w:r><w:rPr><w:spacing w:val="0"/><w:w w:val="105"/></w:rPr><w:t>.</w:t></w:r><w:r><w:rPr><w:spacing w:val="6"/><w:w w:val="105"/></w:rPr><w:t xml:space="preserve"> </w:t></w:r><w:r><w:rPr><w:w w:val="105"/></w:rPr><w:t>The</w:t></w:r><w:ins w:id="391" w:author="Rivard, Christine" w:date="2015-03-17T09:06:00Z"><w:r><w:rPr><w:w w:val="105"/></w:rPr><w:t>se</w:t></w:r></w:ins><w:r><w:rPr><w:spacing w:val="0"/><w:w w:val="105"/></w:rPr><w:t xml:space="preserve"> </w:t></w:r><w:r><w:rPr><w:w w:val="105"/></w:rPr><w:t>tabs</w:t></w:r><w:r><w:rPr><w:spacing w:val="0"/><w:w w:val="105"/></w:rPr><w:t xml:space="preserve"> </w:t></w:r><w:r><w:rPr><w:w w:val="105"/></w:rPr><w:t>are</w:t></w:r><w:r><w:rPr><w:spacing w:val="0"/><w:w w:val="105"/></w:rPr><w:t xml:space="preserve"> </w:t></w:r><w:r><w:rPr><w:w w:val="105"/></w:rPr><w:t>described</w:t></w:r><w:r><w:rPr><w:spacing w:val="0"/><w:w w:val="105"/></w:rPr><w:t xml:space="preserve"> </w:t></w:r><w:r><w:rPr><w:w w:val="105"/></w:rPr><w:t>in</w:t></w:r><w:r><w:rPr><w:spacing w:val="0"/><w:w w:val="105"/></w:rPr><w:t xml:space="preserve"> </w:t></w:r><w:del w:id="392" w:author="Rivard, Christine" w:date="2015-03-17T09:06:00Z"><w:r><w:rPr><w:w w:val="105"/></w:rPr><w:delText>a</w:delText></w:r></w:del><w:del w:id="393" w:author="Rivard, Christine" w:date="2015-03-17T09:06:00Z"><w:r><w:rPr><w:spacing w:val="0"/><w:w w:val="105"/></w:rPr><w:delText xml:space="preserve"> </w:delText></w:r></w:del><w:del w:id="394" w:author="Rivard, Christine" w:date="2015-03-17T09:06:00Z"><w:r><w:rPr><w:w w:val="105"/></w:rPr><w:delText>little</w:delText></w:r></w:del><w:del w:id="395" w:author="Rivard, Christine" w:date="2015-03-17T09:06:00Z"><w:r><w:rPr><w:spacing w:val="0"/><w:w w:val="105"/></w:rPr><w:delText xml:space="preserve"> </w:delText></w:r></w:del><w:del w:id="396" w:author="Rivard, Christine" w:date="2015-03-17T09:06:00Z"><w:r><w:rPr><w:w w:val="105"/></w:rPr><w:delText>bit</w:delText></w:r></w:del><w:del w:id="397" w:author="Rivard, Christine" w:date="2015-03-17T09:06:00Z"><w:r><w:rPr><w:spacing w:val="45"/><w:w w:val="110"/></w:rPr><w:delText xml:space="preserve"> </w:delText></w:r></w:del><w:r><w:rPr><w:w w:val="105"/></w:rPr><w:t>more</w:t></w:r><w:r><w:rPr><w:spacing w:val="10"/><w:w w:val="105"/></w:rPr><w:t xml:space="preserve"> </w:t></w:r><w:r><w:rPr><w:w w:val="105"/></w:rPr><w:t>details</w:t></w:r><w:r><w:rPr><w:spacing w:val="11"/><w:w w:val="105"/></w:rPr><w:t xml:space="preserve"> </w:t></w:r><w:del w:id="398" w:author="Rivard, Christine" w:date="2015-03-17T09:07:00Z"><w:r><w:rPr><w:w w:val="105"/></w:rPr><w:delText>in</w:delText></w:r></w:del><w:del w:id="399" w:author="Rivard, Christine" w:date="2015-03-17T09:07:00Z"><w:r><w:rPr><w:spacing w:val="12"/><w:w w:val="105"/></w:rPr><w:delText xml:space="preserve"> </w:delText></w:r></w:del><w:del w:id="400" w:author="Rivard, Christine" w:date="2015-03-17T09:07:00Z"><w:r><w:rPr><w:w w:val="105"/></w:rPr><w:delText>the</w:delText></w:r></w:del><w:del w:id="401" w:author="Rivard, Christine" w:date="2015-03-17T09:07:00Z"><w:r><w:rPr><w:spacing w:val="12"/><w:w w:val="105"/></w:rPr><w:delText xml:space="preserve"> </w:delText></w:r></w:del><w:del w:id="402" w:author="Rivard, Christine" w:date="2015-03-17T09:07:00Z"><w:r><w:rPr><w:w w:val="105"/></w:rPr><w:delText>text</w:delText></w:r></w:del><w:del w:id="403" w:author="Rivard, Christine" w:date="2015-03-17T09:07:00Z"><w:r><w:rPr><w:spacing w:val="12"/><w:w w:val="105"/></w:rPr><w:delText xml:space="preserve"> </w:delText></w:r></w:del><w:r><w:rPr><w:spacing w:val="0"/><w:w w:val="105"/></w:rPr><w:t>below</w:t></w:r><w:r><w:rPr><w:spacing w:val="11"/><w:w w:val="105"/></w:rPr><w:t xml:space="preserve"> </w:t></w:r><w:r><w:rPr><w:w w:val="105"/></w:rPr><w:t>and</w:t></w:r><w:r><w:rPr><w:spacing w:val="12"/><w:w w:val="105"/></w:rPr><w:t xml:space="preserve"> </w:t></w:r><w:r><w:rPr><w:w w:val="105"/></w:rPr><w:t>are</w:t></w:r><w:r><w:rPr><w:spacing w:val="12"/><w:w w:val="105"/></w:rPr><w:t xml:space="preserve"> </w:t></w:r><w:r><w:rPr><w:w w:val="105"/></w:rPr><w:t>shown</w:t></w:r><w:r><w:rPr><w:spacing w:val="12"/><w:w w:val="105"/></w:rPr><w:t xml:space="preserve"> </w:t></w:r><w:r><w:rPr><w:w w:val="105"/></w:rPr><w:t>in</w:t></w:r><w:r><w:rPr><w:spacing w:val="12"/><w:w w:val="105"/></w:rPr><w:t xml:space="preserve"> </w:t></w:r><w:r><w:rPr><w:w w:val="105"/></w:rPr><w:t>Figure</w:t></w:r><w:r><w:rPr><w:spacing w:val="12"/><w:w w:val="105"/></w:rPr><w:t xml:space="preserve"> </w:t></w:r><w:hyperlink w:anchor="_bookmark6"><w:r><w:rPr><w:rStyle w:val="InternetLink"/><w:w w:val="105"/></w:rPr><w:t>1.2.</w:t></w:r></w:hyperlink></w:p><w:p><w:pPr><w:pStyle w:val="Normal"/><w:spacing w:before="5" w:after="0"/><w:rPr><w:rFonts w:ascii="Times New Roman" w:hAnsi="Times New Roman" w:eastAsia="Times New Roman" w:cs="Times New Roman"/><w:sz w:val="6"/><w:szCs w:val="6"/></w:rPr></w:pPr><w:r><w:rPr><w:rFonts w:eastAsia="Times New Roman" w:cs="Times New Roman" w:ascii="Times New Roman" w:hAnsi="Times New Roman"/><w:sz w:val="6"/><w:szCs w:val="6"/></w:rPr></w:r></w:p><w:p><w:pPr><w:pStyle w:val="Normal"/><w:spacing w:lineRule="atLeast" w:line="200"/><w:ind w:left="1380" w:hanging="0"/><w:rPr><w:rFonts w:ascii="Times New Roman" w:hAnsi="Times New Roman" w:eastAsia="Times New Roman" w:cs="Times New Roman"/><w:sz w:val="20"/><w:szCs w:val="20"/></w:rPr></w:pPr><w:r><w:rPr></w:rPr><w:drawing><wp:inline distT="0" distB="0" distL="0" distR="0"><wp:extent cx="4770120" cy="3082290"/><wp:effectExtent l="0" t="0" r="0" b="0"/><wp:docPr id="2" name="image4.jpeg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2" name="image4.jpeg" descr=""></pic:cNvPr><pic:cNvPicPr><a:picLocks noChangeAspect="1" noChangeArrowheads="1"/></pic:cNvPicPr></pic:nvPicPr><pic:blipFill><a:blip r:embed="rId6"/><a:stretch><a:fillRect/></a:stretch></pic:blipFill><pic:spPr bwMode="auto"><a:xfrm><a:off x="0" y="0"/><a:ext cx="4770120" cy="3082290"/></a:xfrm><a:prstGeom prst="rect"><a:avLst/></a:prstGeom><a:noFill/><a:ln w="9525"><a:noFill/><a:miter lim="800000"/><a:headEnd/><a:tailEnd/></a:ln></pic:spPr></pic:pic></a:graphicData></a:graphic></wp:inline></w:drawing></w:r></w:p><w:p><w:pPr><w:pStyle w:val="Normal"/><w:spacing w:before="9" w:after="0"/><w:rPr><w:rFonts w:ascii="Times New Roman" w:hAnsi="Times New Roman" w:eastAsia="Times New Roman" w:cs="Times New Roman"/><w:sz w:val="8"/><w:szCs w:val="8"/></w:rPr></w:pPr><w:r><w:rPr><w:rFonts w:eastAsia="Times New Roman" w:cs="Times New Roman" w:ascii="Times New Roman" w:hAnsi="Times New Roman"/><w:sz w:val="8"/><w:szCs w:val="8"/></w:rPr></w:r></w:p><w:p><w:pPr><w:pStyle w:val="TextBody"/><w:spacing w:before="55" w:after="0"/><w:ind w:left="3110" w:hanging="0"/><w:rPr><w:lang w:val="en-CA"/></w:rPr></w:pPr><w:bookmarkStart w:id="9" w:name="_bookmark5"/><w:bookmarkEnd w:id="9"/><w:r><w:rPr><w:w w:val="105"/></w:rPr><w:t>Figure</w:t></w:r><w:r><w:rPr><w:spacing w:val="9"/><w:w w:val="105"/></w:rPr><w:t xml:space="preserve"> </w:t></w:r><w:r><w:rPr><w:w w:val="105"/></w:rPr><w:t>1.1:</w:t></w:r><w:r><w:rPr><w:spacing w:val="33"/><w:w w:val="105"/></w:rPr><w:t xml:space="preserve"> </w:t></w:r><w:r><w:rPr><w:w w:val="105"/></w:rPr><w:t>WHAT</w:t></w:r><w:r><w:rPr><w:spacing w:val="9"/><w:w w:val="105"/></w:rPr><w:t xml:space="preserve"> </w:t></w:r><w:r><w:rPr><w:w w:val="105"/></w:rPr><w:t>GUI</w:t></w:r><w:r><w:rPr><w:spacing w:val="9"/><w:w w:val="105"/></w:rPr><w:t xml:space="preserve"> </w:t></w:r><w:ins w:id="404" w:author="Rivard, Christine" w:date="2015-03-17T09:07:00Z"><w:r><w:rPr><w:spacing w:val="9"/><w:w w:val="105"/></w:rPr><w:t>(</w:t></w:r></w:ins><w:ins w:id="405" w:author="Rivard, Christine" w:date="2015-03-17T09:07:00Z"><w:r><w:rPr><w:w w:val="105"/></w:rPr><w:t>Graphical</w:t></w:r></w:ins><w:ins w:id="406" w:author="Rivard, Christine" w:date="2015-03-17T09:07:00Z"><w:r><w:rPr><w:spacing w:val="0"/><w:w w:val="105"/></w:rPr><w:t xml:space="preserve"> </w:t></w:r></w:ins><w:ins w:id="407" w:author="Rivard, Christine" w:date="2015-03-17T09:07:00Z"><w:r><w:rPr><w:w w:val="105"/></w:rPr><w:t>User</w:t></w:r></w:ins><w:ins w:id="408" w:author="Rivard, Christine" w:date="2015-03-17T09:07:00Z"><w:r><w:rPr><w:spacing w:val="0"/><w:w w:val="105"/></w:rPr><w:t xml:space="preserve"> </w:t></w:r></w:ins><w:ins w:id="409" w:author="Rivard, Christine" w:date="2015-03-17T09:07:00Z"><w:r><w:rPr><w:w w:val="105"/></w:rPr><w:t>Interface</w:t></w:r></w:ins><w:ins w:id="410" w:author="Rivard, Christine" w:date="2015-03-17T09:07:00Z"><w:r><w:rPr><w:spacing w:val="0"/><w:w w:val="105"/></w:rPr><w:t xml:space="preserve">) </w:t></w:r></w:ins><w:r><w:rPr><w:w w:val="105"/></w:rPr><w:t>main</w:t></w:r><w:r><w:rPr><w:spacing w:val="9"/><w:w w:val="105"/></w:rPr><w:t xml:space="preserve"> </w:t></w:r><w:r><w:rPr><w:w w:val="105"/></w:rPr><w:t>features.</w:t></w:r></w:p><w:p><w:pPr><w:pStyle w:val="Normal"/><w:rPr><w:rFonts w:ascii="Times New Roman" w:hAnsi="Times New Roman" w:eastAsia="Times New Roman" w:cs="Times New Roman"/><w:sz w:val="24"/><w:szCs w:val="24"/><w:lang w:val="en-CA"/></w:rPr></w:pPr><w:r><w:rPr><w:rFonts w:eastAsia="Times New Roman" w:cs="Times New Roman" w:ascii="Times New Roman" w:hAnsi="Times New Roman"/><w:sz w:val="24"/><w:szCs w:val="24"/><w:lang w:val="en-CA"/></w:rPr></w:r></w:p><w:p><w:pPr><w:pStyle w:val="TextBody"/><w:spacing w:lineRule="auto" w:line="249" w:before="172" w:after="0"/><w:ind w:left="121" w:right="100" w:firstLine="11"/><w:jc w:val="both"/><w:rPr></w:rPr></w:pPr><w:r><w:rPr><w:rFonts w:ascii="Georgia" w:hAnsi="Georgia"/><w:b/><w:w w:val="105"/></w:rPr><w:t>Download</w:t></w:r><w:r><w:rPr><w:rFonts w:ascii="Georgia" w:hAnsi="Georgia"/><w:b/><w:spacing w:val="9"/><w:w w:val="105"/></w:rPr><w:t xml:space="preserve"> </w:t></w:r><w:r><w:rPr><w:rFonts w:ascii="Georgia" w:hAnsi="Georgia"/><w:b/><w:w w:val="105"/></w:rPr><w:t>Data</w:t></w:r><w:ins w:id="411" w:author="Rivard, Christine" w:date="2015-03-17T09:17:00Z"><w:r><w:rPr><w:rFonts w:ascii="Georgia" w:hAnsi="Georgia"/><w:b/><w:w w:val="105"/></w:rPr><w:t>:</w:t></w:r></w:ins><w:r><w:rPr><w:rFonts w:ascii="Georgia" w:hAnsi="Georgia"/><w:b/><w:spacing w:val="1"/><w:w w:val="105"/></w:rPr><w:t xml:space="preserve"> </w:t></w:r><w:r><w:rPr><w:w w:val="105"/></w:rPr><w:t>This</w:t></w:r><w:r><w:rPr><w:spacing w:val="1"/><w:w w:val="105"/></w:rPr><w:t xml:space="preserve"> </w:t></w:r><w:r><w:rPr><w:w w:val="105"/></w:rPr><w:t>tab</w:t></w:r><w:r><w:rPr><w:spacing w:val="2"/><w:w w:val="105"/></w:rPr><w:t xml:space="preserve"> </w:t></w:r><w:r><w:rPr><w:w w:val="105"/></w:rPr><w:t>(</w:t></w:r><w:del w:id="412" w:author="Rivard, Christine" w:date="2015-03-17T09:11:00Z"><w:r><w:rPr><w:w w:val="105"/></w:rPr><w:delText xml:space="preserve">see </w:delText></w:r></w:del><w:r><w:rPr><w:w w:val="105"/></w:rPr><w:t>Figure</w:t></w:r><w:r><w:rPr><w:spacing w:val="2"/><w:w w:val="105"/></w:rPr><w:t xml:space="preserve"> </w:t></w:r><w:hyperlink w:anchor="_bookmark6"><w:r><w:rPr><w:rStyle w:val="InternetLink"/><w:w w:val="105"/></w:rPr><w:t>1.2a)</w:t></w:r></w:hyperlink><w:r><w:rPr><w:spacing w:val="1"/><w:w w:val="105"/></w:rPr><w:t xml:space="preserve"> </w:t></w:r><w:r><w:rPr><w:w w:val="105"/></w:rPr><w:t>provides</w:t></w:r><w:r><w:rPr><w:spacing w:val="1"/><w:w w:val="105"/></w:rPr><w:t xml:space="preserve"> </w:t></w:r><w:r><w:rPr><w:w w:val="105"/></w:rPr><w:t>an</w:t></w:r><w:r><w:rPr><w:spacing w:val="1"/><w:w w:val="105"/></w:rPr><w:t xml:space="preserve"> </w:t></w:r><w:r><w:rPr><w:w w:val="105"/></w:rPr><w:t>interface</w:t></w:r><w:r><w:rPr><w:spacing w:val="1"/><w:w w:val="105"/></w:rPr><w:t xml:space="preserve"> </w:t></w:r><w:r><w:rPr><w:w w:val="105"/></w:rPr><w:t>to</w:t></w:r><w:r><w:rPr><w:spacing w:val="1"/><w:w w:val="105"/></w:rPr><w:t xml:space="preserve"> </w:t></w:r><w:r><w:rPr><w:w w:val="105"/></w:rPr><w:t>the</w:t></w:r><w:r><w:rPr><w:spacing w:val="1"/><w:w w:val="105"/></w:rPr><w:t xml:space="preserve"> </w:t></w:r><w:r><w:rPr><w:w w:val="105"/></w:rPr><w:t>online</w:t></w:r><w:r><w:rPr><w:spacing w:val="2"/><w:w w:val="105"/></w:rPr><w:t xml:space="preserve"> </w:t></w:r><w:r><w:rPr><w:w w:val="105"/></w:rPr><w:t>Canadian</w:t></w:r><w:r><w:rPr><w:spacing w:val="2"/><w:w w:val="105"/></w:rPr><w:t xml:space="preserve"> </w:t></w:r><w:r><w:rPr><w:w w:val="105"/></w:rPr><w:t>Daily</w:t></w:r><w:r><w:rPr><w:w w:val="102"/></w:rPr><w:t xml:space="preserve"> </w:t></w:r><w:r><w:rPr><w:w w:val="105"/></w:rPr><w:t>Climate</w:t></w:r><w:r><w:rPr><w:spacing w:val="48"/><w:w w:val="105"/></w:rPr><w:t xml:space="preserve"> </w:t></w:r><w:r><w:rPr><w:w w:val="105"/></w:rPr><w:t>Database</w:t></w:r><w:r><w:rPr><w:spacing w:val="48"/><w:w w:val="105"/></w:rPr><w:t xml:space="preserve"> </w:t></w:r><w:r><w:rPr><w:w w:val="105"/></w:rPr><w:t>(CDCD)</w:t></w:r><w:ins w:id="413" w:author="Rivard, Christine" w:date="2015-03-17T09:13:00Z"><w:r><w:rPr><w:w w:val="105"/></w:rPr><w:t>, owned and operated by Environment Canada,</w:t></w:r></w:ins><w:r><w:rPr><w:spacing w:val="48"/><w:w w:val="105"/></w:rPr><w:t xml:space="preserve"> </w:t></w:r><w:r><w:rPr><w:w w:val="105"/></w:rPr><w:t>that</w:t></w:r><w:r><w:rPr><w:spacing w:val="47"/><w:w w:val="105"/></w:rPr><w:t xml:space="preserve"> </w:t></w:r><w:r><w:rPr><w:w w:val="105"/></w:rPr><w:t>allows</w:t></w:r><w:r><w:rPr><w:spacing w:val="48"/><w:w w:val="105"/></w:rPr><w:t xml:space="preserve"> </w:t></w:r><w:r><w:rPr><w:w w:val="105"/></w:rPr><w:t>t</w:t></w:r><w:ins w:id="414" w:author="Rivard, Christine" w:date="2015-03-17T09:12:00Z"><w:r><w:rPr><w:w w:val="105"/></w:rPr><w:t>he</w:t></w:r></w:ins><w:del w:id="415" w:author="Rivard, Christine" w:date="2015-03-17T09:11:00Z"><w:r><w:rPr><w:w w:val="105"/></w:rPr><w:delText>o</w:delText></w:r></w:del><w:r><w:rPr><w:spacing w:val="48"/><w:w w:val="105"/></w:rPr><w:t xml:space="preserve"> </w:t></w:r><w:ins w:id="416" w:author="Rivard, Christine" w:date="2015-03-17T09:12:00Z"><w:r><w:rPr><w:w w:val="105"/></w:rPr><w:t xml:space="preserve">interactive </w:t></w:r></w:ins><w:r><w:rPr><w:w w:val="105"/></w:rPr><w:t>query</w:t></w:r><w:r><w:rPr><w:spacing w:val="47"/><w:w w:val="105"/></w:rPr><w:t xml:space="preserve"> </w:t></w:r><w:ins w:id="417" w:author="Rivard, Christine" w:date="2015-03-17T09:12:00Z"><w:r><w:rPr><w:spacing w:val="47"/><w:w w:val="105"/></w:rPr><w:t xml:space="preserve">of </w:t></w:r></w:ins><w:r><w:rPr><w:w w:val="105"/></w:rPr><w:t>stations</w:t></w:r><w:r><w:rPr><w:spacing w:val="49"/><w:w w:val="105"/></w:rPr><w:t xml:space="preserve"> </w:t></w:r><w:del w:id="418" w:author="Rivard, Christine" w:date="2015-03-17T09:12:00Z"><w:r><w:rPr><w:w w:val="105"/></w:rPr><w:delText>interactively</w:delText></w:r></w:del><w:del w:id="419" w:author="Rivard, Christine" w:date="2015-03-17T09:12:00Z"><w:r><w:rPr><w:spacing w:val="47"/><w:w w:val="105"/></w:rPr><w:delText xml:space="preserve"> </w:delText></w:r></w:del><w:r><w:rPr><w:w w:val="105"/></w:rPr><w:t>by</w:t></w:r><w:r><w:rPr><w:spacing w:val="47"/><w:w w:val="105"/></w:rPr><w:t xml:space="preserve"> </w:t></w:r><w:r><w:rPr><w:w w:val="105"/></w:rPr><w:t>location</w:t></w:r><w:r><w:rPr><w:spacing w:val="48"/><w:w w:val="105"/></w:rPr><w:t xml:space="preserve"> </w:t></w:r><w:r><w:rPr><w:w w:val="105"/></w:rPr><w:t>coordinates,</w:t></w:r><w:r><w:rPr><w:w w:val="106"/></w:rPr><w:t xml:space="preserve"> </w:t></w:r><w:ins w:id="420" w:author="Rivard, Christine" w:date="2015-03-17T09:12:00Z"><w:r><w:rPr><w:w w:val="106"/></w:rPr><w:t xml:space="preserve">the </w:t></w:r></w:ins><w:r><w:rPr><w:w w:val="105"/></w:rPr><w:t>download</w:t></w:r><w:r><w:rPr><w:spacing w:val="21"/><w:w w:val="105"/></w:rPr><w:t xml:space="preserve"> </w:t></w:r><w:ins w:id="421" w:author="Rivard, Christine" w:date="2015-03-17T09:12:00Z"><w:r><w:rPr><w:spacing w:val="21"/><w:w w:val="105"/></w:rPr><w:t xml:space="preserve">of </w:t></w:r></w:ins><w:del w:id="422" w:author="Rivard, Christine" w:date="2015-03-17T09:12:00Z"><w:r><w:rPr><w:w w:val="105"/></w:rPr><w:delText>the</w:delText></w:r></w:del><w:del w:id="423" w:author="Rivard, Christine" w:date="2015-03-17T09:12:00Z"><w:r><w:rPr><w:spacing w:val="22"/><w:w w:val="105"/></w:rPr><w:delText xml:space="preserve"> </w:delText></w:r></w:del><w:r><w:rPr><w:w w:val="105"/></w:rPr><w:t>available</w:t></w:r><w:r><w:rPr><w:spacing w:val="23"/><w:w w:val="105"/></w:rPr><w:t xml:space="preserve"> </w:t></w:r><w:r><w:rPr><w:w w:val="105"/></w:rPr><w:t>data,</w:t></w:r><w:r><w:rPr><w:spacing w:val="22"/><w:w w:val="105"/></w:rPr><w:t xml:space="preserve"> </w:t></w:r><w:r><w:rPr><w:w w:val="105"/></w:rPr><w:t>and</w:t></w:r><w:r><w:rPr><w:spacing w:val="23"/><w:w w:val="105"/></w:rPr><w:t xml:space="preserve"> </w:t></w:r><w:ins w:id="424" w:author="Rivard, Christine" w:date="2015-03-17T09:13:00Z"><w:r><w:rPr><w:spacing w:val="23"/><w:w w:val="105"/></w:rPr><w:t xml:space="preserve">the </w:t></w:r></w:ins><w:r><w:rPr><w:w w:val="105"/></w:rPr><w:t>automatic</w:t></w:r><w:del w:id="425" w:author="Rivard, Christine" w:date="2015-03-17T09:13:00Z"><w:r><w:rPr><w:w w:val="105"/></w:rPr><w:delText>ally</w:delText></w:r></w:del><w:r><w:rPr><w:spacing w:val="23"/><w:w w:val="105"/></w:rPr><w:t xml:space="preserve"> </w:t></w:r><w:r><w:rPr><w:w w:val="105"/></w:rPr><w:t>rearrange</w:t></w:r><w:del w:id="426" w:author="Rivard, Christine" w:date="2015-03-17T09:13:00Z"><w:r><w:rPr><w:w w:val="105"/></w:rPr><w:delText>d</w:delText></w:r></w:del><w:ins w:id="427" w:author="Rivard, Christine" w:date="2015-03-17T09:13:00Z"><w:r><w:rPr><w:w w:val="105"/></w:rPr><w:t>ment</w:t></w:r></w:ins><w:r><w:rPr><w:spacing w:val="22"/><w:w w:val="105"/></w:rPr><w:t xml:space="preserve"> </w:t></w:r><w:ins w:id="428" w:author="Rivard, Christine" w:date="2015-03-17T09:13:00Z"><w:r><w:rPr><w:spacing w:val="22"/><w:w w:val="105"/></w:rPr><w:t xml:space="preserve">of </w:t></w:r></w:ins><w:r><w:rPr><w:w w:val="105"/></w:rPr><w:t>the</w:t></w:r><w:r><w:rPr><w:spacing w:val="22"/><w:w w:val="105"/></w:rPr><w:t xml:space="preserve"> </w:t></w:r><w:r><w:rPr><w:w w:val="105"/></w:rPr><w:t>data</w:t></w:r><w:r><w:rPr><w:spacing w:val="22"/><w:w w:val="105"/></w:rPr><w:t xml:space="preserve"> </w:t></w:r><w:r><w:rPr><w:w w:val="105"/></w:rPr><w:t>in</w:t></w:r><w:r><w:rPr><w:spacing w:val="23"/><w:w w:val="105"/></w:rPr><w:t xml:space="preserve"> </w:t></w:r><w:r><w:rPr><w:w w:val="105"/></w:rPr><w:t>a</w:t></w:r><w:r><w:rPr><w:spacing w:val="23"/><w:w w:val="105"/></w:rPr><w:t xml:space="preserve"> </w:t></w:r><w:r><w:rPr><w:w w:val="105"/></w:rPr><w:t>format</w:t></w:r><w:r><w:rPr><w:spacing w:val="23"/><w:w w:val="105"/></w:rPr><w:t xml:space="preserve"> </w:t></w:r><w:r><w:rPr><w:w w:val="105"/></w:rPr><w:t>compatible</w:t></w:r><w:r><w:rPr><w:spacing w:val="24"/><w:w w:val="105"/></w:rPr><w:t xml:space="preserve"> </w:t></w:r><w:r><w:rPr><w:w w:val="105"/></w:rPr><w:t>with</w:t></w:r><w:r><w:rPr><w:w w:val="106"/></w:rPr><w:t xml:space="preserve"> </w:t></w:r><w:r><w:rPr><w:w w:val="105"/></w:rPr><w:t>WHAT.</w:t></w:r><w:r><w:rPr><w:spacing w:val="5"/><w:w w:val="105"/></w:rPr><w:t xml:space="preserve"> </w:t></w:r><w:r><w:rPr><w:w w:val="105"/></w:rPr><w:t>Alternately,</w:t></w:r><w:r><w:rPr><w:spacing w:val="7"/><w:w w:val="105"/></w:rPr><w:t xml:space="preserve"> </w:t></w:r><w:commentRangeStart w:id="11"/><w:r><w:rPr><w:w w:val="105"/></w:rPr><w:t>it</w:t></w:r><w:r><w:rPr><w:spacing w:val="6"/><w:w w:val="105"/></w:rPr><w:t xml:space="preserve"> </w:t></w:r><w:r><w:rPr><w:w w:val="105"/></w:rPr><w:t>is</w:t></w:r><w:r><w:rPr><w:spacing w:val="5"/><w:w w:val="105"/></w:rPr><w:t xml:space="preserve"> </w:t></w:r><w:r><w:rPr><w:w w:val="105"/></w:rPr><w:t>possible</w:t></w:r><w:r><w:rPr><w:spacing w:val="5"/><w:w w:val="105"/></w:rPr><w:t xml:space="preserve"> </w:t></w:r><w:r><w:rPr><w:w w:val="105"/></w:rPr><w:t>to</w:t></w:r><w:r><w:rPr><w:spacing w:val="6"/><w:w w:val="105"/></w:rPr><w:t xml:space="preserve"> </w:t></w:r><w:r><w:rPr><w:w w:val="105"/></w:rPr><w:t>provide</w:t></w:r><w:r><w:rPr><w:spacing w:val="5"/><w:w w:val="105"/></w:rPr><w:t xml:space="preserve"> </w:t></w:r><w:r><w:rPr><w:w w:val="105"/></w:rPr><w:t>a</w:t></w:r><w:r><w:rPr><w:spacing w:val="6"/><w:w w:val="105"/></w:rPr><w:t xml:space="preserve"> </w:t></w:r><w:r><w:rPr><w:w w:val="105"/></w:rPr><w:t>custom</w:t></w:r><w:r><w:rPr><w:spacing w:val="6"/><w:w w:val="105"/></w:rPr><w:t xml:space="preserve"> </w:t></w:r><w:r><w:rPr><w:spacing w:val="6"/><w:w w:val="105"/></w:rPr></w:r><w:commentRangeEnd w:id="11"/><w:r><w:commentReference w:id="11"/></w:r><w:r><w:rPr><w:w w:val="105"/></w:rPr><w:t>list</w:t></w:r><w:r><w:rPr><w:spacing w:val="6"/><w:w w:val="105"/></w:rPr><w:t xml:space="preserve"> </w:t></w:r><w:r><w:rPr><w:w w:val="105"/></w:rPr><w:t>of</w:t></w:r><w:r><w:rPr><w:spacing w:val="5"/><w:w w:val="105"/></w:rPr><w:t xml:space="preserve"> </w:t></w:r><w:r><w:rPr><w:w w:val="105"/></w:rPr><w:t>Canadian</w:t></w:r><w:r><w:rPr><w:spacing w:val="6"/><w:w w:val="105"/></w:rPr><w:t xml:space="preserve"> </w:t></w:r><w:r><w:rPr><w:w w:val="105"/></w:rPr><w:t>weather</w:t></w:r><w:r><w:rPr><w:spacing w:val="6"/><w:w w:val="105"/></w:rPr><w:t xml:space="preserve"> </w:t></w:r><w:r><w:rPr><w:w w:val="105"/></w:rPr><w:t>stations</w:t></w:r><w:r><w:rPr><w:spacing w:val="6"/><w:w w:val="105"/></w:rPr><w:t xml:space="preserve"> </w:t></w:r><w:r><w:rPr><w:w w:val="105"/></w:rPr><w:t>for</w:t></w:r><w:r><w:rPr><w:spacing w:val="5"/><w:w w:val="105"/></w:rPr><w:t xml:space="preserve"> </w:t></w:r><w:r><w:rPr><w:w w:val="105"/></w:rPr><w:t>which</w:t></w:r><w:r><w:rPr></w:rPr><w:t xml:space="preserve"> </w:t></w:r><w:r><w:rPr><w:w w:val="105"/></w:rPr><w:t>data can</w:t></w:r><w:r><w:rPr><w:spacing w:val="1"/><w:w w:val="105"/></w:rPr><w:t xml:space="preserve"> </w:t></w:r><w:r><w:rPr><w:w w:val="105"/></w:rPr><w:t>be</w:t></w:r><w:r><w:rPr><w:spacing w:val="1"/><w:w w:val="105"/></w:rPr><w:t xml:space="preserve"> </w:t></w:r><w:r><w:rPr><w:w w:val="105"/></w:rPr><w:t>downloaded</w:t></w:r><w:r><w:rPr><w:spacing w:val="0"/><w:w w:val="105"/></w:rPr><w:t xml:space="preserve"> </w:t></w:r><w:r><w:rPr><w:w w:val="105"/></w:rPr><w:t>and</w:t></w:r><w:r><w:rPr><w:spacing w:val="1"/><w:w w:val="105"/></w:rPr><w:t xml:space="preserve"> </w:t></w:r><w:r><w:rPr><w:w w:val="105"/></w:rPr><w:t>formatted.</w:t></w:r><w:r><w:rPr><w:spacing w:val="28"/><w:w w:val="105"/></w:rPr><w:t xml:space="preserve"> </w:t></w:r><w:r><w:rPr><w:w w:val="105"/></w:rPr><w:t>At</w:t></w:r><w:r><w:rPr><w:spacing w:val="1"/><w:w w:val="105"/></w:rPr><w:t xml:space="preserve"> </w:t></w:r><w:r><w:rPr><w:w w:val="105"/></w:rPr><w:t>the</w:t></w:r><w:r><w:rPr><w:spacing w:val="1"/><w:w w:val="105"/></w:rPr><w:t xml:space="preserve"> </w:t></w:r><w:r><w:rPr><w:spacing w:val="0"/><w:w w:val="105"/></w:rPr><w:t>moment,</w:t></w:r><w:r><w:rPr><w:spacing w:val="1"/><w:w w:val="105"/></w:rPr><w:t xml:space="preserve"> </w:t></w:r><w:r><w:rPr><w:w w:val="105"/></w:rPr><w:t>it</w:t></w:r><w:r><w:rPr><w:spacing w:val="1"/><w:w w:val="105"/></w:rPr><w:t xml:space="preserve"> </w:t></w:r><w:r><w:rPr><w:w w:val="105"/></w:rPr><w:t>is</w:t></w:r><w:r><w:rPr><w:spacing w:val="1"/><w:w w:val="105"/></w:rPr><w:t xml:space="preserve"> </w:t></w:r><w:r><w:rPr><w:w w:val="105"/></w:rPr><w:t>not possible to</w:t></w:r><w:r><w:rPr><w:spacing w:val="1"/><w:w w:val="105"/></w:rPr><w:t xml:space="preserve"> </w:t></w:r><w:r><w:rPr><w:w w:val="105"/></w:rPr><w:t>access</w:t></w:r><w:r><w:rPr><w:spacing w:val="1"/><w:w w:val="105"/></w:rPr><w:t xml:space="preserve"> </w:t></w:r><w:r><w:rPr><w:spacing w:val="0"/><w:w w:val="105"/></w:rPr><w:t>data</w:t></w:r><w:r><w:rPr><w:w w:val="105"/></w:rPr><w:t xml:space="preserve"> of</w:t></w:r><w:r><w:rPr><w:spacing w:val="1"/><w:w w:val="105"/></w:rPr><w:t xml:space="preserve"> </w:t></w:r><w:r><w:rPr><w:w w:val="105"/></w:rPr><w:t>weather</w:t></w:r><w:r><w:rPr><w:spacing w:val="29"/><w:w w:val="103"/></w:rPr><w:t xml:space="preserve"> </w:t></w:r><w:r><w:rPr><w:w w:val="105"/></w:rPr><w:t>stations</w:t></w:r><w:r><w:rPr><w:spacing w:val="14"/><w:w w:val="105"/></w:rPr><w:t xml:space="preserve"> </w:t></w:r><w:r><w:rPr><w:w w:val="105"/></w:rPr><w:t>located</w:t></w:r><w:r><w:rPr><w:spacing w:val="13"/><w:w w:val="105"/></w:rPr><w:t xml:space="preserve"> </w:t></w:r><w:r><w:rPr><w:w w:val="105"/></w:rPr><w:t>in</w:t></w:r><w:r><w:rPr><w:spacing w:val="14"/><w:w w:val="105"/></w:rPr><w:t xml:space="preserve"> </w:t></w:r><w:r><w:rPr><w:w w:val="105"/></w:rPr><w:t>the</w:t></w:r><w:r><w:rPr><w:spacing w:val="14"/><w:w w:val="105"/></w:rPr><w:t xml:space="preserve"> </w:t></w:r><w:r><w:rPr><w:w w:val="105"/></w:rPr><w:t>U.S.</w:t></w:r><w:r><w:rPr><w:spacing w:val="15"/><w:w w:val="105"/></w:rPr><w:t xml:space="preserve"> </w:t></w:r><w:r><w:rPr><w:w w:val="105"/></w:rPr><w:t>This</w:t></w:r><w:r><w:rPr><w:spacing w:val="14"/><w:w w:val="105"/></w:rPr><w:t xml:space="preserve"> </w:t></w:r><w:r><w:rPr><w:w w:val="105"/></w:rPr><w:t>feature</w:t></w:r><w:r><w:rPr><w:spacing w:val="14"/><w:w w:val="105"/></w:rPr><w:t xml:space="preserve"> </w:t></w:r><w:r><w:rPr><w:w w:val="105"/></w:rPr><w:t>may</w:t></w:r><w:r><w:rPr><w:spacing w:val="14"/><w:w w:val="105"/></w:rPr><w:t xml:space="preserve"> </w:t></w:r><w:r><w:rPr><w:w w:val="105"/></w:rPr><w:t>be</w:t></w:r><w:r><w:rPr><w:spacing w:val="15"/><w:w w:val="105"/></w:rPr><w:t xml:space="preserve"> </w:t></w:r><w:r><w:rPr><w:w w:val="105"/></w:rPr><w:t>added</w:t></w:r><w:r><w:rPr><w:spacing w:val="14"/><w:w w:val="105"/></w:rPr><w:t xml:space="preserve"> </w:t></w:r><w:r><w:rPr><w:w w:val="105"/></w:rPr><w:t>in</w:t></w:r><w:r><w:rPr><w:spacing w:val="14"/><w:w w:val="105"/></w:rPr><w:t xml:space="preserve"> </w:t></w:r><w:r><w:rPr><w:w w:val="105"/></w:rPr><w:t>a</w:t></w:r><w:r><w:rPr><w:spacing w:val="14"/><w:w w:val="105"/></w:rPr><w:t xml:space="preserve"> </w:t></w:r><w:r><w:rPr><w:w w:val="105"/></w:rPr><w:t>future</w:t></w:r><w:r><w:rPr><w:spacing w:val="14"/><w:w w:val="105"/></w:rPr><w:t xml:space="preserve"> </w:t></w:r><w:r><w:rPr><w:w w:val="105"/></w:rPr><w:t>release</w:t></w:r><w:r><w:rPr><w:spacing w:val="14"/><w:w w:val="105"/></w:rPr><w:t xml:space="preserve"> </w:t></w:r><w:r><w:rPr><w:w w:val="105"/></w:rPr><w:t>of</w:t></w:r><w:r><w:rPr><w:spacing w:val="14"/><w:w w:val="105"/></w:rPr><w:t xml:space="preserve"> </w:t></w:r><w:r><w:rPr><w:w w:val="105"/></w:rPr><w:t>the</w:t></w:r><w:r><w:rPr><w:spacing w:val="14"/><w:w w:val="105"/></w:rPr><w:t xml:space="preserve"> </w:t></w:r><w:r><w:rPr><w:w w:val="105"/></w:rPr><w:t>software.</w:t></w:r></w:p><w:p><w:pPr><w:pStyle w:val="Normal"/><w:spacing w:before="2" w:after="0"/><w:rPr><w:rFonts w:ascii="Times New Roman" w:hAnsi="Times New Roman" w:eastAsia="Times New Roman" w:cs="Times New Roman"/><w:sz w:val="29"/><w:szCs w:val="29"/></w:rPr></w:pPr><w:r><w:rPr><w:rFonts w:eastAsia="Times New Roman" w:cs="Times New Roman" w:ascii="Times New Roman" w:hAnsi="Times New Roman"/><w:sz w:val="29"/><w:szCs w:val="29"/></w:rPr></w:r></w:p><w:p><w:pPr><w:pStyle w:val="TextBody"/><w:spacing w:lineRule="auto" w:line="249"/><w:ind w:left="127" w:right="129" w:firstLine="6"/><w:jc w:val="both"/><w:rPr></w:rPr></w:pPr><w:r><w:rPr><w:rFonts w:ascii="Georgia" w:hAnsi="Georgia"/><w:b/><w:w w:val="105"/></w:rPr><w:t>Fill</w:t></w:r><w:ins w:id="429" w:author="Rivard, Christine" w:date="2015-03-17T09:35:00Z"><w:r><w:rPr><w:rFonts w:ascii="Georgia" w:hAnsi="Georgia"/><w:b/><w:w w:val="105"/></w:rPr><w:t xml:space="preserve"> Data</w:t></w:r></w:ins><w:ins w:id="430" w:author="Rivard, Christine" w:date="2015-03-17T09:17:00Z"><w:r><w:rPr><w:rFonts w:ascii="Georgia" w:hAnsi="Georgia"/><w:b/><w:w w:val="105"/></w:rPr><w:t>:</w:t></w:r></w:ins><w:r><w:rPr><w:rFonts w:ascii="Georgia" w:hAnsi="Georgia"/><w:b/><w:spacing w:val="1"/><w:w w:val="105"/></w:rPr><w:t xml:space="preserve"> </w:t></w:r><w:r><w:rPr><w:w w:val="105"/></w:rPr><w:t>This</w:t></w:r><w:r><w:rPr><w:spacing w:val="0"/><w:w w:val="105"/></w:rPr><w:t xml:space="preserve"> </w:t></w:r><w:r><w:rPr><w:w w:val="105"/></w:rPr><w:t>tab</w:t></w:r><w:r><w:rPr><w:spacing w:val="0"/><w:w w:val="105"/></w:rPr><w:t xml:space="preserve"> </w:t></w:r><w:r><w:rPr><w:w w:val="105"/></w:rPr><w:t>(</w:t></w:r><w:del w:id="431" w:author="Rivard, Christine" w:date="2015-03-17T09:11:00Z"><w:r><w:rPr><w:w w:val="105"/></w:rPr><w:delText>see</w:delText></w:r></w:del><w:del w:id="432" w:author="Rivard, Christine" w:date="2015-03-17T09:11:00Z"><w:r><w:rPr><w:spacing w:val="0"/><w:w w:val="105"/></w:rPr><w:delText xml:space="preserve"> </w:delText></w:r></w:del><w:r><w:rPr><w:w w:val="105"/></w:rPr><w:t>Figure</w:t></w:r><w:r><w:rPr><w:spacing w:val="0"/><w:w w:val="105"/></w:rPr><w:t xml:space="preserve"> </w:t></w:r><w:hyperlink w:anchor="_bookmark6"><w:r><w:rPr><w:rStyle w:val="InternetLink"/><w:w w:val="105"/></w:rPr><w:t>1.2b)</w:t></w:r></w:hyperlink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where</w:t></w:r><w:r><w:rPr><w:spacing w:val="0"/><w:w w:val="105"/></w:rPr><w:t xml:space="preserve"> </w:t></w:r><w:r><w:rPr><w:w w:val="105"/></w:rPr><w:t>you</w:t></w:r><w:r><w:rPr><w:spacing w:val="0"/><w:w w:val="105"/></w:rPr><w:t xml:space="preserve"> </w:t></w:r><w:r><w:rPr><w:w w:val="105"/></w:rPr><w:t>can</w:t></w:r><w:r><w:rPr><w:spacing w:val="0"/><w:w w:val="105"/></w:rPr><w:t xml:space="preserve"> </w:t></w:r><w:r><w:rPr><w:w w:val="105"/></w:rPr><w:t>automatically</w:t></w:r><w:r><w:rPr><w:spacing w:val="0"/><w:w w:val="105"/></w:rPr><w:t xml:space="preserve"> </w:t></w:r><w:r><w:rPr><w:w w:val="105"/></w:rPr><w:t>estimate</w:t></w:r><w:r><w:rPr><w:spacing w:val="0"/><w:w w:val="105"/></w:rPr><w:t xml:space="preserve"> the </w:t></w:r><w:r><w:rPr><w:w w:val="105"/></w:rPr><w:t>missing</w:t></w:r><w:r><w:rPr><w:spacing w:val="0"/><w:w w:val="105"/></w:rPr><w:t xml:space="preserve"> </w:t></w:r><w:r><w:rPr><w:w w:val="105"/></w:rPr><w:t>daily</w:t></w:r><w:r><w:rPr><w:spacing w:val="0"/><w:w w:val="105"/></w:rPr><w:t xml:space="preserve"> </w:t></w:r><w:r><w:rPr><w:w w:val="105"/></w:rPr><w:t>weather</w:t></w:r><w:r><w:rPr><w:spacing w:val="22"/><w:w w:val="103"/></w:rPr><w:t xml:space="preserve"> </w:t></w:r><w:r><w:rPr><w:w w:val="105"/></w:rPr><w:t>values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your</w:t></w:r><w:r><w:rPr><w:spacing w:val="0"/><w:w w:val="105"/></w:rPr><w:t xml:space="preserve"> </w:t></w:r><w:r><w:rPr><w:w w:val="105"/></w:rPr><w:t>data</w:t></w:r><w:ins w:id="433" w:author="Rivard, Christine" w:date="2015-03-17T09:22:00Z"><w:r><w:rPr><w:w w:val="105"/></w:rPr><w:t>set</w:t></w:r></w:ins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create</w:t></w:r><w:r><w:rPr><w:spacing w:val="0"/><w:w w:val="105"/></w:rPr><w:t xml:space="preserve"> </w:t></w:r><w:r><w:rPr><w:w w:val="105"/></w:rPr><w:t>gapless</w:t></w:r><w:r><w:rPr><w:spacing w:val="0"/><w:w w:val="105"/></w:rPr><w:t xml:space="preserve"> </w:t></w:r><w:r><w:rPr><w:w w:val="105"/></w:rPr><w:t>time-series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daily</w:t></w:r><w:r><w:rPr><w:spacing w:val="0"/><w:w w:val="105"/></w:rPr><w:t xml:space="preserve"> precipitation </w:t></w:r><w:r><w:rPr><w:w w:val="105"/></w:rPr><w:t>and</w:t></w:r><w:r><w:rPr><w:spacing w:val="0"/><w:w w:val="105"/></w:rPr><w:t xml:space="preserve"> </w:t></w:r><w:r><w:rPr><w:w w:val="105"/></w:rPr><w:t>air</w:t></w:r><w:r><w:rPr><w:spacing w:val="0"/><w:w w:val="105"/></w:rPr><w:t xml:space="preserve"> </w:t></w:r><w:r><w:rPr><w:w w:val="105"/></w:rPr><w:t>temperature.</w:t></w:r><w:r><w:rPr><w:spacing w:val="21"/><w:w w:val="105"/></w:rPr><w:t xml:space="preserve"> </w:t></w:r><w:r><w:rPr><w:w w:val="105"/></w:rPr><w:t>Missing</w:t></w:r><w:r><w:rPr><w:spacing w:val="24"/><w:w w:val="98"/></w:rPr><w:t xml:space="preserve"> </w:t></w:r><w:r><w:rPr><w:w w:val="105"/></w:rPr><w:t>data</w:t></w:r><w:r><w:rPr><w:spacing w:val="8"/><w:w w:val="105"/></w:rPr><w:t xml:space="preserve"> </w:t></w:r><w:r><w:rPr><w:spacing w:val="0"/><w:w w:val="105"/></w:rPr><w:t>for</w:t></w:r><w:r><w:rPr><w:spacing w:val="9"/><w:w w:val="105"/></w:rPr><w:t xml:space="preserve"> </w:t></w:r><w:r><w:rPr><w:w w:val="105"/></w:rPr><w:t>a</w:t></w:r><w:r><w:rPr><w:spacing w:val="10"/><w:w w:val="105"/></w:rPr><w:t xml:space="preserve"> </w:t></w:r><w:r><w:rPr><w:w w:val="105"/></w:rPr><w:t>given</w:t></w:r><w:r><w:rPr><w:spacing w:val="9"/><w:w w:val="105"/></w:rPr><w:t xml:space="preserve"> </w:t></w:r><w:r><w:rPr><w:w w:val="105"/></w:rPr><w:t>station</w:t></w:r><w:r><w:rPr><w:spacing w:val="9"/><w:w w:val="105"/></w:rPr><w:t xml:space="preserve"> </w:t></w:r><w:r><w:rPr><w:w w:val="105"/></w:rPr><w:t>are</w:t></w:r><w:r><w:rPr><w:spacing w:val="9"/><w:w w:val="105"/></w:rPr><w:t xml:space="preserve"> </w:t></w:r><w:r><w:rPr><w:w w:val="105"/></w:rPr><w:t>estimated</w:t></w:r><w:r><w:rPr><w:spacing w:val="9"/><w:w w:val="105"/></w:rPr><w:t xml:space="preserve"> </w:t></w:r><w:r><w:rPr><w:w w:val="105"/></w:rPr><w:t>from</w:t></w:r><w:r><w:rPr><w:spacing w:val="10"/><w:w w:val="105"/></w:rPr><w:t xml:space="preserve"> </w:t></w:r><w:r><w:rPr><w:w w:val="105"/></w:rPr><w:t>selected</w:t></w:r><w:r><w:rPr><w:spacing w:val="9"/><w:w w:val="105"/></w:rPr><w:t xml:space="preserve"> </w:t></w:r><w:r><w:rPr><w:spacing w:val="0"/><w:w w:val="105"/></w:rPr><w:t>neighboring</w:t></w:r><w:r><w:rPr><w:spacing w:val="8"/><w:w w:val="105"/></w:rPr><w:t xml:space="preserve"> </w:t></w:r><w:r><w:rPr><w:w w:val="105"/></w:rPr><w:t>weather</w:t></w:r><w:r><w:rPr><w:spacing w:val="10"/><w:w w:val="105"/></w:rPr><w:t xml:space="preserve"> </w:t></w:r><w:r><w:rPr><w:w w:val="105"/></w:rPr><w:t>stations</w:t></w:r><w:r><w:rPr><w:spacing w:val="9"/><w:w w:val="105"/></w:rPr><w:t xml:space="preserve"> </w:t></w:r><w:r><w:rPr><w:w w:val="105"/></w:rPr><w:t>using</w:t></w:r><w:r><w:rPr><w:spacing w:val="9"/><w:w w:val="105"/></w:rPr><w:t xml:space="preserve"> </w:t></w:r><w:r><w:rPr><w:w w:val="105"/></w:rPr><w:t>a</w:t></w:r><w:r><w:rPr><w:spacing w:val="9"/><w:w w:val="105"/></w:rPr><w:t xml:space="preserve"> </w:t></w:r><w:r><w:rPr><w:w w:val="105"/></w:rPr><w:t>multiple</w:t></w:r><w:r><w:rPr><w:spacing w:val="24"/><w:w w:val="104"/></w:rPr><w:t xml:space="preserve"> </w:t></w:r><w:r><w:rPr><w:w w:val="105"/></w:rPr><w:t>linear</w:t></w:r><w:r><w:rPr><w:spacing w:val="0"/><w:w w:val="105"/></w:rPr><w:t xml:space="preserve"> </w:t></w:r><w:r><w:rPr><w:w w:val="105"/></w:rPr><w:t>regression</w:t></w:r><w:r><w:rPr><w:spacing w:val="0"/><w:w w:val="105"/></w:rPr><w:t xml:space="preserve"> </w:t></w:r><w:r><w:rPr><w:w w:val="105"/></w:rPr><w:t>model.</w:t></w:r><w:ins w:id="434" w:author="Rivard, Christine" w:date="2015-03-17T09:22:00Z"><w:r><w:rPr><w:w w:val="105"/></w:rPr><w:t xml:space="preserve"> Filled data are not </w:t></w:r></w:ins><w:ins w:id="435" w:author="Rivard, Christine" w:date="2015-03-17T09:23:00Z"><w:r><w:rPr><w:w w:val="105"/></w:rPr><w:t xml:space="preserve">subsequently </w:t></w:r></w:ins><w:ins w:id="436" w:author="Rivard, Christine" w:date="2015-03-17T09:22:00Z"><w:r><w:rPr><w:w w:val="105"/></w:rPr><w:t xml:space="preserve">used to fill </w:t></w:r></w:ins><w:ins w:id="437" w:author="Rivard, Christine" w:date="2015-03-17T09:24:00Z"><w:r><w:rPr><w:w w:val="105"/></w:rPr><w:t xml:space="preserve">other </w:t></w:r></w:ins><w:ins w:id="438" w:author="Rivard, Christine" w:date="2015-03-17T09:22:00Z"><w:r><w:rPr><w:w w:val="105"/></w:rPr><w:t>gaps.???</w:t></w:r></w:ins></w:p><w:p><w:pPr><w:pStyle w:val="Normal"/><w:spacing w:before="2" w:after="0"/><w:rPr><w:rFonts w:ascii="Times New Roman" w:hAnsi="Times New Roman" w:eastAsia="Times New Roman" w:cs="Times New Roman"/><w:sz w:val="29"/><w:szCs w:val="29"/></w:rPr></w:pPr><w:r><w:rPr><w:rFonts w:eastAsia="Times New Roman" w:cs="Times New Roman" w:ascii="Times New Roman" w:hAnsi="Times New Roman"/><w:sz w:val="29"/><w:szCs w:val="29"/></w:rPr></w:r></w:p><w:p><w:pPr><w:pStyle w:val="TextBody"/><w:spacing w:lineRule="auto" w:line="249"/><w:ind w:left="106" w:right="126" w:firstLine="27"/><w:jc w:val="both"/><w:rPr></w:rPr></w:pPr><w:ins w:id="439" w:author="Rivard, Christine" w:date="2015-03-17T09:24:00Z"><w:commentRangeStart w:id="12"/><w:r><w:rPr><w:rFonts w:ascii="Georgia" w:hAnsi="Georgia"/><w:b/><w:w w:val="105"/></w:rPr><w:t xml:space="preserve">Well? </w:t></w:r></w:ins><w:r><w:rPr><w:rFonts w:ascii="Georgia" w:hAnsi="Georgia"/><w:b/><w:w w:val="105"/></w:rPr></w:r><w:commentRangeEnd w:id="12"/><w:r><w:commentReference w:id="12"/></w:r><w:r><w:rPr><w:rFonts w:ascii="Georgia" w:hAnsi="Georgia"/><w:b/><w:w w:val="105"/></w:rPr><w:t>Hydrograph</w:t></w:r><w:ins w:id="440" w:author="Rivard, Christine" w:date="2015-03-17T09:17:00Z"><w:r><w:rPr><w:rFonts w:ascii="Georgia" w:hAnsi="Georgia"/><w:b/><w:w w:val="105"/></w:rPr><w:t>:</w:t></w:r></w:ins><w:r><w:rPr><w:rFonts w:ascii="Georgia" w:hAnsi="Georgia"/><w:b/><w:spacing w:val="31"/><w:w w:val="105"/></w:rPr><w:t xml:space="preserve"> </w:t></w:r><w:r><w:rPr><w:w w:val="105"/></w:rPr><w:t>This</w:t></w:r><w:r><w:rPr><w:spacing w:val="12"/><w:w w:val="105"/></w:rPr><w:t xml:space="preserve"> </w:t></w:r><w:r><w:rPr><w:w w:val="105"/></w:rPr><w:t>tab</w:t></w:r><w:r><w:rPr><w:spacing w:val="12"/><w:w w:val="105"/></w:rPr><w:t xml:space="preserve"> </w:t></w:r><w:r><w:rPr><w:w w:val="105"/></w:rPr><w:t>is</w:t></w:r><w:r><w:rPr><w:spacing w:val="12"/><w:w w:val="105"/></w:rPr><w:t xml:space="preserve"> </w:t></w:r><w:r><w:rPr><w:w w:val="105"/></w:rPr><w:t>used</w:t></w:r><w:r><w:rPr><w:spacing w:val="10"/><w:w w:val="105"/></w:rPr><w:t xml:space="preserve"> </w:t></w:r><w:r><w:rPr><w:w w:val="105"/></w:rPr><w:t>for</w:t></w:r><w:r><w:rPr><w:spacing w:val="12"/><w:w w:val="105"/></w:rPr><w:t xml:space="preserve"> </w:t></w:r><w:r><w:rPr><w:spacing w:val="0"/><w:w w:val="105"/></w:rPr><w:t>viewing</w:t></w:r><w:r><w:rPr><w:spacing w:val="12"/><w:w w:val="105"/></w:rPr><w:t xml:space="preserve"> </w:t></w:r><w:r><w:rPr><w:w w:val="105"/></w:rPr><w:t>and</w:t></w:r><w:r><w:rPr><w:spacing w:val="12"/><w:w w:val="105"/></w:rPr><w:t xml:space="preserve"> </w:t></w:r><w:r><w:rPr><w:w w:val="105"/></w:rPr><w:t>plotting</w:t></w:r><w:r><w:rPr><w:spacing w:val="11"/><w:w w:val="105"/></w:rPr><w:t xml:space="preserve"> </w:t></w:r><w:ins w:id="441" w:author="Rivard, Christine" w:date="2015-03-17T09:29:00Z"><w:r><w:rPr><w:spacing w:val="11"/><w:w w:val="105"/></w:rPr><w:t xml:space="preserve">both </w:t></w:r></w:ins><w:ins w:id="442" w:author="Rivard, Christine" w:date="2015-03-17T09:25:00Z"><w:r><w:rPr><w:w w:val="105"/></w:rPr><w:t xml:space="preserve">groundwater-level </w:t></w:r></w:ins><w:ins w:id="443" w:author="Rivard, Christine" w:date="2015-03-17T09:29:00Z"><w:r><w:rPr><w:w w:val="105"/></w:rPr><w:t xml:space="preserve">and weather </w:t></w:r></w:ins><w:r><w:rPr><w:w w:val="105"/></w:rPr><w:t>data</w:t></w:r><w:ins w:id="444" w:author="Rivard, Christine" w:date="2015-03-17T09:29:00Z"><w:r><w:rPr><w:w w:val="105"/></w:rPr><w:t xml:space="preserve"> to better interpret the studied well</w:t></w:r></w:ins><w:r><w:rPr><w:w w:val="105"/></w:rPr><w:t>.</w:t></w:r><w:r><w:rPr><w:spacing w:val="37"/><w:w w:val="105"/></w:rPr><w:t xml:space="preserve"> </w:t></w:r><w:r><w:rPr><w:spacing w:val="0"/><w:w w:val="105"/></w:rPr><w:t>For</w:t></w:r><w:r><w:rPr><w:spacing w:val="12"/><w:w w:val="105"/></w:rPr><w:t xml:space="preserve"> </w:t></w:r><w:r><w:rPr><w:w w:val="105"/></w:rPr><w:t>this</w:t></w:r><w:r><w:rPr><w:spacing w:val="11"/><w:w w:val="105"/></w:rPr><w:t xml:space="preserve"> </w:t></w:r><w:r><w:rPr><w:w w:val="105"/></w:rPr><w:t>purpose,</w:t></w:r><w:r><w:rPr><w:spacing w:val="12"/><w:w w:val="105"/></w:rPr><w:t xml:space="preserve"> </w:t></w:r><w:r><w:rPr><w:w w:val="105"/></w:rPr><w:t>two</w:t></w:r><w:r><w:rPr><w:spacing w:val="11"/><w:w w:val="105"/></w:rPr><w:t xml:space="preserve"> </w:t></w:r><w:r><w:rPr><w:w w:val="105"/></w:rPr><w:t>modes</w:t></w:r><w:r><w:rPr><w:spacing w:val="11"/><w:w w:val="105"/></w:rPr><w:t xml:space="preserve"> </w:t></w:r><w:r><w:rPr><w:w w:val="105"/></w:rPr><w:t>are</w:t></w:r><w:r><w:rPr><w:spacing w:val="28"/><w:w w:val="107"/></w:rPr><w:t xml:space="preserve"> </w:t></w:r><w:r><w:rPr><w:w w:val="105"/></w:rPr><w:t>available:</w:t></w:r><w:r><w:rPr><w:spacing w:val="32"/><w:w w:val="105"/></w:rPr><w:t xml:space="preserve"> </w:t></w:r><w:r><w:rPr><w:w w:val="105"/></w:rPr><w:t>the</w:t></w:r><w:r><w:rPr><w:spacing w:val="7"/><w:w w:val="105"/></w:rPr><w:t xml:space="preserve"> </w:t></w:r><w:r><w:rPr><w:rFonts w:ascii="Arial" w:hAnsi="Arial"/><w:i/><w:w w:val="105"/></w:rPr><w:t>layout</w:t></w:r><w:r><w:rPr><w:rFonts w:ascii="Arial" w:hAnsi="Arial"/><w:i/><w:spacing w:val="22"/><w:w w:val="105"/></w:rPr><w:t xml:space="preserve"> </w:t></w:r><w:r><w:rPr><w:w w:val="105"/></w:rPr><w:t>and</w:t></w:r><w:r><w:rPr><w:spacing w:val="7"/><w:w w:val="105"/></w:rPr><w:t xml:space="preserve"> </w:t></w:r><w:r><w:rPr><w:w w:val="105"/></w:rPr><w:t>the</w:t></w:r><w:r><w:rPr><w:spacing w:val="7"/><w:w w:val="105"/></w:rPr><w:t xml:space="preserve"> </w:t></w:r><w:r><w:rPr><w:rFonts w:ascii="Arial" w:hAnsi="Arial"/><w:i/><w:w w:val="105"/></w:rPr><w:t>computation</w:t></w:r><w:r><w:rPr><w:rFonts w:ascii="Arial" w:hAnsi="Arial"/><w:i/><w:spacing w:val="17"/><w:w w:val="105"/></w:rPr><w:t xml:space="preserve"> </w:t></w:r><w:r><w:rPr><w:w w:val="105"/></w:rPr><w:t>mode.</w:t></w:r><w:r><w:rPr><w:spacing w:val="31"/><w:w w:val="105"/></w:rPr><w:t xml:space="preserve"> </w:t></w:r><w:r><w:rPr><w:w w:val="105"/></w:rPr><w:t>Both</w:t></w:r><w:r><w:rPr><w:spacing w:val="8"/><w:w w:val="105"/></w:rPr><w:t xml:space="preserve"> </w:t></w:r><w:r><w:rPr><w:w w:val="105"/></w:rPr><w:t>modes</w:t></w:r><w:r><w:rPr><w:spacing w:val="8"/><w:w w:val="105"/></w:rPr><w:t xml:space="preserve"> </w:t></w:r><w:r><w:rPr><w:w w:val="105"/></w:rPr><w:t>share</w:t></w:r><w:r><w:rPr><w:spacing w:val="8"/><w:w w:val="105"/></w:rPr><w:t xml:space="preserve"> </w:t></w:r><w:r><w:rPr><w:w w:val="105"/></w:rPr><w:t>the</w:t></w:r><w:r><w:rPr><w:spacing w:val="7"/><w:w w:val="105"/></w:rPr><w:t xml:space="preserve"> </w:t></w:r><w:r><w:rPr><w:w w:val="105"/></w:rPr><w:t>same</w:t></w:r><w:r><w:rPr><w:spacing w:val="9"/><w:w w:val="105"/></w:rPr><w:t xml:space="preserve"> </w:t></w:r><w:r><w:rPr><w:w w:val="105"/></w:rPr><w:t>weather</w:t></w:r><w:r><w:rPr><w:spacing w:val="8"/><w:w w:val="105"/></w:rPr><w:t xml:space="preserve"> </w:t></w:r><w:r><w:rPr><w:w w:val="105"/></w:rPr><w:t>and</w:t></w:r><w:r><w:rPr><w:spacing w:val="8"/><w:w w:val="105"/></w:rPr><w:t xml:space="preserve"> </w:t></w:r><w:r><w:rPr><w:spacing w:val="0"/><w:w w:val="105"/></w:rPr><w:t>water</w:t></w:r><w:ins w:id="445" w:author="Rivard, Christine" w:date="2015-03-17T09:25:00Z"><w:r><w:rPr><w:spacing w:val="24"/><w:w w:val="112"/></w:rPr><w:t>-</w:t></w:r></w:ins><w:del w:id="446" w:author="Rivard, Christine" w:date="2015-03-17T09:25:00Z"><w:r><w:rPr><w:spacing w:val="24"/><w:w w:val="112"/></w:rPr><w:delText xml:space="preserve"> </w:delText></w:r></w:del><w:r><w:rPr><w:w w:val="105"/></w:rPr><w:t>level</w:t></w:r><w:r><w:rPr><w:spacing w:val="0"/><w:w w:val="105"/></w:rPr><w:t xml:space="preserve"> </w:t></w:r><w:r><w:rPr><w:w w:val="105"/></w:rPr><w:t>dataset</w:t></w:r><w:ins w:id="447" w:author="Rivard, Christine" w:date="2015-03-17T09:26:00Z"><w:r><w:rPr><w:w w:val="105"/></w:rPr><w:t>s</w:t></w:r></w:ins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it is</w:t></w:r><w:r><w:rPr><w:spacing w:val="0"/><w:w w:val="105"/></w:rPr><w:t xml:space="preserve"> possible</w:t></w:r><w:r><w:rPr><w:w w:val="105"/></w:rPr><w:t xml:space="preserve"> to</w:t></w:r><w:r><w:rPr><w:spacing w:val="0"/><w:w w:val="105"/></w:rPr><w:t xml:space="preserve"> </w:t></w:r><w:r><w:rPr><w:w w:val="105"/></w:rPr><w:t>switch from</w:t></w:r><w:r><w:rPr><w:spacing w:val="0"/><w:w w:val="105"/></w:rPr><w:t xml:space="preserve"> </w:t></w:r><w:r><w:rPr><w:w w:val="105"/></w:rPr><w:t>one</w:t></w:r><w:r><w:rPr><w:spacing w:val="0"/><w:w w:val="105"/></w:rPr><w:t xml:space="preserve"> </w:t></w:r><w:r><w:rPr><w:w w:val="105"/></w:rPr><w:t>mode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other</w:t></w:r><w:r><w:rPr><w:spacing w:val="0"/><w:w w:val="105"/></w:rPr><w:t xml:space="preserve"> </w:t></w:r><w:r><w:rPr><w:w w:val="105"/></w:rPr><w:t>at any</w:t></w:r><w:ins w:id="448" w:author="Rivard, Christine" w:date="2015-03-17T09:26:00Z"><w:r><w:rPr><w:w w:val="105"/></w:rPr><w:t xml:space="preserve"> </w:t></w:r></w:ins><w:r><w:rPr><w:w w:val="105"/></w:rPr><w:t>time.</w:t></w:r><w:r><w:rPr><w:spacing w:val="24"/><w:w w:val="105"/></w:rPr><w:t xml:space="preserve"> </w:t></w:r><w:r><w:rPr><w:w w:val="105"/></w:rPr><w:t>The</w:t></w:r><w:r><w:rPr><w:spacing w:val="0"/><w:w w:val="105"/></w:rPr><w:t xml:space="preserve"> </w:t></w:r><w:r><w:rPr><w:rFonts w:ascii="Georgia" w:hAnsi="Georgia"/><w:b/><w:w w:val="105"/></w:rPr><w:t>layout</w:t></w:r><w:r><w:rPr><w:rFonts w:ascii="Georgia" w:hAnsi="Georgia"/><w:b/><w:spacing w:val="0"/><w:w w:val="105"/></w:rPr><w:t xml:space="preserve"> </w:t></w:r><w:r><w:rPr><w:w w:val="105"/></w:rPr><w:t>mode</w:t></w:r><w:r><w:rPr><w:spacing w:val="27"/></w:rPr><w:t xml:space="preserve"> </w:t></w:r><w:r><w:rPr><w:w w:val="105"/></w:rPr><w:t>(</w:t></w:r><w:del w:id="449" w:author="Rivard, Christine" w:date="2015-03-17T09:11:00Z"><w:r><w:rPr><w:w w:val="105"/></w:rPr><w:delText>see</w:delText></w:r></w:del><w:del w:id="450" w:author="Rivard, Christine" w:date="2015-03-17T09:11:00Z"><w:r><w:rPr><w:spacing w:val="29"/><w:w w:val="105"/></w:rPr><w:delText xml:space="preserve"> </w:delText></w:r></w:del><w:r><w:rPr><w:w w:val="105"/></w:rPr><w:t>Figure</w:t></w:r><w:r><w:rPr><w:spacing w:val="31"/><w:w w:val="105"/></w:rPr><w:t xml:space="preserve"> </w:t></w:r><w:hyperlink w:anchor="_bookmark6"><w:r><w:rPr><w:rStyle w:val="InternetLink"/><w:w w:val="105"/></w:rPr><w:t>1.2c)</w:t></w:r></w:hyperlink><w:r><w:rPr><w:spacing w:val="30"/><w:w w:val="105"/></w:rPr><w:t xml:space="preserve"> </w:t></w:r><w:r><w:rPr><w:w w:val="105"/></w:rPr><w:t>provides</w:t></w:r><w:r><w:rPr><w:spacing w:val="30"/><w:w w:val="105"/></w:rPr><w:t xml:space="preserve"> </w:t></w:r><w:r><w:rPr><w:w w:val="105"/></w:rPr><w:t>an</w:t></w:r><w:r><w:rPr><w:spacing w:val="30"/><w:w w:val="105"/></w:rPr><w:t xml:space="preserve"> </w:t></w:r><w:r><w:rPr><w:w w:val="105"/></w:rPr><w:t>interface</w:t></w:r><w:r><w:rPr><w:spacing w:val="28"/><w:w w:val="105"/></w:rPr><w:t xml:space="preserve"> </w:t></w:r><w:r><w:rPr><w:w w:val="105"/></w:rPr><w:t>to</w:t></w:r><w:r><w:rPr><w:spacing w:val="30"/><w:w w:val="105"/></w:rPr><w:t xml:space="preserve"> </w:t></w:r><w:r><w:rPr><w:spacing w:val="0"/><w:w w:val="105"/></w:rPr><w:t>interactively</w:t></w:r><w:r><w:rPr><w:spacing w:val="30"/><w:w w:val="105"/></w:rPr><w:t xml:space="preserve"> </w:t></w:r><w:r><w:rPr><w:w w:val="105"/></w:rPr><w:t>produce</w:t></w:r><w:r><w:rPr><w:spacing w:val="30"/><w:w w:val="105"/></w:rPr><w:t xml:space="preserve"> </w:t></w:r><w:r><w:rPr><w:w w:val="105"/></w:rPr><w:t>publication-quality</w:t></w:r><w:r><w:rPr><w:spacing w:val="28"/><w:w w:val="105"/></w:rPr><w:t xml:space="preserve"> </w:t></w:r><w:r><w:rPr><w:w w:val="105"/></w:rPr><w:t>graphs</w:t></w:r><w:del w:id="451" w:author="Rivard, Christine" w:date="2015-03-17T09:26:00Z"><w:r><w:rPr><w:spacing w:val="30"/><w:w w:val="105"/></w:rPr><w:delText xml:space="preserve"> </w:delText></w:r></w:del><w:del w:id="452" w:author="Rivard, Christine" w:date="2015-03-17T09:26:00Z"><w:r><w:rPr><w:w w:val="105"/></w:rPr><w:delText>from</w:delText></w:r></w:del><w:del w:id="453" w:author="Rivard, Christine" w:date="2015-03-17T09:26:00Z"><w:r><w:rPr><w:spacing w:val="24"/><w:w w:val="103"/></w:rPr><w:delText xml:space="preserve"> </w:delText></w:r></w:del><w:del w:id="454" w:author="Rivard, Christine" w:date="2015-03-17T09:26:00Z"><w:r><w:rPr><w:w w:val="105"/></w:rPr><w:delText>the</w:delText></w:r></w:del><w:del w:id="455" w:author="Rivard, Christine" w:date="2015-03-17T09:26:00Z"><w:r><w:rPr><w:spacing w:val="0"/><w:w w:val="105"/></w:rPr><w:delText xml:space="preserve"> </w:delText></w:r></w:del><w:del w:id="456" w:author="Rivard, Christine" w:date="2015-03-17T09:26:00Z"><w:r><w:rPr><w:w w:val="105"/></w:rPr><w:delText>data</w:delText></w:r></w:del><w:r><w:rPr><w:w w:val="105"/></w:rPr><w:t>.</w:t></w:r><w:r><w:rPr><w:spacing w:val="14"/><w:w w:val="105"/></w:rPr><w:t xml:space="preserve"> </w:t></w:r><w:r><w:rPr><w:w w:val="105"/></w:rPr><w:t>The</w:t></w:r><w:r><w:rPr><w:spacing w:val="0"/><w:w w:val="105"/></w:rPr><w:t xml:space="preserve"> </w:t></w:r><w:r><w:rPr><w:rFonts w:ascii="Georgia" w:hAnsi="Georgia"/><w:b/><w:w w:val="105"/></w:rPr><w:t>computation</w:t></w:r><w:r><w:rPr><w:rFonts w:ascii="Georgia" w:hAnsi="Georgia"/><w:b/><w:spacing w:val="0"/><w:w w:val="105"/></w:rPr><w:t xml:space="preserve"> </w:t></w:r><w:r><w:rPr><w:w w:val="105"/></w:rPr><w:t>mode</w:t></w:r><w:r><w:rPr><w:spacing w:val="0"/><w:w w:val="105"/></w:rPr><w:t xml:space="preserve"> </w:t></w:r><w:r><w:rPr><w:w w:val="105"/></w:rPr><w:t>(</w:t></w:r><w:del w:id="457" w:author="Rivard, Christine" w:date="2015-03-17T09:26:00Z"><w:r><w:rPr><w:w w:val="105"/></w:rPr><w:delText>see</w:delText></w:r></w:del><w:del w:id="458" w:author="Rivard, Christine" w:date="2015-03-17T09:26:00Z"><w:r><w:rPr><w:spacing w:val="0"/><w:w w:val="105"/></w:rPr><w:delText xml:space="preserve"> </w:delText></w:r></w:del><w:r><w:rPr><w:w w:val="105"/></w:rPr><w:t>Figure</w:t></w:r><w:r><w:rPr><w:spacing w:val="0"/><w:w w:val="105"/></w:rPr><w:t xml:space="preserve"> </w:t></w:r><w:hyperlink w:anchor="_bookmark6"><w:r><w:rPr><w:rStyle w:val="InternetLink"/><w:w w:val="105"/></w:rPr><w:t>1.2d)</w:t></w:r></w:hyperlink><w:r><w:rPr><w:spacing w:val="0"/><w:w w:val="105"/></w:rPr><w:t xml:space="preserve"> </w:t></w:r><w:r><w:rPr><w:w w:val="105"/></w:rPr><w:t>consists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dynamic</w:t></w:r><w:r><w:rPr><w:spacing w:val="0"/><w:w w:val="105"/></w:rPr><w:t xml:space="preserve"> </w:t></w:r><w:r><w:rPr><w:w w:val="105"/></w:rPr><w:t>graphical</w:t></w:r><w:r><w:rPr><w:spacing w:val="0"/><w:w w:val="105"/></w:rPr><w:t xml:space="preserve"> </w:t></w:r><w:r><w:rPr><w:w w:val="105"/></w:rPr><w:t>environment</w:t></w:r><w:r><w:rPr><w:w w:val="104"/></w:rPr><w:t xml:space="preserve"> </w:t></w:r><w:r><w:rPr><w:w w:val="105"/></w:rPr><w:t>where</w:t></w:r><w:r><w:rPr><w:spacing w:val="5"/><w:w w:val="105"/></w:rPr><w:t xml:space="preserve"> </w:t></w:r><w:r><w:rPr><w:w w:val="105"/></w:rPr><w:t>data</w:t></w:r><w:r><w:rPr><w:spacing w:val="5"/><w:w w:val="105"/></w:rPr><w:t xml:space="preserve"> </w:t></w:r><w:r><w:rPr><w:w w:val="105"/></w:rPr><w:t>can</w:t></w:r><w:r><w:rPr><w:spacing w:val="5"/><w:w w:val="105"/></w:rPr><w:t xml:space="preserve"> </w:t></w:r><w:r><w:rPr><w:w w:val="105"/></w:rPr><w:t>be</w:t></w:r><w:r><w:rPr><w:spacing w:val="6"/><w:w w:val="105"/></w:rPr><w:t xml:space="preserve"> </w:t></w:r><w:r><w:rPr><w:w w:val="105"/></w:rPr><w:t>explored</w:t></w:r><w:ins w:id="459" w:author="Rivard, Christine" w:date="2015-03-17T09:31:00Z"><w:r><w:rPr><w:w w:val="105"/></w:rPr><w:t xml:space="preserve"> (looked at?</w:t></w:r></w:ins><w:ins w:id="460" w:author="Rivard, Christine" w:date="2015-03-17T09:32:00Z"><w:r><w:rPr><w:w w:val="105"/></w:rPr><w:t xml:space="preserve"> invertigated?)</w:t></w:r></w:ins><w:r><w:rPr><w:w w:val="105"/></w:rPr><w:t>,</w:t></w:r><w:r><w:rPr><w:spacing w:val="6"/><w:w w:val="105"/></w:rPr><w:t xml:space="preserve"> </w:t></w:r><w:r><w:rPr><w:w w:val="105"/></w:rPr><w:t>manipulated</w:t></w:r><w:r><w:rPr><w:spacing w:val="4"/><w:w w:val="105"/></w:rPr><w:t xml:space="preserve"> </w:t></w:r><w:r><w:rPr><w:w w:val="105"/></w:rPr><w:t>and</w:t></w:r><w:r><w:rPr><w:spacing w:val="5"/><w:w w:val="105"/></w:rPr><w:t xml:space="preserve"> </w:t></w:r><w:r><w:rPr><w:w w:val="105"/></w:rPr><w:t>analyzed</w:t></w:r><w:ins w:id="461" w:author="Rivard, Christine" w:date="2015-03-17T09:32:00Z"><w:r><w:rPr><w:w w:val="105"/></w:rPr><w:t xml:space="preserve"> over different time scale</w:t></w:r></w:ins><w:ins w:id="462" w:author="Rivard, Christine" w:date="2015-03-17T09:33:00Z"><w:r><w:rPr><w:w w:val="105"/></w:rPr><w:t>s</w:t></w:r></w:ins><w:r><w:rPr><w:w w:val="105"/></w:rPr><w:t>.</w:t></w:r><w:r><w:rPr><w:spacing w:val="29"/><w:w w:val="105"/></w:rPr><w:t xml:space="preserve"> </w:t></w:r><w:r><w:rPr><w:w w:val="105"/></w:rPr><w:t>Various</w:t></w:r><w:r><w:rPr><w:spacing w:val="6"/><w:w w:val="105"/></w:rPr><w:t xml:space="preserve"> </w:t></w:r><w:r><w:rPr><w:w w:val="105"/></w:rPr><w:t>computational</w:t></w:r><w:r><w:rPr><w:spacing w:val="6"/><w:w w:val="105"/></w:rPr><w:t xml:space="preserve"> </w:t></w:r><w:r><w:rPr><w:w w:val="105"/></w:rPr><w:t>tools</w:t></w:r><w:r><w:rPr><w:spacing w:val="6"/><w:w w:val="105"/></w:rPr><w:t xml:space="preserve"> </w:t></w:r><w:r><w:rPr><w:w w:val="105"/></w:rPr><w:t>are</w:t></w:r><w:r><w:rPr><w:spacing w:val="5"/><w:w w:val="105"/></w:rPr><w:t xml:space="preserve"> </w:t></w:r><w:r><w:rPr><w:w w:val="105"/></w:rPr><w:t>available</w:t></w:r><w:r><w:rPr><w:w w:val="102"/></w:rPr><w:t xml:space="preserve"> </w:t></w:r><w:r><w:rPr><w:w w:val="105"/></w:rPr><w:t>in</w:t></w:r><w:r><w:rPr><w:spacing w:val="9"/><w:w w:val="105"/></w:rPr><w:t xml:space="preserve"> </w:t></w:r><w:r><w:rPr><w:w w:val="105"/></w:rPr><w:t>this</w:t></w:r><w:r><w:rPr><w:spacing w:val="9"/><w:w w:val="105"/></w:rPr><w:t xml:space="preserve"> </w:t></w:r><w:r><w:rPr><w:w w:val="105"/></w:rPr><w:t>mode,</w:t></w:r><w:r><w:rPr><w:spacing w:val="9"/><w:w w:val="105"/></w:rPr><w:t xml:space="preserve"> </w:t></w:r><w:r><w:rPr><w:w w:val="105"/></w:rPr><w:t>including</w:t></w:r><w:r><w:rPr><w:spacing w:val="8"/><w:w w:val="105"/></w:rPr><w:t xml:space="preserve"> </w:t></w:r><w:r><w:rPr><w:w w:val="105"/></w:rPr><w:t>the</w:t></w:r><w:r><w:rPr><w:spacing w:val="9"/><w:w w:val="105"/></w:rPr><w:t xml:space="preserve"> </w:t></w:r><w:r><w:rPr><w:w w:val="105"/></w:rPr><w:t>estimation</w:t></w:r><w:r><w:rPr><w:spacing w:val="10"/><w:w w:val="105"/></w:rPr><w:t xml:space="preserve"> </w:t></w:r><w:r><w:rPr><w:w w:val="105"/></w:rPr><w:t>of</w:t></w:r><w:r><w:rPr><w:spacing w:val="8"/><w:w w:val="105"/></w:rPr><w:t xml:space="preserve"> </w:t></w:r><w:r><w:rPr><w:w w:val="105"/></w:rPr><w:t>the</w:t></w:r><w:r><w:rPr><w:spacing w:val="9"/><w:w w:val="105"/></w:rPr><w:t xml:space="preserve"> </w:t></w:r><w:r><w:rPr><w:w w:val="105"/></w:rPr><w:t>hydrograph</w:t></w:r><w:r><w:rPr><w:spacing w:val="9"/><w:w w:val="105"/></w:rPr><w:t xml:space="preserve"> </w:t></w:r><w:r><w:rPr><w:w w:val="105"/></w:rPr><w:t>Master</w:t></w:r><w:r><w:rPr><w:spacing w:val="9"/><w:w w:val="105"/></w:rPr><w:t xml:space="preserve"> </w:t></w:r><w:r><w:rPr><w:w w:val="105"/></w:rPr><w:t>Recession</w:t></w:r><w:r><w:rPr><w:spacing w:val="9"/><w:w w:val="105"/></w:rPr><w:t xml:space="preserve"> </w:t></w:r><w:r><w:rPr><w:w w:val="105"/></w:rPr><w:t>Curve</w:t></w:r><w:r><w:rPr><w:spacing w:val="10"/><w:w w:val="105"/></w:rPr><w:t xml:space="preserve"> </w:t></w:r><w:r><w:rPr><w:spacing w:val="0"/><w:w w:val="105"/></w:rPr><w:t>(MRC)</w:t></w:r><w:r><w:rPr><w:spacing w:val="9"/><w:w w:val="105"/></w:rPr><w:t xml:space="preserve"> </w:t></w:r><w:r><w:rPr><w:w w:val="105"/></w:rPr><w:t>and</w:t></w:r><w:r><w:rPr><w:spacing w:val="10"/><w:w w:val="105"/></w:rPr><w:t xml:space="preserve"> </w:t></w:r><w:r><w:rPr><w:w w:val="105"/></w:rPr><w:t>the</w:t></w:r><w:r><w:rPr><w:spacing w:val="24"/><w:w w:val="109"/></w:rPr><w:t xml:space="preserve"> </w:t></w:r><w:r><w:rPr><w:w w:val="105"/></w:rPr><w:t>estimation</w:t></w:r><w:r><w:rPr><w:spacing w:val="11"/><w:w w:val="105"/></w:rPr><w:t xml:space="preserve"> </w:t></w:r><w:r><w:rPr><w:w w:val="105"/></w:rPr><w:t>of</w:t></w:r><w:r><w:rPr><w:spacing w:val="11"/><w:w w:val="105"/></w:rPr><w:t xml:space="preserve"> </w:t></w:r><w:r><w:rPr><w:spacing w:val="0"/><w:w w:val="105"/></w:rPr><w:t>groundwater</w:t></w:r><w:r><w:rPr><w:spacing w:val="10"/><w:w w:val="105"/></w:rPr><w:t xml:space="preserve"> </w:t></w:r><w:r><w:rPr><w:w w:val="105"/></w:rPr><w:t>recharge.</w:t></w:r></w:p><w:p><w:pPr><w:pStyle w:val="Normal"/><w:spacing w:before="2" w:after="0"/><w:rPr><w:rFonts w:ascii="Times New Roman" w:hAnsi="Times New Roman" w:eastAsia="Times New Roman" w:cs="Times New Roman"/><w:sz w:val="29"/><w:szCs w:val="29"/></w:rPr></w:pPr><w:r><w:rPr><w:rFonts w:eastAsia="Times New Roman" w:cs="Times New Roman" w:ascii="Times New Roman" w:hAnsi="Times New Roman"/><w:sz w:val="29"/><w:szCs w:val="29"/></w:rPr></w:r></w:p><w:p><w:pPr><w:sectPr><w:type w:val="nextPage"/><w:pgSz w:w="12240" w:h="15840"/><w:pgMar w:left="1000" w:right="1000" w:header="0" w:top="1060" w:footer="0" w:bottom="700" w:gutter="0"/><w:pgNumType w:fmt="decimal"/><w:formProt w:val="false"/><w:textDirection w:val="lrTb"/><w:docGrid w:type="default" w:linePitch="240" w:charSpace="4294965247"/></w:sectPr><w:pStyle w:val="TextBody"/><w:spacing w:lineRule="auto" w:line="249"/><w:ind w:left="121" w:right="125" w:firstLine="11"/><w:jc w:val="both"/><w:rPr></w:rPr></w:pPr><w:r><w:rPr><w:rFonts w:ascii="Georgia" w:hAnsi="Georgia"/><w:b/><w:w w:val="105"/></w:rPr><w:t>About</w:t></w:r><w:ins w:id="463" w:author="Rivard, Christine" w:date="2015-03-17T09:17:00Z"><w:r><w:rPr><w:rFonts w:ascii="Georgia" w:hAnsi="Georgia"/><w:b/><w:w w:val="105"/></w:rPr><w:t>:</w:t></w:r></w:ins><w:r><w:rPr><w:rFonts w:ascii="Georgia" w:hAnsi="Georgia"/><w:b/><w:spacing w:val="52"/><w:w w:val="105"/></w:rPr><w:t xml:space="preserve"> </w:t></w:r><w:r><w:rPr><w:w w:val="105"/></w:rPr><w:t>This</w:t></w:r><w:r><w:rPr><w:spacing w:val="32"/><w:w w:val="105"/></w:rPr><w:t xml:space="preserve"> </w:t></w:r><w:r><w:rPr><w:w w:val="105"/></w:rPr><w:t>tab</w:t></w:r><w:r><w:rPr><w:spacing w:val="33"/><w:w w:val="105"/></w:rPr><w:t xml:space="preserve"> </w:t></w:r><w:r><w:rPr><w:w w:val="105"/></w:rPr><w:t>(see</w:t></w:r><w:r><w:rPr><w:spacing w:val="31"/><w:w w:val="105"/></w:rPr><w:t xml:space="preserve"> </w:t></w:r><w:r><w:rPr><w:w w:val="105"/></w:rPr><w:t>Figure</w:t></w:r><w:r><w:rPr><w:spacing w:val="33"/><w:w w:val="105"/></w:rPr><w:t xml:space="preserve"> </w:t></w:r><w:hyperlink w:anchor="_bookmark5"><w:r><w:rPr><w:rStyle w:val="InternetLink"/><w:w w:val="105"/></w:rPr><w:t>1.1)</w:t></w:r></w:hyperlink><w:r><w:rPr><w:spacing w:val="32"/><w:w w:val="105"/></w:rPr><w:t xml:space="preserve"> </w:t></w:r><w:r><w:rPr><w:w w:val="105"/></w:rPr><w:t>displays</w:t></w:r><w:r><w:rPr><w:spacing w:val="31"/><w:w w:val="105"/></w:rPr><w:t xml:space="preserve"> </w:t></w:r><w:r><w:rPr><w:w w:val="105"/></w:rPr><w:t>copyright,</w:t></w:r><w:r><w:rPr><w:spacing w:val="38"/><w:w w:val="105"/></w:rPr><w:t xml:space="preserve"> </w:t></w:r><w:r><w:rPr><w:spacing w:val="0"/><w:w w:val="105"/></w:rPr><w:t>licensing</w:t></w:r><w:r><w:rPr><w:spacing w:val="32"/><w:w w:val="105"/></w:rPr><w:t xml:space="preserve"> </w:t></w:r><w:r><w:rPr><w:w w:val="105"/></w:rPr><w:t>and</w:t></w:r><w:r><w:rPr><w:spacing w:val="32"/><w:w w:val="105"/></w:rPr><w:t xml:space="preserve"> </w:t></w:r><w:r><w:rPr><w:w w:val="105"/></w:rPr><w:t>general</w:t></w:r><w:r><w:rPr><w:spacing w:val="32"/><w:w w:val="105"/></w:rPr><w:t xml:space="preserve"> </w:t></w:r><w:r><w:rPr><w:w w:val="105"/></w:rPr><w:t>information</w:t></w:r><w:r><w:rPr><w:spacing w:val="32"/><w:w w:val="105"/></w:rPr><w:t xml:space="preserve"> </w:t></w:r><w:r><w:rPr><w:w w:val="105"/></w:rPr><w:t>about</w:t></w:r><w:r><w:rPr><w:spacing w:val="28"/><w:w w:val="111"/></w:rPr><w:t xml:space="preserve"> </w:t></w:r><w:r><w:rPr><w:w w:val="105"/></w:rPr><w:t>WHAT.</w:t></w:r></w:p><w:p><w:pPr><w:pStyle w:val="Normal"/><w:spacing w:before="5" w:after="0"/><w:rPr><w:rFonts w:ascii="Times New Roman" w:hAnsi="Times New Roman" w:eastAsia="Times New Roman" w:cs="Times New Roman"/><w:sz w:val="6"/><w:szCs w:val="6"/></w:rPr></w:pPr><w:r><w:rPr><w:rFonts w:eastAsia="Times New Roman" w:cs="Times New Roman" w:ascii="Times New Roman" w:hAnsi="Times New Roman"/><w:sz w:val="6"/><w:szCs w:val="6"/></w:rPr></w:r></w:p><w:p><w:pPr><w:pStyle w:val="Normal"/><w:tabs><w:tab w:val="left" w:pos="5300" w:leader="none"/></w:tabs><w:spacing w:lineRule="atLeast" w:line="200"/><w:ind w:left="451" w:hanging="0"/><w:rPr><w:rFonts w:ascii="Times New Roman" w:hAnsi="Times New Roman" w:eastAsia="Times New Roman" w:cs="Times New Roman"/><w:sz w:val="20"/><w:szCs w:val="20"/></w:rPr></w:pPr><w:r><w:rPr></w:rPr><w:drawing><wp:inline distT="0" distB="0" distL="0" distR="0"><wp:extent cx="2861945" cy="1849120"/><wp:effectExtent l="0" t="0" r="0" b="0"/><wp:docPr id="3" name="image5.jpeg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3" name="image5.jpeg" descr=""></pic:cNvPr><pic:cNvPicPr><a:picLocks noChangeAspect="1" noChangeArrowheads="1"/></pic:cNvPicPr></pic:nvPicPr><pic:blipFill><a:blip r:embed="rId7"/><a:stretch><a:fillRect/></a:stretch></pic:blipFill><pic:spPr bwMode="auto"><a:xfrm><a:off x="0" y="0"/><a:ext cx="2861945" cy="1849120"/></a:xfrm><a:prstGeom prst="rect"><a:avLst/></a:prstGeom><a:noFill/><a:ln w="9525"><a:noFill/><a:miter lim="800000"/><a:headEnd/><a:tailEnd/></a:ln></pic:spPr></pic:pic></a:graphicData></a:graphic></wp:inline></w:drawing></w:r><w:r><w:rPr><w:rFonts w:ascii="Times New Roman" w:hAnsi="Times New Roman"/><w:sz w:val="20"/></w:rPr><w:tab/></w:r><w:r><w:rPr><w:rFonts w:ascii="Times New Roman" w:hAnsi="Times New Roman"/><w:sz w:val="20"/></w:rPr><w:drawing><wp:inline distT="0" distB="0" distL="0" distR="0"><wp:extent cx="2861945" cy="1849120"/><wp:effectExtent l="0" t="0" r="0" b="0"/><wp:docPr id="4" name="image6.jpeg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4" name="image6.jpeg" descr=""></pic:cNvPr><pic:cNvPicPr><a:picLocks noChangeAspect="1" noChangeArrowheads="1"/></pic:cNvPicPr></pic:nvPicPr><pic:blipFill><a:blip r:embed="rId8"/><a:stretch><a:fillRect/></a:stretch></pic:blipFill><pic:spPr bwMode="auto"><a:xfrm><a:off x="0" y="0"/><a:ext cx="2861945" cy="1849120"/></a:xfrm><a:prstGeom prst="rect"><a:avLst/></a:prstGeom><a:noFill/><a:ln w="9525"><a:noFill/><a:miter lim="800000"/><a:headEnd/><a:tailEnd/></a:ln></pic:spPr></pic:pic></a:graphicData></a:graphic></wp:inline></w:drawing></w:r></w:p><w:p><w:pPr><w:pStyle w:val="Normal"/><w:tabs><w:tab w:val="left" w:pos="6571" w:leader="none"/></w:tabs><w:spacing w:before="94" w:after="0"/><w:ind w:left="1413" w:hanging="0"/><w:rPr><w:rFonts w:ascii="Georgia" w:hAnsi="Georgia" w:eastAsia="Georgia" w:cs="Georgia"/></w:rPr></w:pPr><w:bookmarkStart w:id="10" w:name="_bookmark6"/><w:bookmarkEnd w:id="10"/><w:r><w:rPr><w:rFonts w:eastAsia="Georgia" w:cs="Georgia" w:ascii="Georgia" w:hAnsi="Georgia"/></w:rPr><w:t>(a)</w:t></w:r><w:r><w:rPr><w:rFonts w:eastAsia="Georgia" w:cs="Georgia" w:ascii="Georgia" w:hAnsi="Georgia"/><w:spacing w:val="20"/></w:rPr><w:t xml:space="preserve"> </w:t></w:r><w:r><w:rPr><w:rFonts w:eastAsia="Georgia" w:cs="Georgia" w:ascii="Georgia" w:hAnsi="Georgia"/></w:rPr><w:t>‘‘Download</w:t></w:r><w:r><w:rPr><w:rFonts w:eastAsia="Georgia" w:cs="Georgia" w:ascii="Georgia" w:hAnsi="Georgia"/><w:spacing w:val="20"/></w:rPr><w:t xml:space="preserve"> </w:t></w:r><w:r><w:rPr><w:rFonts w:eastAsia="Georgia" w:cs="Georgia" w:ascii="Georgia" w:hAnsi="Georgia"/></w:rPr><w:t>Data’’</w:t></w:r><w:r><w:rPr><w:rFonts w:eastAsia="Georgia" w:cs="Georgia" w:ascii="Georgia" w:hAnsi="Georgia"/><w:spacing w:val="21"/></w:rPr><w:t xml:space="preserve"> </w:t></w:r><w:r><w:rPr><w:rFonts w:eastAsia="Georgia" w:cs="Georgia" w:ascii="Georgia" w:hAnsi="Georgia"/></w:rPr><w:t>tab.</w:t><w:tab/><w:t>(b)</w:t></w:r><w:r><w:rPr><w:rFonts w:eastAsia="Georgia" w:cs="Georgia" w:ascii="Georgia" w:hAnsi="Georgia"/><w:spacing w:val="36"/></w:rPr><w:t xml:space="preserve"> </w:t></w:r><w:r><w:rPr><w:rFonts w:eastAsia="Georgia" w:cs="Georgia" w:ascii="Georgia" w:hAnsi="Georgia"/></w:rPr><w:t>‘‘Fill</w:t></w:r><w:del w:id="464" w:author="Rivard, Christine" w:date="2015-03-17T09:36:00Z"><w:r><w:rPr><w:rFonts w:eastAsia="Georgia" w:cs="Georgia" w:ascii="Georgia" w:hAnsi="Georgia"/></w:rPr><w:delText>’’</w:delText></w:r></w:del><w:r><w:rPr><w:rFonts w:eastAsia="Georgia" w:cs="Georgia" w:ascii="Georgia" w:hAnsi="Georgia"/><w:spacing w:val="35"/></w:rPr><w:t xml:space="preserve"> </w:t></w:r><w:r><w:rPr><w:rFonts w:eastAsia="Georgia" w:cs="Georgia" w:ascii="Georgia" w:hAnsi="Georgia"/></w:rPr><w:t>Data</w:t></w:r><w:ins w:id="465" w:author="Rivard, Christine" w:date="2015-03-17T09:36:00Z"><w:r><w:rPr><w:rFonts w:eastAsia="Georgia" w:cs="Georgia" w:ascii="Georgia" w:hAnsi="Georgia"/></w:rPr><w:t>”</w:t></w:r></w:ins><w:r><w:rPr><w:rFonts w:eastAsia="Georgia" w:cs="Georgia" w:ascii="Georgia" w:hAnsi="Georgia"/><w:spacing w:val="36"/></w:rPr><w:t xml:space="preserve"> </w:t></w:r><w:r><w:rPr><w:rFonts w:eastAsia="Georgia" w:cs="Georgia" w:ascii="Georgia" w:hAnsi="Georgia"/></w:rPr><w:t>tab.</w:t></w:r></w:p><w:p><w:pPr><w:pStyle w:val="Normal"/><w:spacing w:before="7" w:after="0"/><w:rPr><w:rFonts w:ascii="Georgia" w:hAnsi="Georgia" w:eastAsia="Georgia" w:cs="Georgia"/><w:sz w:val="29"/><w:szCs w:val="29"/></w:rPr></w:pPr><w:r><w:rPr><w:rFonts w:eastAsia="Georgia" w:cs="Georgia" w:ascii="Georgia" w:hAnsi="Georgia"/><w:sz w:val="29"/><w:szCs w:val="29"/></w:rPr></w:r></w:p><w:p><w:pPr><w:pStyle w:val="Normal"/><w:tabs><w:tab w:val="left" w:pos="5339" w:leader="none"/></w:tabs><w:spacing w:lineRule="atLeast" w:line="200"/><w:ind w:left="412" w:hanging="0"/><w:rPr><w:rFonts w:ascii="Georgia" w:hAnsi="Georgia" w:eastAsia="Georgia" w:cs="Georgia"/><w:sz w:val="20"/><w:szCs w:val="20"/></w:rPr></w:pPr><w:r><w:rPr></w:rPr><w:drawing><wp:inline distT="0" distB="0" distL="0" distR="0"><wp:extent cx="2861945" cy="1878965"/><wp:effectExtent l="0" t="0" r="0" b="0"/><wp:docPr id="5" name="image7.jpeg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5" name="image7.jpeg" descr=""></pic:cNvPr><pic:cNvPicPr><a:picLocks noChangeAspect="1" noChangeArrowheads="1"/></pic:cNvPicPr></pic:nvPicPr><pic:blipFill><a:blip r:embed="rId9"/><a:stretch><a:fillRect/></a:stretch></pic:blipFill><pic:spPr bwMode="auto"><a:xfrm><a:off x="0" y="0"/><a:ext cx="2861945" cy="1878965"/></a:xfrm><a:prstGeom prst="rect"><a:avLst/></a:prstGeom><a:noFill/><a:ln w="9525"><a:noFill/><a:miter lim="800000"/><a:headEnd/><a:tailEnd/></a:ln></pic:spPr></pic:pic></a:graphicData></a:graphic></wp:inline></w:drawing></w:r><w:r><w:rPr><w:rFonts w:ascii="Georgia" w:hAnsi="Georgia"/><w:sz w:val="20"/></w:rPr><w:tab/></w:r><w:r><w:rPr><w:rFonts w:ascii="Georgia" w:hAnsi="Georgia"/><w:sz w:val="20"/></w:rPr><w:drawing><wp:inline distT="0" distB="0" distL="0" distR="0"><wp:extent cx="2861945" cy="1878965"/><wp:effectExtent l="0" t="0" r="0" b="0"/><wp:docPr id="6" name="image8.jpeg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6" name="image8.jpeg" descr=""></pic:cNvPr><pic:cNvPicPr><a:picLocks noChangeAspect="1" noChangeArrowheads="1"/></pic:cNvPicPr></pic:nvPicPr><pic:blipFill><a:blip r:embed="rId10"/><a:stretch><a:fillRect/></a:stretch></pic:blipFill><pic:spPr bwMode="auto"><a:xfrm><a:off x="0" y="0"/><a:ext cx="2861945" cy="1878965"/></a:xfrm><a:prstGeom prst="rect"><a:avLst/></a:prstGeom><a:noFill/><a:ln w="9525"><a:noFill/><a:miter lim="800000"/><a:headEnd/><a:tailEnd/></a:ln></pic:spPr></pic:pic></a:graphicData></a:graphic></wp:inline></w:drawing></w:r></w:p><w:p><w:pPr><w:pStyle w:val="Normal"/><w:tabs><w:tab w:val="left" w:pos="5314" w:leader="none"/></w:tabs><w:spacing w:before="94" w:after="0"/><w:ind w:left="133" w:firstLine="510"/><w:rPr><w:rFonts w:ascii="Georgia" w:hAnsi="Georgia" w:eastAsia="Georgia" w:cs="Georgia"/></w:rPr></w:pPr><w:r><w:rPr><w:rFonts w:eastAsia="Georgia" w:cs="Georgia" w:ascii="Georgia" w:hAnsi="Georgia"/></w:rPr><w:t>(c)</w:t></w:r><w:r><w:rPr><w:rFonts w:eastAsia="Georgia" w:cs="Georgia" w:ascii="Georgia" w:hAnsi="Georgia"/><w:spacing w:val="13"/></w:rPr><w:t xml:space="preserve"> </w:t></w:r><w:r><w:rPr><w:rFonts w:eastAsia="Georgia" w:cs="Georgia" w:ascii="Georgia" w:hAnsi="Georgia"/></w:rPr><w:t>‘‘</w:t></w:r><w:ins w:id="466" w:author="Rivard, Christine" w:date="2015-03-17T09:36:00Z"><w:r><w:rPr><w:rFonts w:eastAsia="Georgia" w:cs="Georgia" w:ascii="Georgia" w:hAnsi="Georgia"/></w:rPr><w:t xml:space="preserve">Well? </w:t></w:r></w:ins><w:r><w:rPr><w:rFonts w:eastAsia="Georgia" w:cs="Georgia" w:ascii="Georgia" w:hAnsi="Georgia"/></w:rPr><w:t>Hydrograph’’</w:t></w:r><w:r><w:rPr><w:rFonts w:eastAsia="Georgia" w:cs="Georgia" w:ascii="Georgia" w:hAnsi="Georgia"/><w:spacing w:val="13"/></w:rPr><w:t xml:space="preserve"> </w:t></w:r><w:r><w:rPr><w:rFonts w:eastAsia="Georgia" w:cs="Georgia" w:ascii="Georgia" w:hAnsi="Georgia"/></w:rPr><w:t>tab</w:t></w:r><w:r><w:rPr><w:rFonts w:eastAsia="Georgia" w:cs="Georgia" w:ascii="Georgia" w:hAnsi="Georgia"/><w:spacing w:val="14"/></w:rPr><w:t xml:space="preserve"> </w:t></w:r><w:r><w:rPr><w:rFonts w:eastAsia="Georgia" w:cs="Georgia" w:ascii="Georgia" w:hAnsi="Georgia"/></w:rPr><w:t>in</w:t></w:r><w:r><w:rPr><w:rFonts w:eastAsia="Georgia" w:cs="Georgia" w:ascii="Georgia" w:hAnsi="Georgia"/><w:spacing w:val="14"/></w:rPr><w:t xml:space="preserve"> </w:t></w:r><w:del w:id="467" w:author="Rivard, Christine" w:date="2015-03-17T09:36:00Z"><w:r><w:rPr><w:rFonts w:eastAsia="Georgia" w:cs="Georgia" w:ascii="Georgia" w:hAnsi="Georgia"/></w:rPr><w:delText>mode</w:delText></w:r></w:del><w:del w:id="468" w:author="Rivard, Christine" w:date="2015-03-17T09:36:00Z"><w:r><w:rPr><w:rFonts w:eastAsia="Georgia" w:cs="Georgia" w:ascii="Georgia" w:hAnsi="Georgia"/><w:spacing w:val="14"/></w:rPr><w:delText xml:space="preserve"> </w:delText></w:r></w:del><w:r><w:rPr><w:rFonts w:eastAsia="Georgia" w:cs="Georgia" w:ascii="Georgia" w:hAnsi="Georgia"/></w:rPr><w:t>‘‘Layout’’</w:t></w:r><w:ins w:id="469" w:author="Rivard, Christine" w:date="2015-03-17T09:36:00Z"><w:r><w:rPr><w:rFonts w:eastAsia="Georgia" w:cs="Georgia" w:ascii="Georgia" w:hAnsi="Georgia"/></w:rPr><w:t xml:space="preserve"> mode</w:t></w:r></w:ins><w:r><w:rPr><w:rFonts w:eastAsia="Georgia" w:cs="Georgia" w:ascii="Georgia" w:hAnsi="Georgia"/></w:rPr><w:t>.</w:t><w:tab/><w:t>(d)</w:t></w:r><w:r><w:rPr><w:rFonts w:eastAsia="Georgia" w:cs="Georgia" w:ascii="Georgia" w:hAnsi="Georgia"/><w:spacing w:val="0"/></w:rPr><w:t xml:space="preserve"> </w:t></w:r><w:r><w:rPr><w:rFonts w:eastAsia="Georgia" w:cs="Georgia" w:ascii="Georgia" w:hAnsi="Georgia"/></w:rPr><w:t>‘‘Hydrograph’’</w:t></w:r><w:r><w:rPr><w:rFonts w:eastAsia="Georgia" w:cs="Georgia" w:ascii="Georgia" w:hAnsi="Georgia"/><w:spacing w:val="0"/></w:rPr><w:t xml:space="preserve"> </w:t></w:r><w:r><w:rPr><w:rFonts w:eastAsia="Georgia" w:cs="Georgia" w:ascii="Georgia" w:hAnsi="Georgia"/></w:rPr><w:t>tab</w:t></w:r><w:r><w:rPr><w:rFonts w:eastAsia="Georgia" w:cs="Georgia" w:ascii="Georgia" w:hAnsi="Georgia"/><w:spacing w:val="0"/></w:rPr><w:t xml:space="preserve"> </w:t></w:r><w:r><w:rPr><w:rFonts w:eastAsia="Georgia" w:cs="Georgia" w:ascii="Georgia" w:hAnsi="Georgia"/></w:rPr><w:t>in</w:t></w:r><w:r><w:rPr><w:rFonts w:eastAsia="Georgia" w:cs="Georgia" w:ascii="Georgia" w:hAnsi="Georgia"/><w:spacing w:val="0"/></w:rPr><w:t xml:space="preserve"> </w:t></w:r><w:del w:id="470" w:author="Rivard, Christine" w:date="2015-03-17T09:36:00Z"><w:r><w:rPr><w:rFonts w:eastAsia="Georgia" w:cs="Georgia" w:ascii="Georgia" w:hAnsi="Georgia"/></w:rPr><w:delText>mode</w:delText></w:r></w:del><w:del w:id="471" w:author="Rivard, Christine" w:date="2015-03-17T09:36:00Z"><w:r><w:rPr><w:rFonts w:eastAsia="Georgia" w:cs="Georgia" w:ascii="Georgia" w:hAnsi="Georgia"/><w:spacing w:val="0"/></w:rPr><w:delText xml:space="preserve"> </w:delText></w:r></w:del><w:r><w:rPr><w:rFonts w:eastAsia="Georgia" w:cs="Georgia" w:ascii="Georgia" w:hAnsi="Georgia"/></w:rPr><w:t>‘‘Computation’’</w:t></w:r><w:ins w:id="472" w:author="Rivard, Christine" w:date="2015-03-17T09:36:00Z"><w:r><w:rPr><w:rFonts w:eastAsia="Georgia" w:cs="Georgia" w:ascii="Georgia" w:hAnsi="Georgia"/></w:rPr><w:t xml:space="preserve"> mode</w:t></w:r></w:ins><w:r><w:rPr><w:rFonts w:eastAsia="Georgia" w:cs="Georgia" w:ascii="Georgia" w:hAnsi="Georgia"/></w:rPr><w:t>.</w:t></w:r></w:p><w:p><w:pPr><w:pStyle w:val="Normal"/><w:spacing w:before="6" w:after="0"/><w:rPr><w:rFonts w:ascii="Georgia" w:hAnsi="Georgia" w:eastAsia="Georgia" w:cs="Georgia"/><w:sz w:val="18"/><w:szCs w:val="18"/></w:rPr></w:pPr><w:r><w:rPr><w:rFonts w:eastAsia="Georgia" w:cs="Georgia" w:ascii="Georgia" w:hAnsi="Georgia"/><w:sz w:val="18"/><w:szCs w:val="18"/></w:rPr></w:r></w:p><w:p><w:pPr><w:pStyle w:val="TextBody"/><w:spacing w:lineRule="auto" w:line="249"/><w:ind w:left="101" w:right="112" w:firstLine="32"/><w:jc w:val="both"/><w:rPr></w:rPr></w:pPr><w:r><w:rPr></w:rPr><w:t>Figure</w:t></w:r><w:r><w:rPr><w:spacing w:val="23"/></w:rPr><w:t xml:space="preserve"> </w:t></w:r><w:r><w:rPr></w:rPr><w:t>1.2:</w:t></w:r><w:r><w:rPr><w:spacing w:val="55"/></w:rPr><w:t xml:space="preserve"> </w:t></w:r><w:r><w:rPr><w:spacing w:val="0"/></w:rPr><w:t>Screenshot</w:t></w:r><w:ins w:id="473" w:author="Rivard, Christine" w:date="2015-03-17T09:37:00Z"><w:r><w:rPr><w:spacing w:val="0"/></w:rPr><w:t>s</w:t></w:r></w:ins><w:r><w:rPr><w:spacing w:val="23"/></w:rPr><w:t xml:space="preserve"> </w:t></w:r><w:r><w:rPr></w:rPr><w:t>of</w:t></w:r><w:r><w:rPr><w:spacing w:val="22"/></w:rPr><w:t xml:space="preserve"> </w:t></w:r><w:r><w:rPr></w:rPr><w:t>WHAT</w:t></w:r><w:r><w:rPr><w:spacing w:val="24"/></w:rPr><w:t xml:space="preserve"> </w:t></w:r><w:r><w:rPr></w:rPr><w:t>GUI</w:t></w:r><w:r><w:rPr><w:spacing w:val="22"/></w:rPr><w:t xml:space="preserve"> </w:t></w:r><w:r><w:rPr></w:rPr><w:t>tabs</w:t></w:r><w:r><w:rPr><w:spacing w:val="23"/></w:rPr><w:t xml:space="preserve"> </w:t></w:r><w:r><w:rPr></w:rPr><w:t>captured</w:t></w:r><w:r><w:rPr><w:spacing w:val="24"/></w:rPr><w:t xml:space="preserve"> </w:t></w:r><w:r><w:rPr></w:rPr><w:t>in</w:t></w:r><w:r><w:rPr><w:spacing w:val="23"/></w:rPr><w:t xml:space="preserve"> </w:t></w:r><w:r><w:rPr></w:rPr><w:t>Ubuntu</w:t></w:r><w:r><w:rPr><w:spacing w:val="25"/></w:rPr><w:t xml:space="preserve"> </w:t></w:r><w:r><w:rPr></w:rPr><w:t>Linux</w:t></w:r><w:r><w:rPr><w:spacing w:val="23"/></w:rPr><w:t xml:space="preserve"> </w:t></w:r><w:r><w:rPr></w:rPr><w:t>14.04</w:t></w:r><w:ins w:id="474" w:author="Rivard, Christine" w:date="2015-03-17T09:38:00Z"><w:r><w:rPr></w:rPr><w:t xml:space="preserve"> showing an example of project</w:t></w:r></w:ins><w:r><w:rPr></w:rPr><w:t>.</w:t></w:r><w:r><w:rPr><w:spacing w:val="55"/></w:rPr><w:t xml:space="preserve"> </w:t></w:r><w:r><w:rPr></w:rPr><w:t>(a)</w:t></w:r><w:r><w:rPr><w:spacing w:val="23"/></w:rPr><w:t xml:space="preserve"> </w:t></w:r><w:r><w:rPr><w:spacing w:val="0"/></w:rPr><w:t>‘‘Download</w:t></w:r><w:r><w:rPr><w:spacing w:val="24"/></w:rPr><w:t xml:space="preserve"> </w:t></w:r><w:r><w:rPr></w:rPr><w:t>Data’’</w:t></w:r><w:r><w:rPr><w:spacing w:val="36"/><w:w w:val="101"/></w:rPr><w:t xml:space="preserve"> </w:t></w:r><w:r><w:rPr></w:rPr><w:t>tab.</w:t></w:r><w:r><w:rPr><w:spacing w:val="50"/></w:rPr><w:t xml:space="preserve"> </w:t></w:r><w:r><w:rPr></w:rPr><w:t>(b)</w:t></w:r><w:r><w:rPr><w:spacing w:val="22"/></w:rPr><w:t xml:space="preserve"> </w:t></w:r><w:r><w:rPr></w:rPr><w:t>‘‘Fill</w:t></w:r><w:del w:id="475" w:author="Rivard, Christine" w:date="2015-03-17T09:37:00Z"><w:r><w:rPr></w:rPr><w:delText>’</w:delText></w:r></w:del><w:r><w:rPr></w:rPr><w:t>’</w:t></w:r><w:r><w:rPr><w:spacing w:val="22"/></w:rPr><w:t xml:space="preserve"> </w:t></w:r><w:r><w:rPr></w:rPr><w:t>Data</w:t></w:r><w:ins w:id="476" w:author="Rivard, Christine" w:date="2015-03-17T09:37:00Z"><w:r><w:rPr></w:rPr><w:t>”</w:t></w:r></w:ins><w:r><w:rPr><w:spacing w:val="22"/></w:rPr><w:t xml:space="preserve"> </w:t></w:r><w:r><w:rPr></w:rPr><w:t>tab</w:t></w:r><w:r><w:rPr><w:spacing w:val="22"/></w:rPr><w:t xml:space="preserve"> </w:t></w:r><w:r><w:rPr></w:rPr><w:t>(c)</w:t></w:r><w:r><w:rPr><w:spacing w:val="22"/></w:rPr><w:t xml:space="preserve"> </w:t></w:r><w:r><w:rPr></w:rPr><w:t>‘‘</w:t></w:r><w:ins w:id="477" w:author="Rivard, Christine" w:date="2015-03-17T09:37:00Z"><w:r><w:rPr></w:rPr><w:t xml:space="preserve">Well? </w:t></w:r></w:ins><w:r><w:rPr></w:rPr><w:t>Hydrograph’’</w:t></w:r><w:r><w:rPr><w:spacing w:val="21"/></w:rPr><w:t xml:space="preserve"> </w:t></w:r><w:r><w:rPr></w:rPr><w:t>tab</w:t></w:r><w:r><w:rPr><w:spacing w:val="21"/></w:rPr><w:t xml:space="preserve"> </w:t></w:r><w:r><w:rPr></w:rPr><w:t>in</w:t></w:r><w:r><w:rPr><w:spacing w:val="22"/></w:rPr><w:t xml:space="preserve"> </w:t></w:r><w:del w:id="478" w:author="Rivard, Christine" w:date="2015-03-17T09:37:00Z"><w:r><w:rPr></w:rPr><w:delText>mode</w:delText></w:r></w:del><w:del w:id="479" w:author="Rivard, Christine" w:date="2015-03-17T09:37:00Z"><w:r><w:rPr><w:spacing w:val="22"/></w:rPr><w:delText xml:space="preserve"> </w:delText></w:r></w:del><w:r><w:rPr></w:rPr><w:t>‘‘Layout’’</w:t></w:r><w:ins w:id="480" w:author="Rivard, Christine" w:date="2015-03-17T09:37:00Z"><w:r><w:rPr></w:rPr><w:t xml:space="preserve"> mode</w:t></w:r></w:ins><w:r><w:rPr></w:rPr><w:t>.</w:t></w:r><w:r><w:rPr><w:spacing w:val="50"/></w:rPr><w:t xml:space="preserve"> </w:t></w:r><w:r><w:rPr></w:rPr><w:t>(d)</w:t></w:r><w:r><w:rPr><w:spacing w:val="22"/></w:rPr><w:t xml:space="preserve"> </w:t></w:r><w:r><w:rPr></w:rPr><w:t>‘‘Hydrograph’’</w:t></w:r><w:r><w:rPr><w:spacing w:val="21"/></w:rPr><w:t xml:space="preserve"> </w:t></w:r><w:r><w:rPr></w:rPr><w:t>tab</w:t></w:r><w:r><w:rPr><w:spacing w:val="21"/></w:rPr><w:t xml:space="preserve"> </w:t></w:r><w:r><w:rPr></w:rPr><w:t>in</w:t></w:r><w:r><w:rPr><w:spacing w:val="22"/></w:rPr><w:t xml:space="preserve"> </w:t></w:r><w:del w:id="481" w:author="Rivard, Christine" w:date="2015-03-17T09:38:00Z"><w:r><w:rPr></w:rPr><w:delText xml:space="preserve">mode </w:delText></w:r></w:del><w:r><w:rPr></w:rPr><w:t>‘‘Computation’’</w:t></w:r><w:ins w:id="482" w:author="Rivard, Christine" w:date="2015-03-17T09:38:00Z"><w:r><w:rPr></w:rPr><w:t xml:space="preserve"> mode</w:t></w:r></w:ins><w:r><w:rPr></w:rPr><w:t>.</w:t></w:r></w:p><w:p><w:pPr><w:pStyle w:val="Normal"/><w:spacing w:before="3" w:after="0"/><w:rPr><w:rFonts w:ascii="Times New Roman" w:hAnsi="Times New Roman" w:eastAsia="Times New Roman" w:cs="Times New Roman"/><w:sz w:val="30"/><w:szCs w:val="30"/></w:rPr></w:pPr><w:r><w:rPr><w:rFonts w:eastAsia="Times New Roman" w:cs="Times New Roman" w:ascii="Times New Roman" w:hAnsi="Times New Roman"/><w:sz w:val="30"/><w:szCs w:val="30"/></w:rPr></w:r></w:p><w:p><w:pPr><w:pStyle w:val="Normal"/><w:numPr><w:ilvl w:val="1"/><w:numId w:val="7"/></w:numPr><w:tabs><w:tab w:val="left" w:pos="1017" w:leader="none"/></w:tabs><w:jc w:val="both"/><w:rPr><w:rFonts w:ascii="Georgia" w:hAnsi="Georgia" w:eastAsia="Georgia" w:cs="Georgia"/><w:sz w:val="34"/><w:szCs w:val="34"/></w:rPr></w:pPr><w:bookmarkStart w:id="11" w:name="Workflow_for_Interpreting_Water-level_Ti"/><w:bookmarkStart w:id="12" w:name="_bookmark7"/><w:bookmarkEnd w:id="11"/><w:bookmarkEnd w:id="12"/><w:r><w:rPr><w:rFonts w:ascii="Georgia" w:hAnsi="Georgia"/><w:b/><w:w w:val="95"/><w:sz w:val="34"/></w:rPr><w:t>Workflow</w:t></w:r><w:r><w:rPr><w:rFonts w:ascii="Georgia" w:hAnsi="Georgia"/><w:b/><w:spacing w:val="24"/><w:w w:val="95"/><w:sz w:val="34"/></w:rPr><w:t xml:space="preserve"> </w:t></w:r><w:r><w:rPr><w:rFonts w:ascii="Georgia" w:hAnsi="Georgia"/><w:b/><w:w w:val="95"/><w:sz w:val="34"/></w:rPr><w:t>for</w:t></w:r><w:r><w:rPr><w:rFonts w:ascii="Georgia" w:hAnsi="Georgia"/><w:b/><w:spacing w:val="24"/><w:w w:val="95"/><w:sz w:val="34"/></w:rPr><w:t xml:space="preserve"> </w:t></w:r><w:r><w:rPr><w:rFonts w:ascii="Georgia" w:hAnsi="Georgia"/><w:b/><w:w w:val="95"/><w:sz w:val="34"/></w:rPr><w:t>Interpreting</w:t></w:r><w:r><w:rPr><w:rFonts w:ascii="Georgia" w:hAnsi="Georgia"/><w:b/><w:spacing w:val="21"/><w:w w:val="95"/><w:sz w:val="34"/></w:rPr><w:t xml:space="preserve"> </w:t></w:r><w:r><w:rPr><w:rFonts w:ascii="Georgia" w:hAnsi="Georgia"/><w:b/><w:w w:val="95"/><w:sz w:val="34"/></w:rPr><w:t>Water-</w:t></w:r><w:ins w:id="483" w:author="Rivard, Christine" w:date="2015-03-17T09:39:00Z"><w:r><w:rPr><w:rFonts w:ascii="Georgia" w:hAnsi="Georgia"/><w:b/><w:w w:val="95"/><w:sz w:val="34"/></w:rPr><w:t>L</w:t></w:r></w:ins><w:del w:id="484" w:author="Rivard, Christine" w:date="2015-03-17T09:39:00Z"><w:r><w:rPr><w:rFonts w:ascii="Georgia" w:hAnsi="Georgia"/><w:b/><w:w w:val="95"/><w:sz w:val="34"/></w:rPr><w:delText>l</w:delText></w:r></w:del><w:r><w:rPr><w:rFonts w:ascii="Georgia" w:hAnsi="Georgia"/><w:b/><w:w w:val="95"/><w:sz w:val="34"/></w:rPr><w:t>evel</w:t></w:r><w:r><w:rPr><w:rFonts w:ascii="Georgia" w:hAnsi="Georgia"/><w:b/><w:spacing w:val="25"/><w:w w:val="95"/><w:sz w:val="34"/></w:rPr><w:t xml:space="preserve"> </w:t></w:r><w:r><w:rPr><w:rFonts w:ascii="Georgia" w:hAnsi="Georgia"/><w:b/><w:w w:val="95"/><w:sz w:val="34"/></w:rPr><w:t>Time-</w:t></w:r><w:ins w:id="485" w:author="Rivard, Christine" w:date="2015-03-17T09:39:00Z"><w:r><w:rPr><w:rFonts w:ascii="Georgia" w:hAnsi="Georgia"/><w:b/><w:w w:val="95"/><w:sz w:val="34"/></w:rPr><w:t>S</w:t></w:r></w:ins><w:del w:id="486" w:author="Rivard, Christine" w:date="2015-03-17T09:39:00Z"><w:r><w:rPr><w:rFonts w:ascii="Georgia" w:hAnsi="Georgia"/><w:b/><w:w w:val="95"/><w:sz w:val="34"/></w:rPr><w:delText>s</w:delText></w:r></w:del><w:r><w:rPr><w:rFonts w:ascii="Georgia" w:hAnsi="Georgia"/><w:b/><w:w w:val="95"/><w:sz w:val="34"/></w:rPr><w:t>eries</w:t></w:r></w:p><w:p><w:pPr><w:pStyle w:val="TextBody"/><w:spacing w:lineRule="auto" w:line="249" w:before="227" w:after="0"/><w:ind w:left="121" w:right="106" w:hanging="0"/><w:jc w:val="both"/><w:rPr></w:rPr></w:pPr><w:r><w:rPr><w:w w:val="105"/></w:rPr><w:t>WHAT</w:t></w:r><w:r><w:rPr><w:spacing w:val="32"/><w:w w:val="105"/></w:rPr><w:t xml:space="preserve"> </w:t></w:r><w:r><w:rPr><w:w w:val="105"/></w:rPr><w:t>is</w:t></w:r><w:r><w:rPr><w:spacing w:val="32"/><w:w w:val="105"/></w:rPr><w:t xml:space="preserve"> </w:t></w:r><w:r><w:rPr><w:w w:val="105"/></w:rPr><w:t>a</w:t></w:r><w:r><w:rPr><w:spacing w:val="32"/><w:w w:val="105"/></w:rPr><w:t xml:space="preserve"> </w:t></w:r><w:r><w:rPr><w:w w:val="105"/></w:rPr><w:t>computer</w:t></w:r><w:r><w:rPr><w:spacing w:val="33"/><w:w w:val="105"/></w:rPr><w:t xml:space="preserve"> </w:t></w:r><w:r><w:rPr><w:w w:val="105"/></w:rPr><w:t>software</w:t></w:r><w:r><w:rPr><w:spacing w:val="32"/><w:w w:val="105"/></w:rPr><w:t xml:space="preserve"> </w:t></w:r><w:r><w:rPr><w:w w:val="105"/></w:rPr><w:t>that</w:t></w:r><w:r><w:rPr><w:spacing w:val="32"/><w:w w:val="105"/></w:rPr><w:t xml:space="preserve"> </w:t></w:r><w:r><w:rPr><w:w w:val="105"/></w:rPr><w:t>brings</w:t></w:r><w:r><w:rPr><w:spacing w:val="32"/><w:w w:val="105"/></w:rPr><w:t xml:space="preserve"> </w:t></w:r><w:r><w:rPr><w:w w:val="105"/></w:rPr><w:t>together</w:t></w:r><w:r><w:rPr><w:spacing w:val="31"/><w:w w:val="105"/></w:rPr><w:t xml:space="preserve"> </w:t></w:r><w:r><w:rPr><w:w w:val="105"/></w:rPr><w:t>a</w:t></w:r><w:r><w:rPr><w:spacing w:val="32"/><w:w w:val="105"/></w:rPr><w:t xml:space="preserve"> </w:t></w:r><w:r><w:rPr><w:w w:val="105"/></w:rPr><w:t>set</w:t></w:r><w:r><w:rPr><w:spacing w:val="32"/><w:w w:val="105"/></w:rPr><w:t xml:space="preserve"> </w:t></w:r><w:r><w:rPr><w:w w:val="105"/></w:rPr><w:t>of</w:t></w:r><w:r><w:rPr><w:spacing w:val="32"/><w:w w:val="105"/></w:rPr><w:t xml:space="preserve"> </w:t></w:r><w:r><w:rPr><w:spacing w:val="0"/><w:w w:val="105"/></w:rPr><w:t>tools</w:t></w:r><w:r><w:rPr><w:spacing w:val="32"/><w:w w:val="105"/></w:rPr><w:t xml:space="preserve"> </w:t></w:r><w:r><w:rPr><w:w w:val="105"/></w:rPr><w:t>to</w:t></w:r><w:r><w:rPr><w:spacing w:val="32"/><w:w w:val="105"/></w:rPr><w:t xml:space="preserve"> </w:t></w:r><w:ins w:id="487" w:author="Rivard, Christine" w:date="2015-03-17T09:41:00Z"><w:r><w:rPr><w:spacing w:val="32"/><w:w w:val="105"/></w:rPr><w:t xml:space="preserve">conveniently? </w:t></w:r></w:ins><w:r><w:rPr><w:w w:val="105"/></w:rPr><w:t>assist</w:t></w:r><w:r><w:rPr><w:spacing w:val="32"/><w:w w:val="105"/></w:rPr><w:t xml:space="preserve"> </w:t></w:r><w:ins w:id="488" w:author="Rivard, Christine" w:date="2015-03-17T09:40:00Z"><w:r><w:rPr><w:spacing w:val="32"/><w:w w:val="105"/></w:rPr><w:t xml:space="preserve">in </w:t></w:r></w:ins><w:r><w:rPr><w:w w:val="105"/></w:rPr><w:t>the</w:t></w:r><w:r><w:rPr><w:spacing w:val="32"/><w:w w:val="105"/></w:rPr><w:t xml:space="preserve"> </w:t></w:r><w:r><w:rPr><w:w w:val="105"/></w:rPr><w:t>interpretation</w:t></w:r><w:r><w:rPr><w:spacing w:val="30"/><w:w w:val="105"/></w:rPr><w:t xml:space="preserve"> </w:t></w:r><w:r><w:rPr><w:spacing w:val="0"/><w:w w:val="105"/></w:rPr><w:t>of</w:t></w:r><w:r><w:rPr><w:spacing w:val="25"/><w:w w:val="91"/></w:rPr><w:t xml:space="preserve"> </w:t></w:r><w:r><w:rPr><w:w w:val="105"/></w:rPr><w:t>water</w:t></w:r><w:del w:id="489" w:author="Rivard, Christine" w:date="2015-03-17T09:40:00Z"><w:r><w:rPr><w:spacing w:val="0"/><w:w w:val="105"/></w:rPr><w:delText xml:space="preserve"> </w:delText></w:r></w:del><w:ins w:id="490" w:author="Rivard, Christine" w:date="2015-03-17T09:40:00Z"><w:r><w:rPr><w:spacing w:val="0"/><w:w w:val="105"/></w:rPr><w:t>-</w:t></w:r></w:ins><w:r><w:rPr><w:w w:val="105"/></w:rPr><w:t>level</w:t></w:r><w:r><w:rPr><w:spacing w:val="0"/><w:w w:val="105"/></w:rPr><w:t xml:space="preserve"> </w:t></w:r><w:r><w:rPr><w:w w:val="105"/></w:rPr><w:t>time</w:t></w:r><w:ins w:id="491" w:author="Rivard, Christine" w:date="2015-03-17T09:40:00Z"><w:r><w:rPr><w:spacing w:val="0"/><w:w w:val="105"/></w:rPr><w:t>-</w:t></w:r></w:ins><w:del w:id="492" w:author="Rivard, Christine" w:date="2015-03-17T09:40:00Z"><w:r><w:rPr><w:spacing w:val="0"/><w:w w:val="105"/></w:rPr><w:delText xml:space="preserve"> </w:delText></w:r></w:del><w:r><w:rPr><w:w w:val="105"/></w:rPr><w:t>series,</w:t></w:r><w:r><w:rPr><w:spacing w:val="0"/><w:w w:val="105"/></w:rPr><w:t xml:space="preserve"> </w:t></w:r><w:r><w:rPr><w:w w:val="105"/></w:rPr><w:t>from</w:t></w:r><w:r><w:rPr><w:spacing w:val="0"/><w:w w:val="105"/></w:rPr><w:t xml:space="preserve"> </w:t></w:r><w:r><w:rPr><w:w w:val="105"/></w:rPr><w:t>the</w:t></w:r><w:r><w:rPr><w:spacing w:val="0"/><w:w w:val="105"/></w:rPr><w:t xml:space="preserve"> </w:t></w:r><w:ins w:id="493" w:author="Rivard, Christine" w:date="2015-03-17T09:40:00Z"><w:r><w:rPr><w:spacing w:val="0"/><w:w w:val="105"/></w:rPr><w:t xml:space="preserve">download and </w:t></w:r></w:ins><w:r><w:rPr><w:w w:val="105"/></w:rPr><w:t>processing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raw</w:t></w:r><w:r><w:rPr><w:spacing w:val="0"/><w:w w:val="105"/></w:rPr><w:t xml:space="preserve"> </w:t></w:r><w:r><w:rPr><w:w w:val="105"/></w:rPr><w:t>data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assessment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groundwater</w:t></w:r><w:r><w:rPr><w:spacing w:val="0"/><w:w w:val="105"/></w:rPr><w:t xml:space="preserve"> </w:t></w:r><w:r><w:rPr><w:w w:val="105"/></w:rPr><w:t>recharge</w:t></w:r><w:ins w:id="494" w:author="Rivard, Christine" w:date="2015-03-17T09:42:00Z"><w:r><w:rPr><w:w w:val="105"/></w:rPr><w:t xml:space="preserve"> from a well hydrograph</w:t></w:r></w:ins><w:r><w:rPr><w:w w:val="105"/></w:rPr><w:t>.</w:t></w:r><w:r><w:rPr><w:w w:val="102"/></w:rPr><w:t xml:space="preserve"> </w:t></w:r><w:r><w:rPr><w:w w:val="105"/></w:rPr><w:t>Some</w:t></w:r><w:r><w:rPr><w:spacing w:val="3"/><w:w w:val="105"/></w:rPr><w:t xml:space="preserve"> </w:t></w:r><w:ins w:id="495" w:author="Rivard, Christine" w:date="2015-03-17T09:42:00Z"><w:r><w:rPr><w:spacing w:val="3"/><w:w w:val="105"/></w:rPr><w:t>of the tools included in W</w:t></w:r></w:ins><w:ins w:id="496" w:author="Rivard, Christine" w:date="2015-03-17T09:43:00Z"><w:r><w:rPr><w:spacing w:val="3"/><w:w w:val="105"/></w:rPr><w:t>H</w:t></w:r></w:ins><w:ins w:id="497" w:author="Rivard, Christine" w:date="2015-03-17T09:42:00Z"><w:r><w:rPr><w:spacing w:val="3"/><w:w w:val="105"/></w:rPr><w:t xml:space="preserve">AT </w:t></w:r></w:ins><w:del w:id="498" w:author="Rivard, Christine" w:date="2015-03-17T09:43:00Z"><w:r><w:rPr><w:w w:val="105"/></w:rPr><w:delText>are</w:delText></w:r></w:del><w:del w:id="499" w:author="Rivard, Christine" w:date="2015-03-17T09:43:00Z"><w:r><w:rPr><w:spacing w:val="4"/><w:w w:val="105"/></w:rPr><w:delText xml:space="preserve"> </w:delText></w:r></w:del><w:ins w:id="500" w:author="Rivard, Christine" w:date="2015-03-17T09:43:00Z"><w:r><w:rPr><w:w w:val="105"/></w:rPr><w:t>use</w:t></w:r></w:ins><w:ins w:id="501" w:author="Rivard, Christine" w:date="2015-03-17T09:43:00Z"><w:r><w:rPr><w:spacing w:val="4"/><w:w w:val="105"/></w:rPr><w:t xml:space="preserve"> </w:t></w:r></w:ins><w:r><w:rPr><w:w w:val="105"/></w:rPr><w:t>well</w:t></w:r><w:r><w:rPr><w:spacing w:val="5"/><w:w w:val="105"/></w:rPr><w:t xml:space="preserve"> </w:t></w:r><w:r><w:rPr><w:w w:val="105"/></w:rPr><w:t>known</w:t></w:r><w:r><w:rPr><w:spacing w:val="4"/><w:w w:val="105"/></w:rPr><w:t xml:space="preserve"> </w:t></w:r><w:r><w:rPr><w:w w:val="105"/></w:rPr><w:t>and</w:t></w:r><w:r><w:rPr><w:spacing w:val="4"/><w:w w:val="105"/></w:rPr><w:t xml:space="preserve"> </w:t></w:r><w:r><w:rPr><w:w w:val="105"/></w:rPr><w:t>documented</w:t></w:r><w:r><w:rPr><w:spacing w:val="4"/><w:w w:val="105"/></w:rPr><w:t xml:space="preserve"> </w:t></w:r><w:r><w:rPr><w:spacing w:val="0"/><w:w w:val="105"/></w:rPr><w:t>techniques</w:t></w:r><w:ins w:id="502" w:author="Rivard, Christine" w:date="2015-03-17T09:43:00Z"><w:r><w:rPr><w:spacing w:val="0"/><w:w w:val="105"/></w:rPr><w:t>,</w:t></w:r></w:ins><w:r><w:rPr><w:spacing w:val="4"/><w:w w:val="105"/></w:rPr><w:t xml:space="preserve"> </w:t></w:r><w:r><w:rPr><w:w w:val="105"/></w:rPr><w:t>such</w:t></w:r><w:r><w:rPr><w:spacing w:val="5"/><w:w w:val="105"/></w:rPr><w:t xml:space="preserve"> </w:t></w:r><w:r><w:rPr><w:w w:val="105"/></w:rPr><w:t>as</w:t></w:r><w:r><w:rPr><w:spacing w:val="3"/><w:w w:val="105"/></w:rPr><w:t xml:space="preserve"> </w:t></w:r><w:ins w:id="503" w:author="Rivard, Christine" w:date="2015-03-17T09:43:00Z"><w:r><w:rPr><w:spacing w:val="3"/><w:w w:val="105"/></w:rPr><w:t xml:space="preserve">for </w:t></w:r></w:ins><w:r><w:rPr><w:w w:val="105"/></w:rPr><w:t>the</w:t></w:r><w:r><w:rPr><w:spacing w:val="5"/><w:w w:val="105"/></w:rPr><w:t xml:space="preserve"> </w:t></w:r><w:r><w:rPr><w:w w:val="105"/></w:rPr><w:t>estimation</w:t></w:r><w:r><w:rPr><w:spacing w:val="5"/><w:w w:val="105"/></w:rPr><w:t xml:space="preserve"> </w:t></w:r><w:r><w:rPr><w:w w:val="105"/></w:rPr><w:t>of</w:t></w:r><w:r><w:rPr><w:spacing w:val="4"/><w:w w:val="105"/></w:rPr><w:t xml:space="preserve"> </w:t></w:r><w:r><w:rPr><w:w w:val="105"/></w:rPr><w:t>missing</w:t></w:r><w:r><w:rPr><w:spacing w:val="4"/><w:w w:val="105"/></w:rPr><w:t xml:space="preserve"> </w:t></w:r><w:r><w:rPr><w:w w:val="105"/></w:rPr><w:t>daily</w:t></w:r><w:r><w:rPr><w:spacing w:val="4"/><w:w w:val="105"/></w:rPr><w:t xml:space="preserve"> </w:t></w:r><w:r><w:rPr><w:spacing w:val="0"/><w:w w:val="105"/></w:rPr><w:t>weather</w:t></w:r><w:r><w:rPr><w:spacing w:val="30"/><w:w w:val="110"/></w:rPr><w:t xml:space="preserve"> </w:t></w:r><w:r><w:rPr><w:w w:val="105"/></w:rPr><w:t>values</w:t></w:r><w:r><w:rPr><w:spacing w:val="9"/><w:w w:val="105"/></w:rPr><w:t xml:space="preserve"> </w:t></w:r><w:del w:id="504" w:author="Rivard, Christine" w:date="2015-03-17T09:43:00Z"><w:r><w:rPr><w:w w:val="105"/></w:rPr><w:delText>with</w:delText></w:r></w:del><w:del w:id="505" w:author="Rivard, Christine" w:date="2015-03-17T09:43:00Z"><w:r><w:rPr><w:spacing w:val="11"/><w:w w:val="105"/></w:rPr><w:delText xml:space="preserve"> </w:delText></w:r></w:del><w:del w:id="506" w:author="Rivard, Christine" w:date="2015-03-17T09:43:00Z"><w:r><w:rPr><w:w w:val="105"/></w:rPr><w:delText>the</w:delText></w:r></w:del><w:ins w:id="507" w:author="Rivard, Christine" w:date="2015-03-17T09:43:00Z"><w:r><w:rPr><w:w w:val="105"/></w:rPr><w:t>that</w:t></w:r></w:ins><w:r><w:rPr><w:spacing w:val="10"/><w:w w:val="105"/></w:rPr><w:t xml:space="preserve"> </w:t></w:r><w:del w:id="508" w:author="Rivard, Christine" w:date="2015-03-17T09:43:00Z"><w:r><w:rPr><w:w w:val="105"/></w:rPr><w:delText>use</w:delText></w:r></w:del><w:del w:id="509" w:author="Rivard, Christine" w:date="2015-03-17T09:43:00Z"><w:r><w:rPr><w:spacing w:val="10"/><w:w w:val="105"/></w:rPr><w:delText xml:space="preserve"> </w:delText></w:r></w:del><w:ins w:id="510" w:author="Rivard, Christine" w:date="2015-03-17T09:43:00Z"><w:r><w:rPr><w:w w:val="105"/></w:rPr><w:t>employs</w:t></w:r></w:ins><w:ins w:id="511" w:author="Rivard, Christine" w:date="2015-03-17T09:43:00Z"><w:r><w:rPr><w:spacing w:val="10"/><w:w w:val="105"/></w:rPr><w:t xml:space="preserve"> </w:t></w:r></w:ins><w:del w:id="512" w:author="Rivard, Christine" w:date="2015-03-17T09:43:00Z"><w:r><w:rPr><w:w w:val="105"/></w:rPr><w:delText>of</w:delText></w:r></w:del><w:r><w:rPr><w:spacing w:val="10"/><w:w w:val="105"/></w:rPr><w:t xml:space="preserve"> </w:t></w:r><w:r><w:rPr><w:w w:val="105"/></w:rPr><w:t>a</w:t></w:r><w:r><w:rPr><w:spacing w:val="11"/><w:w w:val="105"/></w:rPr><w:t xml:space="preserve"> </w:t></w:r><w:r><w:rPr><w:spacing w:val="0"/><w:w w:val="105"/></w:rPr><w:t>multiple</w:t></w:r><w:r><w:rPr><w:spacing w:val="10"/><w:w w:val="105"/></w:rPr><w:t xml:space="preserve"> </w:t></w:r><w:r><w:rPr><w:w w:val="105"/></w:rPr><w:t>regression</w:t></w:r><w:r><w:rPr><w:spacing w:val="10"/><w:w w:val="105"/></w:rPr><w:t xml:space="preserve"> </w:t></w:r><w:r><w:rPr><w:w w:val="105"/></w:rPr><w:t>model.</w:t></w:r><w:r><w:rPr><w:spacing w:val="34"/><w:w w:val="105"/></w:rPr><w:t xml:space="preserve"> </w:t></w:r><w:r><w:rPr><w:w w:val="105"/></w:rPr><w:t>Others</w:t></w:r><w:r><w:rPr><w:spacing w:val="10"/><w:w w:val="105"/></w:rPr><w:t xml:space="preserve"> </w:t></w:r><w:r><w:rPr><w:w w:val="105"/></w:rPr><w:t>are</w:t></w:r><w:r><w:rPr><w:spacing w:val="11"/><w:w w:val="105"/></w:rPr><w:t xml:space="preserve"> </w:t></w:r><w:r><w:rPr><w:w w:val="105"/></w:rPr><w:t>genuine</w:t></w:r><w:r><w:rPr><w:spacing w:val="10"/><w:w w:val="105"/></w:rPr><w:t xml:space="preserve"> </w:t></w:r><w:r><w:rPr><w:w w:val="105"/></w:rPr><w:t>improvements</w:t></w:r><w:r><w:rPr><w:spacing w:val="10"/><w:w w:val="105"/></w:rPr><w:t xml:space="preserve"> </w:t></w:r><w:r><w:rPr><w:w w:val="105"/></w:rPr><w:t>of</w:t></w:r><w:r><w:rPr><w:spacing w:val="10"/><w:w w:val="105"/></w:rPr><w:t xml:space="preserve"> </w:t></w:r><w:del w:id="513" w:author="Rivard, Christine" w:date="2015-03-17T09:44:00Z"><w:r><w:rPr><w:w w:val="105"/></w:rPr><w:delText>not</w:delText></w:r></w:del><w:del w:id="514" w:author="Rivard, Christine" w:date="2015-03-17T09:44:00Z"><w:r><w:rPr><w:spacing w:val="10"/><w:w w:val="105"/></w:rPr><w:delText xml:space="preserve"> </w:delText></w:r></w:del><w:del w:id="515" w:author="Rivard, Christine" w:date="2015-03-17T09:44:00Z"><w:r><w:rPr><w:w w:val="105"/></w:rPr><w:delText>well</w:delText></w:r></w:del><w:ins w:id="516" w:author="Rivard, Christine" w:date="2015-03-17T09:44:00Z"><w:r><w:rPr><w:w w:val="105"/></w:rPr><w:t>poorly</w:t></w:r></w:ins><w:r><w:rPr><w:spacing w:val="27"/><w:w w:val="98"/></w:rPr><w:t xml:space="preserve"> </w:t></w:r><w:r><w:rPr><w:w w:val="105"/></w:rPr><w:t>known</w:t></w:r><w:r><w:rPr><w:spacing w:val="13"/><w:w w:val="105"/></w:rPr><w:t xml:space="preserve"> </w:t></w:r><w:r><w:rPr><w:spacing w:val="0"/><w:w w:val="105"/></w:rPr><w:t>or</w:t></w:r><w:r><w:rPr><w:spacing w:val="14"/><w:w w:val="105"/></w:rPr><w:t xml:space="preserve"> </w:t></w:r><w:r><w:rPr><w:w w:val="105"/></w:rPr><w:t>used</w:t></w:r><w:r><w:rPr><w:spacing w:val="13"/><w:w w:val="105"/></w:rPr><w:t xml:space="preserve"> </w:t></w:r><w:r><w:rPr><w:w w:val="105"/></w:rPr><w:t>method,</w:t></w:r><w:r><w:rPr><w:spacing w:val="13"/><w:w w:val="105"/></w:rPr><w:t xml:space="preserve"> </w:t></w:r><w:r><w:rPr><w:w w:val="105"/></w:rPr><w:t>such</w:t></w:r><w:r><w:rPr><w:spacing w:val="14"/><w:w w:val="105"/></w:rPr><w:t xml:space="preserve"> </w:t></w:r><w:r><w:rPr><w:w w:val="105"/></w:rPr><w:t>as</w:t></w:r><w:r><w:rPr><w:spacing w:val="13"/><w:w w:val="105"/></w:rPr><w:t xml:space="preserve"> </w:t></w:r><w:ins w:id="517" w:author="Rivard, Christine" w:date="2015-03-17T09:45:00Z"><w:r><w:rPr><w:spacing w:val="13"/><w:w w:val="105"/></w:rPr><w:t xml:space="preserve">for </w:t></w:r></w:ins><w:r><w:rPr><w:w w:val="105"/></w:rPr><w:t>the</w:t></w:r><w:r><w:rPr><w:spacing w:val="14"/><w:w w:val="105"/></w:rPr><w:t xml:space="preserve"> </w:t></w:r><w:r><w:rPr><w:w w:val="105"/></w:rPr><w:t>estimation</w:t></w:r><w:r><w:rPr><w:spacing w:val="15"/><w:w w:val="105"/></w:rPr><w:t xml:space="preserve"> </w:t></w:r><w:r><w:rPr><w:w w:val="105"/></w:rPr><w:t>of</w:t></w:r><w:r><w:rPr><w:spacing w:val="13"/><w:w w:val="105"/></w:rPr><w:t xml:space="preserve"> </w:t></w:r><w:r><w:rPr><w:w w:val="105"/></w:rPr><w:t>groundwater</w:t></w:r><w:r><w:rPr><w:spacing w:val="14"/><w:w w:val="105"/></w:rPr><w:t xml:space="preserve"> </w:t></w:r><w:r><w:rPr><w:w w:val="105"/></w:rPr><w:t>recharge</w:t></w:r><w:r><w:rPr><w:spacing w:val="13"/><w:w w:val="105"/></w:rPr><w:t xml:space="preserve"> </w:t></w:r><w:del w:id="518" w:author="Rivard, Christine" w:date="2015-03-17T09:46:00Z"><w:r><w:rPr><w:w w:val="105"/></w:rPr><w:delText>using</w:delText></w:r></w:del><w:del w:id="519" w:author="Rivard, Christine" w:date="2015-03-17T09:46:00Z"><w:r><w:rPr><w:spacing w:val="13"/><w:w w:val="105"/></w:rPr><w:delText xml:space="preserve"> </w:delText></w:r></w:del><w:ins w:id="520" w:author="Rivard, Christine" w:date="2015-03-17T09:46:00Z"><w:r><w:rPr><w:w w:val="105"/></w:rPr><w:t>that uses</w:t></w:r></w:ins><w:ins w:id="521" w:author="Rivard, Christine" w:date="2015-03-17T09:46:00Z"><w:r><w:rPr><w:spacing w:val="13"/><w:w w:val="105"/></w:rPr><w:t xml:space="preserve"> </w:t></w:r></w:ins><w:r><w:rPr><w:w w:val="105"/></w:rPr><w:t>an</w:t></w:r><w:r><w:rPr><w:spacing w:val="14"/><w:w w:val="105"/></w:rPr><w:t xml:space="preserve"> </w:t></w:r><w:r><w:rPr><w:w w:val="105"/></w:rPr><w:t>approach</w:t></w:r><w:r><w:rPr><w:spacing w:val="14"/><w:w w:val="105"/></w:rPr><w:t xml:space="preserve"> </w:t></w:r><w:r><w:rPr><w:w w:val="105"/></w:rPr><w:t>based</w:t></w:r><w:r><w:rPr><w:spacing w:val="21"/><w:w w:val="105"/></w:rPr><w:t xml:space="preserve"> </w:t></w:r><w:r><w:rPr><w:w w:val="105"/></w:rPr><w:t>on</w:t></w:r><w:r><w:rPr><w:spacing w:val="35"/><w:w w:val="105"/></w:rPr><w:t xml:space="preserve"> </w:t></w:r><w:r><w:rPr><w:w w:val="105"/></w:rPr><w:t>the</w:t></w:r><w:r><w:rPr><w:spacing w:val="34"/><w:w w:val="105"/></w:rPr><w:t xml:space="preserve"> </w:t></w:r><w:r><w:rPr><w:w w:val="105"/></w:rPr><w:t>fitting</w:t></w:r><w:r><w:rPr><w:spacing w:val="36"/><w:w w:val="105"/></w:rPr><w:t xml:space="preserve"> </w:t></w:r><w:r><w:rPr><w:w w:val="105"/></w:rPr><w:t>of</w:t></w:r><w:r><w:rPr><w:spacing w:val="35"/><w:w w:val="105"/></w:rPr><w:t xml:space="preserve"> </w:t></w:r><w:r><w:rPr><w:w w:val="105"/></w:rPr><w:t>a</w:t></w:r><w:r><w:rPr><w:spacing w:val="35"/><w:w w:val="105"/></w:rPr><w:t xml:space="preserve"> </w:t></w:r><w:r><w:rPr><w:spacing w:val="0"/><w:w w:val="105"/></w:rPr><w:t>synthetic</w:t></w:r><w:r><w:rPr><w:spacing w:val="34"/><w:w w:val="105"/></w:rPr><w:t xml:space="preserve"> </w:t></w:r><w:r><w:rPr><w:w w:val="105"/></w:rPr><w:t>hydrograph</w:t></w:r><w:r><w:rPr><w:spacing w:val="34"/><w:w w:val="105"/></w:rPr><w:t xml:space="preserve"> </w:t></w:r><w:r><w:rPr><w:w w:val="105"/></w:rPr><w:t>to</w:t></w:r><w:r><w:rPr><w:spacing w:val="34"/><w:w w:val="105"/></w:rPr><w:t xml:space="preserve"> </w:t></w:r><w:del w:id="522" w:author="Rivard, Christine" w:date="2015-03-17T09:46:00Z"><w:r><w:rPr><w:w w:val="105"/></w:rPr><w:delText>real</w:delText></w:r></w:del><w:del w:id="523" w:author="Rivard, Christine" w:date="2015-03-17T09:46:00Z"><w:r><w:rPr><w:spacing w:val="35"/><w:w w:val="105"/></w:rPr><w:delText xml:space="preserve"> </w:delText></w:r></w:del><w:commentRangeStart w:id="13"/><w:r><w:rPr><w:w w:val="105"/></w:rPr><w:t>groundwater</w:t></w:r><w:ins w:id="524" w:author="Rivard, Christine" w:date="2015-03-17T09:46:00Z"><w:r><w:rPr><w:spacing w:val="35"/><w:w w:val="105"/></w:rPr><w:t>-</w:t></w:r></w:ins><w:del w:id="525" w:author="Rivard, Christine" w:date="2015-03-17T09:46:00Z"><w:r><w:rPr><w:spacing w:val="35"/><w:w w:val="105"/></w:rPr><w:delText xml:space="preserve"> </w:delText></w:r></w:del><w:r><w:rPr><w:spacing w:val="0"/><w:w w:val="105"/></w:rPr><w:t>level</w:t></w:r><w:r><w:rPr><w:spacing w:val="35"/><w:w w:val="105"/></w:rPr><w:t xml:space="preserve"> </w:t></w:r><w:r><w:rPr><w:w w:val="105"/></w:rPr><w:t>measurements</w:t></w:r><w:r><w:rPr><w:w w:val="105"/></w:rPr></w:r><w:commentRangeEnd w:id="13"/><w:r><w:commentReference w:id="13"/></w:r><w:r><w:rPr><w:w w:val="105"/></w:rPr><w:t>.</w:t></w:r><w:r><w:rPr><w:spacing w:val="9"/><w:w w:val="105"/></w:rPr><w:t xml:space="preserve"> </w:t></w:r><w:r><w:rPr><w:w w:val="105"/></w:rPr><w:t>Furthermore,</w:t></w:r><w:r><w:rPr><w:spacing w:val="24"/><w:w w:val="110"/></w:rPr><w:t xml:space="preserve"> </w:t></w:r><w:r><w:rPr><w:w w:val="105"/></w:rPr><w:t>WHAT</w:t></w:r><w:r><w:rPr><w:spacing w:val="27"/><w:w w:val="105"/></w:rPr><w:t xml:space="preserve"> </w:t></w:r><w:r><w:rPr><w:w w:val="105"/></w:rPr><w:t>has</w:t></w:r><w:r><w:rPr><w:spacing w:val="28"/><w:w w:val="105"/></w:rPr><w:t xml:space="preserve"> </w:t></w:r><w:r><w:rPr><w:w w:val="105"/></w:rPr><w:t>been</w:t></w:r><w:r><w:rPr><w:spacing w:val="28"/><w:w w:val="105"/></w:rPr><w:t xml:space="preserve"> </w:t></w:r><w:r><w:rPr><w:w w:val="105"/></w:rPr><w:t>design</w:t></w:r><w:ins w:id="526" w:author="Rivard, Christine" w:date="2015-03-17T09:48:00Z"><w:r><w:rPr><w:w w:val="105"/></w:rPr><w:t>ed</w:t></w:r></w:ins><w:r><w:rPr><w:spacing w:val="27"/><w:w w:val="105"/></w:rPr><w:t xml:space="preserve"> </w:t></w:r><w:r><w:rPr><w:w w:val="105"/></w:rPr><w:t>from</w:t></w:r><w:r><w:rPr><w:spacing w:val="28"/><w:w w:val="105"/></w:rPr><w:t xml:space="preserve"> </w:t></w:r><w:r><w:rPr><w:w w:val="105"/></w:rPr><w:t>the</w:t></w:r><w:r><w:rPr><w:spacing w:val="28"/><w:w w:val="105"/></w:rPr><w:t xml:space="preserve"> </w:t></w:r><w:r><w:rPr><w:w w:val="105"/></w:rPr><w:t>start</w:t></w:r><w:r><w:rPr><w:spacing w:val="29"/><w:w w:val="105"/></w:rPr><w:t xml:space="preserve"> </w:t></w:r><w:r><w:rPr><w:w w:val="105"/></w:rPr><w:t>to</w:t></w:r><w:r><w:rPr><w:spacing w:val="27"/><w:w w:val="105"/></w:rPr><w:t xml:space="preserve"> </w:t></w:r><w:r><w:rPr><w:w w:val="105"/></w:rPr><w:t>be</w:t></w:r><w:r><w:rPr><w:spacing w:val="28"/><w:w w:val="105"/></w:rPr><w:t xml:space="preserve"> </w:t></w:r><w:r><w:rPr><w:w w:val="105"/></w:rPr><w:t>modular,</w:t></w:r><w:r><w:rPr><w:spacing w:val="29"/><w:w w:val="105"/></w:rPr><w:t xml:space="preserve"> </w:t></w:r><w:del w:id="527" w:author="Rivard, Christine" w:date="2015-03-17T09:50:00Z"><w:r><w:rPr><w:w w:val="105"/></w:rPr><w:delText>meaning</w:delText></w:r></w:del><w:del w:id="528" w:author="Rivard, Christine" w:date="2015-03-17T09:50:00Z"><w:r><w:rPr><w:spacing w:val="28"/><w:w w:val="105"/></w:rPr><w:delText xml:space="preserve"> </w:delText></w:r></w:del><w:ins w:id="529" w:author="Rivard, Christine" w:date="2015-03-17T09:50:00Z"><w:r><w:rPr><w:w w:val="105"/></w:rPr><w:t>so</w:t></w:r></w:ins><w:ins w:id="530" w:author="Rivard, Christine" w:date="2015-03-17T09:50:00Z"><w:r><w:rPr><w:spacing w:val="28"/><w:w w:val="105"/></w:rPr><w:t xml:space="preserve"> </w:t></w:r></w:ins><w:r><w:rPr><w:w w:val="105"/></w:rPr><w:t>that</w:t></w:r><w:r><w:rPr><w:spacing w:val="27"/><w:w w:val="105"/></w:rPr><w:t xml:space="preserve"> </w:t></w:r><w:r><w:rPr><w:w w:val="105"/></w:rPr><w:t>it</w:t></w:r><w:r><w:rPr><w:spacing w:val="28"/><w:w w:val="105"/></w:rPr><w:t xml:space="preserve"> </w:t></w:r><w:r><w:rPr><w:w w:val="105"/></w:rPr><w:t>will</w:t></w:r><w:r><w:rPr><w:spacing w:val="29"/><w:w w:val="105"/></w:rPr><w:t xml:space="preserve"> </w:t></w:r><w:r><w:rPr><w:w w:val="105"/></w:rPr><w:t>be</w:t></w:r><w:r><w:rPr><w:spacing w:val="28"/><w:w w:val="105"/></w:rPr><w:t xml:space="preserve"> </w:t></w:r><w:r><w:rPr><w:w w:val="105"/></w:rPr><w:t>very</w:t></w:r><w:r><w:rPr><w:spacing w:val="27"/><w:w w:val="105"/></w:rPr><w:t xml:space="preserve"> </w:t></w:r><w:r><w:rPr><w:w w:val="105"/></w:rPr><w:t>easy</w:t></w:r><w:r><w:rPr><w:spacing w:val="28"/><w:w w:val="105"/></w:rPr><w:t xml:space="preserve"> </w:t></w:r><w:r><w:rPr><w:w w:val="105"/></w:rPr><w:t>to</w:t></w:r><w:r><w:rPr><w:spacing w:val="28"/><w:w w:val="105"/></w:rPr><w:t xml:space="preserve"> </w:t></w:r><w:r><w:rPr><w:w w:val="105"/></w:rPr><w:t>add</w:t></w:r><w:r><w:rPr><w:w w:val="110"/></w:rPr><w:t xml:space="preserve"> </w:t></w:r><w:r><w:rPr><w:w w:val="105"/></w:rPr><w:t>more</w:t></w:r><w:r><w:rPr><w:spacing w:val="10"/><w:w w:val="105"/></w:rPr><w:t xml:space="preserve"> </w:t></w:r><w:r><w:rPr><w:w w:val="105"/></w:rPr><w:t>tools</w:t></w:r><w:r><w:rPr><w:spacing w:val="12"/><w:w w:val="105"/></w:rPr><w:t xml:space="preserve"> </w:t></w:r><w:r><w:rPr><w:w w:val="105"/></w:rPr><w:t>in</w:t></w:r><w:r><w:rPr><w:spacing w:val="11"/><w:w w:val="105"/></w:rPr><w:t xml:space="preserve"> </w:t></w:r><w:r><w:rPr><w:w w:val="105"/></w:rPr><w:t>the</w:t></w:r><w:r><w:rPr><w:spacing w:val="12"/><w:w w:val="105"/></w:rPr><w:t xml:space="preserve"> </w:t></w:r><w:r><w:rPr><w:w w:val="105"/></w:rPr><w:t>future</w:t></w:r><w:r><w:rPr><w:spacing w:val="11"/><w:w w:val="105"/></w:rPr><w:t xml:space="preserve"> </w:t></w:r><w:r><w:rPr><w:w w:val="105"/></w:rPr><w:t>to</w:t></w:r><w:r><w:rPr><w:spacing w:val="12"/><w:w w:val="105"/></w:rPr><w:t xml:space="preserve"> </w:t></w:r><w:r><w:rPr><w:w w:val="105"/></w:rPr><w:t>expand</w:t></w:r><w:r><w:rPr><w:spacing w:val="11"/><w:w w:val="105"/></w:rPr><w:t xml:space="preserve"> </w:t></w:r><w:r><w:rPr><w:w w:val="105"/></w:rPr><w:t>the</w:t></w:r><w:r><w:rPr><w:spacing w:val="12"/><w:w w:val="105"/></w:rPr><w:t xml:space="preserve"> </w:t></w:r><w:r><w:rPr><w:w w:val="105"/></w:rPr><w:t>possibilities</w:t></w:r><w:r><w:rPr><w:spacing w:val="11"/><w:w w:val="105"/></w:rPr><w:t xml:space="preserve"> </w:t></w:r><w:r><w:rPr><w:w w:val="105"/></w:rPr><w:t>of</w:t></w:r><w:r><w:rPr><w:spacing w:val="11"/><w:w w:val="105"/></w:rPr><w:t xml:space="preserve"> </w:t></w:r><w:r><w:rPr><w:w w:val="105"/></w:rPr><w:t>this</w:t></w:r><w:r><w:rPr><w:spacing w:val="12"/><w:w w:val="105"/></w:rPr><w:t xml:space="preserve"> </w:t></w:r><w:r><w:rPr><w:w w:val="105"/></w:rPr><w:t>software.</w:t></w:r></w:p><w:p><w:pPr><w:sectPr><w:type w:val="nextPage"/><w:pgSz w:w="12240" w:h="15840"/><w:pgMar w:left="1000" w:right="980" w:header="0" w:top="1060" w:footer="0" w:bottom="700" w:gutter="0"/><w:pgNumType w:fmt="decimal"/><w:formProt w:val="false"/><w:textDirection w:val="lrTb"/><w:docGrid w:type="default" w:linePitch="240" w:charSpace="4294965247"/></w:sectPr><w:pStyle w:val="TextBody"/><w:spacing w:lineRule="auto" w:line="249"/><w:ind w:left="133" w:right="120" w:firstLine="351"/><w:jc w:val="both"/><w:rPr></w:rPr></w:pPr><w:r><w:rPr><w:w w:val="105"/></w:rPr><w:t>The</w:t></w:r><w:r><w:rPr><w:spacing w:val="25"/><w:w w:val="105"/></w:rPr><w:t xml:space="preserve"> </w:t></w:r><w:r><w:rPr><w:w w:val="105"/></w:rPr><w:t>strength</w:t></w:r><w:r><w:rPr><w:spacing w:val="26"/><w:w w:val="105"/></w:rPr><w:t xml:space="preserve"> </w:t></w:r><w:r><w:rPr><w:w w:val="105"/></w:rPr><w:t>of</w:t></w:r><w:r><w:rPr><w:spacing w:val="25"/><w:w w:val="105"/></w:rPr><w:t xml:space="preserve"> </w:t></w:r><w:r><w:rPr><w:w w:val="105"/></w:rPr><w:t>WHAT</w:t></w:r><w:r><w:rPr><w:spacing w:val="25"/><w:w w:val="105"/></w:rPr><w:t xml:space="preserve"> </w:t></w:r><w:r><w:rPr><w:w w:val="105"/></w:rPr><w:t>lies</w:t></w:r><w:r><w:rPr><w:spacing w:val="25"/><w:w w:val="105"/></w:rPr><w:t xml:space="preserve"> </w:t></w:r><w:r><w:rPr><w:w w:val="105"/></w:rPr><w:t>not</w:t></w:r><w:r><w:rPr><w:spacing w:val="25"/><w:w w:val="105"/></w:rPr><w:t xml:space="preserve"> </w:t></w:r><w:r><w:rPr><w:w w:val="105"/></w:rPr><w:t>only</w:t></w:r><w:r><w:rPr><w:spacing w:val="25"/><w:w w:val="105"/></w:rPr><w:t xml:space="preserve"> </w:t></w:r><w:r><w:rPr><w:w w:val="105"/></w:rPr><w:t>in</w:t></w:r><w:r><w:rPr><w:spacing w:val="25"/><w:w w:val="105"/></w:rPr><w:t xml:space="preserve"> </w:t></w:r><w:r><w:rPr><w:w w:val="105"/></w:rPr><w:t>its</w:t></w:r><w:r><w:rPr><w:spacing w:val="25"/><w:w w:val="105"/></w:rPr><w:t xml:space="preserve"> </w:t></w:r><w:r><w:rPr><w:w w:val="105"/></w:rPr><w:t>various</w:t></w:r><w:r><w:rPr><w:spacing w:val="25"/><w:w w:val="105"/></w:rPr><w:t xml:space="preserve"> </w:t></w:r><w:r><w:rPr><w:w w:val="105"/></w:rPr><w:t>tools,</w:t></w:r><w:r><w:rPr><w:spacing w:val="25"/><w:w w:val="105"/></w:rPr><w:t xml:space="preserve"> </w:t></w:r><w:r><w:rPr><w:w w:val="105"/></w:rPr><w:t>but</w:t></w:r><w:r><w:rPr><w:spacing w:val="25"/><w:w w:val="105"/></w:rPr><w:t xml:space="preserve"> </w:t></w:r><w:r><w:rPr><w:w w:val="105"/></w:rPr><w:t>in</w:t></w:r><w:r><w:rPr><w:spacing w:val="25"/><w:w w:val="105"/></w:rPr><w:t xml:space="preserve"> </w:t></w:r><w:r><w:rPr><w:w w:val="105"/></w:rPr><w:t>the</w:t></w:r><w:r><w:rPr><w:spacing w:val="25"/><w:w w:val="105"/></w:rPr><w:t xml:space="preserve"> </w:t></w:r><w:r><w:rPr><w:w w:val="105"/></w:rPr><w:t>integration</w:t></w:r><w:r><w:rPr><w:spacing w:val="24"/><w:w w:val="105"/></w:rPr><w:t xml:space="preserve"> </w:t></w:r><w:r><w:rPr><w:w w:val="105"/></w:rPr><w:t>of</w:t></w:r><w:r><w:rPr><w:spacing w:val="25"/><w:w w:val="105"/></w:rPr><w:t xml:space="preserve"> </w:t></w:r><w:r><w:rPr><w:w w:val="105"/></w:rPr><w:t>these</w:t></w:r><w:r><w:rPr><w:spacing w:val="24"/><w:w w:val="105"/></w:rPr><w:t xml:space="preserve"> </w:t></w:r><w:r><w:rPr><w:w w:val="105"/></w:rPr><w:t>into</w:t></w:r><w:r><w:rPr><w:w w:val="109"/></w:rPr><w:t xml:space="preserve"> </w:t></w:r><w:r><w:rPr><w:w w:val="105"/></w:rPr><w:t>a</w:t></w:r><w:r><w:rPr><w:spacing w:val="21"/><w:w w:val="105"/></w:rPr><w:t xml:space="preserve"> </w:t></w:r><w:r><w:rPr><w:w w:val="105"/></w:rPr><w:t>complete</w:t></w:r><w:r><w:rPr><w:spacing w:val="22"/><w:w w:val="105"/></w:rPr><w:t xml:space="preserve"> </w:t></w:r><w:r><w:rPr><w:w w:val="105"/></w:rPr><w:t>functional</w:t></w:r><w:r><w:rPr><w:spacing w:val="23"/><w:w w:val="105"/></w:rPr><w:t xml:space="preserve"> </w:t></w:r><w:r><w:rPr><w:w w:val="105"/></w:rPr><w:t>workflow</w:t></w:r><w:r><w:rPr><w:spacing w:val="22"/><w:w w:val="105"/></w:rPr><w:t xml:space="preserve"> </w:t></w:r><w:r><w:rPr><w:w w:val="105"/></w:rPr><w:t>for</w:t></w:r><w:r><w:rPr><w:spacing w:val="23"/><w:w w:val="105"/></w:rPr><w:t xml:space="preserve"> </w:t></w:r><w:r><w:rPr><w:w w:val="105"/></w:rPr><w:t>the</w:t></w:r><w:r><w:rPr><w:spacing w:val="21"/><w:w w:val="105"/></w:rPr><w:t xml:space="preserve"> </w:t></w:r><w:r><w:rPr><w:w w:val="105"/></w:rPr><w:t>interpretation</w:t></w:r><w:r><w:rPr><w:spacing w:val="21"/><w:w w:val="105"/></w:rPr><w:t xml:space="preserve"> </w:t></w:r><w:r><w:rPr><w:w w:val="105"/></w:rPr><w:t>of</w:t></w:r><w:r><w:rPr><w:spacing w:val="21"/><w:w w:val="105"/></w:rPr><w:t xml:space="preserve"> </w:t></w:r><w:r><w:rPr><w:w w:val="105"/></w:rPr><w:t>water</w:t></w:r><w:ins w:id="531" w:author="Rivard, Christine" w:date="2015-03-17T09:51:00Z"><w:r><w:rPr><w:spacing w:val="23"/><w:w w:val="105"/></w:rPr><w:t>-</w:t></w:r></w:ins><w:del w:id="532" w:author="Rivard, Christine" w:date="2015-03-17T09:51:00Z"><w:r><w:rPr><w:spacing w:val="23"/><w:w w:val="105"/></w:rPr><w:delText xml:space="preserve"> </w:delText></w:r></w:del><w:r><w:rPr><w:w w:val="105"/></w:rPr><w:t>level</w:t></w:r><w:r><w:rPr><w:spacing w:val="21"/><w:w w:val="105"/></w:rPr><w:t xml:space="preserve"> </w:t></w:r><w:r><w:rPr><w:w w:val="105"/></w:rPr><w:t>time</w:t></w:r><w:ins w:id="533" w:author="Rivard, Christine" w:date="2015-03-17T09:51:00Z"><w:r><w:rPr><w:spacing w:val="22"/><w:w w:val="105"/></w:rPr><w:t>-</w:t></w:r></w:ins><w:del w:id="534" w:author="Rivard, Christine" w:date="2015-03-17T09:51:00Z"><w:r><w:rPr><w:spacing w:val="22"/><w:w w:val="105"/></w:rPr><w:delText xml:space="preserve"> </w:delText></w:r></w:del><w:r><w:rPr><w:w w:val="105"/></w:rPr><w:t>series.</w:t></w:r><w:r><w:rPr><w:spacing w:val="61"/><w:w w:val="105"/></w:rPr><w:t xml:space="preserve"> </w:t></w:r><w:r><w:rPr><w:w w:val="105"/></w:rPr><w:t>This</w:t></w:r><w:r><w:rPr><w:spacing w:val="22"/><w:w w:val="105"/></w:rPr><w:t xml:space="preserve"> </w:t></w:r><w:r><w:rPr><w:w w:val="105"/></w:rPr><w:t>workflow</w:t></w:r><w:r><w:rPr></w:rPr><w:t xml:space="preserve"> </w:t></w:r><w:r><w:rPr><w:w w:val="105"/></w:rPr><w:t>is</w:t></w:r><w:r><w:rPr><w:spacing w:val="36"/><w:w w:val="105"/></w:rPr><w:t xml:space="preserve"> </w:t></w:r><w:r><w:rPr><w:w w:val="105"/></w:rPr><w:t>presented</w:t></w:r><w:r><w:rPr><w:spacing w:val="37"/><w:w w:val="105"/></w:rPr><w:t xml:space="preserve"> </w:t></w:r><w:r><w:rPr><w:w w:val="105"/></w:rPr><w:t>in</w:t></w:r><w:r><w:rPr><w:spacing w:val="37"/><w:w w:val="105"/></w:rPr><w:t xml:space="preserve"> </w:t></w:r><w:r><w:rPr><w:w w:val="105"/></w:rPr><w:t>Figure</w:t></w:r><w:r><w:rPr><w:spacing w:val="38"/><w:w w:val="105"/></w:rPr><w:t xml:space="preserve"> </w:t></w:r><w:hyperlink w:anchor="_bookmark8"><w:r><w:rPr><w:rStyle w:val="InternetLink"/><w:spacing w:val="0"/><w:w w:val="105"/></w:rPr><w:t>1.3.</w:t></w:r></w:hyperlink><w:r><w:rPr><w:spacing w:val="35"/><w:w w:val="105"/></w:rPr><w:t xml:space="preserve"> </w:t></w:r><w:r><w:rPr><w:w w:val="105"/></w:rPr><w:t>By</w:t></w:r><w:r><w:rPr><w:spacing w:val="37"/><w:w w:val="105"/></w:rPr><w:t xml:space="preserve"> </w:t></w:r><w:r><w:rPr><w:w w:val="105"/></w:rPr><w:t>providing</w:t></w:r><w:r><w:rPr><w:spacing w:val="37"/><w:w w:val="105"/></w:rPr><w:t xml:space="preserve"> </w:t></w:r><w:r><w:rPr><w:w w:val="105"/></w:rPr><w:t>a</w:t></w:r><w:r><w:rPr><w:spacing w:val="37"/><w:w w:val="105"/></w:rPr><w:t xml:space="preserve"> </w:t></w:r><w:r><w:rPr><w:w w:val="105"/></w:rPr><w:t>unique</w:t></w:r><w:r><w:rPr><w:spacing w:val="36"/><w:w w:val="105"/></w:rPr><w:t xml:space="preserve"> </w:t></w:r><w:r><w:rPr><w:w w:val="105"/></w:rPr><w:t>centralized</w:t></w:r><w:r><w:rPr><w:spacing w:val="38"/><w:w w:val="105"/></w:rPr><w:t xml:space="preserve"> </w:t></w:r><w:r><w:rPr><w:w w:val="105"/></w:rPr><w:t>environment</w:t></w:r><w:r><w:rPr><w:spacing w:val="38"/><w:w w:val="105"/></w:rPr><w:t xml:space="preserve"> </w:t></w:r><w:r><w:rPr><w:w w:val="105"/></w:rPr><w:t>where</w:t></w:r><w:r><w:rPr><w:spacing w:val="38"/><w:w w:val="105"/></w:rPr><w:t xml:space="preserve"> </w:t></w:r><w:r><w:rPr><w:w w:val="105"/></w:rPr><w:t>data</w:t></w:r><w:r><w:rPr><w:spacing w:val="37"/><w:w w:val="105"/></w:rPr><w:t xml:space="preserve"> </w:t></w:r><w:r><w:rPr><w:w w:val="105"/></w:rPr><w:t>can</w:t></w:r><w:r><w:rPr><w:spacing w:val="37"/><w:w w:val="105"/></w:rPr><w:t xml:space="preserve"> </w:t></w:r><w:r><w:rPr><w:w w:val="105"/></w:rPr><w:t>be</w:t></w:r><w:r><w:rPr><w:spacing w:val="23"/><w:w w:val="105"/></w:rPr><w:t xml:space="preserve"> </w:t></w:r><w:r><w:rPr><w:w w:val="105"/></w:rPr><w:t>processed,</w:t></w:r><w:r><w:rPr><w:spacing w:val="22"/><w:w w:val="105"/></w:rPr><w:t xml:space="preserve"> </w:t></w:r><w:r><w:rPr><w:w w:val="105"/></w:rPr><w:t>explored</w:t></w:r><w:r><w:rPr><w:spacing w:val="25"/><w:w w:val="105"/></w:rPr><w:t xml:space="preserve"> </w:t></w:r><w:r><w:rPr><w:w w:val="105"/></w:rPr><w:t>and</w:t></w:r><w:r><w:rPr><w:spacing w:val="24"/><w:w w:val="105"/></w:rPr><w:t xml:space="preserve"> </w:t></w:r><w:r><w:rPr><w:w w:val="105"/></w:rPr><w:t>analyzed,</w:t></w:r><w:r><w:rPr><w:spacing w:val="24"/><w:w w:val="105"/></w:rPr><w:t xml:space="preserve"> </w:t></w:r><w:r><w:rPr><w:w w:val="105"/></w:rPr><w:t>a</w:t></w:r><w:r><w:rPr><w:spacing w:val="24"/><w:w w:val="105"/></w:rPr><w:t xml:space="preserve"> </w:t></w:r><w:r><w:rPr><w:w w:val="105"/></w:rPr><w:t>lot</w:t></w:r><w:r><w:rPr><w:spacing w:val="24"/><w:w w:val="105"/></w:rPr><w:t xml:space="preserve"> </w:t></w:r><w:r><w:rPr><w:w w:val="105"/></w:rPr><w:t>of</w:t></w:r><w:r><w:rPr><w:spacing w:val="24"/><w:w w:val="105"/></w:rPr><w:t xml:space="preserve"> </w:t></w:r><w:r><w:rPr><w:w w:val="105"/></w:rPr><w:t>data</w:t></w:r><w:r><w:rPr><w:spacing w:val="24"/><w:w w:val="105"/></w:rPr><w:t xml:space="preserve"> </w:t></w:r><w:r><w:rPr><w:spacing w:val="0"/><w:w w:val="105"/></w:rPr><w:t>manipulation</w:t></w:r><w:r><w:rPr><w:spacing w:val="24"/><w:w w:val="105"/></w:rPr><w:t xml:space="preserve"> </w:t></w:r><w:r><w:rPr><w:w w:val="105"/></w:rPr><w:t>and</w:t></w:r><w:r><w:rPr><w:spacing w:val="24"/><w:w w:val="105"/></w:rPr><w:t xml:space="preserve"> </w:t></w:r><w:r><w:rPr><w:w w:val="105"/></w:rPr><w:t>time</w:t></w:r><w:r><w:rPr><w:spacing w:val="24"/><w:w w:val="105"/></w:rPr><w:t xml:space="preserve"> </w:t></w:r><w:r><w:rPr><w:w w:val="105"/></w:rPr><w:t>can</w:t></w:r><w:r><w:rPr><w:spacing w:val="24"/><w:w w:val="105"/></w:rPr><w:t xml:space="preserve"> </w:t></w:r><w:r><w:rPr><w:w w:val="105"/></w:rPr><w:t>be</w:t></w:r><w:r><w:rPr><w:spacing w:val="24"/><w:w w:val="105"/></w:rPr><w:t xml:space="preserve"> </w:t></w:r><w:r><w:rPr><w:w w:val="105"/></w:rPr><w:t>saved.</w:t></w:r><w:r><w:rPr><w:spacing w:val="56"/><w:w w:val="105"/></w:rPr><w:t xml:space="preserve"> </w:t></w:r><w:r><w:rPr><w:w w:val="105"/></w:rPr><w:t>Moreover,</w:t></w:r><w:r><w:rPr><w:spacing w:val="22"/><w:w w:val="104"/></w:rPr><w:t xml:space="preserve"> </w:t></w:r><w:r><w:rPr><w:w w:val="105"/></w:rPr><w:t>the</w:t></w:r><w:r><w:rPr><w:spacing w:val="11"/><w:w w:val="105"/></w:rPr><w:t xml:space="preserve"> </w:t></w:r><w:r><w:rPr><w:w w:val="105"/></w:rPr><w:t>interpretation</w:t></w:r><w:r><w:rPr><w:spacing w:val="11"/><w:w w:val="105"/></w:rPr><w:t xml:space="preserve"> </w:t></w:r><w:r><w:rPr><w:w w:val="105"/></w:rPr><w:t>of</w:t></w:r><w:r><w:rPr><w:spacing w:val="11"/><w:w w:val="105"/></w:rPr><w:t xml:space="preserve"> </w:t></w:r><w:r><w:rPr><w:w w:val="105"/></w:rPr><w:t>the</w:t></w:r><w:r><w:rPr><w:spacing w:val="12"/><w:w w:val="105"/></w:rPr><w:t xml:space="preserve"> </w:t></w:r><w:r><w:rPr><w:w w:val="105"/></w:rPr><w:t>data</w:t></w:r><w:r><w:rPr><w:spacing w:val="11"/><w:w w:val="105"/></w:rPr><w:t xml:space="preserve"> </w:t></w:r><w:r><w:rPr><w:w w:val="105"/></w:rPr><w:t>is</w:t></w:r><w:r><w:rPr><w:spacing w:val="12"/><w:w w:val="105"/></w:rPr><w:t xml:space="preserve"> </w:t></w:r><w:ins w:id="535" w:author="Rivard, Christine" w:date="2015-03-17T09:52:00Z"><w:r><w:rPr><w:w w:val="105"/></w:rPr><w:t xml:space="preserve">greatly </w:t></w:r></w:ins><w:r><w:rPr><w:w w:val="105"/></w:rPr><w:t>facilitated</w:t></w:r><w:del w:id="536" w:author="Rivard, Christine" w:date="2015-03-17T09:52:00Z"><w:r><w:rPr><w:spacing w:val="12"/><w:w w:val="105"/></w:rPr><w:delText xml:space="preserve"> </w:delText></w:r></w:del><w:del w:id="537" w:author="Rivard, Christine" w:date="2015-03-17T09:52:00Z"><w:r><w:rPr><w:w w:val="105"/></w:rPr><w:delText>greatly,</w:delText></w:r></w:del><w:del w:id="538" w:author="Rivard, Christine" w:date="2015-03-17T09:52:00Z"><w:r><w:rPr><w:spacing w:val="12"/><w:w w:val="105"/></w:rPr><w:delText xml:space="preserve"> </w:delText></w:r></w:del><w:del w:id="539" w:author="Rivard, Christine" w:date="2015-03-17T09:52:00Z"><w:r><w:rPr><w:w w:val="105"/></w:rPr><w:delText>thanks</w:delText></w:r></w:del><w:del w:id="540" w:author="Rivard, Christine" w:date="2015-03-17T09:52:00Z"><w:r><w:rPr><w:spacing w:val="11"/><w:w w:val="105"/></w:rPr><w:delText xml:space="preserve"> </w:delText></w:r></w:del><w:del w:id="541" w:author="Rivard, Christine" w:date="2015-03-17T09:52:00Z"><w:r><w:rPr><w:w w:val="105"/></w:rPr><w:delText>to</w:delText></w:r></w:del><w:ins w:id="542" w:author="Rivard, Christine" w:date="2015-03-17T09:52:00Z"><w:r><w:rPr><w:w w:val="105"/></w:rPr><w:t xml:space="preserve"> </w:t></w:r></w:ins><w:ins w:id="543" w:author="Rivard, Christine" w:date="2015-03-17T09:53:00Z"><w:r><w:rPr><w:w w:val="105"/></w:rPr><w:t>due to the implementation of a</w:t></w:r></w:ins><w:del w:id="544" w:author="Rivard, Christine" w:date="2015-03-17T09:53:00Z"><w:r><w:rPr><w:spacing w:val="12"/><w:w w:val="105"/></w:rPr><w:delText xml:space="preserve"> </w:delText></w:r></w:del><w:del w:id="545" w:author="Rivard, Christine" w:date="2015-03-17T09:53:00Z"><w:r><w:rPr><w:w w:val="105"/></w:rPr><w:delText>the</w:delText></w:r></w:del><w:r><w:rPr><w:spacing w:val="11"/><w:w w:val="105"/></w:rPr><w:t xml:space="preserve"> </w:t></w:r><w:r><w:rPr><w:w w:val="105"/></w:rPr><w:t>dynamical</w:t></w:r><w:r><w:rPr><w:spacing w:val="11"/><w:w w:val="105"/></w:rPr><w:t xml:space="preserve"> </w:t></w:r><w:r><w:rPr><w:w w:val="105"/></w:rPr><w:t>graphical</w:t></w:r><w:r><w:rPr><w:spacing w:val="12"/><w:w w:val="105"/></w:rPr><w:t xml:space="preserve"> </w:t></w:r><w:r><w:rPr><w:w w:val="105"/></w:rPr><w:t>environment</w:t></w:r><w:del w:id="546" w:author="Rivard, Christine" w:date="2015-03-17T09:53:00Z"><w:r><w:rPr><w:w w:val="103"/></w:rPr><w:delText xml:space="preserve"> </w:delText></w:r></w:del><w:del w:id="547" w:author="Rivard, Christine" w:date="2015-03-17T09:53:00Z"><w:r><w:rPr><w:w w:val="105"/></w:rPr><w:delText>that</w:delText></w:r></w:del><w:del w:id="548" w:author="Rivard, Christine" w:date="2015-03-17T09:53:00Z"><w:r><w:rPr><w:spacing w:val="4"/><w:w w:val="105"/></w:rPr><w:delText xml:space="preserve"> </w:delText></w:r></w:del><w:del w:id="549" w:author="Rivard, Christine" w:date="2015-03-17T09:53:00Z"><w:r><w:rPr><w:w w:val="105"/></w:rPr><w:delText>is</w:delText></w:r></w:del><w:del w:id="550" w:author="Rivard, Christine" w:date="2015-03-17T09:53:00Z"><w:r><w:rPr><w:spacing w:val="4"/><w:w w:val="105"/></w:rPr><w:delText xml:space="preserve"> </w:delText></w:r></w:del><w:del w:id="551" w:author="Rivard, Christine" w:date="2015-03-17T09:53:00Z"><w:r><w:rPr><w:w w:val="105"/></w:rPr><w:delText>provided</w:delText></w:r></w:del><w:del w:id="552" w:author="Rivard, Christine" w:date="2015-03-17T09:53:00Z"><w:r><w:rPr><w:spacing w:val="4"/><w:w w:val="105"/></w:rPr><w:delText xml:space="preserve"> </w:delText></w:r></w:del><w:del w:id="553" w:author="Rivard, Christine" w:date="2015-03-17T09:53:00Z"><w:r><w:rPr><w:w w:val="105"/></w:rPr><w:delText>within</w:delText></w:r></w:del><w:del w:id="554" w:author="Rivard, Christine" w:date="2015-03-17T09:53:00Z"><w:r><w:rPr><w:spacing w:val="5"/><w:w w:val="105"/></w:rPr><w:delText xml:space="preserve"> </w:delText></w:r></w:del><w:del w:id="555" w:author="Rivard, Christine" w:date="2015-03-17T09:53:00Z"><w:r><w:rPr><w:w w:val="105"/></w:rPr><w:delText>the</w:delText></w:r></w:del><w:del w:id="556" w:author="Rivard, Christine" w:date="2015-03-17T09:53:00Z"><w:r><w:rPr><w:spacing w:val="4"/><w:w w:val="105"/></w:rPr><w:delText xml:space="preserve"> </w:delText></w:r></w:del><w:del w:id="557" w:author="Rivard, Christine" w:date="2015-03-17T09:53:00Z"><w:r><w:rPr><w:w w:val="105"/></w:rPr><w:delText>software</w:delText></w:r></w:del><w:r><w:rPr><w:w w:val="105"/></w:rPr><w:t>.</w:t></w:r><w:r><w:rPr><w:spacing w:val="28"/><w:w w:val="105"/></w:rPr><w:t xml:space="preserve"> </w:t></w:r><w:r><w:rPr><w:w w:val="105"/></w:rPr><w:t>This</w:t></w:r><w:r><w:rPr><w:spacing w:val="4"/><w:w w:val="105"/></w:rPr><w:t xml:space="preserve"> </w:t></w:r><w:r><w:rPr><w:w w:val="105"/></w:rPr><w:t>is</w:t></w:r><w:r><w:rPr><w:spacing w:val="5"/><w:w w:val="105"/></w:rPr><w:t xml:space="preserve"> </w:t></w:r><w:r><w:rPr><w:w w:val="105"/></w:rPr><w:t>a</w:t></w:r><w:r><w:rPr><w:spacing w:val="4"/><w:w w:val="105"/></w:rPr><w:t xml:space="preserve"> </w:t></w:r><w:r><w:rPr><w:w w:val="105"/></w:rPr><w:t>significant</w:t></w:r><w:r><w:rPr><w:spacing w:val="5"/><w:w w:val="105"/></w:rPr><w:t xml:space="preserve"> </w:t></w:r><w:r><w:rPr><w:spacing w:val="0"/><w:w w:val="105"/></w:rPr><w:t>improvement</w:t></w:r><w:r><w:rPr><w:spacing w:val="4"/><w:w w:val="105"/></w:rPr><w:t xml:space="preserve"> </w:t></w:r><w:r><w:rPr><w:w w:val="105"/></w:rPr><w:t>over</w:t></w:r><w:r><w:rPr><w:spacing w:val="5"/><w:w w:val="105"/></w:rPr><w:t xml:space="preserve"> </w:t></w:r><w:del w:id="558" w:author="Rivard, Christine" w:date="2015-03-17T09:54:00Z"><w:commentRangeStart w:id="14"/><w:r><w:rPr><w:w w:val="105"/></w:rPr><w:delText>the</w:delText></w:r></w:del><w:del w:id="559" w:author="Rivard, Christine" w:date="2015-03-17T09:54:00Z"><w:r><w:rPr><w:spacing w:val="4"/><w:w w:val="105"/></w:rPr><w:delText xml:space="preserve"> </w:delText></w:r></w:del><w:del w:id="560" w:author="Rivard, Christine" w:date="2015-03-17T09:54:00Z"><w:r><w:rPr><w:w w:val="105"/></w:rPr><w:delText>use</w:delText></w:r></w:del><w:del w:id="561" w:author="Rivard, Christine" w:date="2015-03-17T09:54:00Z"><w:r><w:rPr><w:spacing w:val="4"/><w:w w:val="105"/></w:rPr><w:delText xml:space="preserve"> </w:delText></w:r></w:del><w:del w:id="562" w:author="Rivard, Christine" w:date="2015-03-17T09:54:00Z"><w:r><w:rPr><w:w w:val="105"/></w:rPr><w:delText>of</w:delText></w:r></w:del><w:del w:id="563" w:author="Rivard, Christine" w:date="2015-03-17T09:54:00Z"><w:r><w:rPr><w:spacing w:val="5"/><w:w w:val="105"/></w:rPr><w:delText xml:space="preserve"> </w:delText></w:r></w:del><w:commentRangeStart w:id="15"/><w:r><w:rPr><w:w w:val="105"/></w:rPr><w:t>fragmented</w:t></w:r><w:r><w:rPr><w:w w:val="105"/></w:rPr></w:r><w:commentRangeEnd w:id="15"/><w:r><w:commentReference w:id="15"/></w:r><w:r><w:rPr><w:spacing w:val="20"/><w:w w:val="103"/></w:rPr><w:t xml:space="preserve"> </w:t></w:r><w:r><w:rPr><w:w w:val="105"/></w:rPr><w:t>tools</w:t></w:r><w:del w:id="564" w:author="Rivard, Christine" w:date="2015-03-17T09:55:00Z"><w:r><w:rPr><w:spacing w:val="12"/><w:w w:val="105"/></w:rPr><w:delText xml:space="preserve"> </w:delText></w:r></w:del><w:del w:id="565" w:author="Rivard, Christine" w:date="2015-03-17T09:55:00Z"><w:r><w:rPr><w:w w:val="105"/></w:rPr><w:delText>and</w:delText></w:r></w:del><w:del w:id="566" w:author="Rivard, Christine" w:date="2015-03-17T09:55:00Z"><w:r><w:rPr><w:spacing w:val="13"/><w:w w:val="105"/></w:rPr><w:delText xml:space="preserve"> </w:delText></w:r></w:del><w:del w:id="567" w:author="Rivard, Christine" w:date="2015-03-17T09:55:00Z"><w:r><w:rPr><w:spacing w:val="0"/><w:w w:val="105"/></w:rPr><w:delText>methods</w:delText></w:r></w:del><w:r><w:rPr><w:spacing w:val="0"/><w:w w:val="105"/></w:rPr></w:r><w:commentRangeEnd w:id="14"/><w:r><w:commentReference w:id="14"/></w:r><w:r><w:rPr><w:spacing w:val="0"/><w:w w:val="105"/></w:rPr><w:t>,</w:t></w:r><w:r><w:rPr><w:spacing w:val="14"/><w:w w:val="105"/></w:rPr><w:t xml:space="preserve"> </w:t></w:r><w:r><w:rPr><w:w w:val="105"/></w:rPr><w:t>some</w:t></w:r><w:r><w:rPr><w:spacing w:val="13"/><w:w w:val="105"/></w:rPr><w:t xml:space="preserve"> </w:t></w:r><w:r><w:rPr><w:w w:val="105"/></w:rPr><w:t>of</w:t></w:r><w:r><w:rPr><w:spacing w:val="13"/><w:w w:val="105"/></w:rPr><w:t xml:space="preserve"> </w:t></w:r><w:r><w:rPr><w:w w:val="105"/></w:rPr><w:t>which</w:t></w:r><w:r><w:rPr><w:spacing w:val="13"/><w:w w:val="105"/></w:rPr><w:t xml:space="preserve"> </w:t></w:r><w:del w:id="568" w:author="Rivard, Christine" w:date="2015-03-17T09:56:00Z"><w:r><w:rPr><w:w w:val="105"/></w:rPr><w:delText>are</w:delText></w:r></w:del><w:del w:id="569" w:author="Rivard, Christine" w:date="2015-03-17T09:56:00Z"><w:r><w:rPr><w:spacing w:val="12"/><w:w w:val="105"/></w:rPr><w:delText xml:space="preserve"> </w:delText></w:r></w:del><w:del w:id="570" w:author="Rivard, Christine" w:date="2015-03-17T09:56:00Z"><w:r><w:rPr><w:w w:val="105"/></w:rPr><w:delText>often</w:delText></w:r></w:del><w:ins w:id="571" w:author="Rivard, Christine" w:date="2015-03-17T09:56:00Z"><w:r><w:rPr><w:w w:val="105"/></w:rPr><w:t>consisting</w:t></w:r></w:ins><w:r><w:rPr><w:spacing w:val="13"/><w:w w:val="105"/></w:rPr><w:t xml:space="preserve"> </w:t></w:r><w:ins w:id="572" w:author="Rivard, Christine" w:date="2015-03-17T09:56:00Z"><w:r><w:rPr><w:spacing w:val="13"/><w:w w:val="105"/></w:rPr><w:t xml:space="preserve">of a simple </w:t></w:r></w:ins><w:del w:id="573" w:author="Rivard, Christine" w:date="2015-03-17T09:56:00Z"><w:r><w:rPr><w:w w:val="105"/></w:rPr><w:delText>no</w:delText></w:r></w:del><w:del w:id="574" w:author="Rivard, Christine" w:date="2015-03-17T09:56:00Z"><w:r><w:rPr><w:spacing w:val="13"/><w:w w:val="105"/></w:rPr><w:delText xml:space="preserve"> </w:delText></w:r></w:del><w:del w:id="575" w:author="Rivard, Christine" w:date="2015-03-17T09:56:00Z"><w:r><w:rPr><w:w w:val="105"/></w:rPr><w:delText>more</w:delText></w:r></w:del><w:del w:id="576" w:author="Rivard, Christine" w:date="2015-03-17T09:56:00Z"><w:r><w:rPr><w:spacing w:val="14"/><w:w w:val="105"/></w:rPr><w:delText xml:space="preserve"> </w:delText></w:r></w:del><w:del w:id="577" w:author="Rivard, Christine" w:date="2015-03-17T09:56:00Z"><w:r><w:rPr><w:w w:val="105"/></w:rPr><w:delText>than</w:delText></w:r></w:del><w:del w:id="578" w:author="Rivard, Christine" w:date="2015-03-17T09:56:00Z"><w:r><w:rPr><w:spacing w:val="13"/><w:w w:val="105"/></w:rPr><w:delText xml:space="preserve"> </w:delText></w:r></w:del><w:del w:id="579" w:author="Rivard, Christine" w:date="2015-03-17T09:56:00Z"><w:r><w:rPr><w:w w:val="105"/></w:rPr><w:delText>a</w:delText></w:r></w:del><w:del w:id="580" w:author="Rivard, Christine" w:date="2015-03-17T09:56:00Z"><w:r><w:rPr><w:spacing w:val="13"/><w:w w:val="105"/></w:rPr><w:delText xml:space="preserve"> </w:delText></w:r></w:del><w:commentRangeStart w:id="16"/><w:r><w:rPr><w:w w:val="105"/></w:rPr><w:t>generic</w:t></w:r><w:r><w:rPr><w:spacing w:val="14"/><w:w w:val="105"/></w:rPr><w:t xml:space="preserve"> </w:t></w:r><w:r><w:rPr><w:spacing w:val="14"/><w:w w:val="105"/></w:rPr></w:r><w:commentRangeEnd w:id="16"/><w:r><w:commentReference w:id="16"/></w:r><w:r><w:rPr><w:w w:val="105"/></w:rPr><w:t>spreadsheet</w:t></w:r><w:r><w:rPr><w:spacing w:val="13"/><w:w w:val="105"/></w:rPr><w:t xml:space="preserve"> </w:t></w:r><w:r><w:rPr><w:w w:val="105"/></w:rPr><w:t>that</w:t></w:r><w:r><w:rPr><w:spacing w:val="14"/><w:w w:val="105"/></w:rPr><w:t xml:space="preserve"> </w:t></w:r><w:del w:id="581" w:author="Rivard, Christine" w:date="2015-03-17T09:54:00Z"><w:r><w:rPr><w:w w:val="105"/></w:rPr><w:delText>are</w:delText></w:r></w:del><w:del w:id="582" w:author="Rivard, Christine" w:date="2015-03-17T09:54:00Z"><w:r><w:rPr><w:spacing w:val="12"/><w:w w:val="105"/></w:rPr><w:delText xml:space="preserve"> </w:delText></w:r></w:del><w:ins w:id="583" w:author="Rivard, Christine" w:date="2015-03-17T09:54:00Z"><w:r><w:rPr><w:w w:val="105"/></w:rPr><w:t>is</w:t></w:r></w:ins><w:ins w:id="584" w:author="Rivard, Christine" w:date="2015-03-17T09:54:00Z"><w:r><w:rPr><w:spacing w:val="12"/><w:w w:val="105"/></w:rPr><w:t xml:space="preserve"> </w:t></w:r></w:ins><w:r><w:rPr><w:w w:val="105"/></w:rPr><w:t>not</w:t></w:r><w:r><w:rPr><w:spacing w:val="14"/><w:w w:val="105"/></w:rPr><w:t xml:space="preserve"> </w:t></w:r><w:r><w:rPr><w:spacing w:val="0"/><w:w w:val="105"/></w:rPr><w:t>well</w:t></w:r><w:r><w:rPr><w:spacing w:val="20"/><w:w w:val="97"/></w:rPr><w:t xml:space="preserve"> </w:t></w:r><w:r><w:rPr><w:w w:val="105"/></w:rPr><w:t>suited</w:t></w:r><w:r><w:rPr><w:spacing w:val="8"/><w:w w:val="105"/></w:rPr><w:t xml:space="preserve"> </w:t></w:r><w:r><w:rPr><w:w w:val="105"/></w:rPr><w:t>for</w:t></w:r><w:r><w:rPr><w:spacing w:val="8"/><w:w w:val="105"/></w:rPr><w:t xml:space="preserve"> </w:t></w:r><w:r><w:rPr><w:w w:val="105"/></w:rPr><w:t>the</w:t></w:r><w:r><w:rPr><w:spacing w:val="8"/><w:w w:val="105"/></w:rPr><w:t xml:space="preserve"> </w:t></w:r><w:r><w:rPr><w:w w:val="105"/></w:rPr><w:t>dynamical</w:t></w:r><w:r><w:rPr><w:spacing w:val="7"/><w:w w:val="105"/></w:rPr><w:t xml:space="preserve"> </w:t></w:r><w:r><w:rPr><w:w w:val="105"/></w:rPr><w:t>exploration</w:t></w:r><w:r><w:rPr><w:spacing w:val="9"/><w:w w:val="105"/></w:rPr><w:t xml:space="preserve"> </w:t></w:r><w:r><w:rPr><w:w w:val="105"/></w:rPr><w:t>of</w:t></w:r><w:r><w:rPr><w:spacing w:val="8"/><w:w w:val="105"/></w:rPr><w:t xml:space="preserve"> </w:t></w:r><w:r><w:rPr><w:w w:val="105"/></w:rPr><w:t>time</w:t></w:r><w:r><w:rPr><w:spacing w:val="8"/><w:w w:val="105"/></w:rPr><w:t xml:space="preserve"> </w:t></w:r><w:r><w:rPr><w:w w:val="105"/></w:rPr><w:t>series.</w:t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spacing w:before="2" w:after="0"/><w:rPr><w:rFonts w:ascii="Times New Roman" w:hAnsi="Times New Roman" w:eastAsia="Times New Roman" w:cs="Times New Roman"/><w:sz w:val="17"/><w:szCs w:val="17"/></w:rPr></w:pPr><w:r><w:rPr><w:rFonts w:eastAsia="Times New Roman" w:cs="Times New Roman" w:ascii="Times New Roman" w:hAnsi="Times New Roman"/><w:sz w:val="17"/><w:szCs w:val="17"/></w:rPr></w:r></w:p><w:p><w:pPr><w:pStyle w:val="Normal"/><w:spacing w:lineRule="auto" w:line="256"/><w:ind w:left="1268" w:right="7058" w:hanging="34"/><w:rPr><w:rFonts w:ascii="Tahoma" w:hAnsi="Tahoma" w:eastAsia="Tahoma" w:cs="Tahoma"/><w:sz w:val="17"/><w:szCs w:val="17"/></w:rPr></w:pPr><w:bookmarkStart w:id="13" w:name="_bookmark8"/><w:bookmarkEnd w:id="13"/><w:r><mc:AlternateContent><mc:Choice Requires="wpg"><w:drawing><wp:anchor behindDoc="0" distT="0" distB="0" distL="114300" distR="114300" simplePos="0" locked="0" layoutInCell="1" allowOverlap="1" relativeHeight="5" wp14:anchorId="532F7B34"><wp:simplePos x="0" y="0"/><wp:positionH relativeFrom="page"><wp:posOffset>3092450</wp:posOffset></wp:positionH><wp:positionV relativeFrom="paragraph"><wp:posOffset>-805180</wp:posOffset></wp:positionV><wp:extent cx="1579245" cy="953135"/><wp:effectExtent l="15875" t="3810" r="15240" b="15240"/><wp:wrapNone/><wp:docPr id="7" name="Group 3014"/><a:graphic xmlns:a="http://schemas.openxmlformats.org/drawingml/2006/main"><a:graphicData uri="http://schemas.microsoft.com/office/word/2010/wordprocessingGroup"><wpg:wgp><wpg:cNvGrpSpPr/><wpg:grpSpPr><a:xfrm><a:off x="0" y="0"/><a:ext cx="1578600" cy="952560"/></a:xfrm></wpg:grpSpPr><wpg:grpSp><wpg:cNvGrpSpPr/><wpg:grpSpPr><a:xfrm><a:off x="10080" y="10080"/><a:ext cx="1557720" cy="652320"/></a:xfrm></wpg:grpSpPr><wps:wsp><wps:cNvSpPr/><wps:spPr><a:xfrm><a:off x="0" y="0"/><a:ext cx="1557720" cy="652320"/></a:xfrm><a:custGeom><a:avLst/><a:gdLst/><a:ahLst/><a:rect l="0" t="0" r="r" b="b"/><a:pathLst><a:path w="2453" h="1028"><a:moveTo><a:pt x="1939" y="1027"/></a:moveTo><a:lnTo><a:pt x="514" y="1027"/></a:lnTo><a:lnTo><a:pt x="471" y="1025"/></a:lnTo><a:lnTo><a:pt x="390" y="1012"/></a:lnTo><a:lnTo><a:pt x="313" y="987"/></a:lnTo><a:lnTo><a:pt x="243" y="950"/></a:lnTo><a:lnTo><a:pt x="179" y="904"/></a:lnTo><a:lnTo><a:pt x="124" y="848"/></a:lnTo><a:lnTo><a:pt x="77" y="785"/></a:lnTo><a:lnTo><a:pt x="41" y="714"/></a:lnTo><a:lnTo><a:pt x="15" y="637"/></a:lnTo><a:lnTo><a:pt x="2" y="556"/></a:lnTo><a:lnTo><a:pt x="0" y="514"/></a:lnTo><a:lnTo><a:pt x="2" y="472"/></a:lnTo><a:lnTo><a:pt x="15" y="390"/></a:lnTo><a:lnTo><a:pt x="41" y="314"/></a:lnTo><a:lnTo><a:pt x="77" y="243"/></a:lnTo><a:lnTo><a:pt x="124" y="179"/></a:lnTo><a:lnTo><a:pt x="179" y="124"/></a:lnTo><a:lnTo><a:pt x="243" y="77"/></a:lnTo><a:lnTo><a:pt x="313" y="41"/></a:lnTo><a:lnTo><a:pt x="390" y="15"/></a:lnTo><a:lnTo><a:pt x="471" y="2"/></a:lnTo><a:lnTo><a:pt x="514" y="0"/></a:lnTo><a:lnTo><a:pt x="1939" y="0"/></a:lnTo><a:lnTo><a:pt x="2023" y="7"/></a:lnTo><a:lnTo><a:pt x="2102" y="26"/></a:lnTo><a:lnTo><a:pt x="2175" y="58"/></a:lnTo><a:lnTo><a:pt x="2243" y="99"/></a:lnTo><a:lnTo><a:pt x="2302" y="150"/></a:lnTo><a:lnTo><a:pt x="2354" y="210"/></a:lnTo><a:lnTo><a:pt x="2395" y="277"/></a:lnTo><a:lnTo><a:pt x="2426" y="351"/></a:lnTo><a:lnTo><a:pt x="2446" y="430"/></a:lnTo><a:lnTo><a:pt x="2452" y="514"/></a:lnTo><a:lnTo><a:pt x="2451" y="556"/></a:lnTo><a:lnTo><a:pt x="2438" y="637"/></a:lnTo><a:lnTo><a:pt x="2412" y="714"/></a:lnTo><a:lnTo><a:pt x="2376" y="785"/></a:lnTo><a:lnTo><a:pt x="2329" y="848"/></a:lnTo><a:lnTo><a:pt x="2274" y="904"/></a:lnTo><a:lnTo><a:pt x="2210" y="950"/></a:lnTo><a:lnTo><a:pt x="2139" y="987"/></a:lnTo><a:lnTo><a:pt x="2063" y="1012"/></a:lnTo><a:lnTo><a:pt x="1981" y="1025"/></a:lnTo><a:lnTo><a:pt x="1939" y="1027"/></a:lnTo></a:path></a:pathLst></a:custGeom><a:solidFill><a:srgbClr val="333333"/></a:solidFill><a:ln><a:noFill/></a:ln></wps:spPr><wps:style><a:lnRef idx="0"/><a:fillRef idx="0"/><a:effectRef idx="0"/><a:fontRef idx="minor"/></wps:style><wps:bodyPr/></wps:wsp></wpg:grpSp><wpg:grpSp><wpg:cNvGrpSpPr/><wpg:grpSpPr><a:xfrm><a:off x="10080" y="10080"/><a:ext cx="1557720" cy="652320"/></a:xfrm></wpg:grpSpPr><wps:wsp><wps:cNvSpPr/><wps:spPr><a:xfrm><a:off x="0" y="0"/><a:ext cx="1557720" cy="652320"/></a:xfrm><a:custGeom><a:avLst/><a:gdLst/><a:ahLst/><a:rect l="0" t="0" r="r" b="b"/><a:pathLst><a:path w="2453" h="1028"><a:moveTo><a:pt x="514" y="0"/></a:moveTo><a:lnTo><a:pt x="1939" y="0"/></a:lnTo><a:lnTo><a:pt x="1981" y="2"/></a:lnTo><a:lnTo><a:pt x="2063" y="15"/></a:lnTo><a:lnTo><a:pt x="2139" y="41"/></a:lnTo><a:lnTo><a:pt x="2210" y="77"/></a:lnTo><a:lnTo><a:pt x="2274" y="124"/></a:lnTo><a:lnTo><a:pt x="2329" y="179"/></a:lnTo><a:lnTo><a:pt x="2376" y="243"/></a:lnTo><a:lnTo><a:pt x="2412" y="314"/></a:lnTo><a:lnTo><a:pt x="2438" y="390"/></a:lnTo><a:lnTo><a:pt x="2451" y="472"/></a:lnTo><a:lnTo><a:pt x="2452" y="514"/></a:lnTo><a:lnTo><a:pt x="2451" y="556"/></a:lnTo><a:lnTo><a:pt x="2438" y="637"/></a:lnTo><a:lnTo><a:pt x="2412" y="714"/></a:lnTo><a:lnTo><a:pt x="2376" y="785"/></a:lnTo><a:lnTo><a:pt x="2329" y="848"/></a:lnTo><a:lnTo><a:pt x="2274" y="904"/></a:lnTo><a:lnTo><a:pt x="2210" y="950"/></a:lnTo><a:lnTo><a:pt x="2139" y="987"/></a:lnTo><a:lnTo><a:pt x="2063" y="1012"/></a:lnTo><a:lnTo><a:pt x="1981" y="1025"/></a:lnTo><a:lnTo><a:pt x="1939" y="1027"/></a:lnTo><a:lnTo><a:pt x="514" y="1027"/></a:lnTo><a:lnTo><a:pt x="430" y="1020"/></a:lnTo><a:lnTo><a:pt x="351" y="1001"/></a:lnTo><a:lnTo><a:pt x="277" y="970"/></a:lnTo><a:lnTo><a:pt x="210" y="928"/></a:lnTo><a:lnTo><a:pt x="150" y="877"/></a:lnTo><a:lnTo><a:pt x="99" y="817"/></a:lnTo><a:lnTo><a:pt x="57" y="750"/></a:lnTo><a:lnTo><a:pt x="26" y="676"/></a:lnTo><a:lnTo><a:pt x="7" y="597"/></a:lnTo><a:lnTo><a:pt x="0" y="514"/></a:lnTo><a:lnTo><a:pt x="2" y="472"/></a:lnTo><a:lnTo><a:pt x="15" y="390"/></a:lnTo><a:lnTo><a:pt x="41" y="314"/></a:lnTo><a:lnTo><a:pt x="77" y="243"/></a:lnTo><a:lnTo><a:pt x="124" y="179"/></a:lnTo><a:lnTo><a:pt x="179" y="124"/></a:lnTo><a:lnTo><a:pt x="243" y="77"/></a:lnTo><a:lnTo><a:pt x="313" y="41"/></a:lnTo><a:lnTo><a:pt x="390" y="15"/></a:lnTo><a:lnTo><a:pt x="471" y="2"/></a:lnTo><a:lnTo><a:pt x="514" y="0"/></a:lnTo></a:path></a:pathLst></a:custGeom><a:noFill/><a:ln w="208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88760" y="672480"/><a:ext cx="1440" cy="224640"/></a:xfrm></wpg:grpSpPr><wps:wsp><wps:cNvSpPr/><wps:spPr><a:xfrm><a:off x="0" y="0"/><a:ext cx="1440" cy="224640"/></a:xfrm><a:custGeom><a:avLst/><a:gdLst/><a:ahLst/><a:rect l="0" t="0" r="r" b="b"/><a:pathLst><a:path w="1" h="356"><a:moveTo><a:pt x="0" y="0"/></a:moveTo><a:lnTo><a:pt x="0" y="355"/></a:lnTo></a:path></a:pathLst></a:custGeom><a:noFill/><a:ln w="208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46280" y="873720"/><a:ext cx="85680" cy="73800"/></a:xfrm></wpg:grpSpPr><wps:wsp><wps:cNvSpPr/><wps:spPr><a:xfrm><a:off x="0" y="0"/><a:ext cx="85680" cy="73800"/></a:xfrm><a:custGeom><a:avLst/><a:gdLst/><a:ahLst/><a:rect l="0" t="0" r="r" b="b"/><a:pathLst><a:path w="135" h="117"><a:moveTo><a:pt x="0" y="0"/></a:moveTo><a:lnTo><a:pt x="134" y="0"/></a:lnTo><a:lnTo><a:pt x="67" y="116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0" y="0"/><a:ext cx="1578600" cy="952560"/></a:xfrm></wpg:grpSpPr><wps:wsp><wps:cNvSpPr/><wps:spPr><a:xfrm><a:off x="746280" y="873720"/><a:ext cx="85680" cy="73800"/></a:xfrm><a:custGeom><a:avLst/><a:gdLst/><a:ahLst/><a:rect l="0" t="0" r="r" b="b"/><a:pathLst><a:path w="135" h="117"><a:moveTo><a:pt x="67" y="116"/></a:moveTo><a:lnTo><a:pt x="0" y="0"/></a:lnTo><a:lnTo><a:pt x="134" y="0"/></a:lnTo><a:lnTo><a:pt x="67" y="116"/></a:lnTo></a:path></a:pathLst></a:custGeom><a:noFill/><a:ln w="10800"><a:solidFill><a:srgbClr val="000000"/></a:solidFill><a:round/></a:ln></wps:spPr><wps:style><a:lnRef idx="0"/><a:fillRef idx="0"/><a:effectRef idx="0"/><a:fontRef idx="minor"/></wps:style><wps:bodyPr/></wps:wsp><wps:wsp><wps:cNvSpPr/><wps:spPr><a:xfrm><a:off x="0" y="0"/><a:ext cx="1578600" cy="95256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16" w:after="0" w:lineRule="auto" w:line="256"/><w:jc w:val="center"/><w:rPr></w:rPr></w:pPr><w:r><w:rPr><w:sz w:val="27"/><w:b/><w:u w:val="none"/><w:dstrike w:val="false"/><w:strike w:val="false"/><w:i w:val="false"/><w:vertAlign w:val="baseline"/><w:position w:val="0"/><w:spacing w:val="0"/><w:szCs w:val="27"/><w:bCs/><w:iCs w:val="false"/><w:smallCaps w:val="false"/><w:caps w:val="false"/><w:rFonts w:ascii="Gill Sans MT" w:hAnsi="Gill Sans MT"/><w:color w:val="FFFFFF"/></w:rPr><w:t>New Raw Water Level Dataset</w:t></w:r></w:p></w:txbxContent></wps:txbx><wps:bodyPr lIns="0" rIns="0" tIns="0" bIns="0"><a:noAutofit/></wps:bodyPr></wps:wsp></wpg:grpSp></wpg:wgp></a:graphicData></a:graphic></wp:anchor></w:drawing></mc:Choice><mc:Fallback><w:pict><v:group id="shape_0" alt="Group 3014" style="position:absolute;margin-left:243.5pt;margin-top:-63.4pt;width:124.3pt;height:75pt" coordorigin="4870,-1268" coordsize="2486,1500"><v:group id="shape_0" alt="Group 3024" style="position:absolute;left:4886;top:-1252;width:2453;height:1027"></v:group><v:group id="shape_0" alt="Group 3022" style="position:absolute;left:4886;top:-1252;width:2453;height:1027"></v:group><v:group id="shape_0" alt="Group 3020" style="position:absolute;left:6112;top:-209;width:2;height:354"></v:group><v:group id="shape_0" alt="Group 3018" style="position:absolute;left:6045;top:108;width:135;height:116"></v:group><v:group id="shape_0" alt="Group 3015" style="position:absolute;left:4870;top:-1268;width:2486;height:1500"><v:rect id="shape_0" ID="Text Box 3016" stroked="f" style="position:absolute;left:4870;top:-1268;width:2485;height:1499;mso-position-horizontal-relative:page"><v:textbox><w:txbxContent><w:p><w:pPr><w:spacing w:before="16" w:after="0" w:lineRule="auto" w:line="256"/><w:jc w:val="center"/><w:rPr></w:rPr></w:pPr><w:r><w:rPr><w:sz w:val="27"/><w:b/><w:u w:val="none"/><w:dstrike w:val="false"/><w:strike w:val="false"/><w:i w:val="false"/><w:vertAlign w:val="baseline"/><w:position w:val="0"/><w:spacing w:val="0"/><w:szCs w:val="27"/><w:bCs/><w:iCs w:val="false"/><w:smallCaps w:val="false"/><w:caps w:val="false"/><w:rFonts w:ascii="Gill Sans MT" w:hAnsi="Gill Sans MT"/><w:color w:val="FFFFFF"/></w:rPr><w:t>New Raw Water Level Dataset</w:t></w:r></w:p></w:txbxContent></v:textbox><w10:wrap type="square"/><v:fill on="false" o:detectmouseclick="t"/><v:stroke color="#3465a4" joinstyle="round" endcap="flat"/></v:rect></v:group></v:group></w:pict></mc:Fallback></mc:AlternateContent><mc:AlternateContent><mc:Choice Requires="wps"><w:drawing><wp:anchor behindDoc="0" distT="0" distB="0" distL="114300" distR="114300" simplePos="0" locked="0" layoutInCell="1" allowOverlap="1" relativeHeight="9" wp14:anchorId="289D9600"><wp:simplePos x="0" y="0"/><wp:positionH relativeFrom="page"><wp:posOffset>3088005</wp:posOffset></wp:positionH><wp:positionV relativeFrom="paragraph"><wp:posOffset>248285</wp:posOffset></wp:positionV><wp:extent cx="1609090" cy="934720"/><wp:effectExtent l="1905" t="635" r="0" b="0"/><wp:wrapNone/><wp:docPr id="8" name="Text Box 3013"/><a:graphic xmlns:a="http://schemas.openxmlformats.org/drawingml/2006/main"><a:graphicData uri="http://schemas.microsoft.com/office/word/2010/wordprocessingShape"><wps:wsp><wps:cNvSpPr/><wps:spPr><a:xfrm><a:off x="0" y="0"/><a:ext cx="1608480" cy="934200"/></a:xfrm><a:prstGeom prst="rect"><a:avLst></a:avLst></a:prstGeom><a:noFill/><a:ln><a:noFill/></a:ln></wps:spPr><wps:style><a:lnRef idx="0"/><a:fillRef idx="0"/><a:effectRef idx="0"/><a:fontRef idx="minor"/></wps:style><wps:txbx><w:txbxContent><w:tbl><w:tblPr><w:tblW w:w="2482" w:type="dxa"/><w:jc w:val="left"/><w:tblInd w:w="0" w:type="dxa"/><w:tblBorders><w:top w:val="single" w:sz="14" w:space="0" w:color="000001"/><w:left w:val="single" w:sz="14" w:space="0" w:color="000001"/><w:bottom w:val="single" w:sz="14" w:space="0" w:color="000001"/><w:right w:val="single" w:sz="12" w:space="0" w:color="000001"/><w:insideH w:val="single" w:sz="14" w:space="0" w:color="000001"/><w:insideV w:val="single" w:sz="12" w:space="0" w:color="000001"/></w:tblBorders><w:tblCellMar><w:top w:w="0" w:type="dxa"/><w:left w:w="-17" w:type="dxa"/><w:bottom w:w="0" w:type="dxa"/><w:right w:w="0" w:type="dxa"/></w:tblCellMar><w:tblLook w:val="01e0" w:noVBand="0" w:noHBand="0" w:lastColumn="1" w:firstColumn="1" w:lastRow="1" w:firstRow="1"/></w:tblPr><w:tblGrid><w:gridCol w:w="142"/><w:gridCol w:w="1099"/><w:gridCol w:w="1096"/><w:gridCol w:w="145"/></w:tblGrid><w:tr><w:trPr><w:trHeight w:val="1056" w:hRule="exact"/></w:trPr><w:tc><w:tcPr><w:tcW w:w="142" w:type="dxa"/><w:tcBorders><w:top w:val="single" w:sz="14" w:space="0" w:color="000001"/><w:left w:val="single" w:sz="14" w:space="0" w:color="000001"/><w:bottom w:val="single" w:sz="14" w:space="0" w:color="000001"/><w:right w:val="single" w:sz="12" w:space="0" w:color="000001"/><w:insideH w:val="single" w:sz="14" w:space="0" w:color="000001"/><w:insideV w:val="single" w:sz="12" w:space="0" w:color="000001"/></w:tcBorders><w:shd w:fill="auto" w:val="clear"/><w:tcMar><w:left w:w="-17" w:type="dxa"/></w:tcMar></w:tcPr><w:p><w:pPr><w:pStyle w:val="FrameContents"/><w:rPr></w:rPr></w:pPr><w:r><w:rPr></w:rPr></w:r></w:p></w:tc><w:tc><w:tcPr><w:tcW w:w="2195" w:type="dxa"/><w:gridSpan w:val="2"/><w:tcBorders><w:top w:val="single" w:sz="14" w:space="0" w:color="000001"/><w:left w:val="single" w:sz="12" w:space="0" w:color="000001"/><w:bottom w:val="single" w:sz="14" w:space="0" w:color="000001"/><w:right w:val="single" w:sz="12" w:space="0" w:color="000001"/><w:insideH w:val="single" w:sz="14" w:space="0" w:color="000001"/><w:insideV w:val="single" w:sz="12" w:space="0" w:color="000001"/></w:tcBorders><w:shd w:fill="auto" w:val="clear"/><w:tcMar><w:left w:w="-16" w:type="dxa"/></w:tcMar></w:tcPr><w:p><w:pPr><w:pStyle w:val="TableParagraph"/><w:spacing w:before="11" w:after="0"/><w:rPr><w:rFonts w:ascii="Times New Roman" w:hAnsi="Times New Roman" w:eastAsia="Times New Roman" w:cs="Times New Roman"/><w:sz w:val="18"/><w:szCs w:val="18"/></w:rPr></w:pPr><w:r><w:rPr><w:rFonts w:eastAsia="Times New Roman" w:cs="Times New Roman" w:ascii="Times New Roman" w:hAnsi="Times New Roman"/><w:sz w:val="18"/><w:szCs w:val="18"/></w:rPr></w:r></w:p><w:p><w:pPr><w:pStyle w:val="TableParagraph"/><w:spacing w:lineRule="auto" w:line="252"/><w:ind w:left="702" w:right="252" w:hanging="445"/><w:rPr><w:rFonts w:ascii="Tahoma" w:hAnsi="Tahoma" w:eastAsia="Tahoma" w:cs="Tahoma"/><w:sz w:val="23"/><w:szCs w:val="23"/></w:rPr></w:pPr><w:r><w:rPr><w:rFonts w:ascii="Tahoma" w:hAnsi="Tahoma"/><w:spacing w:val="0"/><w:w w:val="95"/><w:sz w:val="23"/></w:rPr><w:t>Prepare</w:t></w:r><w:r><w:rPr><w:rFonts w:ascii="Tahoma" w:hAnsi="Tahoma"/><w:spacing w:val="28"/><w:w w:val="95"/><w:sz w:val="23"/></w:rPr><w:t xml:space="preserve"> </w:t></w:r><w:r><w:rPr><w:rFonts w:ascii="Tahoma" w:hAnsi="Tahoma"/><w:spacing w:val="0"/><w:w w:val="95"/><w:sz w:val="23"/></w:rPr><w:t>Weather</w:t></w:r><w:r><w:rPr><w:rFonts w:ascii="Tahoma" w:hAnsi="Tahoma"/><w:spacing w:val="20"/><w:w w:val="93"/><w:sz w:val="23"/></w:rPr><w:t xml:space="preserve"> </w:t></w:r><w:r><w:rPr><w:rFonts w:ascii="Tahoma" w:hAnsi="Tahoma"/><w:sz w:val="23"/></w:rPr><w:t>Dataset</w:t></w:r></w:p></w:tc><w:tc><w:tcPr><w:tcW w:w="145" w:type="dxa"/><w:tcBorders><w:top w:val="single" w:sz="14" w:space="0" w:color="000001"/><w:left w:val="single" w:sz="12" w:space="0" w:color="000001"/><w:bottom w:val="single" w:sz="14" w:space="0" w:color="000001"/><w:right w:val="single" w:sz="14" w:space="0" w:color="000001"/><w:insideH w:val="single" w:sz="14" w:space="0" w:color="000001"/><w:insideV w:val="single" w:sz="14" w:space="0" w:color="000001"/></w:tcBorders><w:shd w:fill="auto" w:val="clear"/><w:tcMar><w:left w:w="-16" w:type="dxa"/></w:tcMar></w:tcPr><w:p><w:pPr><w:pStyle w:val="FrameContents"/><w:rPr></w:rPr></w:pPr><w:r><w:rPr></w:rPr></w:r></w:p></w:tc></w:tr><w:tr><w:trPr><w:trHeight w:val="380" w:hRule="exact"/></w:trPr><w:tc><w:tcPr><w:tcW w:w="1241" w:type="dxa"/><w:gridSpan w:val="2"/><w:tcBorders><w:top w:val="single" w:sz="14" w:space="0" w:color="000001"/><w:right w:val="single" w:sz="12" w:space="0" w:color="000001"/><w:insideV w:val="single" w:sz="12" w:space="0" w:color="000001"/></w:tcBorders><w:shd w:fill="auto" w:val="clear"/></w:tcPr><w:p><w:pPr><w:pStyle w:val="FrameContents"/><w:rPr></w:rPr></w:pPr><w:r><w:rPr></w:rPr></w:r></w:p></w:tc><w:tc><w:tcPr><w:tcW w:w="1241" w:type="dxa"/><w:gridSpan w:val="2"/><w:tcBorders><w:top w:val="single" w:sz="14" w:space="0" w:color="000001"/><w:left w:val="single" w:sz="12" w:space="0" w:color="000001"/></w:tcBorders><w:shd w:fill="auto" w:val="clear"/><w:tcMar><w:left w:w="-16" w:type="dxa"/></w:tcMar></w:tcPr><w:p><w:pPr><w:pStyle w:val="FrameContents"/><w:rPr></w:rPr></w:pPr><w:r><w:rPr></w:rPr></w:r></w:p></w:tc></w:tr></w:tbl><w:p><w:pPr><w:pStyle w:val="FrameContents"/><w:rPr><w:color w:val="auto"/></w:rPr></w:pPr><w:r><w:rPr><w:color w:val="auto"/></w:rPr></w:r></w:p></w:txbxContent></wps:txbx><wps:bodyPr lIns="0" rIns="0" tIns="0" bIns="0"><a:noAutofit/></wps:bodyPr></wps:wsp></a:graphicData></a:graphic></wp:anchor></w:drawing></mc:Choice><mc:Fallback><w:pict><v:rect id="shape_0" ID="Text Box 3013" stroked="f" style="position:absolute;margin-left:243.15pt;margin-top:19.55pt;width:126.6pt;height:73.5pt;mso-position-horizontal-relative:page" wp14:anchorId="289D9600"><w10:wrap type="none"/><v:fill on="false" o:detectmouseclick="t"/><v:stroke color="#3465a4" joinstyle="round" endcap="flat"/><v:textbox><w:txbxContent><w:tbl><w:tblPr><w:tblW w:w="2482" w:type="dxa"/><w:jc w:val="left"/><w:tblInd w:w="0" w:type="dxa"/><w:tblBorders><w:top w:val="single" w:sz="14" w:space="0" w:color="000001"/><w:left w:val="single" w:sz="14" w:space="0" w:color="000001"/><w:bottom w:val="single" w:sz="14" w:space="0" w:color="000001"/><w:right w:val="single" w:sz="12" w:space="0" w:color="000001"/><w:insideH w:val="single" w:sz="14" w:space="0" w:color="000001"/><w:insideV w:val="single" w:sz="12" w:space="0" w:color="000001"/></w:tblBorders><w:tblCellMar><w:top w:w="0" w:type="dxa"/><w:left w:w="-17" w:type="dxa"/><w:bottom w:w="0" w:type="dxa"/><w:right w:w="0" w:type="dxa"/></w:tblCellMar><w:tblLook w:val="01e0" w:noVBand="0" w:noHBand="0" w:lastColumn="1" w:firstColumn="1" w:lastRow="1" w:firstRow="1"/></w:tblPr><w:tblGrid><w:gridCol w:w="142"/><w:gridCol w:w="1099"/><w:gridCol w:w="1096"/><w:gridCol w:w="145"/></w:tblGrid><w:tr><w:trPr><w:trHeight w:val="1056" w:hRule="exact"/></w:trPr><w:tc><w:tcPr><w:tcW w:w="142" w:type="dxa"/><w:tcBorders><w:top w:val="single" w:sz="14" w:space="0" w:color="000001"/><w:left w:val="single" w:sz="14" w:space="0" w:color="000001"/><w:bottom w:val="single" w:sz="14" w:space="0" w:color="000001"/><w:right w:val="single" w:sz="12" w:space="0" w:color="000001"/><w:insideH w:val="single" w:sz="14" w:space="0" w:color="000001"/><w:insideV w:val="single" w:sz="12" w:space="0" w:color="000001"/></w:tcBorders><w:shd w:fill="auto" w:val="clear"/><w:tcMar><w:left w:w="-17" w:type="dxa"/></w:tcMar></w:tcPr><w:p><w:pPr><w:pStyle w:val="FrameContents"/><w:rPr></w:rPr></w:pPr><w:r><w:rPr></w:rPr></w:r></w:p></w:tc><w:tc><w:tcPr><w:tcW w:w="2195" w:type="dxa"/><w:gridSpan w:val="2"/><w:tcBorders><w:top w:val="single" w:sz="14" w:space="0" w:color="000001"/><w:left w:val="single" w:sz="12" w:space="0" w:color="000001"/><w:bottom w:val="single" w:sz="14" w:space="0" w:color="000001"/><w:right w:val="single" w:sz="12" w:space="0" w:color="000001"/><w:insideH w:val="single" w:sz="14" w:space="0" w:color="000001"/><w:insideV w:val="single" w:sz="12" w:space="0" w:color="000001"/></w:tcBorders><w:shd w:fill="auto" w:val="clear"/><w:tcMar><w:left w:w="-16" w:type="dxa"/></w:tcMar></w:tcPr><w:p><w:pPr><w:pStyle w:val="TableParagraph"/><w:spacing w:before="11" w:after="0"/><w:rPr><w:rFonts w:ascii="Times New Roman" w:hAnsi="Times New Roman" w:eastAsia="Times New Roman" w:cs="Times New Roman"/><w:sz w:val="18"/><w:szCs w:val="18"/></w:rPr></w:pPr><w:r><w:rPr><w:rFonts w:eastAsia="Times New Roman" w:cs="Times New Roman" w:ascii="Times New Roman" w:hAnsi="Times New Roman"/><w:sz w:val="18"/><w:szCs w:val="18"/></w:rPr></w:r></w:p><w:p><w:pPr><w:pStyle w:val="TableParagraph"/><w:spacing w:lineRule="auto" w:line="252"/><w:ind w:left="702" w:right="252" w:hanging="445"/><w:rPr><w:rFonts w:ascii="Tahoma" w:hAnsi="Tahoma" w:eastAsia="Tahoma" w:cs="Tahoma"/><w:sz w:val="23"/><w:szCs w:val="23"/></w:rPr></w:pPr><w:r><w:rPr><w:rFonts w:ascii="Tahoma" w:hAnsi="Tahoma"/><w:spacing w:val="0"/><w:w w:val="95"/><w:sz w:val="23"/></w:rPr><w:t>Prepare</w:t></w:r><w:r><w:rPr><w:rFonts w:ascii="Tahoma" w:hAnsi="Tahoma"/><w:spacing w:val="28"/><w:w w:val="95"/><w:sz w:val="23"/></w:rPr><w:t xml:space="preserve"> </w:t></w:r><w:r><w:rPr><w:rFonts w:ascii="Tahoma" w:hAnsi="Tahoma"/><w:spacing w:val="0"/><w:w w:val="95"/><w:sz w:val="23"/></w:rPr><w:t>Weather</w:t></w:r><w:r><w:rPr><w:rFonts w:ascii="Tahoma" w:hAnsi="Tahoma"/><w:spacing w:val="20"/><w:w w:val="93"/><w:sz w:val="23"/></w:rPr><w:t xml:space="preserve"> </w:t></w:r><w:r><w:rPr><w:rFonts w:ascii="Tahoma" w:hAnsi="Tahoma"/><w:sz w:val="23"/></w:rPr><w:t>Dataset</w:t></w:r></w:p></w:tc><w:tc><w:tcPr><w:tcW w:w="145" w:type="dxa"/><w:tcBorders><w:top w:val="single" w:sz="14" w:space="0" w:color="000001"/><w:left w:val="single" w:sz="12" w:space="0" w:color="000001"/><w:bottom w:val="single" w:sz="14" w:space="0" w:color="000001"/><w:right w:val="single" w:sz="14" w:space="0" w:color="000001"/><w:insideH w:val="single" w:sz="14" w:space="0" w:color="000001"/><w:insideV w:val="single" w:sz="14" w:space="0" w:color="000001"/></w:tcBorders><w:shd w:fill="auto" w:val="clear"/><w:tcMar><w:left w:w="-16" w:type="dxa"/></w:tcMar></w:tcPr><w:p><w:pPr><w:pStyle w:val="FrameContents"/><w:rPr></w:rPr></w:pPr><w:r><w:rPr></w:rPr></w:r></w:p></w:tc></w:tr><w:tr><w:trPr><w:trHeight w:val="380" w:hRule="exact"/></w:trPr><w:tc><w:tcPr><w:tcW w:w="1241" w:type="dxa"/><w:gridSpan w:val="2"/><w:tcBorders><w:top w:val="single" w:sz="14" w:space="0" w:color="000001"/><w:right w:val="single" w:sz="12" w:space="0" w:color="000001"/><w:insideV w:val="single" w:sz="12" w:space="0" w:color="000001"/></w:tcBorders><w:shd w:fill="auto" w:val="clear"/></w:tcPr><w:p><w:pPr><w:pStyle w:val="FrameContents"/><w:rPr></w:rPr></w:pPr><w:r><w:rPr></w:rPr></w:r></w:p></w:tc><w:tc><w:tcPr><w:tcW w:w="1241" w:type="dxa"/><w:gridSpan w:val="2"/><w:tcBorders><w:top w:val="single" w:sz="14" w:space="0" w:color="000001"/><w:left w:val="single" w:sz="12" w:space="0" w:color="000001"/></w:tcBorders><w:shd w:fill="auto" w:val="clear"/><w:tcMar><w:left w:w="-16" w:type="dxa"/></w:tcMar></w:tcPr><w:p><w:pPr><w:pStyle w:val="FrameContents"/><w:rPr></w:rPr></w:pPr><w:r><w:rPr></w:rPr></w:r></w:p></w:tc></w:tr></w:tbl><w:p><w:pPr><w:pStyle w:val="FrameContents"/><w:rPr><w:color w:val="auto"/></w:rPr></w:pPr><w:r><w:rPr><w:color w:val="auto"/></w:rPr></w:r></w:p></w:txbxContent></v:textbox></v:rect></w:pict></mc:Fallback></mc:AlternateContent><mc:AlternateContent><mc:Choice Requires="wpg"><w:drawing><wp:anchor behindDoc="1" distT="0" distB="0" distL="114300" distR="114300" simplePos="0" locked="0" layoutInCell="1" allowOverlap="1" relativeHeight="36" wp14:anchorId="429A3F51"><wp:simplePos x="0" y="0"/><wp:positionH relativeFrom="page"><wp:posOffset>1079500</wp:posOffset></wp:positionH><wp:positionV relativeFrom="paragraph"><wp:posOffset>-281305</wp:posOffset></wp:positionV><wp:extent cx="5614035" cy="5628640"/><wp:effectExtent l="3175" t="3810" r="3175" b="16510"/><wp:wrapNone/><wp:docPr id="10" name="Group 3026"/><a:graphic xmlns:a="http://schemas.openxmlformats.org/drawingml/2006/main"><a:graphicData uri="http://schemas.microsoft.com/office/word/2010/wordprocessingGroup"><wpg:wgp><wpg:cNvGrpSpPr/><wpg:grpSpPr><a:xfrm><a:off x="0" y="0"/><a:ext cx="5613480" cy="5627880"/></a:xfrm></wpg:grpSpPr><wpg:grpSp><wpg:cNvGrpSpPr/><wpg:grpSpPr><a:xfrm><a:off x="2815560" y="3305160"/><a:ext cx="720" cy="230400"/></a:xfrm></wpg:grpSpPr><wps:wsp><wps:cNvSpPr/><wps:spPr><a:xfrm><a:off x="0" y="0"/><a:ext cx="720" cy="230400"/></a:xfrm><a:custGeom><a:avLst/><a:gdLst/><a:ahLst/><a:rect l="0" t="0" r="r" b="b"/><a:pathLst><a:path w="1" h="363"><a:moveTo><a:pt x="0" y="0"/></a:moveTo><a:lnTo><a:pt x="0" y="362"/></a:lnTo></a:path></a:pathLst></a:custGeom><a:noFill/><a:ln w="208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72360" y="3511440"/><a:ext cx="85680" cy="73800"/></a:xfrm></wpg:grpSpPr><wps:wsp><wps:cNvSpPr/><wps:spPr><a:xfrm><a:off x="0" y="0"/><a:ext cx="85680" cy="73800"/></a:xfrm><a:custGeom><a:avLst/><a:gdLst/><a:ahLst/><a:rect l="0" t="0" r="r" b="b"/><a:pathLst><a:path w="135" h="117"><a:moveTo><a:pt x="0" y="0"/></a:moveTo><a:lnTo><a:pt x="134" y="0"/></a:lnTo><a:lnTo><a:pt x="67" y="116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72360" y="3511440"/><a:ext cx="85680" cy="73800"/></a:xfrm></wpg:grpSpPr><wps:wsp><wps:cNvSpPr/><wps:spPr><a:xfrm><a:off x="0" y="0"/><a:ext cx="85680" cy="73800"/></a:xfrm><a:custGeom><a:avLst/><a:gdLst/><a:ahLst/><a:rect l="0" t="0" r="r" b="b"/><a:pathLst><a:path w="135" h="117"><a:moveTo><a:pt x="67" y="116"/></a:moveTo><a:lnTo><a:pt x="0" y="0"/></a:lnTo><a:lnTo><a:pt x="134" y="0"/></a:lnTo><a:lnTo><a:pt x="67" y="116"/></a:lnTo></a:path></a:pathLst></a:custGeom><a:noFill/><a:ln w="1080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64640" y="4326840"/><a:ext cx="1170360" cy="680760"/></a:xfrm></wpg:grpSpPr><wps:wsp><wps:cNvSpPr/><wps:spPr><a:xfrm><a:off x="0" y="0"/><a:ext cx="1170360" cy="680760"/></a:xfrm><a:custGeom><a:avLst/><a:gdLst/><a:ahLst/><a:rect l="0" t="0" r="r" b="b"/><a:pathLst><a:path w="1837" h="1071"><a:moveTo><a:pt x="0" y="0"/></a:moveTo><a:lnTo><a:pt x="0" y="1070"/></a:lnTo><a:lnTo><a:pt x="1836" y="1070"/></a:lnTo></a:path></a:pathLst></a:custGeom><a:noFill/><a:ln cap="rnd" w="20880"><a:solidFill><a:srgbClr val="000000"/></a:solidFill><a:custDash><a:ds d="400000" sp="300000"/></a:custDash><a:round/></a:ln></wps:spPr><wps:style><a:lnRef idx="0"/><a:fillRef idx="0"/><a:effectRef idx="0"/><a:fontRef idx="minor"/></wps:style><wps:bodyPr/></wps:wsp></wpg:grpSp><wpg:grpSp><wpg:cNvGrpSpPr/><wpg:grpSpPr><a:xfrm><a:off x="1910160" y="4965840"/><a:ext cx="73800" cy="84960"/></a:xfrm></wpg:grpSpPr><wps:wsp><wps:cNvSpPr/><wps:spPr><a:xfrm><a:off x="0" y="0"/><a:ext cx="73800" cy="84960"/></a:xfrm><a:custGeom><a:avLst/><a:gdLst/><a:ahLst/><a:rect l="0" t="0" r="r" b="b"/><a:pathLst><a:path w="117" h="135"><a:moveTo><a:pt x="0" y="134"/></a:moveTo><a:lnTo><a:pt x="0" y="0"/></a:lnTo><a:lnTo><a:pt x="116" y="67"/></a:lnTo><a:lnTo><a:pt x="0" y="134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10160" y="4965840"/><a:ext cx="73800" cy="84960"/></a:xfrm></wpg:grpSpPr><wps:wsp><wps:cNvSpPr/><wps:spPr><a:xfrm><a:off x="0" y="0"/><a:ext cx="73800" cy="84960"/></a:xfrm><a:custGeom><a:avLst/><a:gdLst/><a:ahLst/><a:rect l="0" t="0" r="r" b="b"/><a:pathLst><a:path w="117" h="135"><a:moveTo><a:pt x="116" y="67"/></a:moveTo><a:lnTo><a:pt x="0" y="134"/></a:lnTo><a:lnTo><a:pt x="0" y="0"/></a:lnTo><a:lnTo><a:pt x="116" y="67"/></a:lnTo></a:path></a:pathLst></a:custGeom><a:noFill/><a:ln w="1080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280" y="3628440"/><a:ext cx="1564560" cy="654840"/></a:xfrm></wpg:grpSpPr><wps:wsp><wps:cNvSpPr/><wps:spPr><a:xfrm><a:off x="0" y="0"/><a:ext cx="1564560" cy="654840"/></a:xfrm><a:custGeom><a:avLst/><a:gdLst/><a:ahLst/><a:rect l="0" t="0" r="r" b="b"/><a:pathLst><a:path w="2455" h="1030"><a:moveTo><a:pt x="222" y="0"/></a:moveTo><a:lnTo><a:pt x="2232" y="0"/></a:lnTo><a:lnTo><a:pt x="2255" y="1"/></a:lnTo><a:lnTo><a:pt x="2320" y="18"/></a:lnTo><a:lnTo><a:pt x="2376" y="52"/></a:lnTo><a:lnTo><a:pt x="2419" y="101"/></a:lnTo><a:lnTo><a:pt x="2446" y="161"/></a:lnTo><a:lnTo><a:pt x="2454" y="807"/></a:lnTo><a:lnTo><a:pt x="2453" y="830"/></a:lnTo><a:lnTo><a:pt x="2436" y="895"/></a:lnTo><a:lnTo><a:pt x="2402" y="950"/></a:lnTo><a:lnTo><a:pt x="2353" y="993"/></a:lnTo><a:lnTo><a:pt x="2293" y="1020"/></a:lnTo><a:lnTo><a:pt x="222" y="1029"/></a:lnTo><a:lnTo><a:pt x="199" y="1028"/></a:lnTo><a:lnTo><a:pt x="134" y="1011"/></a:lnTo><a:lnTo><a:pt x="79" y="977"/></a:lnTo><a:lnTo><a:pt x="36" y="928"/></a:lnTo><a:lnTo><a:pt x="9" y="868"/></a:lnTo><a:lnTo><a:pt x="0" y="222"/></a:lnTo><a:lnTo><a:pt x="1" y="199"/></a:lnTo><a:lnTo><a:pt x="18" y="134"/></a:lnTo><a:lnTo><a:pt x="52" y="79"/></a:lnTo><a:lnTo><a:pt x="101" y="36"/></a:lnTo><a:lnTo><a:pt x="161" y="8"/></a:lnTo><a:lnTo><a:pt x="222" y="0"/></a:lnTo></a:path></a:pathLst></a:custGeom><a:noFill/><a:ln cap="rnd" w="20880"><a:solidFill><a:srgbClr val="000000"/></a:solidFill><a:custDash><a:ds d="400000" sp="300000"/></a:custDash><a:round/></a:ln></wps:spPr><wps:style><a:lnRef idx="0"/><a:fillRef idx="0"/><a:effectRef idx="0"/><a:fontRef idx="minor"/></wps:style><wps:bodyPr/></wps:wsp></wpg:grpSp><wpg:grpSp><wpg:cNvGrpSpPr/><wpg:grpSpPr><a:xfrm><a:off x="1675800" y="3963600"/><a:ext cx="363960" cy="720"/></a:xfrm></wpg:grpSpPr><wps:wsp><wps:cNvSpPr/><wps:spPr><a:xfrm><a:off x="0" y="0"/><a:ext cx="363960" cy="720"/></a:xfrm><a:custGeom><a:avLst/><a:gdLst/><a:ahLst/><a:rect l="0" t="0" r="r" b="b"/><a:pathLst><a:path w="572" h="1"><a:moveTo><a:pt x="571" y="0"/></a:moveTo><a:lnTo><a:pt x="0" y="0"/></a:lnTo></a:path></a:pathLst></a:custGeom><a:noFill/><a:ln cap="rnd" w="21600"><a:solidFill><a:srgbClr val="000000"/></a:solidFill><a:custDash><a:ds d="400000" sp="300000"/></a:custDash><a:round/></a:ln></wps:spPr><wps:style><a:lnRef idx="0"/><a:fillRef idx="0"/><a:effectRef idx="0"/><a:fontRef idx="minor"/></wps:style><wps:bodyPr/></wps:wsp></wpg:grpSp><wpg:grpSp><wpg:cNvGrpSpPr/><wpg:grpSpPr><a:xfrm><a:off x="1625760" y="3919680"/><a:ext cx="75600" cy="87120"/></a:xfrm></wpg:grpSpPr><wps:wsp><wps:cNvSpPr/><wps:spPr><a:xfrm><a:off x="0" y="0"/><a:ext cx="75600" cy="87120"/></a:xfrm><a:custGeom><a:avLst/><a:gdLst/><a:ahLst/><a:rect l="0" t="0" r="r" b="b"/><a:pathLst><a:path w="119" h="138"><a:moveTo><a:pt x="118" y="0"/></a:moveTo><a:lnTo><a:pt x="118" y="137"/></a:lnTo><a:lnTo><a:pt x="0" y="68"/></a:lnTo><a:lnTo><a:pt x="11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625760" y="3919680"/><a:ext cx="75600" cy="87120"/></a:xfrm></wpg:grpSpPr><wps:wsp><wps:cNvSpPr/><wps:spPr><a:xfrm><a:off x="0" y="0"/><a:ext cx="75600" cy="87120"/></a:xfrm><a:custGeom><a:avLst/><a:gdLst/><a:ahLst/><a:rect l="0" t="0" r="r" b="b"/><a:pathLst><a:path w="119" h="138"><a:moveTo><a:pt x="0" y="68"/></a:moveTo><a:lnTo><a:pt x="118" y="0"/></a:lnTo><a:lnTo><a:pt x="118" y="137"/></a:lnTo><a:lnTo><a:pt x="0" y="68"/></a:lnTo></a:path></a:pathLst></a:custGeom><a:noFill/><a:ln w="1080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13040" y="4308480"/><a:ext cx="720" cy="230040"/></a:xfrm></wpg:grpSpPr><wps:wsp><wps:cNvSpPr/><wps:spPr><a:xfrm><a:off x="0" y="0"/><a:ext cx="720" cy="230040"/></a:xfrm><a:custGeom><a:avLst/><a:gdLst/><a:ahLst/><a:rect l="0" t="0" r="r" b="b"/><a:pathLst><a:path w="1" h="363"><a:moveTo><a:pt x="0" y="0"/></a:moveTo><a:lnTo><a:pt x="0" y="362"/></a:lnTo></a:path></a:pathLst></a:custGeom><a:noFill/><a:ln w="208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69840" y="4514040"/><a:ext cx="85680" cy="73800"/></a:xfrm></wpg:grpSpPr><wps:wsp><wps:cNvSpPr/><wps:spPr><a:xfrm><a:off x="0" y="0"/><a:ext cx="85680" cy="73800"/></a:xfrm><a:custGeom><a:avLst/><a:gdLst/><a:ahLst/><a:rect l="0" t="0" r="r" b="b"/><a:pathLst><a:path w="135" h="117"><a:moveTo><a:pt x="0" y="0"/></a:moveTo><a:lnTo><a:pt x="134" y="0"/></a:lnTo><a:lnTo><a:pt x="67" y="116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69840" y="4514040"/><a:ext cx="85680" cy="73800"/></a:xfrm></wpg:grpSpPr><wps:wsp><wps:cNvSpPr/><wps:spPr><a:xfrm><a:off x="0" y="0"/><a:ext cx="85680" cy="73800"/></a:xfrm><a:custGeom><a:avLst/><a:gdLst/><a:ahLst/><a:rect l="0" t="0" r="r" b="b"/><a:pathLst><a:path w="135" h="117"><a:moveTo><a:pt x="67" y="116"/></a:moveTo><a:lnTo><a:pt x="0" y="0"/></a:lnTo><a:lnTo><a:pt x="134" y="0"/></a:lnTo><a:lnTo><a:pt x="67" y="116"/></a:lnTo></a:path></a:pathLst></a:custGeom><a:noFill/><a:ln w="1080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35800" y="3624480"/><a:ext cx="1552680" cy="678960"/></a:xfrm></wpg:grpSpPr><wps:wsp><wps:cNvSpPr/><wps:spPr><a:xfrm><a:off x="0" y="0"/><a:ext cx="1552680" cy="678960"/></a:xfrm><a:custGeom><a:avLst/><a:gdLst/><a:ahLst/><a:rect l="0" t="0" r="r" b="b"/><a:pathLst><a:path w="2438" h="1067"><a:moveTo><a:pt x="0" y="533"/></a:moveTo><a:lnTo><a:pt x="1219" y="0"/></a:lnTo><a:lnTo><a:pt x="2437" y="533"/></a:lnTo><a:lnTo><a:pt x="1219" y="1066"/></a:lnTo><a:lnTo><a:pt x="0" y="533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09800" y="5347800"/><a:ext cx="720" cy="230040"/></a:xfrm></wpg:grpSpPr><wps:wsp><wps:cNvSpPr/><wps:spPr><a:xfrm><a:off x="0" y="0"/><a:ext cx="720" cy="230040"/></a:xfrm><a:custGeom><a:avLst/><a:gdLst/><a:ahLst/><a:rect l="0" t="0" r="r" b="b"/><a:pathLst><a:path w="1" h="363"><a:moveTo><a:pt x="0" y="0"/></a:moveTo><a:lnTo><a:pt x="0" y="362"/></a:lnTo></a:path></a:pathLst></a:custGeom><a:noFill/><a:ln w="208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66600" y="5554440"/><a:ext cx="85680" cy="73800"/></a:xfrm></wpg:grpSpPr><wps:wsp><wps:cNvSpPr/><wps:spPr><a:xfrm><a:off x="0" y="0"/><a:ext cx="85680" cy="73800"/></a:xfrm><a:custGeom><a:avLst/><a:gdLst/><a:ahLst/><a:rect l="0" t="0" r="r" b="b"/><a:pathLst><a:path w="136" h="117"><a:moveTo><a:pt x="0" y="0"/></a:moveTo><a:lnTo><a:pt x="135" y="0"/></a:lnTo><a:lnTo><a:pt x="67" y="116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66600" y="5554440"/><a:ext cx="85680" cy="73800"/></a:xfrm></wpg:grpSpPr><wps:wsp><wps:cNvSpPr/><wps:spPr><a:xfrm><a:off x="0" y="0"/><a:ext cx="85680" cy="73800"/></a:xfrm><a:custGeom><a:avLst/><a:gdLst/><a:ahLst/><a:rect l="0" t="0" r="r" b="b"/><a:pathLst><a:path w="136" h="117"><a:moveTo><a:pt x="67" y="116"/></a:moveTo><a:lnTo><a:pt x="0" y="0"/></a:lnTo><a:lnTo><a:pt x="135" y="0"/></a:lnTo><a:lnTo><a:pt x="67" y="116"/></a:lnTo></a:path></a:pathLst></a:custGeom><a:noFill/><a:ln w="1080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579480" y="5009400"/><a:ext cx="306000" cy="720"/></a:xfrm></wpg:grpSpPr><wps:wsp><wps:cNvSpPr/><wps:spPr><a:xfrm><a:off x="0" y="0"/><a:ext cx="306000" cy="720"/></a:xfrm><a:custGeom><a:avLst/><a:gdLst/><a:ahLst/><a:rect l="0" t="0" r="r" b="b"/><a:pathLst><a:path w="482" h="1"><a:moveTo><a:pt x="0" y="0"/></a:moveTo><a:lnTo><a:pt x="481" y="0"/></a:lnTo></a:path></a:pathLst></a:custGeom><a:noFill/><a:ln w="2160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861360" y="4966200"/><a:ext cx="75600" cy="86400"/></a:xfrm></wpg:grpSpPr><wps:wsp><wps:cNvSpPr/><wps:spPr><a:xfrm><a:off x="0" y="0"/><a:ext cx="75600" cy="86400"/></a:xfrm><a:custGeom><a:avLst/><a:gdLst/><a:ahLst/><a:rect l="0" t="0" r="r" b="b"/><a:pathLst><a:path w="119" h="137"><a:moveTo><a:pt x="0" y="136"/></a:moveTo><a:lnTo><a:pt x="0" y="0"/></a:lnTo><a:lnTo><a:pt x="118" y="68"/></a:lnTo><a:lnTo><a:pt x="0" y="136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861360" y="4966200"/><a:ext cx="75600" cy="86400"/></a:xfrm></wpg:grpSpPr><wps:wsp><wps:cNvSpPr/><wps:spPr><a:xfrm><a:off x="0" y="0"/><a:ext cx="75600" cy="86400"/></a:xfrm><a:custGeom><a:avLst/><a:gdLst/><a:ahLst/><a:rect l="0" t="0" r="r" b="b"/><a:pathLst><a:path w="119" h="137"><a:moveTo><a:pt x="118" y="68"/></a:moveTo><a:lnTo><a:pt x="0" y="136"/></a:lnTo><a:lnTo><a:pt x="0" y="0"/></a:lnTo><a:lnTo><a:pt x="118" y="68"/></a:lnTo></a:path></a:pathLst></a:custGeom><a:noFill/><a:ln w="1080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34720" y="4671000"/><a:ext cx="1552680" cy="678960"/></a:xfrm></wpg:grpSpPr><wps:wsp><wps:cNvSpPr/><wps:spPr><a:xfrm><a:off x="0" y="0"/><a:ext cx="1552680" cy="678960"/></a:xfrm><a:custGeom><a:avLst/><a:gdLst/><a:ahLst/><a:rect l="0" t="0" r="r" b="b"/><a:pathLst><a:path w="2438" h="1067"><a:moveTo><a:pt x="0" y="533"/></a:moveTo><a:lnTo><a:pt x="1218" y="0"/></a:lnTo><a:lnTo><a:pt x="2437" y="533"/></a:lnTo><a:lnTo><a:pt x="1218" y="1066"/></a:lnTo><a:lnTo><a:pt x="0" y="533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818960" y="1212120"/><a:ext cx="720" cy="172800"/></a:xfrm></wpg:grpSpPr><wps:wsp><wps:cNvSpPr/><wps:spPr><a:xfrm><a:off x="0" y="0"/><a:ext cx="720" cy="172800"/></a:xfrm><a:custGeom><a:avLst/><a:gdLst/><a:ahLst/><a:rect l="0" t="0" r="r" b="b"/><a:pathLst><a:path w="1" h="272"><a:moveTo><a:pt x="0" y="0"/></a:moveTo><a:lnTo><a:pt x="0" y="271"/></a:lnTo></a:path></a:pathLst></a:custGeom><a:noFill/><a:ln w="158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787280" y="1366560"/><a:ext cx="63360" cy="55080"/></a:xfrm></wpg:grpSpPr><wps:wsp><wps:cNvSpPr/><wps:spPr><a:xfrm><a:off x="0" y="0"/><a:ext cx="63360" cy="55080"/></a:xfrm><a:custGeom><a:avLst/><a:gdLst/><a:ahLst/><a:rect l="0" t="0" r="r" b="b"/><a:pathLst><a:path w="102" h="88"><a:moveTo><a:pt x="0" y="0"/></a:moveTo><a:lnTo><a:pt x="101" y="0"/></a:lnTo><a:lnTo><a:pt x="50" y="87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787280" y="1366560"/><a:ext cx="63360" cy="55080"/></a:xfrm></wpg:grpSpPr><wps:wsp><wps:cNvSpPr/><wps:spPr><a:xfrm><a:off x="0" y="0"/><a:ext cx="63360" cy="55080"/></a:xfrm><a:custGeom><a:avLst/><a:gdLst/><a:ahLst/><a:rect l="0" t="0" r="r" b="b"/><a:pathLst><a:path w="102" h="88"><a:moveTo><a:pt x="50" y="87"/></a:moveTo><a:lnTo><a:pt x="0" y="0"/></a:lnTo><a:lnTo><a:pt x="101" y="0"/></a:lnTo><a:lnTo><a:pt x="50" y="87"/></a:lnTo></a:path></a:pathLst></a:custGeom><a:noFill/><a:ln w="75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226040" y="706680"/><a:ext cx="1186920" cy="503640"/></a:xfrm></wpg:grpSpPr><wps:wsp><wps:cNvSpPr/><wps:spPr><a:xfrm><a:off x="0" y="0"/><a:ext cx="1186920" cy="503640"/></a:xfrm><a:custGeom><a:avLst/><a:gdLst/><a:ahLst/><a:rect l="0" t="0" r="r" b="b"/><a:pathLst><a:path w="1862" h="793"><a:moveTo><a:pt x="0" y="0"/></a:moveTo><a:lnTo><a:pt x="1861" y="0"/></a:lnTo><a:lnTo><a:pt x="1861" y="792"/></a:lnTo><a:lnTo><a:pt x="0" y="792"/></a:lnTo><a:lnTo><a:pt x="0" y="0"/></a:lnTo></a:path></a:pathLst></a:custGeom><a:noFill/><a:ln w="165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818960" y="1980000"/><a:ext cx="720" cy="172800"/></a:xfrm></wpg:grpSpPr><wps:wsp><wps:cNvSpPr/><wps:spPr><a:xfrm><a:off x="0" y="0"/><a:ext cx="720" cy="172800"/></a:xfrm><a:custGeom><a:avLst/><a:gdLst/><a:ahLst/><a:rect l="0" t="0" r="r" b="b"/><a:pathLst><a:path w="1" h="273"><a:moveTo><a:pt x="0" y="0"/></a:moveTo><a:lnTo><a:pt x="0" y="272"/></a:lnTo></a:path></a:pathLst></a:custGeom><a:noFill/><a:ln w="158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787280" y="2134080"/><a:ext cx="63360" cy="55800"/></a:xfrm></wpg:grpSpPr><wps:wsp><wps:cNvSpPr/><wps:spPr><a:xfrm><a:off x="0" y="0"/><a:ext cx="63360" cy="55800"/></a:xfrm><a:custGeom><a:avLst/><a:gdLst/><a:ahLst/><a:rect l="0" t="0" r="r" b="b"/><a:pathLst><a:path w="102" h="88"><a:moveTo><a:pt x="0" y="0"/></a:moveTo><a:lnTo><a:pt x="101" y="0"/></a:lnTo><a:lnTo><a:pt x="50" y="87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787280" y="2134080"/><a:ext cx="63360" cy="55800"/></a:xfrm></wpg:grpSpPr><wps:wsp><wps:cNvSpPr/><wps:spPr><a:xfrm><a:off x="0" y="0"/><a:ext cx="63360" cy="55800"/></a:xfrm><a:custGeom><a:avLst/><a:gdLst/><a:ahLst/><a:rect l="0" t="0" r="r" b="b"/><a:pathLst><a:path w="102" h="88"><a:moveTo><a:pt x="50" y="87"/></a:moveTo><a:lnTo><a:pt x="0" y="0"/></a:lnTo><a:lnTo><a:pt x="101" y="0"/></a:lnTo><a:lnTo><a:pt x="50" y="87"/></a:lnTo></a:path></a:pathLst></a:custGeom><a:noFill/><a:ln w="75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226040" y="1474560"/><a:ext cx="1186920" cy="503640"/></a:xfrm></wpg:grpSpPr><wps:wsp><wps:cNvSpPr/><wps:spPr><a:xfrm><a:off x="0" y="0"/><a:ext cx="1186920" cy="503640"/></a:xfrm><a:custGeom><a:avLst/><a:gdLst/><a:ahLst/><a:rect l="0" t="0" r="r" b="b"/><a:pathLst><a:path w="1862" h="793"><a:moveTo><a:pt x="0" y="0"/></a:moveTo><a:lnTo><a:pt x="1861" y="0"/></a:lnTo><a:lnTo><a:pt x="1861" y="792"/></a:lnTo><a:lnTo><a:pt x="0" y="792"/></a:lnTo><a:lnTo><a:pt x="0" y="0"/></a:lnTo></a:path></a:pathLst></a:custGeom><a:noFill/><a:ln w="165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818960" y="2770560"/><a:ext cx="720" cy="172800"/></a:xfrm></wpg:grpSpPr><wps:wsp><wps:cNvSpPr/><wps:spPr><a:xfrm><a:off x="0" y="0"/><a:ext cx="720" cy="172800"/></a:xfrm><a:custGeom><a:avLst/><a:gdLst/><a:ahLst/><a:rect l="0" t="0" r="r" b="b"/><a:pathLst><a:path w="1" h="273"><a:moveTo><a:pt x="0" y="0"/></a:moveTo><a:lnTo><a:pt x="0" y="272"/></a:lnTo></a:path></a:pathLst></a:custGeom><a:noFill/><a:ln w="158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787280" y="2925360"/><a:ext cx="63360" cy="55080"/></a:xfrm></wpg:grpSpPr><wps:wsp><wps:cNvSpPr/><wps:spPr><a:xfrm><a:off x="0" y="0"/><a:ext cx="63360" cy="55080"/></a:xfrm><a:custGeom><a:avLst/><a:gdLst/><a:ahLst/><a:rect l="0" t="0" r="r" b="b"/><a:pathLst><a:path w="102" h="88"><a:moveTo><a:pt x="0" y="0"/></a:moveTo><a:lnTo><a:pt x="101" y="0"/></a:lnTo><a:lnTo><a:pt x="50" y="87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787280" y="2925360"/><a:ext cx="63360" cy="55080"/></a:xfrm></wpg:grpSpPr><wps:wsp><wps:cNvSpPr/><wps:spPr><a:xfrm><a:off x="0" y="0"/><a:ext cx="63360" cy="55080"/></a:xfrm><a:custGeom><a:avLst/><a:gdLst/><a:ahLst/><a:rect l="0" t="0" r="r" b="b"/><a:pathLst><a:path w="102" h="88"><a:moveTo><a:pt x="50" y="87"/></a:moveTo><a:lnTo><a:pt x="0" y="0"/></a:lnTo><a:lnTo><a:pt x="101" y="0"/></a:lnTo><a:lnTo><a:pt x="50" y="87"/></a:lnTo></a:path></a:pathLst></a:custGeom><a:noFill/><a:ln w="75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226040" y="2265120"/><a:ext cx="1186920" cy="503640"/></a:xfrm></wpg:grpSpPr><wps:wsp><wps:cNvSpPr/><wps:spPr><a:xfrm><a:off x="0" y="0"/><a:ext cx="1186920" cy="503640"/></a:xfrm><a:custGeom><a:avLst/><a:gdLst/><a:ahLst/><a:rect l="0" t="0" r="r" b="b"/><a:pathLst><a:path w="1862" h="793"><a:moveTo><a:pt x="0" y="0"/></a:moveTo><a:lnTo><a:pt x="1861" y="0"/></a:lnTo><a:lnTo><a:pt x="1861" y="792"/></a:lnTo><a:lnTo><a:pt x="0" y="792"/></a:lnTo><a:lnTo><a:pt x="0" y="0"/></a:lnTo></a:path></a:pathLst></a:custGeom><a:noFill/><a:ln w="165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681000" y="537120"/><a:ext cx="1932480" cy="3200400"/></a:xfrm></wpg:grpSpPr><wps:wsp><wps:cNvSpPr/><wps:spPr><a:xfrm><a:off x="0" y="0"/><a:ext cx="1932480" cy="3200400"/></a:xfrm><a:custGeom><a:avLst/><a:gdLst/><a:ahLst/><a:rect l="0" t="0" r="r" b="b"/><a:pathLst><a:path w="3033" h="5027"><a:moveTo><a:pt x="0" y="2049"/></a:moveTo><a:lnTo><a:pt x="523" y="1283"/></a:lnTo><a:lnTo><a:pt x="523" y="0"/></a:lnTo><a:lnTo><a:pt x="3032" y="0"/></a:lnTo><a:lnTo><a:pt x="3032" y="5026"/></a:lnTo><a:lnTo><a:pt x="523" y="5026"/></a:lnTo><a:lnTo><a:pt x="523" y="1898"/></a:lnTo><a:lnTo><a:pt x="0" y="2049"/></a:lnTo></a:path></a:pathLst></a:custGeom><a:noFill/><a:ln w="208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97040" y="659880"/><a:ext cx="720" cy="172800"/></a:xfrm></wpg:grpSpPr><wps:wsp><wps:cNvSpPr/><wps:spPr><a:xfrm><a:off x="0" y="0"/><a:ext cx="720" cy="172800"/></a:xfrm><a:custGeom><a:avLst/><a:gdLst/><a:ahLst/><a:rect l="0" t="0" r="r" b="b"/><a:pathLst><a:path w="1" h="272"><a:moveTo><a:pt x="0" y="0"/></a:moveTo><a:lnTo><a:pt x="0" y="271"/></a:lnTo></a:path></a:pathLst></a:custGeom><a:noFill/><a:ln w="158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64640" y="813960"/><a:ext cx="63360" cy="55080"/></a:xfrm></wpg:grpSpPr><wps:wsp><wps:cNvSpPr/><wps:spPr><a:xfrm><a:off x="0" y="0"/><a:ext cx="63360" cy="55080"/></a:xfrm><a:custGeom><a:avLst/><a:gdLst/><a:ahLst/><a:rect l="0" t="0" r="r" b="b"/><a:pathLst><a:path w="102" h="88"><a:moveTo><a:pt x="0" y="0"/></a:moveTo><a:lnTo><a:pt x="101" y="0"/></a:lnTo><a:lnTo><a:pt x="51" y="87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64640" y="813960"/><a:ext cx="63360" cy="55080"/></a:xfrm></wpg:grpSpPr><wps:wsp><wps:cNvSpPr/><wps:spPr><a:xfrm><a:off x="0" y="0"/><a:ext cx="63360" cy="55080"/></a:xfrm><a:custGeom><a:avLst/><a:gdLst/><a:ahLst/><a:rect l="0" t="0" r="r" b="b"/><a:pathLst><a:path w="102" h="88"><a:moveTo><a:pt x="51" y="87"/></a:moveTo><a:lnTo><a:pt x="0" y="0"/></a:lnTo><a:lnTo><a:pt x="101" y="0"/></a:lnTo><a:lnTo><a:pt x="51" y="87"/></a:lnTo></a:path></a:pathLst></a:custGeom><a:noFill/><a:ln w="75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3040" y="154440"/><a:ext cx="1186920" cy="503640"/></a:xfrm></wpg:grpSpPr><wps:wsp><wps:cNvSpPr/><wps:spPr><a:xfrm><a:off x="0" y="0"/><a:ext cx="1186920" cy="503640"/></a:xfrm><a:custGeom><a:avLst/><a:gdLst/><a:ahLst/><a:rect l="0" t="0" r="r" b="b"/><a:pathLst><a:path w="1862" h="793"><a:moveTo><a:pt x="0" y="0"/></a:moveTo><a:lnTo><a:pt x="1861" y="0"/></a:lnTo><a:lnTo><a:pt x="1861" y="792"/></a:lnTo><a:lnTo><a:pt x="0" y="792"/></a:lnTo><a:lnTo><a:pt x="0" y="0"/></a:lnTo></a:path></a:pathLst></a:custGeom><a:noFill/><a:ln w="165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97040" y="1426680"/><a:ext cx="720" cy="172800"/></a:xfrm></wpg:grpSpPr><wps:wsp><wps:cNvSpPr/><wps:spPr><a:xfrm><a:off x="0" y="0"/><a:ext cx="720" cy="172800"/></a:xfrm><a:custGeom><a:avLst/><a:gdLst/><a:ahLst/><a:rect l="0" t="0" r="r" b="b"/><a:pathLst><a:path w="1" h="273"><a:moveTo><a:pt x="0" y="0"/></a:moveTo><a:lnTo><a:pt x="0" y="272"/></a:lnTo></a:path></a:pathLst></a:custGeom><a:noFill/><a:ln w="158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64640" y="1581840"/><a:ext cx="63360" cy="55080"/></a:xfrm></wpg:grpSpPr><wps:wsp><wps:cNvSpPr/><wps:spPr><a:xfrm><a:off x="0" y="0"/><a:ext cx="63360" cy="55080"/></a:xfrm><a:custGeom><a:avLst/><a:gdLst/><a:ahLst/><a:rect l="0" t="0" r="r" b="b"/><a:pathLst><a:path w="102" h="88"><a:moveTo><a:pt x="0" y="0"/></a:moveTo><a:lnTo><a:pt x="101" y="0"/></a:lnTo><a:lnTo><a:pt x="51" y="87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64640" y="1581840"/><a:ext cx="63360" cy="55080"/></a:xfrm></wpg:grpSpPr><wps:wsp><wps:cNvSpPr/><wps:spPr><a:xfrm><a:off x="0" y="0"/><a:ext cx="63360" cy="55080"/></a:xfrm><a:custGeom><a:avLst/><a:gdLst/><a:ahLst/><a:rect l="0" t="0" r="r" b="b"/><a:pathLst><a:path w="102" h="88"><a:moveTo><a:pt x="51" y="87"/></a:moveTo><a:lnTo><a:pt x="0" y="0"/></a:lnTo><a:lnTo><a:pt x="101" y="0"/></a:lnTo><a:lnTo><a:pt x="51" y="87"/></a:lnTo></a:path></a:pathLst></a:custGeom><a:noFill/><a:ln w="75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3040" y="921240"/><a:ext cx="1186920" cy="503640"/></a:xfrm></wpg:grpSpPr><wps:wsp><wps:cNvSpPr/><wps:spPr><a:xfrm><a:off x="0" y="0"/><a:ext cx="1186920" cy="503640"/></a:xfrm><a:custGeom><a:avLst/><a:gdLst/><a:ahLst/><a:rect l="0" t="0" r="r" b="b"/><a:pathLst><a:path w="1862" h="793"><a:moveTo><a:pt x="0" y="0"/></a:moveTo><a:lnTo><a:pt x="1861" y="0"/></a:lnTo><a:lnTo><a:pt x="1861" y="792"/></a:lnTo><a:lnTo><a:pt x="0" y="792"/></a:lnTo><a:lnTo><a:pt x="0" y="0"/></a:lnTo></a:path></a:pathLst></a:custGeom><a:noFill/><a:ln w="165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0" y="0"/><a:ext cx="1932480" cy="2413080"/></a:xfrm></wpg:grpSpPr><wps:wsp><wps:cNvSpPr/><wps:spPr><a:xfrm><a:off x="0" y="0"/><a:ext cx="1932480" cy="2413080"/></a:xfrm><a:custGeom><a:avLst/><a:gdLst/><a:ahLst/><a:rect l="0" t="0" r="r" b="b"/><a:pathLst><a:path w="3033" h="3790"><a:moveTo><a:pt x="3032" y="1370"/></a:moveTo><a:lnTo><a:pt x="2509" y="638"/></a:lnTo><a:lnTo><a:pt x="2509" y="0"/></a:lnTo><a:lnTo><a:pt x="0" y="0"/></a:lnTo><a:lnTo><a:pt x="0" y="3789"/></a:lnTo><a:lnTo><a:pt x="2509" y="3789"/></a:lnTo><a:lnTo><a:pt x="2509" y="1253"/></a:lnTo><a:lnTo><a:pt x="3032" y="1370"/></a:lnTo></a:path></a:pathLst></a:custGeom><a:noFill/><a:ln w="208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14200" y="2625840"/><a:ext cx="1581120" cy="671760"/></a:xfrm></wpg:grpSpPr><wps:wsp><wps:cNvSpPr/><wps:spPr><a:xfrm><a:off x="0" y="0"/><a:ext cx="1581120" cy="671760"/></a:xfrm><a:custGeom><a:avLst/><a:gdLst/><a:ahLst/><a:rect l="0" t="0" r="r" b="b"/><a:pathLst><a:path w="2483" h="1057"><a:moveTo><a:pt x="0" y="0"/></a:moveTo><a:lnTo><a:pt x="2482" y="0"/></a:lnTo><a:lnTo><a:pt x="2482" y="1056"/></a:lnTo><a:lnTo><a:pt x="0" y="1056"/></a:lnTo><a:lnTo><a:pt x="0" y="0"/></a:lnTo></a:path></a:pathLst></a:custGeom><a:noFill/><a:ln w="21600"><a:solidFill><a:srgbClr val="000000"/></a:solidFill><a:round/></a:ln></wps:spPr><wps:style><a:lnRef idx="0"/><a:fillRef idx="0"/><a:effectRef idx="0"/><a:fontRef idx="minor"/></wps:style><wps:bodyPr/></wps:wsp></wpg:grpSp></wpg:wgp></a:graphicData></a:graphic></wp:anchor></w:drawing></mc:Choice><mc:Fallback><w:pict><v:group id="shape_0" alt="Group 3026" style="position:absolute;margin-left:85pt;margin-top:-22.15pt;width:442pt;height:443.2pt" coordorigin="1700,-443" coordsize="8840,8864"><v:group id="shape_0" alt="Group 3113" style="position:absolute;left:6134;top:4762;width:1;height:363"></v:group><v:group id="shape_0" alt="Group 3111" style="position:absolute;left:6066;top:5087;width:135;height:116"></v:group><v:group id="shape_0" alt="Group 3109" style="position:absolute;left:6066;top:5087;width:135;height:116"></v:group><v:group id="shape_0" alt="Group 3107" style="position:absolute;left:2904;top:6371;width:1843;height:1072"></v:group><v:group id="shape_0" alt="Group 3105" style="position:absolute;left:4708;top:7377;width:116;height:134"></v:group><v:group id="shape_0" alt="Group 3103" style="position:absolute;left:4708;top:7377;width:116;height:134"></v:group><v:group id="shape_0" alt="Group 3101" style="position:absolute;left:1727;top:5271;width:2464;height:1031"></v:group><v:group id="shape_0" alt="Group 3099" style="position:absolute;left:4339;top:5799;width:573;height:1"></v:group><v:group id="shape_0" alt="Group 3097" style="position:absolute;left:4260;top:5730;width:119;height:137"></v:group><v:group id="shape_0" alt="Group 3095" style="position:absolute;left:4260;top:5730;width:119;height:137"></v:group><v:group id="shape_0" alt="Group 3093" style="position:absolute;left:6130;top:6342;width:1;height:362"></v:group><v:group id="shape_0" alt="Group 3091" style="position:absolute;left:6062;top:6666;width:135;height:116"></v:group><v:group id="shape_0" alt="Group 3089" style="position:absolute;left:6062;top:6666;width:135;height:116"></v:group><v:group id="shape_0" alt="Group 3087" style="position:absolute;left:4906;top:5265;width:2445;height:1069"></v:group><v:group id="shape_0" alt="Group 3085" style="position:absolute;left:6125;top:7979;width:1;height:362"></v:group><v:group id="shape_0" alt="Group 3083" style="position:absolute;left:6057;top:8304;width:135;height:116"></v:group><v:group id="shape_0" alt="Group 3081" style="position:absolute;left:6057;top:8304;width:135;height:116"></v:group><v:group id="shape_0" alt="Group 3079" style="position:absolute;left:7337;top:7446;width:482;height:1"></v:group><v:group id="shape_0" alt="Group 3077" style="position:absolute;left:7781;top:7378;width:119;height:136"></v:group><v:group id="shape_0" alt="Group 3075" style="position:absolute;left:7781;top:7378;width:119;height:136"></v:group><v:group id="shape_0" alt="Group 3073" style="position:absolute;left:4905;top:6913;width:2445;height:1069"></v:group><v:group id="shape_0" alt="Group 3071" style="position:absolute;left:9289;top:1466;width:1;height:272"></v:group><v:group id="shape_0" alt="Group 3069" style="position:absolute;left:9239;top:1709;width:100;height:87"></v:group><v:group id="shape_0" alt="Group 3067" style="position:absolute;left:9239;top:1709;width:100;height:87"></v:group><v:group id="shape_0" alt="Group 3065" style="position:absolute;left:8355;top:670;width:1869;height:793"></v:group><v:group id="shape_0" alt="Group 3063" style="position:absolute;left:9289;top:2675;width:1;height:272"></v:group><v:group id="shape_0" alt="Group 3061" style="position:absolute;left:9239;top:2918;width:100;height:88"></v:group><v:group id="shape_0" alt="Group 3059" style="position:absolute;left:9239;top:2918;width:100;height:88"></v:group><v:group id="shape_0" alt="Group 3057" style="position:absolute;left:8355;top:1879;width:1869;height:793"></v:group><v:group id="shape_0" alt="Group 3055" style="position:absolute;left:9289;top:3920;width:1;height:272"></v:group><v:group id="shape_0" alt="Group 3053" style="position:absolute;left:9239;top:4164;width:100;height:87"></v:group><v:group id="shape_0" alt="Group 3051" style="position:absolute;left:9239;top:4164;width:100;height:87"></v:group><v:group id="shape_0" alt="Group 3049" style="position:absolute;left:8355;top:3124;width:1869;height:793"></v:group><v:group id="shape_0" alt="Group 3047" style="position:absolute;left:7497;top:403;width:3043;height:5040"></v:group><v:group id="shape_0" alt="Group 3045" style="position:absolute;left:2955;top:596;width:1;height:272"></v:group><v:group id="shape_0" alt="Group 3043" style="position:absolute;left:2904;top:839;width:100;height:87"></v:group><v:group id="shape_0" alt="Group 3041" style="position:absolute;left:2904;top:839;width:100;height:87"></v:group><v:group id="shape_0" alt="Group 3039" style="position:absolute;left:2020;top:-200;width:1869;height:793"></v:group><v:group id="shape_0" alt="Group 3037" style="position:absolute;left:2955;top:1804;width:1;height:272"></v:group><v:group id="shape_0" alt="Group 3035" style="position:absolute;left:2904;top:2048;width:100;height:87"></v:group><v:group id="shape_0" alt="Group 3033" style="position:absolute;left:2904;top:2048;width:100;height:87"></v:group><v:group id="shape_0" alt="Group 3031" style="position:absolute;left:2020;top:1008;width:1869;height:793"></v:group><v:group id="shape_0" alt="Group 3029" style="position:absolute;left:1700;top:-443;width:3043;height:3800"></v:group><v:group id="shape_0" alt="Group 3027" style="position:absolute;left:4872;top:3692;width:2490;height:1058"></v:group></v:group></w:pict></mc:Fallback></mc:AlternateContent></w:r><w:r><w:rPr><w:rFonts w:ascii="Tahoma" w:hAnsi="Tahoma"/><w:spacing w:val="0"/><w:sz w:val="17"/></w:rPr><w:t>Search for Weather</w:t></w:r><w:r><w:rPr><w:rFonts w:ascii="Tahoma" w:hAnsi="Tahoma"/><w:spacing w:val="24"/><w:w w:val="94"/><w:sz w:val="17"/></w:rPr><w:t xml:space="preserve"> </w:t></w:r><w:r><w:rPr><w:rFonts w:ascii="Tahoma" w:hAnsi="Tahoma"/><w:sz w:val="17"/></w:rPr><w:t>Station</w:t></w:r><w:r><w:rPr><w:rFonts w:ascii="Tahoma" w:hAnsi="Tahoma"/><w:spacing w:val="25"/><w:sz w:val="17"/></w:rPr><w:t xml:space="preserve"> </w:t></w:r><w:r><w:rPr><w:rFonts w:ascii="Tahoma" w:hAnsi="Tahoma"/><w:sz w:val="17"/></w:rPr><w:t>in</w:t></w:r><w:r><w:rPr><w:rFonts w:ascii="Tahoma" w:hAnsi="Tahoma"/><w:spacing w:val="25"/><w:sz w:val="17"/></w:rPr><w:t xml:space="preserve"> </w:t></w:r><w:r><w:rPr><w:rFonts w:ascii="Tahoma" w:hAnsi="Tahoma"/><w:sz w:val="17"/></w:rPr><w:t>CDCD*</w:t></w:r></w:p><w:p><w:pPr><w:pStyle w:val="Normal"/><w:rPr><w:rFonts w:ascii="Tahoma" w:hAnsi="Tahoma" w:eastAsia="Tahoma" w:cs="Tahoma"/><w:sz w:val="20"/><w:szCs w:val="20"/></w:rPr></w:pPr><w:r><w:rPr><w:rFonts w:eastAsia="Tahoma" w:cs="Tahoma" w:ascii="Tahoma" w:hAnsi="Tahoma"/><w:sz w:val="20"/><w:szCs w:val="20"/></w:rPr></w:r></w:p><w:p><w:pPr><w:pStyle w:val="Normal"/><w:spacing w:before="1" w:after="0"/><w:rPr><w:rFonts w:ascii="Tahoma" w:hAnsi="Tahoma" w:eastAsia="Tahoma" w:cs="Tahoma"/><w:sz w:val="28"/><w:szCs w:val="28"/></w:rPr></w:pPr><w:r><w:rPr><w:rFonts w:eastAsia="Tahoma" w:cs="Tahoma" w:ascii="Tahoma" w:hAnsi="Tahoma"/><w:sz w:val="28"/><w:szCs w:val="28"/></w:rPr></w:r></w:p><w:p><w:pPr><w:sectPr><w:footerReference w:type="default" r:id="rId11"/><w:type w:val="nextPage"/><w:pgSz w:w="12240" w:h="15840"/><w:pgMar w:left="1020" w:right="1020" w:header="0" w:top="1140" w:footer="515" w:bottom="700" w:gutter="0"/><w:pgNumType w:start="12" w:fmt="decimal"/><w:formProt w:val="false"/><w:textDirection w:val="lrTb"/><w:docGrid w:type="default" w:linePitch="240" w:charSpace="4294965247"/></w:sectPr></w:pPr></w:p><w:p><w:pPr><w:pStyle w:val="Normal"/><w:spacing w:lineRule="auto" w:line="256" w:before="149" w:after="0"/><w:ind w:left="1420" w:hanging="302"/><w:rPr><w:rFonts w:ascii="Tahoma" w:hAnsi="Tahoma" w:eastAsia="Tahoma" w:cs="Tahoma"/><w:sz w:val="17"/><w:szCs w:val="17"/></w:rPr></w:pPr><w:r><w:rPr><w:rFonts w:ascii="Tahoma" w:hAnsi="Tahoma"/><w:spacing w:val="0"/><w:sz w:val="17"/></w:rPr><w:t xml:space="preserve">Download </w:t></w:r><w:r><w:rPr><w:rFonts w:ascii="Tahoma" w:hAnsi="Tahoma"/><w:sz w:val="17"/></w:rPr><w:t>and</w:t></w:r><w:r><w:rPr><w:rFonts w:ascii="Tahoma" w:hAnsi="Tahoma"/><w:spacing w:val="0"/><w:sz w:val="17"/></w:rPr><w:t xml:space="preserve"> Format</w:t></w:r><w:r><w:rPr><w:rFonts w:ascii="Tahoma" w:hAnsi="Tahoma"/><w:spacing w:val="25"/><w:w w:val="99"/><w:sz w:val="17"/></w:rPr><w:t xml:space="preserve"> </w:t></w:r><w:r><w:rPr><w:rFonts w:ascii="Tahoma" w:hAnsi="Tahoma"/><w:spacing w:val="0"/><w:sz w:val="17"/></w:rPr><w:t>Weather</w:t></w:r><w:r><w:rPr><w:rFonts w:ascii="Tahoma" w:hAnsi="Tahoma"/><w:spacing w:val="2"/><w:sz w:val="17"/></w:rPr><w:t xml:space="preserve"> </w:t></w:r><w:r><w:rPr><w:rFonts w:ascii="Tahoma" w:hAnsi="Tahoma"/><w:sz w:val="17"/></w:rPr><w:t>Data</w:t></w:r></w:p><w:p><w:pPr><w:pStyle w:val="Normal"/><w:spacing w:before="67" w:after="0"/><w:ind w:left="1118" w:hanging="0"/><w:rPr><w:rFonts w:ascii="Tahoma" w:hAnsi="Tahoma" w:eastAsia="Tahoma" w:cs="Tahoma"/><w:sz w:val="17"/><w:szCs w:val="17"/></w:rPr></w:pPr><w:r><w:br w:type="column"/></w:r><w:r><w:rPr><w:rFonts w:ascii="Tahoma" w:hAnsi="Tahoma"/><w:spacing w:val="0"/><w:sz w:val="17"/></w:rPr><w:t>Correction</w:t></w:r></w:p><w:p><w:pPr><w:sectPr><w:type w:val="continuous"/><w:pgSz w:w="12240" w:h="15840"/><w:pgMar w:left="1020" w:right="1020" w:header="0" w:top="1140" w:footer="515" w:bottom="700" w:gutter="0"/><w:cols w:num="2" w:equalWidth="false" w:sep="false"><w:col w:w="2758" w:space="3992"/><w:col w:w="3449"/></w:cols><w:formProt w:val="false"/><w:textDirection w:val="lrTb"/><w:docGrid w:type="default" w:linePitch="240" w:charSpace="4294965247"/></w:sectPr></w:pPr></w:p><w:p><w:pPr><w:pStyle w:val="Normal"/><w:spacing w:before="6" w:after="0"/><w:rPr><w:rFonts w:ascii="Tahoma" w:hAnsi="Tahoma" w:eastAsia="Tahoma" w:cs="Tahoma"/><w:sz w:val="15"/><w:szCs w:val="15"/></w:rPr></w:pPr><w:r><w:rPr><w:rFonts w:eastAsia="Tahoma" w:cs="Tahoma" w:ascii="Tahoma" w:hAnsi="Tahoma"/><w:sz w:val="15"/><w:szCs w:val="15"/></w:rPr></w:r></w:p><w:p><w:pPr><w:pStyle w:val="Normal"/><w:spacing w:lineRule="atLeast" w:line="130"/><w:ind w:left="5025" w:hanging="0"/><w:rPr><w:rFonts w:ascii="Tahoma" w:hAnsi="Tahoma" w:eastAsia="Tahoma" w:cs="Tahoma"/><w:sz w:val="13"/><w:szCs w:val="13"/></w:rPr></w:pPr><w:r><w:rPr></w:rPr><mc:AlternateContent><mc:Choice Requires="wpg"><w:drawing><wp:inline distT="0" distB="0" distL="0" distR="0" wp14:anchorId="784255EB"><wp:extent cx="96520" cy="85090"/><wp:effectExtent l="0" t="0" r="0" b="0"/><wp:docPr id="13" name=""/><a:graphic xmlns:a="http://schemas.openxmlformats.org/drawingml/2006/main"><a:graphicData uri="http://schemas.microsoft.com/office/word/2010/wordprocessingGroup"><wpg:wgp><wpg:cNvGrpSpPr/><wpg:grpSpPr><a:xfrm><a:off x="0" y="0"/><a:ext cx="95760" cy="84600"/></a:xfrm></wpg:grpSpPr><wpg:grpSp><wpg:cNvGrpSpPr/><wpg:grpSpPr><a:xfrm><a:off x="0" y="0"/><a:ext cx="95760" cy="84600"/></a:xfrm></wpg:grpSpPr><wps:wsp><wps:cNvSpPr/><wps:spPr><a:xfrm><a:off x="0" y="0"/><a:ext cx="95760" cy="84600"/></a:xfrm><a:custGeom><a:avLst/><a:gdLst/><a:ahLst/><a:rect l="0" t="0" r="r" b="b"/><a:pathLst><a:path w="136" h="117"><a:moveTo><a:pt x="0" y="0"/></a:moveTo><a:lnTo><a:pt x="135" y="0"/></a:lnTo><a:lnTo><a:pt x="67" y="116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0" y="0"/><a:ext cx="95760" cy="84600"/></a:xfrm></wpg:grpSpPr><wps:wsp><wps:cNvSpPr/><wps:spPr><a:xfrm><a:off x="0" y="0"/><a:ext cx="95760" cy="84600"/></a:xfrm><a:custGeom><a:avLst/><a:gdLst/><a:ahLst/><a:rect l="0" t="0" r="r" b="b"/><a:pathLst><a:path w="136" h="117"><a:moveTo><a:pt x="67" y="116"/></a:moveTo><a:lnTo><a:pt x="0" y="0"/></a:lnTo><a:lnTo><a:pt x="135" y="0"/></a:lnTo><a:lnTo><a:pt x="67" y="116"/></a:lnTo></a:path></a:pathLst></a:custGeom><a:noFill/><a:ln w="10800"><a:solidFill><a:srgbClr val="000000"/></a:solidFill><a:round/></a:ln></wps:spPr><wps:style><a:lnRef idx="0"/><a:fillRef idx="0"/><a:effectRef idx="0"/><a:fontRef idx="minor"/></wps:style><wps:bodyPr/></wps:wsp></wpg:grpSp></wpg:wgp></a:graphicData></a:graphic></wp:inline></w:drawing></mc:Choice><mc:Fallback><w:pict><v:group id="shape_0" style="position:absolute;margin-left:0pt;margin-top:0pt;width:7.55pt;height:6.65pt" coordorigin="0,0" coordsize="151,133"><v:group id="shape_0" alt="Group 3011" style="position:absolute;left:0;top:0;width:151;height:133"></v:group><v:group id="shape_0" alt="Group 3009" style="position:absolute;left:0;top:0;width:151;height:133"></v:group></v:group></w:pict></mc:Fallback></mc:AlternateContent></w:r></w:p><w:p><w:pPr><w:pStyle w:val="Normal"/><w:spacing w:lineRule="auto" w:line="256" w:before="77" w:after="0"/><w:ind w:left="7934" w:right="1186" w:hanging="421"/><w:rPr><w:rFonts w:ascii="Tahoma" w:hAnsi="Tahoma" w:eastAsia="Tahoma" w:cs="Tahoma"/><w:sz w:val="17"/><w:szCs w:val="17"/></w:rPr></w:pPr><w:r><mc:AlternateContent><mc:Choice Requires="wps"><w:drawing><wp:anchor behindDoc="0" distT="0" distB="0" distL="114300" distR="114300" simplePos="0" locked="0" layoutInCell="1" allowOverlap="1" relativeHeight="7" wp14:anchorId="728CDDD2"><wp:simplePos x="0" y="0"/><wp:positionH relativeFrom="page"><wp:posOffset>1296035</wp:posOffset></wp:positionH><wp:positionV relativeFrom="paragraph"><wp:posOffset>189230</wp:posOffset></wp:positionV><wp:extent cx="1183005" cy="911860"/><wp:effectExtent l="0" t="0" r="17780" b="22225"/><wp:wrapNone/><wp:docPr id="14" name="Text Box 3007"/><a:graphic xmlns:a="http://schemas.openxmlformats.org/drawingml/2006/main"><a:graphicData uri="http://schemas.microsoft.com/office/word/2010/wordprocessingShape"><wps:wsp><wps:cNvSpPr/><wps:spPr><a:xfrm><a:off x="0" y="0"/><a:ext cx="1182240" cy="911160"/></a:xfrm><a:prstGeom prst="rect"><a:avLst></a:avLst></a:prstGeom><a:noFill/><a:ln w="16560"><a:solidFill><a:srgbClr val="000000"/></a:solidFill><a:miter/></a:ln></wps:spPr><wps:style><a:lnRef idx="0"/><a:fillRef idx="0"/><a:effectRef idx="0"/><a:fontRef idx="minor"/></wps:style><wps:txbx><w:txbxContent><w:p><w:pPr><w:pStyle w:val="FrameContents"/><w:spacing w:lineRule="auto" w:line="256" w:before="55" w:after="0"/><w:ind w:left="110" w:right="122" w:firstLine="172"/><w:rPr><w:rFonts w:ascii="Tahoma" w:hAnsi="Tahoma" w:eastAsia="Tahoma" w:cs="Tahoma"/><w:sz w:val="17"/><w:szCs w:val="17"/></w:rPr></w:pPr><w:r><w:rPr><w:rFonts w:ascii="Tahoma" w:hAnsi="Tahoma"/><w:color w:val="auto"/><w:sz w:val="17"/></w:rPr><w:t>Fill</w:t></w:r><w:r><w:rPr><w:rFonts w:ascii="Tahoma" w:hAnsi="Tahoma"/><w:color w:val="auto"/><w:spacing w:val="8"/><w:sz w:val="17"/></w:rPr><w:t xml:space="preserve"> </w:t></w:r><w:r><w:rPr><w:rFonts w:ascii="Tahoma" w:hAnsi="Tahoma"/><w:color w:val="auto"/><w:sz w:val="17"/></w:rPr><w:t>Gaps</w:t></w:r><w:r><w:rPr><w:rFonts w:ascii="Tahoma" w:hAnsi="Tahoma"/><w:color w:val="auto"/><w:spacing w:val="9"/><w:sz w:val="17"/></w:rPr><w:t xml:space="preserve"> </w:t></w:r><w:r><w:rPr><w:rFonts w:ascii="Tahoma" w:hAnsi="Tahoma"/><w:color w:val="auto"/><w:sz w:val="17"/></w:rPr><w:t>in</w:t></w:r><w:r><w:rPr><w:rFonts w:ascii="Tahoma" w:hAnsi="Tahoma"/><w:color w:val="auto"/><w:spacing w:val="9"/><w:sz w:val="17"/></w:rPr><w:t xml:space="preserve"> </w:t></w:r><w:ins w:id="585" w:author="Rivard, Christine" w:date="2015-03-25T13:34:00Z"><w:r><w:rPr><w:rFonts w:ascii="Tahoma" w:hAnsi="Tahoma"/><w:color w:val="auto"/><w:spacing w:val="9"/><w:sz w:val="17"/></w:rPr><w:t xml:space="preserve">the </w:t></w:r></w:ins><w:r><w:rPr><w:rFonts w:ascii="Tahoma" w:hAnsi="Tahoma"/><w:color w:val="auto"/><w:sz w:val="17"/></w:rPr><w:t>Data</w:t></w:r><w:ins w:id="586" w:author="Rivard, Christine" w:date="2015-03-25T13:34:00Z"><w:r><w:rPr><w:rFonts w:ascii="Tahoma" w:hAnsi="Tahoma"/><w:color w:val="auto"/><w:sz w:val="17"/></w:rPr><w:t>set</w:t></w:r></w:ins><w:r><w:rPr><w:rFonts w:ascii="Tahoma" w:hAnsi="Tahoma"/><w:color w:val="auto"/><w:w w:val="98"/><w:sz w:val="17"/></w:rPr><w:t xml:space="preserve"> </w:t></w:r><w:del w:id="587" w:author="Rivard, Christine" w:date="2015-03-25T13:35:00Z"><w:r><w:rPr><w:rFonts w:ascii="Tahoma" w:hAnsi="Tahoma"/><w:color w:val="auto"/><w:sz w:val="17"/></w:rPr><w:delText>of</w:delText></w:r></w:del><w:del w:id="588" w:author="Rivard, Christine" w:date="2015-03-25T13:35:00Z"><w:r><w:rPr><w:rFonts w:ascii="Tahoma" w:hAnsi="Tahoma"/><w:color w:val="auto"/><w:spacing w:val="0"/><w:sz w:val="17"/></w:rPr><w:delText xml:space="preserve"> </w:delText></w:r></w:del><w:ins w:id="589" w:author="Rivard, Christine" w:date="2015-03-25T13:35:00Z"><w:r><w:rPr><w:rFonts w:ascii="Tahoma" w:hAnsi="Tahoma"/><w:color w:val="auto"/><w:sz w:val="17"/></w:rPr><w:t>using</w:t></w:r></w:ins><w:ins w:id="590" w:author="Rivard, Christine" w:date="2015-03-25T13:35:00Z"><w:r><w:rPr><w:rFonts w:ascii="Tahoma" w:hAnsi="Tahoma"/><w:color w:val="auto"/><w:spacing w:val="0"/><w:sz w:val="17"/></w:rPr><w:t xml:space="preserve"> </w:t></w:r></w:ins><w:r><w:rPr><w:rFonts w:ascii="Tahoma" w:hAnsi="Tahoma"/><w:color w:val="auto"/><w:sz w:val="17"/></w:rPr><w:t>the</w:t></w:r><w:r><w:rPr><w:rFonts w:ascii="Tahoma" w:hAnsi="Tahoma"/><w:color w:val="auto"/><w:spacing w:val="0"/><w:sz w:val="17"/></w:rPr><w:t xml:space="preserve"> </w:t></w:r><w:r><w:rPr><w:rFonts w:ascii="Tahoma" w:hAnsi="Tahoma"/><w:color w:val="auto"/><w:sz w:val="17"/></w:rPr><w:t>Station</w:t></w:r><w:ins w:id="591" w:author="Rivard, Christine" w:date="2015-03-25T13:36:00Z"><w:r><w:rPr><w:rFonts w:ascii="Tahoma" w:hAnsi="Tahoma"/><w:color w:val="auto"/><w:sz w:val="17"/></w:rPr><w:t>s</w:t></w:r></w:ins><w:r><w:rPr><w:rFonts w:ascii="Tahoma" w:hAnsi="Tahoma"/><w:color w:val="auto"/><w:spacing w:val="0"/><w:sz w:val="17"/></w:rPr><w:t xml:space="preserve"> </w:t></w:r><w:r><w:rPr><w:rFonts w:ascii="Tahoma" w:hAnsi="Tahoma"/><w:color w:val="auto"/><w:sz w:val="17"/></w:rPr><w:t>Closest</w:t></w:r></w:p><w:p><w:pPr><w:pStyle w:val="FrameContents"/><w:ind w:left="498" w:hanging="0"/><w:rPr><w:color w:val="auto"/></w:rPr></w:pPr><w:r><w:rPr><w:rFonts w:ascii="Tahoma" w:hAnsi="Tahoma"/><w:color w:val="auto"/><w:sz w:val="17"/></w:rPr><w:t>to</w:t></w:r><w:r><w:rPr><w:rFonts w:ascii="Tahoma" w:hAnsi="Tahoma"/><w:color w:val="auto"/><w:spacing w:val="6"/><w:sz w:val="17"/></w:rPr><w:t xml:space="preserve"> </w:t></w:r><w:r><w:rPr><w:rFonts w:ascii="Tahoma" w:hAnsi="Tahoma"/><w:color w:val="auto"/><w:sz w:val="17"/></w:rPr><w:t>the</w:t></w:r><w:r><w:rPr><w:rFonts w:ascii="Tahoma" w:hAnsi="Tahoma"/><w:color w:val="auto"/><w:spacing w:val="6"/><w:sz w:val="17"/></w:rPr><w:t xml:space="preserve"> </w:t></w:r><w:r><w:rPr><w:rFonts w:ascii="Tahoma" w:hAnsi="Tahoma"/><w:color w:val="auto"/><w:spacing w:val="0"/><w:sz w:val="17"/></w:rPr><w:t>Well</w:t></w:r></w:p></w:txbxContent></wps:txbx><wps:bodyPr lIns="0" rIns="0" tIns="0" bIns="0"><a:noAutofit/></wps:bodyPr></wps:wsp></a:graphicData></a:graphic></wp:anchor></w:drawing></mc:Choice><mc:Fallback><w:pict><v:rect id="shape_0" ID="Text Box 3007" stroked="t" style="position:absolute;margin-left:102.05pt;margin-top:14.9pt;width:93.05pt;height:71.7pt;mso-position-horizontal-relative:page" wp14:anchorId="728CDDD2"><w10:wrap type="square"/><v:fill on="false" o:detectmouseclick="t"/><v:stroke color="black" weight="16560" joinstyle="miter" endcap="flat"/><v:textbox><w:txbxContent><w:p><w:pPr><w:pStyle w:val="FrameContents"/><w:spacing w:lineRule="auto" w:line="256" w:before="55" w:after="0"/><w:ind w:left="110" w:right="122" w:firstLine="172"/><w:rPr><w:rFonts w:ascii="Tahoma" w:hAnsi="Tahoma" w:eastAsia="Tahoma" w:cs="Tahoma"/><w:sz w:val="17"/><w:szCs w:val="17"/></w:rPr></w:pPr><w:r><w:rPr><w:rFonts w:ascii="Tahoma" w:hAnsi="Tahoma"/><w:color w:val="auto"/><w:sz w:val="17"/></w:rPr><w:t>Fill</w:t></w:r><w:r><w:rPr><w:rFonts w:ascii="Tahoma" w:hAnsi="Tahoma"/><w:color w:val="auto"/><w:spacing w:val="8"/><w:sz w:val="17"/></w:rPr><w:t xml:space="preserve"> </w:t></w:r><w:r><w:rPr><w:rFonts w:ascii="Tahoma" w:hAnsi="Tahoma"/><w:color w:val="auto"/><w:sz w:val="17"/></w:rPr><w:t>Gaps</w:t></w:r><w:r><w:rPr><w:rFonts w:ascii="Tahoma" w:hAnsi="Tahoma"/><w:color w:val="auto"/><w:spacing w:val="9"/><w:sz w:val="17"/></w:rPr><w:t xml:space="preserve"> </w:t></w:r><w:r><w:rPr><w:rFonts w:ascii="Tahoma" w:hAnsi="Tahoma"/><w:color w:val="auto"/><w:sz w:val="17"/></w:rPr><w:t>in</w:t></w:r><w:r><w:rPr><w:rFonts w:ascii="Tahoma" w:hAnsi="Tahoma"/><w:color w:val="auto"/><w:spacing w:val="9"/><w:sz w:val="17"/></w:rPr><w:t xml:space="preserve"> </w:t></w:r><w:ins w:id="592" w:author="Rivard, Christine" w:date="2015-03-25T13:34:00Z"><w:r><w:rPr><w:rFonts w:ascii="Tahoma" w:hAnsi="Tahoma"/><w:color w:val="auto"/><w:spacing w:val="9"/><w:sz w:val="17"/></w:rPr><w:t xml:space="preserve">the </w:t></w:r></w:ins><w:r><w:rPr><w:rFonts w:ascii="Tahoma" w:hAnsi="Tahoma"/><w:color w:val="auto"/><w:sz w:val="17"/></w:rPr><w:t>Data</w:t></w:r><w:ins w:id="593" w:author="Rivard, Christine" w:date="2015-03-25T13:34:00Z"><w:r><w:rPr><w:rFonts w:ascii="Tahoma" w:hAnsi="Tahoma"/><w:color w:val="auto"/><w:sz w:val="17"/></w:rPr><w:t>set</w:t></w:r></w:ins><w:r><w:rPr><w:rFonts w:ascii="Tahoma" w:hAnsi="Tahoma"/><w:color w:val="auto"/><w:w w:val="98"/><w:sz w:val="17"/></w:rPr><w:t xml:space="preserve"> </w:t></w:r><w:del w:id="594" w:author="Rivard, Christine" w:date="2015-03-25T13:35:00Z"><w:r><w:rPr><w:rFonts w:ascii="Tahoma" w:hAnsi="Tahoma"/><w:color w:val="auto"/><w:sz w:val="17"/></w:rPr><w:delText>of</w:delText></w:r></w:del><w:del w:id="595" w:author="Rivard, Christine" w:date="2015-03-25T13:35:00Z"><w:r><w:rPr><w:rFonts w:ascii="Tahoma" w:hAnsi="Tahoma"/><w:color w:val="auto"/><w:spacing w:val="0"/><w:sz w:val="17"/></w:rPr><w:delText xml:space="preserve"> </w:delText></w:r></w:del><w:ins w:id="596" w:author="Rivard, Christine" w:date="2015-03-25T13:35:00Z"><w:r><w:rPr><w:rFonts w:ascii="Tahoma" w:hAnsi="Tahoma"/><w:color w:val="auto"/><w:sz w:val="17"/></w:rPr><w:t>using</w:t></w:r></w:ins><w:ins w:id="597" w:author="Rivard, Christine" w:date="2015-03-25T13:35:00Z"><w:r><w:rPr><w:rFonts w:ascii="Tahoma" w:hAnsi="Tahoma"/><w:color w:val="auto"/><w:spacing w:val="0"/><w:sz w:val="17"/></w:rPr><w:t xml:space="preserve"> </w:t></w:r></w:ins><w:r><w:rPr><w:rFonts w:ascii="Tahoma" w:hAnsi="Tahoma"/><w:color w:val="auto"/><w:sz w:val="17"/></w:rPr><w:t>the</w:t></w:r><w:r><w:rPr><w:rFonts w:ascii="Tahoma" w:hAnsi="Tahoma"/><w:color w:val="auto"/><w:spacing w:val="0"/><w:sz w:val="17"/></w:rPr><w:t xml:space="preserve"> </w:t></w:r><w:r><w:rPr><w:rFonts w:ascii="Tahoma" w:hAnsi="Tahoma"/><w:color w:val="auto"/><w:sz w:val="17"/></w:rPr><w:t>Station</w:t></w:r><w:ins w:id="598" w:author="Rivard, Christine" w:date="2015-03-25T13:36:00Z"><w:r><w:rPr><w:rFonts w:ascii="Tahoma" w:hAnsi="Tahoma"/><w:color w:val="auto"/><w:sz w:val="17"/></w:rPr><w:t>s</w:t></w:r></w:ins><w:r><w:rPr><w:rFonts w:ascii="Tahoma" w:hAnsi="Tahoma"/><w:color w:val="auto"/><w:spacing w:val="0"/><w:sz w:val="17"/></w:rPr><w:t xml:space="preserve"> </w:t></w:r><w:r><w:rPr><w:rFonts w:ascii="Tahoma" w:hAnsi="Tahoma"/><w:color w:val="auto"/><w:sz w:val="17"/></w:rPr><w:t>Closest</w:t></w:r></w:p><w:p><w:pPr><w:pStyle w:val="FrameContents"/><w:ind w:left="498" w:hanging="0"/><w:rPr><w:color w:val="auto"/></w:rPr></w:pPr><w:r><w:rPr><w:rFonts w:ascii="Tahoma" w:hAnsi="Tahoma"/><w:color w:val="auto"/><w:sz w:val="17"/></w:rPr><w:t>to</w:t></w:r><w:r><w:rPr><w:rFonts w:ascii="Tahoma" w:hAnsi="Tahoma"/><w:color w:val="auto"/><w:spacing w:val="6"/><w:sz w:val="17"/></w:rPr><w:t xml:space="preserve"> </w:t></w:r><w:r><w:rPr><w:rFonts w:ascii="Tahoma" w:hAnsi="Tahoma"/><w:color w:val="auto"/><w:sz w:val="17"/></w:rPr><w:t>the</w:t></w:r><w:r><w:rPr><w:rFonts w:ascii="Tahoma" w:hAnsi="Tahoma"/><w:color w:val="auto"/><w:spacing w:val="6"/><w:sz w:val="17"/></w:rPr><w:t xml:space="preserve"> </w:t></w:r><w:r><w:rPr><w:rFonts w:ascii="Tahoma" w:hAnsi="Tahoma"/><w:color w:val="auto"/><w:spacing w:val="0"/><w:sz w:val="17"/></w:rPr><w:t>Well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10" wp14:anchorId="651C447D"><wp:simplePos x="0" y="0"/><wp:positionH relativeFrom="page"><wp:posOffset>3088005</wp:posOffset></wp:positionH><wp:positionV relativeFrom="paragraph"><wp:posOffset>40005</wp:posOffset></wp:positionV><wp:extent cx="1609090" cy="926465"/><wp:effectExtent l="1905" t="1905" r="0" b="0"/><wp:wrapNone/><wp:docPr id="16" name="Text Box 3006"/><a:graphic xmlns:a="http://schemas.openxmlformats.org/drawingml/2006/main"><a:graphicData uri="http://schemas.microsoft.com/office/word/2010/wordprocessingShape"><wps:wsp><wps:cNvSpPr/><wps:spPr><a:xfrm><a:off x="0" y="0"/><a:ext cx="1608480" cy="925920"/></a:xfrm><a:prstGeom prst="rect"><a:avLst></a:avLst></a:prstGeom><a:noFill/><a:ln><a:noFill/></a:ln></wps:spPr><wps:style><a:lnRef idx="0"/><a:fillRef idx="0"/><a:effectRef idx="0"/><a:fontRef idx="minor"/></wps:style><wps:txbx><w:txbxContent><w:tbl><w:tblPr><w:tblW w:w="2482" w:type="dxa"/><w:jc w:val="left"/><w:tblInd w:w="0" w:type="dxa"/><w:tblBorders><w:top w:val="single" w:sz="14" w:space="0" w:color="000001"/><w:left w:val="single" w:sz="14" w:space="0" w:color="000001"/><w:bottom w:val="single" w:sz="14" w:space="0" w:color="000001"/><w:right w:val="single" w:sz="12" w:space="0" w:color="000001"/><w:insideH w:val="single" w:sz="14" w:space="0" w:color="000001"/><w:insideV w:val="single" w:sz="12" w:space="0" w:color="000001"/></w:tblBorders><w:tblCellMar><w:top w:w="0" w:type="dxa"/><w:left w:w="-17" w:type="dxa"/><w:bottom w:w="0" w:type="dxa"/><w:right w:w="0" w:type="dxa"/></w:tblCellMar><w:tblLook w:val="01e0" w:noVBand="0" w:noHBand="0" w:lastColumn="1" w:firstColumn="1" w:lastRow="1" w:firstRow="1"/></w:tblPr><w:tblGrid><w:gridCol w:w="142"/><w:gridCol w:w="1099"/><w:gridCol w:w="1096"/><w:gridCol w:w="145"/></w:tblGrid><w:tr><w:trPr><w:trHeight w:val="1056" w:hRule="exact"/></w:trPr><w:tc><w:tcPr><w:tcW w:w="142" w:type="dxa"/><w:tcBorders><w:top w:val="single" w:sz="14" w:space="0" w:color="000001"/><w:left w:val="single" w:sz="14" w:space="0" w:color="000001"/><w:bottom w:val="single" w:sz="14" w:space="0" w:color="000001"/><w:right w:val="single" w:sz="12" w:space="0" w:color="000001"/><w:insideH w:val="single" w:sz="14" w:space="0" w:color="000001"/><w:insideV w:val="single" w:sz="12" w:space="0" w:color="000001"/></w:tcBorders><w:shd w:fill="auto" w:val="clear"/><w:tcMar><w:left w:w="-17" w:type="dxa"/></w:tcMar></w:tcPr><w:p><w:pPr><w:pStyle w:val="FrameContents"/><w:rPr></w:rPr></w:pPr><w:r><w:rPr></w:rPr></w:r></w:p></w:tc><w:tc><w:tcPr><w:tcW w:w="2195" w:type="dxa"/><w:gridSpan w:val="2"/><w:tcBorders><w:top w:val="single" w:sz="14" w:space="0" w:color="000001"/><w:left w:val="single" w:sz="12" w:space="0" w:color="000001"/><w:bottom w:val="single" w:sz="14" w:space="0" w:color="000001"/><w:right w:val="single" w:sz="12" w:space="0" w:color="000001"/><w:insideH w:val="single" w:sz="14" w:space="0" w:color="000001"/><w:insideV w:val="single" w:sz="12" w:space="0" w:color="000001"/></w:tcBorders><w:shd w:fill="auto" w:val="clear"/><w:tcMar><w:left w:w="-16" w:type="dxa"/></w:tcMar></w:tcPr><w:p><w:pPr><w:pStyle w:val="TableParagraph"/><w:spacing w:before="11" w:after="0"/><w:rPr><w:rFonts w:ascii="Times New Roman" w:hAnsi="Times New Roman" w:eastAsia="Times New Roman" w:cs="Times New Roman"/><w:sz w:val="18"/><w:szCs w:val="18"/></w:rPr></w:pPr><w:r><w:rPr><w:rFonts w:eastAsia="Times New Roman" w:cs="Times New Roman" w:ascii="Times New Roman" w:hAnsi="Times New Roman"/><w:sz w:val="18"/><w:szCs w:val="18"/></w:rPr></w:r></w:p><w:p><w:pPr><w:pStyle w:val="TableParagraph"/><w:spacing w:lineRule="auto" w:line="252"/><w:ind w:left="702" w:right="76" w:hanging="621"/><w:rPr><w:rFonts w:ascii="Tahoma" w:hAnsi="Tahoma" w:eastAsia="Tahoma" w:cs="Tahoma"/><w:sz w:val="23"/><w:szCs w:val="23"/></w:rPr></w:pPr><w:r><w:rPr><w:rFonts w:ascii="Tahoma" w:hAnsi="Tahoma"/><w:spacing w:val="0"/><w:sz w:val="23"/></w:rPr><w:t xml:space="preserve">Prepare Water </w:t></w:r><w:r><w:rPr><w:rFonts w:ascii="Tahoma" w:hAnsi="Tahoma"/><w:sz w:val="23"/></w:rPr><w:t>Level</w:t></w:r><w:r><w:rPr><w:rFonts w:ascii="Tahoma" w:hAnsi="Tahoma"/><w:spacing w:val="23"/><w:w w:val="95"/><w:sz w:val="23"/></w:rPr><w:t xml:space="preserve"> </w:t></w:r><w:r><w:rPr><w:rFonts w:ascii="Tahoma" w:hAnsi="Tahoma"/><w:sz w:val="23"/></w:rPr><w:t>Dataset</w:t></w:r></w:p></w:tc><w:tc><w:tcPr><w:tcW w:w="145" w:type="dxa"/><w:tcBorders><w:top w:val="single" w:sz="14" w:space="0" w:color="000001"/><w:left w:val="single" w:sz="12" w:space="0" w:color="000001"/><w:bottom w:val="single" w:sz="14" w:space="0" w:color="000001"/><w:right w:val="single" w:sz="14" w:space="0" w:color="000001"/><w:insideH w:val="single" w:sz="14" w:space="0" w:color="000001"/><w:insideV w:val="single" w:sz="14" w:space="0" w:color="000001"/></w:tcBorders><w:shd w:fill="auto" w:val="clear"/><w:tcMar><w:left w:w="-16" w:type="dxa"/></w:tcMar></w:tcPr><w:p><w:pPr><w:pStyle w:val="FrameContents"/><w:rPr></w:rPr></w:pPr><w:r><w:rPr></w:rPr></w:r></w:p></w:tc></w:tr><w:tr><w:trPr><w:trHeight w:val="368" w:hRule="exact"/></w:trPr><w:tc><w:tcPr><w:tcW w:w="1241" w:type="dxa"/><w:gridSpan w:val="2"/><w:tcBorders><w:top w:val="single" w:sz="14" w:space="0" w:color="000001"/><w:right w:val="single" w:sz="12" w:space="0" w:color="000001"/><w:insideV w:val="single" w:sz="12" w:space="0" w:color="000001"/></w:tcBorders><w:shd w:fill="auto" w:val="clear"/></w:tcPr><w:p><w:pPr><w:pStyle w:val="FrameContents"/><w:rPr></w:rPr></w:pPr><w:r><w:rPr></w:rPr></w:r></w:p></w:tc><w:tc><w:tcPr><w:tcW w:w="1241" w:type="dxa"/><w:gridSpan w:val="2"/><w:tcBorders><w:top w:val="single" w:sz="14" w:space="0" w:color="000001"/><w:left w:val="single" w:sz="12" w:space="0" w:color="000001"/></w:tcBorders><w:shd w:fill="auto" w:val="clear"/><w:tcMar><w:left w:w="-16" w:type="dxa"/></w:tcMar></w:tcPr><w:p><w:pPr><w:pStyle w:val="FrameContents"/><w:rPr></w:rPr></w:pPr><w:r><w:rPr></w:rPr></w:r></w:p></w:tc></w:tr></w:tbl><w:p><w:pPr><w:pStyle w:val="FrameContents"/><w:rPr><w:color w:val="auto"/></w:rPr></w:pPr><w:r><w:rPr><w:color w:val="auto"/></w:rPr></w:r></w:p></w:txbxContent></wps:txbx><wps:bodyPr lIns="0" rIns="0" tIns="0" bIns="0"><a:noAutofit/></wps:bodyPr></wps:wsp></a:graphicData></a:graphic></wp:anchor></w:drawing></mc:Choice><mc:Fallback><w:pict><v:rect id="shape_0" ID="Text Box 3006" stroked="f" style="position:absolute;margin-left:243.15pt;margin-top:3.15pt;width:126.6pt;height:72.85pt;mso-position-horizontal-relative:page" wp14:anchorId="651C447D"><w10:wrap type="none"/><v:fill on="false" o:detectmouseclick="t"/><v:stroke color="#3465a4" joinstyle="round" endcap="flat"/><v:textbox><w:txbxContent><w:tbl><w:tblPr><w:tblW w:w="2482" w:type="dxa"/><w:jc w:val="left"/><w:tblInd w:w="0" w:type="dxa"/><w:tblBorders><w:top w:val="single" w:sz="14" w:space="0" w:color="000001"/><w:left w:val="single" w:sz="14" w:space="0" w:color="000001"/><w:bottom w:val="single" w:sz="14" w:space="0" w:color="000001"/><w:right w:val="single" w:sz="12" w:space="0" w:color="000001"/><w:insideH w:val="single" w:sz="14" w:space="0" w:color="000001"/><w:insideV w:val="single" w:sz="12" w:space="0" w:color="000001"/></w:tblBorders><w:tblCellMar><w:top w:w="0" w:type="dxa"/><w:left w:w="-17" w:type="dxa"/><w:bottom w:w="0" w:type="dxa"/><w:right w:w="0" w:type="dxa"/></w:tblCellMar><w:tblLook w:val="01e0" w:noVBand="0" w:noHBand="0" w:lastColumn="1" w:firstColumn="1" w:lastRow="1" w:firstRow="1"/></w:tblPr><w:tblGrid><w:gridCol w:w="142"/><w:gridCol w:w="1099"/><w:gridCol w:w="1096"/><w:gridCol w:w="145"/></w:tblGrid><w:tr><w:trPr><w:trHeight w:val="1056" w:hRule="exact"/></w:trPr><w:tc><w:tcPr><w:tcW w:w="142" w:type="dxa"/><w:tcBorders><w:top w:val="single" w:sz="14" w:space="0" w:color="000001"/><w:left w:val="single" w:sz="14" w:space="0" w:color="000001"/><w:bottom w:val="single" w:sz="14" w:space="0" w:color="000001"/><w:right w:val="single" w:sz="12" w:space="0" w:color="000001"/><w:insideH w:val="single" w:sz="14" w:space="0" w:color="000001"/><w:insideV w:val="single" w:sz="12" w:space="0" w:color="000001"/></w:tcBorders><w:shd w:fill="auto" w:val="clear"/><w:tcMar><w:left w:w="-17" w:type="dxa"/></w:tcMar></w:tcPr><w:p><w:pPr><w:pStyle w:val="FrameContents"/><w:rPr></w:rPr></w:pPr><w:r><w:rPr></w:rPr></w:r></w:p></w:tc><w:tc><w:tcPr><w:tcW w:w="2195" w:type="dxa"/><w:gridSpan w:val="2"/><w:tcBorders><w:top w:val="single" w:sz="14" w:space="0" w:color="000001"/><w:left w:val="single" w:sz="12" w:space="0" w:color="000001"/><w:bottom w:val="single" w:sz="14" w:space="0" w:color="000001"/><w:right w:val="single" w:sz="12" w:space="0" w:color="000001"/><w:insideH w:val="single" w:sz="14" w:space="0" w:color="000001"/><w:insideV w:val="single" w:sz="12" w:space="0" w:color="000001"/></w:tcBorders><w:shd w:fill="auto" w:val="clear"/><w:tcMar><w:left w:w="-16" w:type="dxa"/></w:tcMar></w:tcPr><w:p><w:pPr><w:pStyle w:val="TableParagraph"/><w:spacing w:before="11" w:after="0"/><w:rPr><w:rFonts w:ascii="Times New Roman" w:hAnsi="Times New Roman" w:eastAsia="Times New Roman" w:cs="Times New Roman"/><w:sz w:val="18"/><w:szCs w:val="18"/></w:rPr></w:pPr><w:r><w:rPr><w:rFonts w:eastAsia="Times New Roman" w:cs="Times New Roman" w:ascii="Times New Roman" w:hAnsi="Times New Roman"/><w:sz w:val="18"/><w:szCs w:val="18"/></w:rPr></w:r></w:p><w:p><w:pPr><w:pStyle w:val="TableParagraph"/><w:spacing w:lineRule="auto" w:line="252"/><w:ind w:left="702" w:right="76" w:hanging="621"/><w:rPr><w:rFonts w:ascii="Tahoma" w:hAnsi="Tahoma" w:eastAsia="Tahoma" w:cs="Tahoma"/><w:sz w:val="23"/><w:szCs w:val="23"/></w:rPr></w:pPr><w:r><w:rPr><w:rFonts w:ascii="Tahoma" w:hAnsi="Tahoma"/><w:spacing w:val="0"/><w:sz w:val="23"/></w:rPr><w:t xml:space="preserve">Prepare Water </w:t></w:r><w:r><w:rPr><w:rFonts w:ascii="Tahoma" w:hAnsi="Tahoma"/><w:sz w:val="23"/></w:rPr><w:t>Level</w:t></w:r><w:r><w:rPr><w:rFonts w:ascii="Tahoma" w:hAnsi="Tahoma"/><w:spacing w:val="23"/><w:w w:val="95"/><w:sz w:val="23"/></w:rPr><w:t xml:space="preserve"> </w:t></w:r><w:r><w:rPr><w:rFonts w:ascii="Tahoma" w:hAnsi="Tahoma"/><w:sz w:val="23"/></w:rPr><w:t>Dataset</w:t></w:r></w:p></w:tc><w:tc><w:tcPr><w:tcW w:w="145" w:type="dxa"/><w:tcBorders><w:top w:val="single" w:sz="14" w:space="0" w:color="000001"/><w:left w:val="single" w:sz="12" w:space="0" w:color="000001"/><w:bottom w:val="single" w:sz="14" w:space="0" w:color="000001"/><w:right w:val="single" w:sz="14" w:space="0" w:color="000001"/><w:insideH w:val="single" w:sz="14" w:space="0" w:color="000001"/><w:insideV w:val="single" w:sz="14" w:space="0" w:color="000001"/></w:tcBorders><w:shd w:fill="auto" w:val="clear"/><w:tcMar><w:left w:w="-16" w:type="dxa"/></w:tcMar></w:tcPr><w:p><w:pPr><w:pStyle w:val="FrameContents"/><w:rPr></w:rPr></w:pPr><w:r><w:rPr></w:rPr></w:r></w:p></w:tc></w:tr><w:tr><w:trPr><w:trHeight w:val="368" w:hRule="exact"/></w:trPr><w:tc><w:tcPr><w:tcW w:w="1241" w:type="dxa"/><w:gridSpan w:val="2"/><w:tcBorders><w:top w:val="single" w:sz="14" w:space="0" w:color="000001"/><w:right w:val="single" w:sz="12" w:space="0" w:color="000001"/><w:insideV w:val="single" w:sz="12" w:space="0" w:color="000001"/></w:tcBorders><w:shd w:fill="auto" w:val="clear"/></w:tcPr><w:p><w:pPr><w:pStyle w:val="FrameContents"/><w:rPr></w:rPr></w:pPr><w:r><w:rPr></w:rPr></w:r></w:p></w:tc><w:tc><w:tcPr><w:tcW w:w="1241" w:type="dxa"/><w:gridSpan w:val="2"/><w:tcBorders><w:top w:val="single" w:sz="14" w:space="0" w:color="000001"/><w:left w:val="single" w:sz="12" w:space="0" w:color="000001"/></w:tcBorders><w:shd w:fill="auto" w:val="clear"/><w:tcMar><w:left w:w="-16" w:type="dxa"/></w:tcMar></w:tcPr><w:p><w:pPr><w:pStyle w:val="FrameContents"/><w:rPr></w:rPr></w:pPr><w:r><w:rPr></w:rPr></w:r></w:p></w:tc></w:tr></w:tbl><w:p><w:pPr><w:pStyle w:val="FrameContents"/><w:rPr><w:color w:val="auto"/></w:rPr></w:pPr><w:r><w:rPr><w:color w:val="auto"/></w:rPr></w:r></w:p></w:txbxContent></v:textbox></v:rect></w:pict></mc:Fallback></mc:AlternateContent></w:r><w:ins w:id="599" w:author="Rivard, Christine" w:date="2015-03-25T13:28:00Z"><w:r><w:rPr><w:rFonts w:ascii="Tahoma" w:hAnsi="Tahoma"/><w:w w:val="95"/><w:sz w:val="17"/></w:rPr><w:t>Re</w:t></w:r></w:ins><w:ins w:id="600" w:author="Rivard, Christine" w:date="2015-03-25T13:29:00Z"><w:r><w:rPr><w:rFonts w:ascii="Tahoma" w:hAnsi="Tahoma"/><w:w w:val="95"/><w:sz w:val="17"/></w:rPr><w:t xml:space="preserve">moval of </w:t></w:r></w:ins><w:r><w:rPr><w:rFonts w:ascii="Tahoma" w:hAnsi="Tahoma"/><w:w w:val="95"/><w:sz w:val="17"/></w:rPr><w:t>Erroneous</w:t></w:r><w:r><w:rPr><w:rFonts w:ascii="Tahoma" w:hAnsi="Tahoma"/><w:spacing w:val="22"/><w:w w:val="95"/><w:sz w:val="17"/></w:rPr><w:t xml:space="preserve"> </w:t></w:r><w:r><w:rPr><w:rFonts w:ascii="Tahoma" w:hAnsi="Tahoma"/><w:w w:val="95"/><w:sz w:val="17"/></w:rPr><w:t>Measures</w:t></w:r><w:r><w:rPr><w:rFonts w:ascii="Tahoma" w:hAnsi="Tahoma"/><w:w w:val="96"/><w:sz w:val="17"/></w:rPr><w:t xml:space="preserve"> </w:t></w:r><w:del w:id="601" w:author="Rivard, Christine" w:date="2015-03-25T13:29:00Z"><w:r><w:rPr><w:rFonts w:ascii="Tahoma" w:hAnsi="Tahoma"/><w:sz w:val="17"/></w:rPr><w:delText>Removal</w:delText></w:r></w:del></w:p><w:p><w:pPr><w:pStyle w:val="Normal"/><w:rPr><w:rFonts w:ascii="Tahoma" w:hAnsi="Tahoma" w:eastAsia="Tahoma" w:cs="Tahoma"/><w:sz w:val="20"/><w:szCs w:val="20"/></w:rPr></w:pPr><w:r><w:rPr><w:rFonts w:eastAsia="Tahoma" w:cs="Tahoma" w:ascii="Tahoma" w:hAnsi="Tahoma"/><w:sz w:val="20"/><w:szCs w:val="20"/></w:rPr></w:r></w:p><w:p><w:pPr><w:pStyle w:val="Normal"/><w:rPr><w:rFonts w:ascii="Tahoma" w:hAnsi="Tahoma" w:eastAsia="Tahoma" w:cs="Tahoma"/><w:sz w:val="20"/><w:szCs w:val="20"/></w:rPr></w:pPr><w:r><w:rPr><w:rFonts w:eastAsia="Tahoma" w:cs="Tahoma" w:ascii="Tahoma" w:hAnsi="Tahoma"/><w:sz w:val="20"/><w:szCs w:val="20"/></w:rPr></w:r></w:p><w:p><w:pPr><w:pStyle w:val="Normal"/><w:spacing w:before="6" w:after="0"/><w:rPr><w:rFonts w:ascii="Tahoma" w:hAnsi="Tahoma" w:eastAsia="Tahoma" w:cs="Tahoma"/></w:rPr></w:pPr><w:r><w:rPr><w:rFonts w:eastAsia="Tahoma" w:cs="Tahoma" w:ascii="Tahoma" w:hAnsi="Tahoma"/></w:rPr></w:r></w:p><w:p><w:pPr><w:pStyle w:val="Normal"/><w:spacing w:lineRule="auto" w:line="256" w:before="67" w:after="0"/><w:ind w:left="7837" w:right="1496" w:hanging="41"/><w:jc w:val="right"/><w:rPr><w:rFonts w:ascii="Tahoma" w:hAnsi="Tahoma" w:eastAsia="Tahoma" w:cs="Tahoma"/><w:sz w:val="17"/><w:szCs w:val="17"/></w:rPr></w:pPr><w:commentRangeStart w:id="17"/><w:r><mc:AlternateContent><mc:Choice Requires="wpg"><w:drawing><wp:anchor behindDoc="0" distT="0" distB="0" distL="114300" distR="114300" simplePos="0" locked="0" layoutInCell="1" allowOverlap="1" relativeHeight="2" wp14:anchorId="26BEE3A2"><wp:simplePos x="0" y="0"/><wp:positionH relativeFrom="page"><wp:posOffset>3838575</wp:posOffset></wp:positionH><wp:positionV relativeFrom="paragraph"><wp:posOffset>116840</wp:posOffset></wp:positionV><wp:extent cx="96520" cy="85090"/><wp:effectExtent l="9525" t="2540" r="18415" b="17780"/><wp:wrapNone/><wp:docPr id="18" name="Group 3001"/><a:graphic xmlns:a="http://schemas.openxmlformats.org/drawingml/2006/main"><a:graphicData uri="http://schemas.microsoft.com/office/word/2010/wordprocessingGroup"><wpg:wgp><wpg:cNvGrpSpPr/><wpg:grpSpPr><a:xfrm><a:off x="0" y="0"/><a:ext cx="95760" cy="84600"/></a:xfrm></wpg:grpSpPr><wpg:grpSp><wpg:cNvGrpSpPr/><wpg:grpSpPr><a:xfrm><a:off x="0" y="0"/><a:ext cx="95760" cy="84600"/></a:xfrm></wpg:grpSpPr><wps:wsp><wps:cNvSpPr/><wps:spPr><a:xfrm><a:off x="0" y="0"/><a:ext cx="95760" cy="84600"/></a:xfrm><a:custGeom><a:avLst/><a:gdLst/><a:ahLst/><a:rect l="0" t="0" r="r" b="b"/><a:pathLst><a:path w="135" h="117"><a:moveTo><a:pt x="0" y="0"/></a:moveTo><a:lnTo><a:pt x="134" y="0"/></a:lnTo><a:lnTo><a:pt x="67" y="116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0" y="0"/><a:ext cx="95760" cy="84600"/></a:xfrm></wpg:grpSpPr><wps:wsp><wps:cNvSpPr/><wps:spPr><a:xfrm><a:off x="0" y="0"/><a:ext cx="95760" cy="84600"/></a:xfrm><a:custGeom><a:avLst/><a:gdLst/><a:ahLst/><a:rect l="0" t="0" r="r" b="b"/><a:pathLst><a:path w="135" h="117"><a:moveTo><a:pt x="67" y="116"/></a:moveTo><a:lnTo><a:pt x="0" y="0"/></a:lnTo><a:lnTo><a:pt x="134" y="0"/></a:lnTo><a:lnTo><a:pt x="67" y="116"/></a:lnTo></a:path></a:pathLst></a:custGeom><a:noFill/><a:ln w="10800"><a:solidFill><a:srgbClr val="000000"/></a:solidFill><a:round/></a:ln></wps:spPr><wps:style><a:lnRef idx="0"/><a:fillRef idx="0"/><a:effectRef idx="0"/><a:fontRef idx="minor"/></wps:style><wps:bodyPr/></wps:wsp></wpg:grpSp></wpg:wgp></a:graphicData></a:graphic></wp:anchor></w:drawing></mc:Choice><mc:Fallback><w:pict><v:group id="shape_0" alt="Group 3001" style="position:absolute;margin-left:302.25pt;margin-top:9.2pt;width:7.55pt;height:6.65pt" coordorigin="6045,184" coordsize="151,133"><v:group id="shape_0" alt="Group 3004" style="position:absolute;left:6045;top:184;width:151;height:133"></v:group><v:group id="shape_0" alt="Group 3002" style="position:absolute;left:6045;top:184;width:151;height:133"></v:group></v:group></w:pict></mc:Fallback></mc:AlternateContent></w:r><w:r><w:rPr><w:rFonts w:ascii="Tahoma" w:hAnsi="Tahoma"/><w:w w:val="95"/><w:sz w:val="17"/></w:rPr><w:t>Hung</w:t></w:r><w:r><w:rPr><w:rFonts w:ascii="Tahoma" w:hAnsi="Tahoma"/><w:w w:val="95"/><w:sz w:val="17"/></w:rPr></w:r><w:commentRangeEnd w:id="17"/><w:r><w:commentReference w:id="17"/></w:r><w:r><w:rPr><w:rFonts w:ascii="Tahoma" w:hAnsi="Tahoma"/><w:w w:val="95"/><w:sz w:val="17"/></w:rPr><w:t>-Depth</w:t></w:r><w:r><w:rPr><w:rFonts w:ascii="Tahoma" w:hAnsi="Tahoma"/><w:sz w:val="17"/></w:rPr><w:t xml:space="preserve"> </w:t></w:r><w:r><w:rPr><w:rFonts w:ascii="Tahoma" w:hAnsi="Tahoma"/><w:spacing w:val="0"/><w:w w:val="95"/><w:sz w:val="17"/></w:rPr><w:t>Corrections</w:t></w:r></w:p><w:p><w:pPr><w:pStyle w:val="Normal"/><w:rPr><w:rFonts w:ascii="Tahoma" w:hAnsi="Tahoma" w:eastAsia="Tahoma" w:cs="Tahoma"/></w:rPr></w:pPr><w:r><w:rPr><w:rFonts w:eastAsia="Tahoma" w:cs="Tahoma" w:ascii="Tahoma" w:hAnsi="Tahoma"/></w:rPr></w:r></w:p><w:p><w:pPr><w:pStyle w:val="Normal"/><w:spacing w:before="53" w:after="0"/><w:ind w:left="56" w:hanging="0"/><w:jc w:val="center"/><w:rPr><w:rFonts w:ascii="Tahoma" w:hAnsi="Tahoma" w:eastAsia="Tahoma" w:cs="Tahoma"/><w:sz w:val="23"/><w:szCs w:val="23"/></w:rPr></w:pPr><w:r><mc:AlternateContent><mc:Choice Requires="wps"><w:drawing><wp:anchor behindDoc="0" distT="0" distB="0" distL="114300" distR="114300" simplePos="0" locked="0" layoutInCell="1" allowOverlap="1" relativeHeight="8" wp14:anchorId="300F1C28"><wp:simplePos x="0" y="0"/><wp:positionH relativeFrom="page"><wp:posOffset>5303520</wp:posOffset></wp:positionH><wp:positionV relativeFrom="paragraph"><wp:posOffset>195580</wp:posOffset></wp:positionV><wp:extent cx="1183005" cy="875665"/><wp:effectExtent l="0" t="0" r="17780" b="20955"/><wp:wrapNone/><wp:docPr id="19" name="Text Box 3000"/><a:graphic xmlns:a="http://schemas.openxmlformats.org/drawingml/2006/main"><a:graphicData uri="http://schemas.microsoft.com/office/word/2010/wordprocessingShape"><wps:wsp><wps:cNvSpPr/><wps:spPr><a:xfrm><a:off x="0" y="0"/><a:ext cx="1182240" cy="875160"/></a:xfrm><a:prstGeom prst="rect"><a:avLst></a:avLst></a:prstGeom><a:noFill/><a:ln w="16560"><a:solidFill><a:srgbClr val="000000"/></a:solidFill><a:miter/></a:ln></wps:spPr><wps:style><a:lnRef idx="0"/><a:fillRef idx="0"/><a:effectRef idx="0"/><a:fontRef idx="minor"/></wps:style><wps:txbx><w:txbxContent><w:p><w:pPr><w:pStyle w:val="FrameContents"/><w:spacing w:before="1" w:after="0"/><w:rPr><w:rFonts w:ascii="Times New Roman" w:hAnsi="Times New Roman" w:eastAsia="Times New Roman" w:cs="Times New Roman"/><w:sz w:val="16"/><w:szCs w:val="16"/></w:rPr></w:pPr><w:r><w:rPr><w:rFonts w:eastAsia="Times New Roman" w:cs="Times New Roman" w:ascii="Times New Roman" w:hAnsi="Times New Roman"/><w:sz w:val="16"/><w:szCs w:val="16"/></w:rPr></w:r></w:p><w:p><w:pPr><w:pStyle w:val="FrameContents"/><w:spacing w:lineRule="auto" w:line="256"/><w:ind w:left="485" w:right="316" w:hanging="207"/><w:rPr></w:rPr></w:pPr><w:r><w:rPr><w:rFonts w:ascii="Tahoma" w:hAnsi="Tahoma"/><w:sz w:val="17"/><w:lang w:val="fr-CA"/><w:rPrChange w:id="0" w:author="Rivard, Christine" w:date="2015-03-25T13:31:00Z"><w:rPr><w:sz w:val="17"/><w:rFonts w:ascii="Tahoma" w:hAnsi="Tahoma"/><w:color w:val="FF0000"/></w:rPr></w:rPrChange></w:rPr><w:t>Datum</w:t></w:r><w:r><w:rPr><w:rFonts w:ascii="Tahoma" w:hAnsi="Tahoma"/><w:spacing w:val="10"/><w:sz w:val="17"/><w:lang w:val="fr-CA"/><w:rPrChange w:id="0" w:author="Rivard, Christine" w:date="2015-03-25T13:31:00Z"><w:rPr><w:sz w:val="17"/><w:spacing w:val="10"/><w:rFonts w:ascii="Tahoma" w:hAnsi="Tahoma"/><w:color w:val="FF0000"/></w:rPr></w:rPrChange></w:rPr><w:t xml:space="preserve"> </w:t></w:r><w:r><w:rPr><w:rFonts w:ascii="Tahoma" w:hAnsi="Tahoma"/><w:sz w:val="17"/><w:lang w:val="fr-CA"/><w:rPrChange w:id="0" w:author="Rivard, Christine" w:date="2015-03-25T13:31:00Z"><w:rPr><w:sz w:val="17"/><w:rFonts w:ascii="Tahoma" w:hAnsi="Tahoma"/><w:color w:val="FF0000"/></w:rPr></w:rPrChange></w:rPr><w:t>and</w:t></w:r><w:r><w:rPr><w:rFonts w:ascii="Tahoma" w:hAnsi="Tahoma"/><w:spacing w:val="10"/><w:sz w:val="17"/><w:lang w:val="fr-CA"/><w:rPrChange w:id="0" w:author="Rivard, Christine" w:date="2015-03-25T13:31:00Z"><w:rPr><w:sz w:val="17"/><w:spacing w:val="10"/><w:rFonts w:ascii="Tahoma" w:hAnsi="Tahoma"/><w:color w:val="FF0000"/></w:rPr></w:rPrChange></w:rPr><w:t xml:space="preserve"> </w:t></w:r><w:r><w:rPr><w:rFonts w:ascii="Tahoma" w:hAnsi="Tahoma"/><w:sz w:val="17"/><w:lang w:val="fr-CA"/><w:rPrChange w:id="0" w:author="Rivard, Christine" w:date="2015-03-25T13:31:00Z"><w:rPr><w:sz w:val="17"/><w:rFonts w:ascii="Tahoma" w:hAnsi="Tahoma"/><w:color w:val="FF0000"/></w:rPr></w:rPrChange></w:rPr><w:t>Drift</w:t></w:r><w:r><w:rPr><w:rFonts w:ascii="Tahoma" w:hAnsi="Tahoma"/><w:w w:val="106"/><w:sz w:val="17"/><w:lang w:val="fr-CA"/><w:rPrChange w:id="0" w:author="Rivard, Christine" w:date="2015-03-25T13:31:00Z"><w:rPr><w:sz w:val="17"/><w:w w:val="106"/><w:rFonts w:ascii="Tahoma" w:hAnsi="Tahoma"/><w:color w:val="FF0000"/></w:rPr></w:rPrChange></w:rPr><w:t xml:space="preserve"> </w:t></w:r><w:ins w:id="608" w:author="Rivard, Christine" w:date="2015-03-25T13:31:00Z"><w:r><w:rPr><w:rFonts w:ascii="Tahoma" w:hAnsi="Tahoma"/><w:spacing w:val="0"/><w:sz w:val="17"/><w:lang w:val="fr-CA"/></w:rPr><w:t xml:space="preserve">???  Il peut y avoir une dérive”? </w:t></w:r></w:ins><w:r><w:rPr><w:rFonts w:ascii="Tahoma" w:hAnsi="Tahoma"/><w:spacing w:val="0"/><w:sz w:val="17"/><w:lang w:val="fr-CA"/><w:rPrChange w:id="0" w:author="Rivard, Christine" w:date="2015-03-25T13:31:00Z"><w:rPr><w:sz w:val="17"/><w:spacing w:val="0"/><w:rFonts w:ascii="Tahoma" w:hAnsi="Tahoma"/></w:rPr></w:rPrChange></w:rPr><w:t>Corrections</w:t></w:r></w:p></w:txbxContent></wps:txbx><wps:bodyPr lIns="0" rIns="0" tIns="0" bIns="0"><a:noAutofit/></wps:bodyPr></wps:wsp></a:graphicData></a:graphic></wp:anchor></w:drawing></mc:Choice><mc:Fallback><w:pict><v:rect id="shape_0" ID="Text Box 3000" stroked="t" style="position:absolute;margin-left:417.6pt;margin-top:15.4pt;width:93.05pt;height:68.85pt;mso-position-horizontal-relative:page" wp14:anchorId="300F1C28"><w10:wrap type="square"/><v:fill on="false" o:detectmouseclick="t"/><v:stroke color="black" weight="16560" joinstyle="miter" endcap="flat"/><v:textbox><w:txbxContent><w:p><w:pPr><w:pStyle w:val="FrameContents"/><w:spacing w:before="1" w:after="0"/><w:rPr><w:rFonts w:ascii="Times New Roman" w:hAnsi="Times New Roman" w:eastAsia="Times New Roman" w:cs="Times New Roman"/><w:sz w:val="16"/><w:szCs w:val="16"/></w:rPr></w:pPr><w:r><w:rPr><w:rFonts w:eastAsia="Times New Roman" w:cs="Times New Roman" w:ascii="Times New Roman" w:hAnsi="Times New Roman"/><w:sz w:val="16"/><w:szCs w:val="16"/></w:rPr></w:r></w:p><w:p><w:pPr><w:pStyle w:val="FrameContents"/><w:spacing w:lineRule="auto" w:line="256"/><w:ind w:left="485" w:right="316" w:hanging="207"/><w:rPr></w:rPr></w:pPr><w:r><w:rPr><w:rFonts w:ascii="Tahoma" w:hAnsi="Tahoma"/><w:sz w:val="17"/><w:lang w:val="fr-CA"/><w:rPrChange w:id="0" w:author="Rivard, Christine" w:date="2015-03-25T13:31:00Z"><w:rPr><w:sz w:val="17"/><w:rFonts w:ascii="Tahoma" w:hAnsi="Tahoma"/><w:color w:val="FF0000"/></w:rPr></w:rPrChange></w:rPr><w:t>Datum</w:t></w:r><w:r><w:rPr><w:rFonts w:ascii="Tahoma" w:hAnsi="Tahoma"/><w:spacing w:val="10"/><w:sz w:val="17"/><w:lang w:val="fr-CA"/><w:rPrChange w:id="0" w:author="Rivard, Christine" w:date="2015-03-25T13:31:00Z"><w:rPr><w:sz w:val="17"/><w:spacing w:val="10"/><w:rFonts w:ascii="Tahoma" w:hAnsi="Tahoma"/><w:color w:val="FF0000"/></w:rPr></w:rPrChange></w:rPr><w:t xml:space="preserve"> </w:t></w:r><w:r><w:rPr><w:rFonts w:ascii="Tahoma" w:hAnsi="Tahoma"/><w:sz w:val="17"/><w:lang w:val="fr-CA"/><w:rPrChange w:id="0" w:author="Rivard, Christine" w:date="2015-03-25T13:31:00Z"><w:rPr><w:sz w:val="17"/><w:rFonts w:ascii="Tahoma" w:hAnsi="Tahoma"/><w:color w:val="FF0000"/></w:rPr></w:rPrChange></w:rPr><w:t>and</w:t></w:r><w:r><w:rPr><w:rFonts w:ascii="Tahoma" w:hAnsi="Tahoma"/><w:spacing w:val="10"/><w:sz w:val="17"/><w:lang w:val="fr-CA"/><w:rPrChange w:id="0" w:author="Rivard, Christine" w:date="2015-03-25T13:31:00Z"><w:rPr><w:sz w:val="17"/><w:spacing w:val="10"/><w:rFonts w:ascii="Tahoma" w:hAnsi="Tahoma"/><w:color w:val="FF0000"/></w:rPr></w:rPrChange></w:rPr><w:t xml:space="preserve"> </w:t></w:r><w:r><w:rPr><w:rFonts w:ascii="Tahoma" w:hAnsi="Tahoma"/><w:sz w:val="17"/><w:lang w:val="fr-CA"/><w:rPrChange w:id="0" w:author="Rivard, Christine" w:date="2015-03-25T13:31:00Z"><w:rPr><w:sz w:val="17"/><w:rFonts w:ascii="Tahoma" w:hAnsi="Tahoma"/><w:color w:val="FF0000"/></w:rPr></w:rPrChange></w:rPr><w:t>Drift</w:t></w:r><w:r><w:rPr><w:rFonts w:ascii="Tahoma" w:hAnsi="Tahoma"/><w:w w:val="106"/><w:sz w:val="17"/><w:lang w:val="fr-CA"/><w:rPrChange w:id="0" w:author="Rivard, Christine" w:date="2015-03-25T13:31:00Z"><w:rPr><w:sz w:val="17"/><w:w w:val="106"/><w:rFonts w:ascii="Tahoma" w:hAnsi="Tahoma"/><w:color w:val="FF0000"/></w:rPr></w:rPrChange></w:rPr><w:t xml:space="preserve"> </w:t></w:r><w:ins w:id="616" w:author="Rivard, Christine" w:date="2015-03-25T13:31:00Z"><w:r><w:rPr><w:rFonts w:ascii="Tahoma" w:hAnsi="Tahoma"/><w:spacing w:val="0"/><w:sz w:val="17"/><w:lang w:val="fr-CA"/></w:rPr><w:t xml:space="preserve">???  Il peut y avoir une dérive”? </w:t></w:r></w:ins><w:r><w:rPr><w:rFonts w:ascii="Tahoma" w:hAnsi="Tahoma"/><w:spacing w:val="0"/><w:sz w:val="17"/><w:lang w:val="fr-CA"/><w:rPrChange w:id="0" w:author="Rivard, Christine" w:date="2015-03-25T13:31:00Z"><w:rPr><w:sz w:val="17"/><w:spacing w:val="0"/><w:rFonts w:ascii="Tahoma" w:hAnsi="Tahoma"/></w:rPr></w:rPrChange></w:rPr><w:t>Corrections</w:t></w:r></w:p></w:txbxContent></v:textbox></v:rect></w:pict></mc:Fallback></mc:AlternateContent></w:r><w:r><w:rPr><w:rFonts w:ascii="Tahoma" w:hAnsi="Tahoma"/><w:sz w:val="23"/></w:rPr><w:t>Plot</w:t></w:r><w:r><w:rPr><w:rFonts w:ascii="Tahoma" w:hAnsi="Tahoma"/><w:spacing w:val="0"/><w:sz w:val="23"/></w:rPr><w:t xml:space="preserve"> </w:t></w:r><w:r><w:rPr><w:rFonts w:ascii="Tahoma" w:hAnsi="Tahoma"/><w:sz w:val="23"/></w:rPr><w:t>Hydrograph</w:t></w:r><w:ins w:id="618" w:author="Rivard, Christine" w:date="2015-03-25T13:32:00Z"><w:r><w:rPr><w:rFonts w:ascii="Tahoma" w:hAnsi="Tahoma"/><w:sz w:val="23"/></w:rPr><w:t>, T and Ptot?</w:t></w:r></w:ins></w:p><w:p><w:pPr><w:pStyle w:val="Normal"/><w:rPr><w:rFonts w:ascii="Tahoma" w:hAnsi="Tahoma" w:eastAsia="Tahoma" w:cs="Tahoma"/><w:sz w:val="20"/><w:szCs w:val="20"/></w:rPr></w:pPr><w:r><w:rPr><w:rFonts w:eastAsia="Tahoma" w:cs="Tahoma" w:ascii="Tahoma" w:hAnsi="Tahoma"/><w:sz w:val="20"/><w:szCs w:val="20"/></w:rPr></w:r></w:p><w:p><w:pPr><w:pStyle w:val="Normal"/><w:rPr><w:rFonts w:ascii="Tahoma" w:hAnsi="Tahoma" w:eastAsia="Tahoma" w:cs="Tahoma"/><w:sz w:val="20"/><w:szCs w:val="20"/></w:rPr></w:pPr><w:r><w:rPr><w:rFonts w:eastAsia="Tahoma" w:cs="Tahoma" w:ascii="Tahoma" w:hAnsi="Tahoma"/><w:sz w:val="20"/><w:szCs w:val="20"/></w:rPr></w:r></w:p><w:p><w:pPr><w:pStyle w:val="Normal"/><w:rPr><w:rFonts w:ascii="Tahoma" w:hAnsi="Tahoma" w:eastAsia="Tahoma" w:cs="Tahoma"/><w:sz w:val="20"/><w:szCs w:val="20"/></w:rPr></w:pPr><w:r><w:rPr><w:rFonts w:eastAsia="Tahoma" w:cs="Tahoma" w:ascii="Tahoma" w:hAnsi="Tahoma"/><w:sz w:val="20"/><w:szCs w:val="20"/></w:rPr></w:r></w:p><w:p><w:pPr><w:pStyle w:val="Normal"/><w:spacing w:before="2" w:after="0"/><w:rPr><w:rFonts w:ascii="Tahoma" w:hAnsi="Tahoma" w:eastAsia="Tahoma" w:cs="Tahoma"/><w:sz w:val="26"/><w:szCs w:val="26"/></w:rPr></w:pPr><w:r><w:rPr><w:rFonts w:eastAsia="Tahoma" w:cs="Tahoma" w:ascii="Tahoma" w:hAnsi="Tahoma"/><w:sz w:val="26"/><w:szCs w:val="26"/></w:rPr></w:r></w:p><w:p><w:pPr><w:sectPr><w:type w:val="continuous"/><w:pgSz w:w="12240" w:h="15840"/><w:pgMar w:left="1020" w:right="1020" w:header="0" w:top="1140" w:footer="515" w:bottom="700" w:gutter="0"/><w:formProt w:val="false"/><w:textDirection w:val="lrTb"/><w:docGrid w:type="default" w:linePitch="240" w:charSpace="4294965247"/></w:sectPr></w:pPr></w:p><w:p><w:pPr><w:pStyle w:val="Normal"/><w:spacing w:lineRule="auto" w:line="252" w:before="109" w:after="0"/><w:ind w:left="1025" w:hanging="102"/><w:rPr><w:rFonts w:ascii="Tahoma" w:hAnsi="Tahoma" w:eastAsia="Tahoma" w:cs="Tahoma"/><w:sz w:val="23"/><w:szCs w:val="23"/></w:rPr></w:pPr><w:r><w:rPr><w:rFonts w:ascii="Tahoma" w:hAnsi="Tahoma"/><w:sz w:val="23"/></w:rPr><w:t>Compute</w:t></w:r><w:r><w:rPr><w:rFonts w:ascii="Tahoma" w:hAnsi="Tahoma"/><w:spacing w:val="0"/><w:sz w:val="23"/></w:rPr><w:t xml:space="preserve"> Barometric</w:t></w:r><w:r><w:rPr><w:rFonts w:ascii="Tahoma" w:hAnsi="Tahoma"/><w:spacing w:val="23"/><w:w w:val="96"/><w:sz w:val="23"/></w:rPr><w:t xml:space="preserve"> </w:t></w:r><w:r><w:rPr><w:rFonts w:ascii="Tahoma" w:hAnsi="Tahoma"/><w:w w:val="95"/><w:sz w:val="23"/></w:rPr><w:t>Response</w:t></w:r><w:r><w:rPr><w:rFonts w:ascii="Tahoma" w:hAnsi="Tahoma"/><w:spacing w:val="14"/><w:w w:val="95"/><w:sz w:val="23"/></w:rPr><w:t xml:space="preserve"> </w:t></w:r><w:r><w:rPr><w:rFonts w:ascii="Tahoma" w:hAnsi="Tahoma"/><w:spacing w:val="0"/><w:w w:val="95"/><w:sz w:val="23"/></w:rPr><w:t>Function</w:t></w:r></w:p><w:p><w:pPr><w:pStyle w:val="Normal"/><w:spacing w:before="96" w:after="0"/><w:ind w:left="421" w:hanging="0"/><w:rPr><w:rFonts w:ascii="Tahoma" w:hAnsi="Tahoma" w:eastAsia="Tahoma" w:cs="Tahoma"/><w:sz w:val="23"/><w:szCs w:val="23"/></w:rPr></w:pPr><w:r><w:br w:type="column"/></w:r><w:commentRangeStart w:id="18"/><w:r><w:rPr><w:rFonts w:ascii="Tahoma" w:hAnsi="Tahoma"/><w:w w:val="105"/><w:sz w:val="23"/></w:rPr><w:t>YES</w:t></w:r></w:p><w:p><w:pPr><w:pStyle w:val="Normal"/><w:spacing w:lineRule="auto" w:line="259" w:before="71" w:after="0"/><w:ind w:left="599" w:right="4482" w:hanging="0"/><w:jc w:val="center"/><w:rPr><w:rFonts w:ascii="Tahoma" w:hAnsi="Tahoma" w:eastAsia="Tahoma" w:cs="Tahoma"/><w:sz w:val="16"/><w:szCs w:val="16"/></w:rPr></w:pPr><w:r><w:rPr></w:rPr></w:r><w:commentRangeEnd w:id="18"/><w:r><w:commentReference w:id="18"/></w:r><w:r><w:rPr><w:rFonts w:ascii="Tahoma" w:hAnsi="Tahoma"/><w:spacing w:val="0"/><w:sz w:val="16"/></w:rPr><w:t>Water</w:t></w:r><w:r><w:rPr><w:rFonts w:ascii="Tahoma" w:hAnsi="Tahoma"/><w:spacing w:val="6"/><w:sz w:val="16"/></w:rPr><w:t xml:space="preserve"> </w:t></w:r><w:r><w:rPr><w:rFonts w:ascii="Tahoma" w:hAnsi="Tahoma"/><w:sz w:val="16"/></w:rPr><w:t>Level</w:t></w:r><w:r><w:rPr><w:rFonts w:ascii="Tahoma" w:hAnsi="Tahoma"/><w:spacing w:val="21"/><w:w w:val="98"/><w:sz w:val="16"/></w:rPr><w:t xml:space="preserve"> </w:t></w:r><w:r><w:rPr><w:rFonts w:ascii="Tahoma" w:hAnsi="Tahoma"/><w:sz w:val="16"/></w:rPr><w:t>Sampling</w:t></w:r><w:r><w:rPr><w:rFonts w:ascii="Tahoma" w:hAnsi="Tahoma"/><w:spacing w:val="4"/><w:sz w:val="16"/></w:rPr><w:t xml:space="preserve"> </w:t></w:r><w:r><w:rPr><w:rFonts w:ascii="Tahoma" w:hAnsi="Tahoma"/><w:sz w:val="16"/></w:rPr><w:t>Rate</w:t></w:r><w:r><w:rPr><w:rFonts w:ascii="Tahoma" w:hAnsi="Tahoma"/><w:spacing w:val="4"/><w:sz w:val="16"/></w:rPr><w:t xml:space="preserve"> </w:t></w:r><w:r><w:rPr><w:rFonts w:ascii="Tahoma" w:hAnsi="Tahoma"/><w:sz w:val="16"/></w:rPr><w:t>at</w:t></w:r><w:r><w:rPr><w:rFonts w:ascii="Tahoma" w:hAnsi="Tahoma"/><w:w w:val="102"/><w:sz w:val="16"/></w:rPr><w:t xml:space="preserve"> </w:t></w:r><w:r><w:rPr><w:rFonts w:ascii="Tahoma" w:hAnsi="Tahoma"/><w:sz w:val="16"/></w:rPr><w:t>Least</w:t></w:r><w:r><w:rPr><w:rFonts w:ascii="Tahoma" w:hAnsi="Tahoma"/><w:spacing w:val="7"/><w:sz w:val="16"/></w:rPr><w:t xml:space="preserve"> </w:t></w:r><w:r><w:rPr><w:rFonts w:ascii="Tahoma" w:hAnsi="Tahoma"/><w:sz w:val="16"/></w:rPr><w:t>Hourly?</w:t></w:r></w:p><w:p><w:pPr><w:sectPr><w:type w:val="continuous"/><w:pgSz w:w="12240" w:h="15840"/><w:pgMar w:left="1020" w:right="1020" w:header="0" w:top="1140" w:footer="515" w:bottom="700" w:gutter="0"/><w:cols w:num="3" w:equalWidth="false" w:sep="false"><w:col w:w="2965" w:space="40"/><w:col w:w="849" w:space="40"/><w:col w:w="6304"/></w:cols><w:formProt w:val="false"/><w:textDirection w:val="lrTb"/><w:docGrid w:type="default" w:linePitch="240" w:charSpace="4294965247"/></w:sectPr></w:pPr></w:p><w:p><w:pPr><w:pStyle w:val="Normal"/><w:spacing w:before="8" w:after="0"/><w:rPr><w:rFonts w:ascii="Tahoma" w:hAnsi="Tahoma" w:eastAsia="Tahoma" w:cs="Tahoma"/><w:sz w:val="15"/><w:szCs w:val="15"/></w:rPr></w:pPr><w:r><w:rPr><w:rFonts w:eastAsia="Tahoma" w:cs="Tahoma" w:ascii="Tahoma" w:hAnsi="Tahoma"/><w:sz w:val="15"/><w:szCs w:val="15"/></w:rPr></w:r></w:p><w:p><w:pPr><w:pStyle w:val="Normal"/><w:spacing w:before="53" w:after="0"/><w:ind w:left="489" w:hanging="0"/><w:jc w:val="center"/><w:rPr><w:rFonts w:ascii="Tahoma" w:hAnsi="Tahoma" w:eastAsia="Tahoma" w:cs="Tahoma"/><w:sz w:val="23"/><w:szCs w:val="23"/></w:rPr></w:pPr><w:r><w:rPr><w:rFonts w:ascii="Tahoma" w:hAnsi="Tahoma"/><w:w w:val="105"/><w:sz w:val="23"/></w:rPr><w:t>NO</w:t></w:r></w:p><w:p><w:pPr><w:pStyle w:val="Normal"/><w:rPr><w:rFonts w:ascii="Tahoma" w:hAnsi="Tahoma" w:eastAsia="Tahoma" w:cs="Tahoma"/><w:sz w:val="20"/><w:szCs w:val="20"/></w:rPr></w:pPr><w:r><w:rPr><w:rFonts w:eastAsia="Tahoma" w:cs="Tahoma" w:ascii="Tahoma" w:hAnsi="Tahoma"/><w:sz w:val="20"/><w:szCs w:val="20"/></w:rPr></w:r></w:p><w:p><w:pPr><w:pStyle w:val="Normal"/><w:spacing w:before="9" w:after="0"/><w:rPr><w:rFonts w:ascii="Tahoma" w:hAnsi="Tahoma" w:eastAsia="Tahoma" w:cs="Tahoma"/><w:sz w:val="18"/><w:szCs w:val="18"/></w:rPr></w:pPr><w:r><w:rPr><w:rFonts w:eastAsia="Tahoma" w:cs="Tahoma" w:ascii="Tahoma" w:hAnsi="Tahoma"/><w:sz w:val="18"/><w:szCs w:val="18"/></w:rPr></w:r></w:p><w:p><w:pPr><w:pStyle w:val="Normal"/><w:tabs><w:tab w:val="left" w:pos="2838" w:leader="none"/></w:tabs><w:spacing w:lineRule="exact" w:line="277" w:before="53" w:after="0"/><w:ind w:left="1177" w:hanging="0"/><w:jc w:val="center"/><w:rPr><w:rFonts w:ascii="Tahoma" w:hAnsi="Tahoma" w:eastAsia="Tahoma" w:cs="Tahoma"/><w:sz w:val="23"/><w:szCs w:val="23"/></w:rPr></w:pPr><w:r><mc:AlternateContent><mc:Choice Requires="wpg"><w:drawing><wp:anchor behindDoc="0" distT="0" distB="0" distL="114300" distR="114300" simplePos="0" locked="0" layoutInCell="1" allowOverlap="1" relativeHeight="3" wp14:anchorId="02563BAA"><wp:simplePos x="0" y="0"/><wp:positionH relativeFrom="page"><wp:posOffset>5087620</wp:posOffset></wp:positionH><wp:positionV relativeFrom="paragraph"><wp:posOffset>-98425</wp:posOffset></wp:positionV><wp:extent cx="1579245" cy="674370"/><wp:effectExtent l="10795" t="5715" r="10795" b="6350"/><wp:wrapNone/><wp:docPr id="21" name="Group 2994"/><a:graphic xmlns:a="http://schemas.openxmlformats.org/drawingml/2006/main"><a:graphicData uri="http://schemas.microsoft.com/office/word/2010/wordprocessingGroup"><wpg:wgp><wpg:cNvGrpSpPr/><wpg:grpSpPr><a:xfrm><a:off x="0" y="0"/><a:ext cx="1578600" cy="673560"/></a:xfrm></wpg:grpSpPr><wpg:grpSp><wpg:cNvGrpSpPr/><wpg:grpSpPr><a:xfrm><a:off x="10800" y="10800"/><a:ext cx="1557720" cy="652320"/></a:xfrm></wpg:grpSpPr><wps:wsp><wps:cNvSpPr/><wps:spPr><a:xfrm><a:off x="0" y="0"/><a:ext cx="1557720" cy="652320"/></a:xfrm><a:custGeom><a:avLst/><a:gdLst/><a:ahLst/><a:rect l="0" t="0" r="r" b="b"/><a:pathLst><a:path w="2453" h="1028"><a:moveTo><a:pt x="1939" y="1027"/></a:moveTo><a:lnTo><a:pt x="513" y="1027"/></a:lnTo><a:lnTo><a:pt x="471" y="1025"/></a:lnTo><a:lnTo><a:pt x="389" y="1012"/></a:lnTo><a:lnTo><a:pt x="313" y="986"/></a:lnTo><a:lnTo><a:pt x="242" y="950"/></a:lnTo><a:lnTo><a:pt x="179" y="903"/></a:lnTo><a:lnTo><a:pt x="123" y="848"/></a:lnTo><a:lnTo><a:pt x="76" y="784"/></a:lnTo><a:lnTo><a:pt x="40" y="713"/></a:lnTo><a:lnTo><a:pt x="15" y="637"/></a:lnTo><a:lnTo><a:pt x="1" y="555"/></a:lnTo><a:lnTo><a:pt x="0" y="513"/></a:lnTo><a:lnTo><a:pt x="1" y="471"/></a:lnTo><a:lnTo><a:pt x="15" y="390"/></a:lnTo><a:lnTo><a:pt x="40" y="313"/></a:lnTo><a:lnTo><a:pt x="76" y="242"/></a:lnTo><a:lnTo><a:pt x="123" y="179"/></a:lnTo><a:lnTo><a:pt x="179" y="123"/></a:lnTo><a:lnTo><a:pt x="242" y="77"/></a:lnTo><a:lnTo><a:pt x="313" y="40"/></a:lnTo><a:lnTo><a:pt x="389" y="15"/></a:lnTo><a:lnTo><a:pt x="471" y="2"/></a:lnTo><a:lnTo><a:pt x="513" y="0"/></a:lnTo><a:lnTo><a:pt x="1939" y="0"/></a:lnTo><a:lnTo><a:pt x="2022" y="7"/></a:lnTo><a:lnTo><a:pt x="2101" y="26"/></a:lnTo><a:lnTo><a:pt x="2175" y="57"/></a:lnTo><a:lnTo><a:pt x="2242" y="99"/></a:lnTo><a:lnTo><a:pt x="2302" y="150"/></a:lnTo><a:lnTo><a:pt x="2353" y="210"/></a:lnTo><a:lnTo><a:pt x="2395" y="277"/></a:lnTo><a:lnTo><a:pt x="2426" y="351"/></a:lnTo><a:lnTo><a:pt x="2445" y="430"/></a:lnTo><a:lnTo><a:pt x="2452" y="513"/></a:lnTo><a:lnTo><a:pt x="2450" y="555"/></a:lnTo><a:lnTo><a:pt x="2437" y="637"/></a:lnTo><a:lnTo><a:pt x="2412" y="713"/></a:lnTo><a:lnTo><a:pt x="2375" y="784"/></a:lnTo><a:lnTo><a:pt x="2329" y="848"/></a:lnTo><a:lnTo><a:pt x="2273" y="903"/></a:lnTo><a:lnTo><a:pt x="2209" y="950"/></a:lnTo><a:lnTo><a:pt x="2139" y="986"/></a:lnTo><a:lnTo><a:pt x="2062" y="1012"/></a:lnTo><a:lnTo><a:pt x="1981" y="1025"/></a:lnTo><a:lnTo><a:pt x="1939" y="1027"/></a:lnTo></a:path></a:pathLst></a:custGeom><a:solidFill><a:srgbClr val="333333"/></a:solidFill><a:ln><a:noFill/></a:ln></wps:spPr><wps:style><a:lnRef idx="0"/><a:fillRef idx="0"/><a:effectRef idx="0"/><a:fontRef idx="minor"/></wps:style><wps:bodyPr/></wps:wsp></wpg:grpSp><wpg:grpSp><wpg:cNvGrpSpPr/><wpg:grpSpPr><a:xfrm><a:off x="0" y="0"/><a:ext cx="1578600" cy="673560"/></a:xfrm></wpg:grpSpPr><wps:wsp><wps:cNvSpPr/><wps:spPr><a:xfrm><a:off x="10800" y="10800"/><a:ext cx="1557720" cy="652320"/></a:xfrm><a:custGeom><a:avLst/><a:gdLst/><a:ahLst/><a:rect l="0" t="0" r="r" b="b"/><a:pathLst><a:path w="2453" h="1028"><a:moveTo><a:pt x="513" y="0"/></a:moveTo><a:lnTo><a:pt x="1939" y="0"/></a:lnTo><a:lnTo><a:pt x="1981" y="2"/></a:lnTo><a:lnTo><a:pt x="2062" y="15"/></a:lnTo><a:lnTo><a:pt x="2139" y="40"/></a:lnTo><a:lnTo><a:pt x="2209" y="77"/></a:lnTo><a:lnTo><a:pt x="2273" y="123"/></a:lnTo><a:lnTo><a:pt x="2329" y="179"/></a:lnTo><a:lnTo><a:pt x="2375" y="242"/></a:lnTo><a:lnTo><a:pt x="2412" y="313"/></a:lnTo><a:lnTo><a:pt x="2437" y="390"/></a:lnTo><a:lnTo><a:pt x="2450" y="471"/></a:lnTo><a:lnTo><a:pt x="2452" y="513"/></a:lnTo><a:lnTo><a:pt x="2450" y="555"/></a:lnTo><a:lnTo><a:pt x="2437" y="637"/></a:lnTo><a:lnTo><a:pt x="2412" y="713"/></a:lnTo><a:lnTo><a:pt x="2375" y="784"/></a:lnTo><a:lnTo><a:pt x="2329" y="848"/></a:lnTo><a:lnTo><a:pt x="2273" y="903"/></a:lnTo><a:lnTo><a:pt x="2209" y="950"/></a:lnTo><a:lnTo><a:pt x="2139" y="986"/></a:lnTo><a:lnTo><a:pt x="2062" y="1012"/></a:lnTo><a:lnTo><a:pt x="1981" y="1025"/></a:lnTo><a:lnTo><a:pt x="1939" y="1027"/></a:lnTo><a:lnTo><a:pt x="513" y="1027"/></a:lnTo><a:lnTo><a:pt x="430" y="1020"/></a:lnTo><a:lnTo><a:pt x="351" y="1000"/></a:lnTo><a:lnTo><a:pt x="277" y="969"/></a:lnTo><a:lnTo><a:pt x="210" y="928"/></a:lnTo><a:lnTo><a:pt x="150" y="876"/></a:lnTo><a:lnTo><a:pt x="99" y="817"/></a:lnTo><a:lnTo><a:pt x="57" y="749"/></a:lnTo><a:lnTo><a:pt x="26" y="676"/></a:lnTo><a:lnTo><a:pt x="6" y="597"/></a:lnTo><a:lnTo><a:pt x="0" y="513"/></a:lnTo><a:lnTo><a:pt x="1" y="471"/></a:lnTo><a:lnTo><a:pt x="15" y="390"/></a:lnTo><a:lnTo><a:pt x="40" y="313"/></a:lnTo><a:lnTo><a:pt x="76" y="242"/></a:lnTo><a:lnTo><a:pt x="123" y="179"/></a:lnTo><a:lnTo><a:pt x="179" y="123"/></a:lnTo><a:lnTo><a:pt x="242" y="77"/></a:lnTo><a:lnTo><a:pt x="313" y="40"/></a:lnTo><a:lnTo><a:pt x="389" y="15"/></a:lnTo><a:lnTo><a:pt x="471" y="2"/></a:lnTo><a:lnTo><a:pt x="513" y="0"/></a:lnTo></a:path></a:pathLst></a:custGeom><a:noFill/><a:ln w="20880"><a:solidFill><a:srgbClr val="000000"/></a:solidFill><a:round/></a:ln></wps:spPr><wps:style><a:lnRef idx="0"/><a:fillRef idx="0"/><a:effectRef idx="0"/><a:fontRef idx="minor"/></wps:style><wps:bodyPr/></wps:wsp><wps:wsp><wps:cNvSpPr/><wps:spPr><a:xfrm><a:off x="0" y="0"/><a:ext cx="1578600" cy="67356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0" w:after="0" w:lineRule="auto" w:line="240"/><w:jc w:val="left"/><w:rPr></w:rPr></w:pPr><w:r><w:rPr></w:rPr></w:r></w:p><w:p><w:pPr><w:spacing w:before="0" w:after="0" w:lineRule="auto" w:line="264"/><w:jc w:val="left"/><w:rPr></w:rPr></w:pPr><w:r><w:rPr><w:sz w:val="23"/><w:b/><w:u w:val="none"/><w:dstrike w:val="false"/><w:strike w:val="false"/><w:i w:val="false"/><w:vertAlign w:val="baseline"/><w:position w:val="0"/><w:spacing w:val="0"/><w:szCs w:val="23"/><w:bCs/><w:iCs w:val="false"/><w:smallCaps w:val="false"/><w:caps w:val="false"/><w:rFonts w:ascii="Gill Sans MT" w:hAnsi="Gill Sans MT"/><w:color w:val="FFFFFF"/></w:rPr><w:t>Interpretation Completed</w:t></w:r></w:p></w:txbxContent></wps:txbx><wps:bodyPr lIns="0" rIns="0" tIns="0" bIns="0"><a:noAutofit/></wps:bodyPr></wps:wsp></wpg:grpSp></wpg:wgp></a:graphicData></a:graphic></wp:anchor></w:drawing></mc:Choice><mc:Fallback><w:pict><v:group id="shape_0" alt="Group 2994" style="position:absolute;margin-left:400.6pt;margin-top:-7.75pt;width:124.3pt;height:53.05pt" coordorigin="8012,-155" coordsize="2486,1061"><v:group id="shape_0" alt="Group 2998" style="position:absolute;left:8029;top:-138;width:2453;height:1027"></v:group><v:group id="shape_0" alt="Group 2995" style="position:absolute;left:8012;top:-155;width:2486;height:1061"><v:rect id="shape_0" ID="Text Box 2996" stroked="f" style="position:absolute;left:8012;top:-155;width:2485;height:1060;mso-position-horizontal-relative:page"><v:textbox><w:txbxContent><w:p><w:pPr><w:spacing w:before="0" w:after="0" w:lineRule="auto" w:line="240"/><w:jc w:val="left"/><w:rPr></w:rPr></w:pPr><w:r><w:rPr></w:rPr></w:r></w:p><w:p><w:pPr><w:spacing w:before="0" w:after="0" w:lineRule="auto" w:line="264"/><w:jc w:val="left"/><w:rPr></w:rPr></w:pPr><w:r><w:rPr><w:sz w:val="23"/><w:b/><w:u w:val="none"/><w:dstrike w:val="false"/><w:strike w:val="false"/><w:i w:val="false"/><w:vertAlign w:val="baseline"/><w:position w:val="0"/><w:spacing w:val="0"/><w:szCs w:val="23"/><w:bCs/><w:iCs w:val="false"/><w:smallCaps w:val="false"/><w:caps w:val="false"/><w:rFonts w:ascii="Gill Sans MT" w:hAnsi="Gill Sans MT"/><w:color w:val="FFFFFF"/></w:rPr><w:t>Interpretation Completed</w:t></w:r></w:p></w:txbxContent></v:textbox><w10:wrap type="square"/><v:fill on="false" o:detectmouseclick="t"/><v:stroke color="#3465a4" joinstyle="round" endcap="flat"/></v:rect></v:group></v:group></w:pict></mc:Fallback></mc:AlternateContent></w:r><w:r><w:rPr><w:rFonts w:ascii="Tahoma" w:hAnsi="Tahoma"/><w:w w:val="95"/><w:position w:val="1"/><w:sz w:val="20"/></w:rPr><w:t>Is</w:t></w:r><w:r><w:rPr><w:rFonts w:ascii="Tahoma" w:hAnsi="Tahoma"/><w:spacing w:val="0"/><w:w w:val="95"/><w:position w:val="1"/><w:sz w:val="20"/></w:rPr><w:t xml:space="preserve"> Aquifer</w:t><w:tab/></w:r><w:r><w:rPr><w:rFonts w:ascii="Tahoma" w:hAnsi="Tahoma"/><w:sz w:val="23"/></w:rPr><w:t>NO</w:t></w:r></w:p><w:p><w:pPr><w:pStyle w:val="Normal"/><w:spacing w:lineRule="exact" w:line="241"/><w:ind w:left="289" w:right="304" w:hanging="0"/><w:jc w:val="center"/><w:rPr><w:rFonts w:ascii="Tahoma" w:hAnsi="Tahoma" w:eastAsia="Tahoma" w:cs="Tahoma"/><w:sz w:val="20"/><w:szCs w:val="20"/></w:rPr></w:pPr><w:r><w:rPr><w:rFonts w:eastAsia="Tahoma" w:cs="Tahoma" w:ascii="Tahoma" w:hAnsi="Tahoma"/><w:sz w:val="20"/><w:szCs w:val="20"/></w:rPr><w:t>Uncon</w:t></w:r><w:r><w:rPr><w:rFonts w:eastAsia="Arial" w:cs="Arial" w:ascii="Arial" w:hAnsi="Arial"/><w:sz w:val="20"/><w:szCs w:val="20"/></w:rPr><w:t>ﬁ</w:t></w:r><w:r><w:rPr><w:rFonts w:eastAsia="Tahoma" w:cs="Tahoma" w:ascii="Tahoma" w:hAnsi="Tahoma"/><w:sz w:val="20"/><w:szCs w:val="20"/></w:rPr><w:t>ned?</w:t></w:r></w:p><w:p><w:pPr><w:pStyle w:val="Normal"/><w:spacing w:before="2" w:after="0"/><w:rPr><w:rFonts w:ascii="Tahoma" w:hAnsi="Tahoma" w:eastAsia="Tahoma" w:cs="Tahoma"/><w:sz w:val="23"/><w:szCs w:val="23"/></w:rPr></w:pPr><w:r><w:rPr><w:rFonts w:eastAsia="Tahoma" w:cs="Tahoma" w:ascii="Tahoma" w:hAnsi="Tahoma"/><w:sz w:val="23"/><w:szCs w:val="23"/></w:rPr></w:r></w:p><w:p><w:pPr><w:pStyle w:val="Normal"/><w:spacing w:before="53" w:after="0"/><w:ind w:left="596" w:hanging="0"/><w:jc w:val="center"/><w:rPr><w:rFonts w:ascii="Tahoma" w:hAnsi="Tahoma" w:eastAsia="Tahoma" w:cs="Tahoma"/><w:sz w:val="23"/><w:szCs w:val="23"/></w:rPr></w:pPr><w:r><w:rPr><w:rFonts w:ascii="Tahoma" w:hAnsi="Tahoma"/><w:w w:val="110"/><w:sz w:val="23"/></w:rPr><w:t>YES</w:t></w:r></w:p><w:p><w:pPr><w:pStyle w:val="Normal"/><w:spacing w:before="11" w:after="0"/><w:rPr><w:rFonts w:ascii="Tahoma" w:hAnsi="Tahoma" w:eastAsia="Tahoma" w:cs="Tahoma"/><w:sz w:val="25"/><w:szCs w:val="25"/></w:rPr></w:pPr><w:r><w:rPr><w:rFonts w:eastAsia="Tahoma" w:cs="Tahoma" w:ascii="Tahoma" w:hAnsi="Tahoma"/><w:sz w:val="25"/><w:szCs w:val="25"/></w:rPr></w:r></w:p><w:p><w:pPr><w:pStyle w:val="Normal"/><w:spacing w:lineRule="atLeast" w:line="200"/><w:ind w:left="3843" w:hanging="0"/><w:rPr><w:rFonts w:ascii="Tahoma" w:hAnsi="Tahoma" w:eastAsia="Tahoma" w:cs="Tahoma"/><w:sz w:val="20"/><w:szCs w:val="20"/></w:rPr></w:pPr><w:r><w:rPr></w:rPr><mc:AlternateContent><mc:Choice Requires="wpg"><w:drawing><wp:inline distT="0" distB="0" distL="0" distR="0" wp14:anchorId="27C2D184"><wp:extent cx="1598295" cy="968375"/><wp:effectExtent l="0" t="0" r="0" b="0"/><wp:docPr id="22" name=""/><a:graphic xmlns:a="http://schemas.openxmlformats.org/drawingml/2006/main"><a:graphicData uri="http://schemas.microsoft.com/office/word/2010/wordprocessingGroup"><wpg:wgp><wpg:cNvGrpSpPr/><wpg:grpSpPr><a:xfrm><a:off x="0" y="0"/><a:ext cx="1597680" cy="967680"/></a:xfrm></wpg:grpSpPr><wpg:grpSp><wpg:cNvGrpSpPr/><wpg:grpSpPr><a:xfrm><a:off x="799560" y="684000"/><a:ext cx="720" cy="233640"/></a:xfrm></wpg:grpSpPr><wps:wsp><wps:cNvSpPr/><wps:spPr><a:xfrm><a:off x="0" y="0"/><a:ext cx="720" cy="233640"/></a:xfrm><a:custGeom><a:avLst/><a:gdLst/><a:ahLst/><a:rect l="0" t="0" r="r" b="b"/><a:pathLst><a:path w="1" h="363"><a:moveTo><a:pt x="0" y="0"/></a:moveTo><a:lnTo><a:pt x="0" y="362"/></a:lnTo></a:path></a:pathLst></a:custGeom><a:noFill/><a:ln w="208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56360" y="892800"/><a:ext cx="85680" cy="74880"/></a:xfrm></wpg:grpSpPr><wps:wsp><wps:cNvSpPr/><wps:spPr><a:xfrm><a:off x="0" y="0"/><a:ext cx="85680" cy="74880"/></a:xfrm><a:custGeom><a:avLst/><a:gdLst/><a:ahLst/><a:rect l="0" t="0" r="r" b="b"/><a:pathLst><a:path w="135" h="117"><a:moveTo><a:pt x="0" y="0"/></a:moveTo><a:lnTo><a:pt x="134" y="0"/></a:lnTo><a:lnTo><a:pt x="67" y="116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56360" y="892800"/><a:ext cx="85680" cy="74880"/></a:xfrm></wpg:grpSpPr><wps:wsp><wps:cNvSpPr/><wps:spPr><a:xfrm><a:off x="0" y="0"/><a:ext cx="85680" cy="74880"/></a:xfrm><a:custGeom><a:avLst/><a:gdLst/><a:ahLst/><a:rect l="0" t="0" r="r" b="b"/><a:pathLst><a:path w="135" h="117"><a:moveTo><a:pt x="67" y="116"/></a:moveTo><a:lnTo><a:pt x="0" y="0"/></a:lnTo><a:lnTo><a:pt x="134" y="0"/></a:lnTo><a:lnTo><a:pt x="67" y="116"/></a:lnTo></a:path></a:pathLst></a:custGeom><a:noFill/><a:ln w="1080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0" y="0"/><a:ext cx="1597680" cy="681480"/></a:xfrm></wpg:grpSpPr><wps:wsp><wps:cNvSpPr/><wps:spPr><a:xfrm><a:off x="0" y="0"/><a:ext cx="1597680" cy="681480"/></a:xfrm><a:custGeom><a:avLst/><a:gdLst/><a:ahLst/><a:rect l="0" t="0" r="r" b="b"/><a:pathLst><a:path w="2483" h="1057"><a:moveTo><a:pt x="0" y="0"/></a:moveTo><a:lnTo><a:pt x="2482" y="0"/></a:lnTo><a:lnTo><a:pt x="2482" y="1056"/></a:lnTo><a:lnTo><a:pt x="0" y="1056"/></a:lnTo><a:lnTo><a:pt x="0" y="0"/></a:lnTo></a:path></a:pathLst></a:custGeom><a:noFill/><a:ln w="21600"><a:solidFill><a:srgbClr val="000000"/></a:solidFill><a:round/></a:ln></wps:spPr><wps:style><a:lnRef idx="0"/><a:fillRef idx="0"/><a:effectRef idx="0"/><a:fontRef idx="minor"/></wps:style><wps:bodyPr/></wps:wsp><wps:wsp><wps:cNvSpPr/><wps:spPr><a:xfrm><a:off x="0" y="0"/><a:ext cx="1597680" cy="68148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5" w:after="0" w:lineRule="auto" w:line="240"/><w:jc w:val="left"/><w:rPr></w:rPr></w:pPr><w:r><w:rPr></w:rPr></w:r></w:p><w:p><w:pPr><w:spacing w:before="0" w:after="0" w:lineRule="auto" w:line="240"/><w:jc w:val="left"/><w:rPr></w:rPr></w:pPr><w:r><w:rPr><w:sz w:val="23"/><w:b w:val="false"/><w:u w:val="none"/><w:dstrike w:val="false"/><w:strike w:val="false"/><w:i w:val="false"/><w:vertAlign w:val="baseline"/><w:position w:val="0"/><w:spacing w:val="0"/><w:szCs w:val="23"/><w:bCs w:val="false"/><w:iCs w:val="false"/><w:smallCaps w:val="false"/><w:caps w:val="false"/><w:rFonts w:ascii="Tahoma" w:hAnsi="Tahoma"/></w:rPr><w:t>Estimate MRC**</w:t></w:r></w:p></w:txbxContent></wps:txbx><wps:bodyPr lIns="0" rIns="0" tIns="0" bIns="0"><a:noAutofit/></wps:bodyPr></wps:wsp></wpg:grpSp></wpg:wgp></a:graphicData></a:graphic></wp:inline></w:drawing></mc:Choice><mc:Fallback><w:pict><v:group id="shape_0" style="position:absolute;margin-left:0pt;margin-top:0pt;width:125.8pt;height:76.2pt" coordorigin="0,0" coordsize="2516,1524"><v:group id="shape_0" alt="Group 2992" style="position:absolute;left:1259;top:1077;width:1;height:368"></v:group><v:group id="shape_0" alt="Group 2990" style="position:absolute;left:1191;top:1406;width:135;height:118"></v:group><v:group id="shape_0" alt="Group 2988" style="position:absolute;left:1191;top:1406;width:135;height:118"></v:group><v:group id="shape_0" alt="Group 2985" style="position:absolute;left:0;top:0;width:2516;height:1073"><v:rect id="shape_0" ID="Text Box 2986" stroked="f" style="position:absolute;left:0;top:0;width:2515;height:1072"><v:textbox><w:txbxContent><w:p><w:pPr><w:spacing w:before="5" w:after="0" w:lineRule="auto" w:line="240"/><w:jc w:val="left"/><w:rPr></w:rPr></w:pPr><w:r><w:rPr></w:rPr></w:r></w:p><w:p><w:pPr><w:spacing w:before="0" w:after="0" w:lineRule="auto" w:line="240"/><w:jc w:val="left"/><w:rPr></w:rPr></w:pPr><w:r><w:rPr><w:sz w:val="23"/><w:b w:val="false"/><w:u w:val="none"/><w:dstrike w:val="false"/><w:strike w:val="false"/><w:i w:val="false"/><w:vertAlign w:val="baseline"/><w:position w:val="0"/><w:spacing w:val="0"/><w:szCs w:val="23"/><w:bCs w:val="false"/><w:iCs w:val="false"/><w:smallCaps w:val="false"/><w:caps w:val="false"/><w:rFonts w:ascii="Tahoma" w:hAnsi="Tahoma"/></w:rPr><w:t>Estimate MRC**</w:t></w:r></w:p></w:txbxContent></v:textbox><w10:wrap type="square"/><v:fill on="false" o:detectmouseclick="t"/><v:stroke color="#3465a4" joinstyle="round" endcap="flat"/></v:rect></v:group></v:group></w:pict></mc:Fallback></mc:AlternateContent></w:r></w:p><w:p><w:pPr><w:pStyle w:val="Normal"/><w:spacing w:before="5" w:after="0"/><w:rPr><w:rFonts w:ascii="Tahoma" w:hAnsi="Tahoma" w:eastAsia="Tahoma" w:cs="Tahoma"/><w:sz w:val="19"/><w:szCs w:val="19"/></w:rPr></w:pPr><w:r><w:rPr><w:rFonts w:eastAsia="Tahoma" w:cs="Tahoma" w:ascii="Tahoma" w:hAnsi="Tahoma"/><w:sz w:val="19"/><w:szCs w:val="19"/></w:rPr></w:r></w:p><w:p><w:pPr><w:pStyle w:val="Normal"/><w:spacing w:before="86" w:after="0"/><w:ind w:left="898" w:hanging="0"/><w:rPr><w:rFonts w:ascii="Arial" w:hAnsi="Arial" w:eastAsia="Arial" w:cs="Arial"/><w:sz w:val="16"/><w:szCs w:val="16"/><w:lang w:val="fr-CA"/></w:rPr></w:pPr><w:r><mc:AlternateContent><mc:Choice Requires="wpg"><w:drawing><wp:anchor behindDoc="0" distT="0" distB="0" distL="114300" distR="114300" simplePos="0" locked="0" layoutInCell="1" allowOverlap="1" relativeHeight="4" wp14:anchorId="4540C0AF"><wp:simplePos x="0" y="0"/><wp:positionH relativeFrom="page"><wp:posOffset>3088005</wp:posOffset></wp:positionH><wp:positionV relativeFrom="paragraph"><wp:posOffset>-74930</wp:posOffset></wp:positionV><wp:extent cx="1957070" cy="693420"/><wp:effectExtent l="1905" t="635" r="13335" b="1905"/><wp:wrapNone/><wp:docPr id="23" name="Group 2974"/><a:graphic xmlns:a="http://schemas.openxmlformats.org/drawingml/2006/main"><a:graphicData uri="http://schemas.microsoft.com/office/word/2010/wordprocessingGroup"><wpg:wgp><wpg:cNvGrpSpPr/><wpg:grpSpPr><a:xfrm><a:off x="0" y="0"/><a:ext cx="1956600" cy="692640"/></a:xfrm></wpg:grpSpPr><wpg:grpSp><wpg:cNvGrpSpPr/><wpg:grpSpPr><a:xfrm><a:off x="0" y="0"/><a:ext cx="1589400" cy="692640"/></a:xfrm></wpg:grpSpPr><wps:wsp><wps:cNvSpPr/><wps:spPr><a:xfrm><a:off x="0" y="0"/><a:ext cx="1589400" cy="692640"/></a:xfrm><a:custGeom><a:avLst/><a:gdLst/><a:ahLst/><a:rect l="0" t="0" r="r" b="b"/><a:pathLst><a:path w="2483" h="1057"><a:moveTo><a:pt x="0" y="0"/></a:moveTo><a:lnTo><a:pt x="2482" y="0"/></a:lnTo><a:lnTo><a:pt x="2482" y="1056"/></a:lnTo><a:lnTo><a:pt x="0" y="1056"/></a:lnTo><a:lnTo><a:pt x="0" y="0"/></a:lnTo></a:path></a:pathLst></a:custGeom><a:noFill/><a:ln w="2160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98400" y="346680"/><a:ext cx="307440" cy="720"/></a:xfrm></wpg:grpSpPr><wps:wsp><wps:cNvSpPr/><wps:spPr><a:xfrm><a:off x="0" y="0"/><a:ext cx="307440" cy="720"/></a:xfrm><a:custGeom><a:avLst/><a:gdLst/><a:ahLst/><a:rect l="0" t="0" r="r" b="b"/><a:pathLst><a:path w="482" h="1"><a:moveTo><a:pt x="0" y="0"/></a:moveTo><a:lnTo><a:pt x="481" y="0"/></a:lnTo></a:path></a:pathLst></a:custGeom><a:noFill/><a:ln w="2160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81000" y="301680"/><a:ext cx="75600" cy="88920"/></a:xfrm></wpg:grpSpPr><wps:wsp><wps:cNvSpPr/><wps:spPr><a:xfrm><a:off x="0" y="0"/><a:ext cx="75600" cy="88920"/></a:xfrm><a:custGeom><a:avLst/><a:gdLst/><a:ahLst/><a:rect l="0" t="0" r="r" b="b"/><a:pathLst><a:path w="120" h="138"><a:moveTo><a:pt x="0" y="137"/></a:moveTo><a:lnTo><a:pt x="0" y="0"/></a:lnTo><a:lnTo><a:pt x="119" y="69"/></a:lnTo><a:lnTo><a:pt x="0" y="137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0" y="0"/><a:ext cx="1956600" cy="692640"/></a:xfrm></wpg:grpSpPr><wps:wsp><wps:cNvSpPr/><wps:spPr><a:xfrm><a:off x="1881000" y="301680"/><a:ext cx="75600" cy="88920"/></a:xfrm><a:custGeom><a:avLst/><a:gdLst/><a:ahLst/><a:rect l="0" t="0" r="r" b="b"/><a:pathLst><a:path w="120" h="138"><a:moveTo><a:pt x="119" y="69"/></a:moveTo><a:lnTo><a:pt x="0" y="137"/></a:lnTo><a:lnTo><a:pt x="0" y="0"/></a:lnTo><a:lnTo><a:pt x="119" y="69"/></a:lnTo></a:path></a:pathLst></a:custGeom><a:noFill/><a:ln w="10800"><a:solidFill><a:srgbClr val="000000"/></a:solidFill><a:round/></a:ln></wps:spPr><wps:style><a:lnRef idx="0"/><a:fillRef idx="0"/><a:effectRef idx="0"/><a:fontRef idx="minor"/></wps:style><wps:bodyPr/></wps:wsp><wps:wsp><wps:cNvSpPr/><wps:spPr><a:xfrm><a:off x="0" y="0"/><a:ext cx="1589400" cy="69264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1" w:after="0" w:lineRule="auto" w:line="240"/><w:jc w:val="left"/><w:rPr></w:rPr></w:pPr><w:r><w:rPr></w:rPr></w:r></w:p><w:p><w:pPr><w:spacing w:before="0" w:after="0" w:lineRule="auto" w:line="252"/><w:jc w:val="left"/><w:rPr></w:rPr></w:pPr><w:r><w:rPr><w:sz w:val="23"/><w:b w:val="false"/><w:u w:val="none"/><w:dstrike w:val="false"/><w:strike w:val="false"/><w:i w:val="false"/><w:vertAlign w:val="baseline"/><w:position w:val="0"/><w:spacing w:val="0"/><w:szCs w:val="23"/><w:bCs w:val="false"/><w:iCs w:val="false"/><w:smallCaps w:val="false"/><w:caps w:val="false"/><w:rFonts w:ascii="Tahoma" w:hAnsi="Tahoma"/></w:rPr><w:t>Estimate Groundwater Recharge</w:t></w:r></w:p></w:txbxContent></wps:txbx><wps:bodyPr lIns="0" rIns="0" tIns="0" bIns="0"><a:noAutofit/></wps:bodyPr></wps:wsp></wpg:grpSp></wpg:wgp></a:graphicData></a:graphic></wp:anchor></w:drawing></mc:Choice><mc:Fallback><w:pict><v:group id="shape_0" alt="Group 2974" style="position:absolute;margin-left:243.15pt;margin-top:-5.9pt;width:154.05pt;height:54.55pt" coordorigin="4863,-118" coordsize="3081,1091"><v:group id="shape_0" alt="Group 2982" style="position:absolute;left:4863;top:-118;width:2503;height:1091"></v:group><v:group id="shape_0" alt="Group 2980" style="position:absolute;left:7380;top:428;width:484;height:1"></v:group><v:group id="shape_0" alt="Group 2978" style="position:absolute;left:7825;top:357;width:119;height:140"></v:group><v:group id="shape_0" alt="Group 2975" style="position:absolute;left:4863;top:-118;width:3081;height:1091"><v:rect id="shape_0" ID="Text Box 2976" stroked="f" style="position:absolute;left:4863;top:-118;width:2502;height:1090;mso-position-horizontal-relative:page"><v:textbox><w:txbxContent><w:p><w:pPr><w:spacing w:before="1" w:after="0" w:lineRule="auto" w:line="240"/><w:jc w:val="left"/><w:rPr></w:rPr></w:pPr><w:r><w:rPr></w:rPr></w:r></w:p><w:p><w:pPr><w:spacing w:before="0" w:after="0" w:lineRule="auto" w:line="252"/><w:jc w:val="left"/><w:rPr></w:rPr></w:pPr><w:r><w:rPr><w:sz w:val="23"/><w:b w:val="false"/><w:u w:val="none"/><w:dstrike w:val="false"/><w:strike w:val="false"/><w:i w:val="false"/><w:vertAlign w:val="baseline"/><w:position w:val="0"/><w:spacing w:val="0"/><w:szCs w:val="23"/><w:bCs w:val="false"/><w:iCs w:val="false"/><w:smallCaps w:val="false"/><w:caps w:val="false"/><w:rFonts w:ascii="Tahoma" w:hAnsi="Tahoma"/></w:rPr><w:t>Estimate Groundwater Recharge</w:t></w:r></w:p></w:txbxContent></v:textbox><w10:wrap type="square"/><v:fill on="false" o:detectmouseclick="t"/><v:stroke color="#3465a4" joinstyle="round" endcap="flat"/></v:rect></v:group></v:group></w:pict></mc:Fallback></mc:AlternateContent><mc:AlternateContent><mc:Choice Requires="wpg"><w:drawing><wp:anchor behindDoc="0" distT="0" distB="0" distL="114300" distR="114300" simplePos="0" locked="0" layoutInCell="1" allowOverlap="1" relativeHeight="6" wp14:anchorId="3055F699"><wp:simplePos x="0" y="0"/><wp:positionH relativeFrom="page"><wp:posOffset>5088255</wp:posOffset></wp:positionH><wp:positionV relativeFrom="paragraph"><wp:posOffset>-65405</wp:posOffset></wp:positionV><wp:extent cx="1579245" cy="674370"/><wp:effectExtent l="11430" t="635" r="19685" b="1905"/><wp:wrapNone/><wp:docPr id="24" name="Group 2968"/><a:graphic xmlns:a="http://schemas.openxmlformats.org/drawingml/2006/main"><a:graphicData uri="http://schemas.microsoft.com/office/word/2010/wordprocessingGroup"><wpg:wgp><wpg:cNvGrpSpPr/><wpg:grpSpPr><a:xfrm><a:off x="0" y="0"/><a:ext cx="1578600" cy="673560"/></a:xfrm></wpg:grpSpPr><wpg:grpSp><wpg:cNvGrpSpPr/><wpg:grpSpPr><a:xfrm><a:off x="10080" y="10080"/><a:ext cx="1557720" cy="652320"/></a:xfrm></wpg:grpSpPr><wps:wsp><wps:cNvSpPr/><wps:spPr><a:xfrm><a:off x="0" y="0"/><a:ext cx="1557720" cy="652320"/></a:xfrm><a:custGeom><a:avLst/><a:gdLst/><a:ahLst/><a:rect l="0" t="0" r="r" b="b"/><a:pathLst><a:path w="2454" h="1028"><a:moveTo><a:pt x="1939" y="1027"/></a:moveTo><a:lnTo><a:pt x="514" y="1027"/></a:lnTo><a:lnTo><a:pt x="471" y="1025"/></a:lnTo><a:lnTo><a:pt x="390" y="1012"/></a:lnTo><a:lnTo><a:pt x="314" y="987"/></a:lnTo><a:lnTo><a:pt x="243" y="950"/></a:lnTo><a:lnTo><a:pt x="179" y="904"/></a:lnTo><a:lnTo><a:pt x="124" y="848"/></a:lnTo><a:lnTo><a:pt x="77" y="785"/></a:lnTo><a:lnTo><a:pt x="41" y="714"/></a:lnTo><a:lnTo><a:pt x="15" y="637"/></a:lnTo><a:lnTo><a:pt x="2" y="556"/></a:lnTo><a:lnTo><a:pt x="0" y="514"/></a:lnTo><a:lnTo><a:pt x="2" y="472"/></a:lnTo><a:lnTo><a:pt x="15" y="390"/></a:lnTo><a:lnTo><a:pt x="41" y="314"/></a:lnTo><a:lnTo><a:pt x="77" y="243"/></a:lnTo><a:lnTo><a:pt x="124" y="179"/></a:lnTo><a:lnTo><a:pt x="179" y="124"/></a:lnTo><a:lnTo><a:pt x="243" y="77"/></a:lnTo><a:lnTo><a:pt x="314" y="41"/></a:lnTo><a:lnTo><a:pt x="390" y="15"/></a:lnTo><a:lnTo><a:pt x="471" y="2"/></a:lnTo><a:lnTo><a:pt x="514" y="0"/></a:lnTo><a:lnTo><a:pt x="1939" y="0"/></a:lnTo><a:lnTo><a:pt x="2023" y="7"/></a:lnTo><a:lnTo><a:pt x="2102" y="27"/></a:lnTo><a:lnTo><a:pt x="2175" y="58"/></a:lnTo><a:lnTo><a:pt x="2243" y="99"/></a:lnTo><a:lnTo><a:pt x="2302" y="150"/></a:lnTo><a:lnTo><a:pt x="2354" y="210"/></a:lnTo><a:lnTo><a:pt x="2395" y="277"/></a:lnTo><a:lnTo><a:pt x="2426" y="351"/></a:lnTo><a:lnTo><a:pt x="2446" y="430"/></a:lnTo><a:lnTo><a:pt x="2453" y="514"/></a:lnTo><a:lnTo><a:pt x="2451" y="556"/></a:lnTo><a:lnTo><a:pt x="2438" y="637"/></a:lnTo><a:lnTo><a:pt x="2412" y="714"/></a:lnTo><a:lnTo><a:pt x="2376" y="785"/></a:lnTo><a:lnTo><a:pt x="2329" y="848"/></a:lnTo><a:lnTo><a:pt x="2274" y="904"/></a:lnTo><a:lnTo><a:pt x="2210" y="950"/></a:lnTo><a:lnTo><a:pt x="2139" y="987"/></a:lnTo><a:lnTo><a:pt x="2063" y="1012"/></a:lnTo><a:lnTo><a:pt x="1981" y="1025"/></a:lnTo><a:lnTo><a:pt x="1939" y="1027"/></a:lnTo></a:path></a:pathLst></a:custGeom><a:solidFill><a:srgbClr val="333333"/></a:solidFill><a:ln><a:noFill/></a:ln></wps:spPr><wps:style><a:lnRef idx="0"/><a:fillRef idx="0"/><a:effectRef idx="0"/><a:fontRef idx="minor"/></wps:style><wps:bodyPr/></wps:wsp></wpg:grpSp><wpg:grpSp><wpg:cNvGrpSpPr/><wpg:grpSpPr><a:xfrm><a:off x="0" y="0"/><a:ext cx="1578600" cy="673560"/></a:xfrm></wpg:grpSpPr><wps:wsp><wps:cNvSpPr/><wps:spPr><a:xfrm><a:off x="10080" y="10080"/><a:ext cx="1557720" cy="652320"/></a:xfrm><a:custGeom><a:avLst/><a:gdLst/><a:ahLst/><a:rect l="0" t="0" r="r" b="b"/><a:pathLst><a:path w="2454" h="1028"><a:moveTo><a:pt x="514" y="0"/></a:moveTo><a:lnTo><a:pt x="1939" y="0"/></a:lnTo><a:lnTo><a:pt x="1981" y="2"/></a:lnTo><a:lnTo><a:pt x="2063" y="15"/></a:lnTo><a:lnTo><a:pt x="2139" y="41"/></a:lnTo><a:lnTo><a:pt x="2210" y="77"/></a:lnTo><a:lnTo><a:pt x="2274" y="124"/></a:lnTo><a:lnTo><a:pt x="2329" y="179"/></a:lnTo><a:lnTo><a:pt x="2376" y="243"/></a:lnTo><a:lnTo><a:pt x="2412" y="314"/></a:lnTo><a:lnTo><a:pt x="2438" y="390"/></a:lnTo><a:lnTo><a:pt x="2451" y="472"/></a:lnTo><a:lnTo><a:pt x="2453" y="514"/></a:lnTo><a:lnTo><a:pt x="2451" y="556"/></a:lnTo><a:lnTo><a:pt x="2438" y="637"/></a:lnTo><a:lnTo><a:pt x="2412" y="714"/></a:lnTo><a:lnTo><a:pt x="2376" y="785"/></a:lnTo><a:lnTo><a:pt x="2329" y="848"/></a:lnTo><a:lnTo><a:pt x="2274" y="904"/></a:lnTo><a:lnTo><a:pt x="2210" y="950"/></a:lnTo><a:lnTo><a:pt x="2139" y="987"/></a:lnTo><a:lnTo><a:pt x="2063" y="1012"/></a:lnTo><a:lnTo><a:pt x="1981" y="1025"/></a:lnTo><a:lnTo><a:pt x="1939" y="1027"/></a:lnTo><a:lnTo><a:pt x="514" y="1027"/></a:lnTo><a:lnTo><a:pt x="430" y="1020"/></a:lnTo><a:lnTo><a:pt x="351" y="1001"/></a:lnTo><a:lnTo><a:pt x="277" y="970"/></a:lnTo><a:lnTo><a:pt x="210" y="928"/></a:lnTo><a:lnTo><a:pt x="150" y="877"/></a:lnTo><a:lnTo><a:pt x="99" y="817"/></a:lnTo><a:lnTo><a:pt x="57" y="750"/></a:lnTo><a:lnTo><a:pt x="26" y="676"/></a:lnTo><a:lnTo><a:pt x="7" y="597"/></a:lnTo><a:lnTo><a:pt x="0" y="514"/></a:lnTo><a:lnTo><a:pt x="2" y="472"/></a:lnTo><a:lnTo><a:pt x="15" y="390"/></a:lnTo><a:lnTo><a:pt x="41" y="314"/></a:lnTo><a:lnTo><a:pt x="77" y="243"/></a:lnTo><a:lnTo><a:pt x="124" y="179"/></a:lnTo><a:lnTo><a:pt x="179" y="124"/></a:lnTo><a:lnTo><a:pt x="243" y="77"/></a:lnTo><a:lnTo><a:pt x="314" y="41"/></a:lnTo><a:lnTo><a:pt x="390" y="15"/></a:lnTo><a:lnTo><a:pt x="471" y="2"/></a:lnTo><a:lnTo><a:pt x="514" y="0"/></a:lnTo></a:path></a:pathLst></a:custGeom><a:noFill/><a:ln w="20880"><a:solidFill><a:srgbClr val="000000"/></a:solidFill><a:round/></a:ln></wps:spPr><wps:style><a:lnRef idx="0"/><a:fillRef idx="0"/><a:effectRef idx="0"/><a:fontRef idx="minor"/></wps:style><wps:bodyPr/></wps:wsp><wps:wsp><wps:cNvSpPr/><wps:spPr><a:xfrm><a:off x="0" y="0"/><a:ext cx="1578600" cy="67356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0" w:after="0" w:lineRule="auto" w:line="240"/><w:jc w:val="left"/><w:rPr></w:rPr></w:pPr><w:r><w:rPr></w:rPr></w:r></w:p><w:p><w:pPr><w:spacing w:before="0" w:after="0" w:lineRule="auto" w:line="264"/><w:jc w:val="left"/><w:rPr></w:rPr></w:pPr><w:r><w:rPr><w:sz w:val="23"/><w:b/><w:u w:val="none"/><w:dstrike w:val="false"/><w:strike w:val="false"/><w:i w:val="false"/><w:vertAlign w:val="baseline"/><w:position w:val="0"/><w:spacing w:val="0"/><w:szCs w:val="23"/><w:bCs/><w:iCs w:val="false"/><w:smallCaps w:val="false"/><w:caps w:val="false"/><w:rFonts w:ascii="Gill Sans MT" w:hAnsi="Gill Sans MT"/><w:color w:val="FFFFFF"/></w:rPr><w:t>Interpretation Completed</w:t></w:r></w:p></w:txbxContent></wps:txbx><wps:bodyPr lIns="0" rIns="0" tIns="0" bIns="0"><a:noAutofit/></wps:bodyPr></wps:wsp></wpg:grpSp></wpg:wgp></a:graphicData></a:graphic></wp:anchor></w:drawing></mc:Choice><mc:Fallback><w:pict><v:group id="shape_0" alt="Group 2968" style="position:absolute;margin-left:400.65pt;margin-top:-5.15pt;width:124.3pt;height:53.05pt" coordorigin="8013,-103" coordsize="2486,1061"><v:group id="shape_0" alt="Group 2972" style="position:absolute;left:8029;top:-87;width:2453;height:1027"></v:group><v:group id="shape_0" alt="Group 2969" style="position:absolute;left:8013;top:-103;width:2486;height:1061"><v:rect id="shape_0" ID="Text Box 2970" stroked="f" style="position:absolute;left:8013;top:-103;width:2485;height:1060;mso-position-horizontal-relative:page"><v:textbox><w:txbxContent><w:p><w:pPr><w:spacing w:before="0" w:after="0" w:lineRule="auto" w:line="240"/><w:jc w:val="left"/><w:rPr></w:rPr></w:pPr><w:r><w:rPr></w:rPr></w:r></w:p><w:p><w:pPr><w:spacing w:before="0" w:after="0" w:lineRule="auto" w:line="264"/><w:jc w:val="left"/><w:rPr></w:rPr></w:pPr><w:r><w:rPr><w:sz w:val="23"/><w:b/><w:u w:val="none"/><w:dstrike w:val="false"/><w:strike w:val="false"/><w:i w:val="false"/><w:vertAlign w:val="baseline"/><w:position w:val="0"/><w:spacing w:val="0"/><w:szCs w:val="23"/><w:bCs/><w:iCs w:val="false"/><w:smallCaps w:val="false"/><w:caps w:val="false"/><w:rFonts w:ascii="Gill Sans MT" w:hAnsi="Gill Sans MT"/><w:color w:val="FFFFFF"/></w:rPr><w:t>Interpretation Completed</w:t></w:r></w:p></w:txbxContent></v:textbox><w10:wrap type="square"/><v:fill on="false" o:detectmouseclick="t"/><v:stroke color="#3465a4" joinstyle="round" endcap="flat"/></v:rect></v:group></v:group></w:pict></mc:Fallback></mc:AlternateContent></w:r><w:r><w:rPr><w:rFonts w:ascii="Arial" w:hAnsi="Arial"/><w:i/><w:w w:val="110"/><w:sz w:val="16"/><w:lang w:val="en-CA"/><w:rPrChange w:id="0" w:author="Rivard, Christine" w:date="2015-03-25T15:32:00Z"><w:rPr><w:sz w:val="16"/><w:i/><w:w w:val="110"/><w:rFonts w:ascii="Arial" w:hAnsi="Arial"/></w:rPr></w:rPrChange></w:rPr><w:t>*</w:t></w:r><w:r><w:rPr><w:rFonts w:ascii="Arial" w:hAnsi="Arial"/><w:i/><w:spacing w:val="0"/><w:w w:val="110"/><w:sz w:val="16"/><w:lang w:val="en-CA"/><w:rPrChange w:id="0" w:author="Rivard, Christine" w:date="2015-03-25T15:32:00Z"><w:rPr><w:sz w:val="16"/><w:spacing w:val="0"/><w:i/><w:w w:val="110"/><w:rFonts w:ascii="Arial" w:hAnsi="Arial"/></w:rPr></w:rPrChange></w:rPr><w:t xml:space="preserve"> </w:t></w:r><w:r><w:rPr><w:rFonts w:ascii="Arial" w:hAnsi="Arial"/><w:i/><w:w w:val="105"/><w:sz w:val="16"/><w:lang w:val="en-CA"/><w:rPrChange w:id="0" w:author="Rivard, Christine" w:date="2015-03-25T15:32:00Z"><w:rPr><w:sz w:val="16"/><w:i/><w:w w:val="105"/><w:rFonts w:ascii="Arial" w:hAnsi="Arial"/></w:rPr></w:rPrChange></w:rPr><w:t>CDCD</w:t></w:r><w:r><w:rPr><w:rFonts w:ascii="Arial" w:hAnsi="Arial"/><w:i/><w:spacing w:val="0"/><w:w w:val="105"/><w:sz w:val="16"/><w:lang w:val="en-CA"/><w:rPrChange w:id="0" w:author="Rivard, Christine" w:date="2015-03-25T15:32:00Z"><w:rPr><w:sz w:val="16"/><w:spacing w:val="0"/><w:i/><w:w w:val="105"/><w:rFonts w:ascii="Arial" w:hAnsi="Arial"/></w:rPr></w:rPrChange></w:rPr><w:t xml:space="preserve"> </w:t></w:r><w:r><w:rPr><w:rFonts w:ascii="Arial" w:hAnsi="Arial"/><w:i/><w:w w:val="110"/><w:sz w:val="16"/><w:lang w:val="en-CA"/><w:rPrChange w:id="0" w:author="Rivard, Christine" w:date="2015-03-25T15:32:00Z"><w:rPr><w:sz w:val="16"/><w:i/><w:w w:val="110"/><w:rFonts w:ascii="Arial" w:hAnsi="Arial"/></w:rPr></w:rPrChange></w:rPr><w:t>=</w:t></w:r><w:r><w:rPr><w:rFonts w:ascii="Arial" w:hAnsi="Arial"/><w:i/><w:spacing w:val="0"/><w:w w:val="110"/><w:sz w:val="16"/><w:lang w:val="en-CA"/><w:rPrChange w:id="0" w:author="Rivard, Christine" w:date="2015-03-25T15:32:00Z"><w:rPr><w:sz w:val="16"/><w:spacing w:val="0"/><w:i/><w:w w:val="110"/><w:rFonts w:ascii="Arial" w:hAnsi="Arial"/></w:rPr></w:rPrChange></w:rPr><w:t xml:space="preserve"> </w:t></w:r><w:r><w:rPr><w:rFonts w:ascii="Arial" w:hAnsi="Arial"/><w:i/><w:w w:val="105"/><w:sz w:val="16"/><w:lang w:val="en-CA"/><w:rPrChange w:id="0" w:author="Rivard, Christine" w:date="2015-03-25T15:32:00Z"><w:rPr><w:sz w:val="16"/><w:i/><w:w w:val="105"/><w:rFonts w:ascii="Arial" w:hAnsi="Arial"/></w:rPr></w:rPrChange></w:rPr><w:t>Canadian</w:t></w:r><w:r><w:rPr><w:rFonts w:ascii="Arial" w:hAnsi="Arial"/><w:i/><w:spacing w:val="0"/><w:w w:val="105"/><w:sz w:val="16"/><w:lang w:val="en-CA"/><w:rPrChange w:id="0" w:author="Rivard, Christine" w:date="2015-03-25T15:32:00Z"><w:rPr><w:sz w:val="16"/><w:spacing w:val="0"/><w:i/><w:w w:val="105"/><w:rFonts w:ascii="Arial" w:hAnsi="Arial"/></w:rPr></w:rPrChange></w:rPr><w:t xml:space="preserve"> </w:t></w:r><w:r><w:rPr><w:rFonts w:ascii="Arial" w:hAnsi="Arial"/><w:i/><w:w w:val="105"/><w:sz w:val="16"/><w:lang w:val="en-CA"/><w:rPrChange w:id="0" w:author="Rivard, Christine" w:date="2015-03-25T15:32:00Z"><w:rPr><w:sz w:val="16"/><w:i/><w:w w:val="105"/><w:rFonts w:ascii="Arial" w:hAnsi="Arial"/></w:rPr></w:rPrChange></w:rPr><w:t>Daily</w:t></w:r><w:ins w:id="629" w:author="Rivard, Christine" w:date="2015-03-25T15:32:00Z"><w:r><w:rPr><w:rFonts w:ascii="Arial" w:hAnsi="Arial"/><w:i/><w:w w:val="105"/><w:sz w:val="16"/><w:lang w:val="en-CA"/></w:rPr><w:t xml:space="preserve"> Climate </w:t></w:r></w:ins><w:ins w:id="630" w:author="Rivard, Christine" w:date="2015-03-25T15:33:00Z"><w:r><w:rPr><w:rFonts w:ascii="Arial" w:hAnsi="Arial"/><w:i/><w:w w:val="105"/><w:sz w:val="16"/><w:lang w:val="en-CA"/></w:rPr><w:t>D</w:t></w:r></w:ins><w:ins w:id="631" w:author="Rivard, Christine" w:date="2015-03-25T15:32:00Z"><w:r><w:rPr><w:rFonts w:ascii="Arial" w:hAnsi="Arial"/><w:i/><w:w w:val="105"/><w:sz w:val="16"/><w:lang w:val="en-CA"/></w:rPr><w:t>ata</w:t></w:r></w:ins><w:ins w:id="632" w:author="Rivard, Christine" w:date="2015-03-26T14:29:00Z"><w:r><w:rPr><w:rFonts w:ascii="Arial" w:hAnsi="Arial"/><w:i/><w:w w:val="105"/><w:sz w:val="16"/><w:lang w:val="en-CA"/></w:rPr><w:t>base</w:t></w:r></w:ins><w:ins w:id="633" w:author="Rivard, Christine" w:date="2015-03-25T15:32:00Z"><w:r><w:rPr><w:rFonts w:ascii="Arial" w:hAnsi="Arial"/><w:i/><w:w w:val="105"/><w:sz w:val="16"/><w:lang w:val="en-CA"/></w:rPr><w:t xml:space="preserve">? </w:t></w:r></w:ins><w:ins w:id="634" w:author="Rivard, Christine" w:date="2015-03-25T15:32:00Z"><w:r><w:rPr><w:rFonts w:ascii="Arial" w:hAnsi="Arial"/><w:i/><w:w w:val="105"/><w:sz w:val="16"/><w:lang w:val="fr-CA"/></w:rPr><w:t>Sinon pourquoi deux fois “CD »?</w:t></w:r></w:ins></w:p><w:p><w:pPr><w:pStyle w:val="Normal"/><w:rPr><w:rFonts w:ascii="Arial" w:hAnsi="Arial" w:eastAsia="Arial" w:cs="Arial"/><w:i/><w:i/><w:sz w:val="20"/><w:szCs w:val="20"/><w:lang w:val="fr-CA"/></w:rPr></w:pPr><w:r><w:rPr><w:rFonts w:eastAsia="Arial" w:cs="Arial" w:ascii="Arial" w:hAnsi="Arial"/><w:i/><w:sz w:val="20"/><w:szCs w:val="20"/><w:lang w:val="fr-CA"/></w:rPr></w:r></w:p><w:p><w:pPr><w:pStyle w:val="Normal"/><w:spacing w:before="9" w:after="0"/><w:rPr><w:rFonts w:ascii="Arial" w:hAnsi="Arial" w:eastAsia="Arial" w:cs="Arial"/><w:i/><w:i/><w:sz w:val="20"/><w:szCs w:val="20"/><w:lang w:val="fr-CA"/></w:rPr></w:pPr><w:r><w:rPr><w:rFonts w:eastAsia="Arial" w:cs="Arial" w:ascii="Arial" w:hAnsi="Arial"/><w:i/><w:sz w:val="20"/><w:szCs w:val="20"/><w:lang w:val="fr-CA"/></w:rPr></w:r></w:p><w:p><w:pPr><w:pStyle w:val="Normal"/><w:ind w:left="909" w:hanging="0"/><w:rPr><w:rFonts w:ascii="Arial" w:hAnsi="Arial" w:eastAsia="Arial" w:cs="Arial"/><w:sz w:val="16"/><w:szCs w:val="16"/></w:rPr></w:pPr><w:r><w:rPr><w:rFonts w:ascii="Arial" w:hAnsi="Arial"/><w:i/><w:w w:val="110"/><w:sz w:val="16"/></w:rPr><w:t>**</w:t></w:r><w:r><w:rPr><w:rFonts w:ascii="Arial" w:hAnsi="Arial"/><w:i/><w:spacing w:val="0"/><w:w w:val="110"/><w:sz w:val="16"/></w:rPr><w:t xml:space="preserve"> </w:t></w:r><w:r><w:rPr><w:rFonts w:ascii="Arial" w:hAnsi="Arial"/><w:i/><w:sz w:val="16"/></w:rPr><w:t>MRC</w:t></w:r><w:r><w:rPr><w:rFonts w:ascii="Arial" w:hAnsi="Arial"/><w:i/><w:spacing w:val="0"/><w:sz w:val="16"/></w:rPr><w:t xml:space="preserve"> </w:t></w:r><w:r><w:rPr><w:rFonts w:ascii="Arial" w:hAnsi="Arial"/><w:i/><w:w w:val="110"/><w:sz w:val="16"/></w:rPr><w:t>=</w:t></w:r><w:r><w:rPr><w:rFonts w:ascii="Arial" w:hAnsi="Arial"/><w:i/><w:spacing w:val="0"/><w:w w:val="110"/><w:sz w:val="16"/></w:rPr><w:t xml:space="preserve"> </w:t></w:r><w:r><w:rPr><w:rFonts w:ascii="Arial" w:hAnsi="Arial"/><w:i/><w:sz w:val="16"/></w:rPr><w:t>Master</w:t></w:r><w:r><w:rPr><w:rFonts w:ascii="Arial" w:hAnsi="Arial"/><w:i/><w:spacing w:val="0"/><w:sz w:val="16"/></w:rPr><w:t xml:space="preserve"> </w:t></w:r><w:r><w:rPr><w:rFonts w:ascii="Arial" w:hAnsi="Arial"/><w:i/><w:sz w:val="16"/></w:rPr><w:t>Recession</w:t></w:r><w:r><w:rPr><w:rFonts w:ascii="Arial" w:hAnsi="Arial"/><w:i/><w:spacing w:val="0"/><w:sz w:val="16"/></w:rPr><w:t xml:space="preserve"> </w:t></w:r><w:r><w:rPr><w:rFonts w:ascii="Arial" w:hAnsi="Arial"/><w:i/><w:sz w:val="16"/></w:rPr><w:t>Curve</w:t></w:r></w:p><w:p><w:pPr><w:pStyle w:val="Normal"/><w:rPr><w:rFonts w:ascii="Arial" w:hAnsi="Arial" w:eastAsia="Arial" w:cs="Arial"/><w:i/><w:i/><w:sz w:val="20"/><w:szCs w:val="20"/></w:rPr></w:pPr><w:r><w:rPr><w:rFonts w:eastAsia="Arial" w:cs="Arial" w:ascii="Arial" w:hAnsi="Arial"/><w:i/><w:sz w:val="20"/><w:szCs w:val="20"/></w:rPr></w:r></w:p><w:p><w:pPr><w:pStyle w:val="Normal"/><w:spacing w:before="7" w:after="0"/><w:rPr><w:rFonts w:ascii="Arial" w:hAnsi="Arial" w:eastAsia="Arial" w:cs="Arial"/><w:i/><w:i/><w:sz w:val="16"/><w:szCs w:val="16"/></w:rPr></w:pPr><w:r><w:rPr><w:rFonts w:eastAsia="Arial" w:cs="Arial" w:ascii="Arial" w:hAnsi="Arial"/><w:i/><w:sz w:val="16"/><w:szCs w:val="16"/></w:rPr></w:r></w:p><w:p><w:pPr><w:pStyle w:val="TextBody"/><w:spacing w:lineRule="auto" w:line="249" w:before="55" w:after="0"/><w:ind w:left="113" w:right="113" w:hanging="0"/><w:rPr><w:lang w:val="fr-CA"/></w:rPr></w:pPr><w:r><w:rPr></w:rPr><w:t>Figure</w:t></w:r><w:r><w:rPr><w:spacing w:val="25"/></w:rPr><w:t xml:space="preserve"> </w:t></w:r><w:r><w:rPr></w:rPr><w:t>1.3:</w:t></w:r><w:r><w:rPr><w:spacing w:val="57"/></w:rPr><w:t xml:space="preserve"> </w:t></w:r><w:r><w:rPr></w:rPr><w:t>WHAT</w:t></w:r><w:r><w:rPr><w:spacing w:val="24"/></w:rPr><w:t xml:space="preserve"> </w:t></w:r><w:r><w:rPr></w:rPr><w:t>workflow</w:t></w:r><w:r><w:rPr><w:spacing w:val="26"/></w:rPr><w:t xml:space="preserve"> </w:t></w:r><w:r><w:rPr></w:rPr><w:t>for</w:t></w:r><w:r><w:rPr><w:spacing w:val="25"/></w:rPr><w:t xml:space="preserve"> </w:t></w:r><w:r><w:rPr></w:rPr><w:t>the</w:t></w:r><w:r><w:rPr><w:spacing w:val="24"/></w:rPr><w:t xml:space="preserve"> </w:t></w:r><w:r><w:rPr></w:rPr><w:t>interpretation</w:t></w:r><w:r><w:rPr><w:spacing w:val="24"/></w:rPr><w:t xml:space="preserve"> </w:t></w:r><w:r><w:rPr></w:rPr><w:t>of</w:t></w:r><w:r><w:rPr><w:spacing w:val="24"/></w:rPr><w:t xml:space="preserve"> </w:t></w:r><w:r><w:rPr></w:rPr><w:t>groundwater-level</w:t></w:r><w:r><w:rPr><w:spacing w:val="26"/></w:rPr><w:t xml:space="preserve"> </w:t></w:r><w:r><w:rPr></w:rPr><w:t>time-series</w:t></w:r><w:r><w:rPr><w:spacing w:val="24"/></w:rPr><w:t xml:space="preserve"> </w:t></w:r><w:r><w:rPr></w:rPr><w:t>measured</w:t></w:r><w:r><w:rPr><w:spacing w:val="25"/></w:rPr><w:t xml:space="preserve"> </w:t></w:r><w:r><w:rPr></w:rPr><w:t>in</w:t></w:r><w:r><w:rPr><w:spacing w:val="24"/></w:rPr><w:t xml:space="preserve"> </w:t></w:r><w:r><w:rPr></w:rPr><w:t>an</w:t></w:r><w:r><w:rPr><w:w w:val="106"/></w:rPr><w:t xml:space="preserve"> </w:t></w:r><w:r><w:rPr></w:rPr><w:t>observation</w:t></w:r><w:r><w:rPr><w:spacing w:val="41"/></w:rPr><w:t xml:space="preserve"> </w:t></w:r><w:r><w:rPr></w:rPr><w:t>well</w:t></w:r><w:r><w:rPr><w:spacing w:val="41"/></w:rPr><w:t xml:space="preserve"> </w:t></w:r><w:r><w:rPr></w:rPr><w:t>or</w:t></w:r><w:r><w:rPr><w:spacing w:val="41"/></w:rPr><w:t xml:space="preserve"> </w:t></w:r><w:r><w:rPr></w:rPr><w:t>a</w:t></w:r><w:r><w:rPr><w:spacing w:val="41"/></w:rPr><w:t xml:space="preserve"> </w:t></w:r><w:r><w:rPr></w:rPr><w:t>piezometer.</w:t></w:r><w:ins w:id="635" w:author="Rivard, Christine" w:date="2015-03-25T15:40:00Z"><w:r><w:rPr></w:rPr><w:t xml:space="preserve"> </w:t></w:r></w:ins><w:ins w:id="636" w:author="Rivard, Christine" w:date="2015-03-25T15:40:00Z"><w:r><w:rPr><w:lang w:val="fr-CA"/></w:rPr><w:t>Quand tu utili</w:t></w:r></w:ins><w:ins w:id="637" w:author="Rivard, Christine" w:date="2015-03-25T15:41:00Z"><w:r><w:rPr><w:lang w:val="fr-CA"/></w:rPr><w:t>s</w:t></w:r></w:ins><w:ins w:id="638" w:author="Rivard, Christine" w:date="2015-03-25T15:40:00Z"><w:r><w:rPr><w:lang w:val="fr-CA"/></w:rPr><w:t>es des losanges, c</w:t></w:r></w:ins><w:ins w:id="639" w:author="Rivard, Christine" w:date="2015-03-25T15:41:00Z"><w:r><w:rPr><w:lang w:val="fr-CA"/></w:rPr><w:t>’e</w:t></w:r></w:ins><w:ins w:id="640" w:author="Rivard, Christine" w:date="2015-03-25T15:40:00Z"><w:r><w:rPr><w:lang w:val="fr-CA"/></w:rPr><w:t xml:space="preserve">st que tu </w:t></w:r></w:ins><w:ins w:id="641" w:author="Rivard, Christine" w:date="2015-03-25T15:41:00Z"><w:r><w:rPr><w:lang w:val="fr-CA"/></w:rPr><w:t>poses une question?</w:t></w:r></w:ins></w:p><w:p><w:pPr><w:pStyle w:val="TextBody"/><w:spacing w:lineRule="auto" w:line="249" w:before="29" w:after="0"/><w:ind w:left="105" w:right="120" w:firstLine="359"/><w:jc w:val="both"/><w:rPr></w:rPr></w:pPr><w:r><w:rPr><w:w w:val="105"/></w:rPr><w:t>The</w:t></w:r><w:r><w:rPr><w:spacing w:val="1"/><w:w w:val="105"/></w:rPr><w:t xml:space="preserve"> </w:t></w:r><w:r><w:rPr><w:w w:val="105"/></w:rPr><w:t>workflow</w:t></w:r><w:r><w:rPr><w:spacing w:val="2"/><w:w w:val="105"/></w:rPr><w:t xml:space="preserve"> </w:t></w:r><w:r><w:rPr><w:w w:val="105"/></w:rPr><w:t>shown</w:t></w:r><w:r><w:rPr><w:spacing w:val="1"/><w:w w:val="105"/></w:rPr><w:t xml:space="preserve"> </w:t></w:r><w:r><w:rPr><w:w w:val="105"/></w:rPr><w:t>in</w:t></w:r><w:r><w:rPr><w:spacing w:val="2"/><w:w w:val="105"/></w:rPr><w:t xml:space="preserve"> </w:t></w:r><w:r><w:rPr><w:w w:val="105"/></w:rPr><w:t>Figure</w:t></w:r><w:r><w:rPr><w:spacing w:val="1"/><w:w w:val="105"/></w:rPr><w:t xml:space="preserve"> </w:t></w:r><w:hyperlink w:anchor="_bookmark8"><w:r><w:rPr><w:rStyle w:val="InternetLink"/><w:w w:val="105"/></w:rPr><w:t>1.3</w:t></w:r></w:hyperlink><w:r><w:rPr><w:spacing w:val="2"/><w:w w:val="105"/></w:rPr><w:t xml:space="preserve"> </w:t></w:r><w:r><w:rPr><w:w w:val="105"/></w:rPr><w:t>represents</w:t></w:r><w:r><w:rPr><w:spacing w:val="1"/><w:w w:val="105"/></w:rPr><w:t xml:space="preserve"> </w:t></w:r><w:r><w:rPr><w:w w:val="105"/></w:rPr><w:t>the</w:t></w:r><w:r><w:rPr><w:spacing w:val="1"/><w:w w:val="105"/></w:rPr><w:t xml:space="preserve"> </w:t></w:r><w:ins w:id="642" w:author="Rivard, Christine" w:date="2015-03-25T13:50:00Z"><w:r><w:rPr><w:spacing w:val="1"/><w:w w:val="105"/></w:rPr><w:t xml:space="preserve">different steps for the </w:t></w:r></w:ins><w:r><w:rPr><w:w w:val="105"/></w:rPr><w:t>interpretation</w:t></w:r><w:r><w:rPr><w:spacing w:val="1"/><w:w w:val="105"/></w:rPr><w:t xml:space="preserve"> </w:t></w:r><w:r><w:rPr><w:w w:val="105"/></w:rPr><w:t>of</w:t></w:r><w:r><w:rPr><w:spacing w:val="1"/><w:w w:val="105"/></w:rPr><w:t xml:space="preserve"> </w:t></w:r><w:del w:id="643" w:author="Rivard, Christine" w:date="2015-03-25T13:50:00Z"><w:r><w:rPr><w:w w:val="105"/></w:rPr><w:delText>the</w:delText></w:r></w:del><w:del w:id="644" w:author="Rivard, Christine" w:date="2015-03-25T13:50:00Z"><w:r><w:rPr><w:spacing w:val="2"/><w:w w:val="105"/></w:rPr><w:delText xml:space="preserve"> </w:delText></w:r></w:del><w:r><w:rPr><w:w w:val="105"/></w:rPr><w:t>data</w:t></w:r><w:r><w:rPr><w:spacing w:val="1"/><w:w w:val="105"/></w:rPr><w:t xml:space="preserve"> </w:t></w:r><w:del w:id="645" w:author="Rivard, Christine" w:date="2015-03-25T13:50:00Z"><w:r><w:rPr><w:w w:val="105"/></w:rPr><w:delText>for</w:delText></w:r></w:del><w:del w:id="646" w:author="Rivard, Christine" w:date="2015-03-25T13:50:00Z"><w:r><w:rPr><w:spacing w:val="2"/><w:w w:val="105"/></w:rPr><w:delText xml:space="preserve"> </w:delText></w:r></w:del><w:del w:id="647" w:author="Rivard, Christine" w:date="2015-03-25T13:50:00Z"><w:r><w:rPr><w:w w:val="105"/></w:rPr><w:delText>only</w:delText></w:r></w:del><w:ins w:id="648" w:author="Rivard, Christine" w:date="2015-03-25T13:50:00Z"><w:r><w:rPr><w:w w:val="105"/></w:rPr><w:t xml:space="preserve">collected </w:t></w:r></w:ins><w:ins w:id="649" w:author="Rivard, Christine" w:date="2015-03-25T13:51:00Z"><w:r><w:rPr><w:w w:val="105"/></w:rPr><w:t>at</w:t></w:r></w:ins><w:r><w:rPr><w:spacing w:val="2"/><w:w w:val="105"/></w:rPr><w:t xml:space="preserve"> </w:t></w:r><w:del w:id="650" w:author="Rivard, Christine" w:date="2015-03-25T13:50:00Z"><w:r><w:rPr><w:w w:val="105"/></w:rPr><w:delText>one</w:delText></w:r></w:del><w:del w:id="651" w:author="Rivard, Christine" w:date="2015-03-25T13:50:00Z"><w:r><w:rPr><w:spacing w:val="1"/><w:w w:val="105"/></w:rPr><w:delText xml:space="preserve"> </w:delText></w:r></w:del><w:ins w:id="652" w:author="Rivard, Christine" w:date="2015-03-25T13:50:00Z"><w:r><w:rPr><w:w w:val="105"/></w:rPr><w:t xml:space="preserve">a </w:t></w:r></w:ins><w:ins w:id="653" w:author="Rivard, Christine" w:date="2015-03-25T13:53:00Z"><w:r><w:rPr><w:w w:val="105"/></w:rPr><w:t>single</w:t></w:r></w:ins><w:ins w:id="654" w:author="Rivard, Christine" w:date="2015-03-25T13:50:00Z"><w:r><w:rPr><w:spacing w:val="1"/><w:w w:val="105"/></w:rPr><w:t xml:space="preserve"> </w:t></w:r></w:ins><w:r><w:rPr><w:w w:val="105"/></w:rPr><w:t>well</w:t></w:r><w:del w:id="655" w:author="Rivard, Christine" w:date="2015-03-25T13:51:00Z"><w:r><w:rPr><w:spacing w:val="2"/><w:w w:val="105"/></w:rPr><w:delText xml:space="preserve"> </w:delText></w:r></w:del><w:del w:id="656" w:author="Rivard, Christine" w:date="2015-03-25T13:51:00Z"><w:r><w:rPr><w:w w:val="105"/></w:rPr><w:delText>at</w:delText></w:r></w:del><w:del w:id="657" w:author="Rivard, Christine" w:date="2015-03-25T13:51:00Z"><w:r><w:rPr><w:w w:val="117"/></w:rPr><w:delText xml:space="preserve"> </w:delText></w:r></w:del><w:del w:id="658" w:author="Rivard, Christine" w:date="2015-03-25T13:51:00Z"><w:r><w:rPr><w:w w:val="105"/></w:rPr><w:delText>one</w:delText></w:r></w:del><w:del w:id="659" w:author="Rivard, Christine" w:date="2015-03-25T13:51:00Z"><w:r><w:rPr><w:spacing w:val="14"/><w:w w:val="105"/></w:rPr><w:delText xml:space="preserve"> </w:delText></w:r></w:del><w:del w:id="660" w:author="Rivard, Christine" w:date="2015-03-25T13:51:00Z"><w:r><w:rPr><w:w w:val="105"/></w:rPr><w:delText>particular</w:delText></w:r></w:del><w:del w:id="661" w:author="Rivard, Christine" w:date="2015-03-25T13:51:00Z"><w:r><w:rPr><w:spacing w:val="13"/><w:w w:val="105"/></w:rPr><w:delText xml:space="preserve"> </w:delText></w:r></w:del><w:del w:id="662" w:author="Rivard, Christine" w:date="2015-03-25T13:51:00Z"><w:r><w:rPr><w:w w:val="105"/></w:rPr><w:delText>location</w:delText></w:r></w:del><w:r><w:rPr><w:w w:val="105"/></w:rPr><w:t>.</w:t></w:r><w:r><w:rPr><w:spacing w:val="39"/><w:w w:val="105"/></w:rPr><w:t xml:space="preserve"> </w:t></w:r><w:del w:id="663" w:author="Rivard, Christine" w:date="2015-03-25T13:53:00Z"><w:r><w:rPr><w:w w:val="105"/></w:rPr><w:delText>But,</w:delText></w:r></w:del><w:ins w:id="664" w:author="Rivard, Christine" w:date="2015-03-25T13:53:00Z"><w:r><w:rPr><w:w w:val="105"/></w:rPr><w:t>However,</w:t></w:r></w:ins><w:r><w:rPr><w:spacing w:val="14"/><w:w w:val="105"/></w:rPr><w:t xml:space="preserve"> </w:t></w:r><w:r><w:rPr><w:w w:val="105"/></w:rPr><w:t>WHAT</w:t></w:r><w:r><w:rPr><w:spacing w:val="14"/><w:w w:val="105"/></w:rPr><w:t xml:space="preserve"> </w:t></w:r><w:r><w:rPr><w:w w:val="105"/></w:rPr><w:t>is</w:t></w:r><w:r><w:rPr><w:spacing w:val="13"/><w:w w:val="105"/></w:rPr><w:t xml:space="preserve"> </w:t></w:r><w:r><w:rPr><w:w w:val="105"/></w:rPr><w:t>also</w:t></w:r><w:r><w:rPr><w:spacing w:val="14"/><w:w w:val="105"/></w:rPr><w:t xml:space="preserve"> </w:t></w:r><w:r><w:rPr><w:w w:val="105"/></w:rPr><w:t>well</w:t></w:r><w:r><w:rPr><w:spacing w:val="15"/><w:w w:val="105"/></w:rPr><w:t xml:space="preserve"> </w:t></w:r><w:r><w:rPr><w:w w:val="105"/></w:rPr><w:t>suited</w:t></w:r><w:r><w:rPr><w:spacing w:val="14"/><w:w w:val="105"/></w:rPr><w:t xml:space="preserve"> </w:t></w:r><w:r><w:rPr><w:w w:val="105"/></w:rPr><w:t>for</w:t></w:r><w:r><w:rPr><w:spacing w:val="14"/><w:w w:val="105"/></w:rPr><w:t xml:space="preserve"> </w:t></w:r><w:ins w:id="665" w:author="Rivard, Christine" w:date="2015-03-25T13:54:00Z"><w:r><w:rPr><w:spacing w:val="14"/><w:w w:val="105"/></w:rPr><w:t xml:space="preserve">the study of </w:t></w:r></w:ins><w:del w:id="666" w:author="Rivard, Christine" w:date="2015-03-25T13:54:00Z"><w:r><w:rPr><w:w w:val="105"/></w:rPr><w:delText>regional</w:delText></w:r></w:del><w:del w:id="667" w:author="Rivard, Christine" w:date="2015-03-25T13:54:00Z"><w:r><w:rPr><w:spacing w:val="14"/><w:w w:val="105"/></w:rPr><w:delText xml:space="preserve"> </w:delText></w:r></w:del><w:del w:id="668" w:author="Rivard, Christine" w:date="2015-03-25T13:54:00Z"><w:r><w:rPr><w:w w:val="105"/></w:rPr><w:delText>characterization</w:delText></w:r></w:del><w:del w:id="669" w:author="Rivard, Christine" w:date="2015-03-25T13:54:00Z"><w:r><w:rPr><w:spacing w:val="15"/><w:w w:val="105"/></w:rPr><w:delText xml:space="preserve"> </w:delText></w:r></w:del><w:del w:id="670" w:author="Rivard, Christine" w:date="2015-03-25T13:54:00Z"><w:r><w:rPr><w:w w:val="105"/></w:rPr><w:delText>projects</w:delText></w:r></w:del><w:del w:id="671" w:author="Rivard, Christine" w:date="2015-03-25T13:54:00Z"><w:r><w:rPr><w:spacing w:val="13"/><w:w w:val="105"/></w:rPr><w:delText xml:space="preserve"> </w:delText></w:r></w:del><w:del w:id="672" w:author="Rivard, Christine" w:date="2015-03-25T13:54:00Z"><w:r><w:rPr><w:w w:val="105"/></w:rPr><w:delText>that</w:delText></w:r></w:del><w:del w:id="673" w:author="Rivard, Christine" w:date="2015-03-25T13:54:00Z"><w:r><w:rPr><w:w w:val="118"/></w:rPr><w:delText xml:space="preserve"> </w:delText></w:r></w:del><w:del w:id="674" w:author="Rivard, Christine" w:date="2015-03-25T13:54:00Z"><w:r><w:rPr><w:w w:val="105"/></w:rPr><w:delText>require</w:delText></w:r></w:del><w:del w:id="675" w:author="Rivard, Christine" w:date="2015-03-25T13:53:00Z"><w:r><w:rPr><w:w w:val="105"/></w:rPr><w:delText>s</w:delText></w:r></w:del><w:del w:id="676" w:author="Rivard, Christine" w:date="2015-03-25T13:54:00Z"><w:r><w:rPr><w:spacing w:val="0"/><w:w w:val="105"/></w:rPr><w:delText xml:space="preserve"> </w:delText></w:r></w:del><w:del w:id="677" w:author="Rivard, Christine" w:date="2015-03-25T13:54:00Z"><w:r><w:rPr><w:w w:val="105"/></w:rPr><w:delText>the</w:delText></w:r></w:del><w:del w:id="678" w:author="Rivard, Christine" w:date="2015-03-25T13:54:00Z"><w:r><w:rPr><w:spacing w:val="0"/><w:w w:val="105"/></w:rPr><w:delText xml:space="preserve"> </w:delText></w:r></w:del><w:del w:id="679" w:author="Rivard, Christine" w:date="2015-03-25T13:54:00Z"><w:r><w:rPr><w:w w:val="105"/></w:rPr><w:delText>management</w:delText></w:r></w:del><w:del w:id="680" w:author="Rivard, Christine" w:date="2015-03-25T13:54:00Z"><w:r><w:rPr><w:spacing w:val="0"/><w:w w:val="105"/></w:rPr><w:delText xml:space="preserve"> </w:delText></w:r></w:del><w:del w:id="681" w:author="Rivard, Christine" w:date="2015-03-25T13:54:00Z"><w:r><w:rPr><w:w w:val="105"/></w:rPr><w:delText>of</w:delText></w:r></w:del><w:del w:id="682" w:author="Rivard, Christine" w:date="2015-03-25T13:54:00Z"><w:r><w:rPr><w:spacing w:val="0"/><w:w w:val="105"/></w:rPr><w:delText xml:space="preserve"> </w:delText></w:r></w:del><w:del w:id="683" w:author="Rivard, Christine" w:date="2015-03-25T13:54:00Z"><w:r><w:rPr><w:w w:val="105"/></w:rPr><w:delText>data</w:delText></w:r></w:del><w:del w:id="684" w:author="Rivard, Christine" w:date="2015-03-25T13:54:00Z"><w:r><w:rPr><w:spacing w:val="0"/><w:w w:val="105"/></w:rPr><w:delText xml:space="preserve"> </w:delText></w:r></w:del><w:del w:id="685" w:author="Rivard, Christine" w:date="2015-03-25T13:54:00Z"><w:r><w:rPr><w:w w:val="105"/></w:rPr><w:delText>from</w:delText></w:r></w:del><w:del w:id="686" w:author="Rivard, Christine" w:date="2015-03-25T13:54:00Z"><w:r><w:rPr><w:spacing w:val="0"/><w:w w:val="105"/></w:rPr><w:delText xml:space="preserve"> </w:delText></w:r></w:del><w:r><w:rPr><w:w w:val="105"/></w:rPr><w:t>multiple</w:t></w:r><w:r><w:rPr><w:spacing w:val="0"/><w:w w:val="105"/></w:rPr><w:t xml:space="preserve"> </w:t></w:r><w:ins w:id="687" w:author="Rivard, Christine" w:date="2015-03-25T13:54:00Z"><w:r><w:rPr><w:spacing w:val="0"/><w:w w:val="105"/></w:rPr><w:t xml:space="preserve">wells </w:t></w:r></w:ins><w:r><w:rPr><w:w w:val="105"/></w:rPr><w:t>locat</w:t></w:r><w:ins w:id="688" w:author="Rivard, Christine" w:date="2015-03-25T13:55:00Z"><w:r><w:rPr><w:w w:val="105"/></w:rPr><w:t>ed</w:t></w:r></w:ins><w:del w:id="689" w:author="Rivard, Christine" w:date="2015-03-25T13:55:00Z"><w:r><w:rPr><w:w w:val="105"/></w:rPr><w:delText>ions</w:delText></w:r></w:del><w:r><w:rPr><w:spacing w:val="0"/><w:w w:val="105"/></w:rPr><w:t xml:space="preserve"> </w:t></w:r><w:del w:id="690" w:author="Rivard, Christine" w:date="2015-03-25T13:58:00Z"><w:r><w:rPr><w:w w:val="105"/></w:rPr><w:delText>with</w:delText></w:r></w:del><w:r><w:rPr><w:w w:val="105"/></w:rPr><w:t>in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large</w:t></w:r><w:r><w:rPr><w:spacing w:val="0"/><w:w w:val="105"/></w:rPr><w:t xml:space="preserve"> </w:t></w:r><w:r><w:rPr><w:w w:val="105"/></w:rPr><w:t>study</w:t></w:r><w:r><w:rPr><w:spacing w:val="0"/><w:w w:val="105"/></w:rPr><w:t xml:space="preserve"> </w:t></w:r><w:r><w:rPr><w:w w:val="105"/></w:rPr><w:t>area</w:t></w:r><w:ins w:id="691" w:author="Rivard, Christine" w:date="2015-03-25T13:55:00Z"><w:r><w:rPr><w:w w:val="105"/></w:rPr><w:t xml:space="preserve">, such as </w:t></w:r></w:ins><w:ins w:id="692" w:author="Rivard, Christine" w:date="2015-03-25T13:55:00Z"><w:commentRangeStart w:id="19"/><w:r><w:rPr><w:w w:val="105"/></w:rPr><w:t>what</w:t></w:r></w:ins><w:r><w:rPr><w:w w:val="105"/></w:rPr></w:r><w:ins w:id="693" w:author="Rivard, Christine" w:date="2015-03-25T13:55:00Z"><w:commentRangeEnd w:id="19"/><w:r><w:commentReference w:id="19"/></w:r><w:r><w:rPr><w:w w:val="105"/></w:rPr><w:t xml:space="preserve"> is needed for regional</w:t></w:r></w:ins><w:ins w:id="694" w:author="Rivard, Christine" w:date="2015-03-25T13:55:00Z"><w:r><w:rPr><w:spacing w:val="14"/><w:w w:val="105"/></w:rPr><w:t xml:space="preserve"> </w:t></w:r></w:ins><w:ins w:id="695" w:author="Rivard, Christine" w:date="2015-03-25T13:55:00Z"><w:r><w:rPr><w:w w:val="105"/></w:rPr><w:t>characterization</w:t></w:r></w:ins><w:ins w:id="696" w:author="Rivard, Christine" w:date="2015-03-25T13:55:00Z"><w:r><w:rPr><w:spacing w:val="15"/><w:w w:val="105"/></w:rPr><w:t xml:space="preserve"> </w:t></w:r></w:ins><w:ins w:id="697" w:author="Rivard, Christine" w:date="2015-03-25T13:55:00Z"><w:r><w:rPr><w:w w:val="105"/></w:rPr><w:t>projects</w:t></w:r></w:ins><w:r><w:rPr><w:w w:val="105"/></w:rPr><w:t>.</w:t></w:r><w:r><w:rPr><w:spacing w:val="7"/><w:w w:val="105"/></w:rPr><w:t xml:space="preserve"> </w:t></w:r><w:r><w:rPr><w:w w:val="105"/></w:rPr><w:t>More</w:t></w:r><w:r><w:rPr><w:spacing w:val="0"/><w:w w:val="105"/></w:rPr><w:t xml:space="preserve"> </w:t></w:r><w:r><w:rPr><w:w w:val="105"/></w:rPr><w:t>specifically,</w:t></w:r><w:r><w:rPr><w:w w:val="98"/></w:rPr><w:t xml:space="preserve"> </w:t></w:r><w:r><w:rPr><w:w w:val="105"/></w:rPr><w:t>the</w:t></w:r><w:r><w:rPr><w:spacing w:val="0"/><w:w w:val="105"/></w:rPr><w:t xml:space="preserve"> </w:t></w:r><w:ins w:id="698" w:author="Rivard, Christine" w:date="2015-03-25T14:00:00Z"><w:r><w:rPr><w:spacing w:val="0"/><w:w w:val="105"/></w:rPr><w:t xml:space="preserve">WHAT </w:t></w:r></w:ins><w:r><w:rPr><w:w w:val="105"/></w:rPr><w:t>software</w:t></w:r><w:r><w:rPr><w:spacing w:val="0"/><w:w w:val="105"/></w:rPr><w:t xml:space="preserve"> </w:t></w:r><w:r><w:rPr><w:w w:val="105"/></w:rPr><w:t>allows</w:t></w:r><w:r><w:rPr><w:spacing w:val="0"/><w:w w:val="105"/></w:rPr><w:t xml:space="preserve"> </w:t></w:r><w:ins w:id="699" w:author="Rivard, Christine" w:date="2015-03-25T14:00:00Z"><w:r><w:rPr><w:spacing w:val="0"/><w:w w:val="105"/></w:rPr><w:t xml:space="preserve">you? </w:t></w:r></w:ins><w:ins w:id="700" w:author="Rivard, Christine" w:date="2015-03-25T14:03:00Z"><w:r><w:rPr><w:spacing w:val="0"/><w:w w:val="105"/></w:rPr><w:t xml:space="preserve">1) </w:t></w:r></w:ins><w:r><w:rPr><w:w w:val="105"/></w:rPr><w:t>to</w:t></w:r><w:r><w:rPr><w:spacing w:val="0"/><w:w w:val="105"/></w:rPr><w:t xml:space="preserve"> navigate </w:t></w:r><w:r><w:rPr><w:w w:val="105"/></w:rPr><w:t>easily</w:t></w:r><w:r><w:rPr><w:spacing w:val="0"/><w:w w:val="105"/></w:rPr><w:t xml:space="preserve"> </w:t></w:r><w:del w:id="701" w:author="Rivard, Christine" w:date="2015-03-25T14:01:00Z"><w:r><w:rPr><w:w w:val="105"/></w:rPr><w:delText>through</w:delText></w:r></w:del><w:del w:id="702" w:author="Rivard, Christine" w:date="2015-03-25T14:01:00Z"><w:r><w:rPr><w:spacing w:val="0"/><w:w w:val="105"/></w:rPr><w:delText xml:space="preserve"> </w:delText></w:r></w:del><w:ins w:id="703" w:author="Rivard, Christine" w:date="2015-03-25T14:01:00Z"><w:r><w:rPr><w:w w:val="105"/></w:rPr><w:t>among?</w:t></w:r></w:ins><w:ins w:id="704" w:author="Rivard, Christine" w:date="2015-03-25T14:01:00Z"><w:r><w:rPr><w:spacing w:val="0"/><w:w w:val="105"/></w:rPr><w:t xml:space="preserve"> </w:t></w:r></w:ins><w:r><w:rPr><w:w w:val="105"/></w:rPr><w:t>the</w:t></w:r><w:r><w:rPr><w:spacing w:val="0"/><w:w w:val="105"/></w:rPr><w:t xml:space="preserve"> </w:t></w:r><w:r><w:rPr><w:w w:val="105"/></w:rPr><w:t>different</w:t></w:r><w:r><w:rPr><w:spacing w:val="0"/><w:w w:val="105"/></w:rPr><w:t xml:space="preserve"> </w:t></w:r><w:r><w:rPr><w:w w:val="105"/></w:rPr><w:t>water</w:t></w:r><w:ins w:id="705" w:author="Rivard, Christine" w:date="2015-03-25T14:00:00Z"><w:r><w:rPr><w:spacing w:val="0"/><w:w w:val="105"/></w:rPr><w:t>-</w:t></w:r></w:ins><w:del w:id="706" w:author="Rivard, Christine" w:date="2015-03-25T14:00:00Z"><w:r><w:rPr><w:spacing w:val="0"/><w:w w:val="105"/></w:rPr><w:delText xml:space="preserve"> </w:delText></w:r></w:del><w:r><w:rPr><w:w w:val="105"/></w:rPr><w:t>level</w:t></w:r><w:r><w:rPr><w:spacing w:val="0"/><w:w w:val="105"/></w:rPr><w:t xml:space="preserve"> </w:t></w:r><w:r><w:rPr><w:w w:val="105"/></w:rPr><w:t>and</w:t></w:r><w:r><w:rPr><w:spacing w:val="0"/><w:w w:val="105"/></w:rPr><w:t xml:space="preserve"> weather </w:t></w:r><w:r><w:rPr><w:w w:val="105"/></w:rPr><w:t>datasets</w:t></w:r><w:r><w:rPr><w:spacing w:val="0"/><w:w w:val="105"/></w:rPr><w:t xml:space="preserve"> </w:t></w:r><w:del w:id="707" w:author="Rivard, Christine" w:date="2015-03-25T14:01:00Z"><w:r><w:rPr><w:w w:val="105"/></w:rPr><w:delText>related</w:delText></w:r></w:del><w:del w:id="708" w:author="Rivard, Christine" w:date="2015-03-25T14:01:00Z"><w:r><w:rPr><w:spacing w:val="26"/><w:w w:val="105"/></w:rPr><w:delText xml:space="preserve"> </w:delText></w:r></w:del><w:del w:id="709" w:author="Rivard, Christine" w:date="2015-03-25T14:01:00Z"><w:r><w:rPr><w:w w:val="105"/></w:rPr><w:delText>to</w:delText></w:r></w:del><w:del w:id="710" w:author="Rivard, Christine" w:date="2015-03-25T14:01:00Z"><w:r><w:rPr><w:spacing w:val="1"/><w:w w:val="105"/></w:rPr><w:delText xml:space="preserve"> </w:delText></w:r></w:del><w:ins w:id="711" w:author="Rivard, Christine" w:date="2015-03-25T14:01:00Z"><w:r><w:rPr><w:w w:val="105"/></w:rPr><w:t xml:space="preserve">of </w:t></w:r></w:ins><w:r><w:rPr><w:w w:val="105"/></w:rPr><w:t>a</w:t></w:r><w:r><w:rPr><w:spacing w:val="1"/><w:w w:val="105"/></w:rPr><w:t xml:space="preserve"> </w:t></w:r><w:r><w:rPr><w:w w:val="105"/></w:rPr><w:t>given</w:t></w:r><w:r><w:rPr><w:spacing w:val="2"/><w:w w:val="105"/></w:rPr><w:t xml:space="preserve"> </w:t></w:r><w:r><w:rPr><w:w w:val="105"/></w:rPr><w:t>study</w:t></w:r><w:r><w:rPr><w:spacing w:val="1"/><w:w w:val="105"/></w:rPr><w:t xml:space="preserve"> </w:t></w:r><w:r><w:rPr><w:w w:val="105"/></w:rPr><w:t>area</w:t></w:r><w:ins w:id="712" w:author="Rivard, Christine" w:date="2015-03-25T14:03:00Z"><w:r><w:rPr><w:w w:val="105"/></w:rPr><w:t>, 2)</w:t></w:r></w:ins><w:del w:id="713" w:author="Rivard, Christine" w:date="2015-03-25T14:03:00Z"><w:r><w:rPr><w:spacing w:val="2"/><w:w w:val="105"/></w:rPr><w:delText xml:space="preserve"> </w:delText></w:r></w:del><w:del w:id="714" w:author="Rivard, Christine" w:date="2015-03-25T14:03:00Z"><w:r><w:rPr><w:w w:val="105"/></w:rPr><w:delText>and</w:delText></w:r></w:del><w:r><w:rPr><w:spacing w:val="1"/><w:w w:val="105"/></w:rPr><w:t xml:space="preserve"> </w:t></w:r><w:ins w:id="715" w:author="Rivard, Christine" w:date="2015-03-25T14:01:00Z"><w:r><w:rPr><w:spacing w:val="1"/><w:w w:val="105"/></w:rPr><w:t xml:space="preserve">to </w:t></w:r></w:ins><w:r><w:rPr><w:w w:val="105"/></w:rPr><w:t>make</w:t></w:r><w:del w:id="716" w:author="Rivard, Christine" w:date="2015-03-25T14:01:00Z"><w:r><w:rPr><w:w w:val="105"/></w:rPr><w:delText>s</w:delText></w:r></w:del><w:r><w:rPr><w:spacing w:val="1"/><w:w w:val="105"/></w:rPr><w:t xml:space="preserve"> </w:t></w:r><w:ins w:id="717" w:author="Rivard, Christine" w:date="2015-03-25T14:09:00Z"><w:r><w:rPr><w:w w:val="105"/></w:rPr><w:t>straightforward</w:t></w:r></w:ins><w:ins w:id="718" w:author="Rivard, Christine" w:date="2015-03-25T14:10:00Z"><w:r><w:rPr><w:w w:val="105"/></w:rPr><w:t>?</w:t></w:r></w:ins><w:ins w:id="719" w:author="Rivard, Christine" w:date="2015-03-25T14:09:00Z"><w:r><w:rPr><w:w w:val="105"/></w:rPr><w:t xml:space="preserve"> </w:t></w:r></w:ins><w:del w:id="720" w:author="Rivard, Christine" w:date="2015-03-25T14:03:00Z"><w:r><w:rPr><w:w w:val="105"/></w:rPr><w:delText>the</w:delText></w:r></w:del><w:del w:id="721" w:author="Rivard, Christine" w:date="2015-03-25T14:03:00Z"><w:r><w:rPr><w:spacing w:val="1"/><w:w w:val="105"/></w:rPr><w:delText xml:space="preserve"> </w:delText></w:r></w:del><w:r><w:rPr><w:w w:val="105"/></w:rPr><w:t>comparison</w:t></w:r><w:ins w:id="722" w:author="Rivard, Christine" w:date="2015-03-25T14:04:00Z"><w:r><w:rPr><w:w w:val="105"/></w:rPr><w:t>s</w:t></w:r></w:ins><w:r><w:rPr><w:spacing w:val="3"/><w:w w:val="105"/></w:rPr><w:t xml:space="preserve"> </w:t></w:r><w:r><w:rPr><w:w w:val="105"/></w:rPr><w:t>of</w:t></w:r><w:r><w:rPr><w:spacing w:val="1"/><w:w w:val="105"/></w:rPr><w:t xml:space="preserve"> </w:t></w:r><w:r><w:rPr><w:w w:val="105"/></w:rPr><w:t>the</w:t></w:r><w:r><w:rPr><w:spacing w:val="2"/><w:w w:val="105"/></w:rPr><w:t xml:space="preserve"> </w:t></w:r><w:ins w:id="723" w:author="Rivard, Christine" w:date="2015-03-25T14:02:00Z"><w:r><w:rPr><w:spacing w:val="2"/><w:w w:val="105"/></w:rPr><w:t xml:space="preserve">different </w:t></w:r></w:ins><w:r><w:rPr><w:w w:val="105"/></w:rPr><w:t>data</w:t></w:r><w:ins w:id="724" w:author="Rivard, Christine" w:date="2015-03-25T14:02:00Z"><w:r><w:rPr><w:w w:val="105"/></w:rPr><w:t>sets</w:t></w:r></w:ins><w:r><w:rPr><w:spacing w:val="1"/><w:w w:val="105"/></w:rPr><w:t xml:space="preserve"> </w:t></w:r><w:del w:id="725" w:author="Rivard, Christine" w:date="2015-03-25T14:03:00Z"><w:r><w:rPr><w:w w:val="105"/></w:rPr><w:delText>and</w:delText></w:r></w:del><w:del w:id="726" w:author="Rivard, Christine" w:date="2015-03-25T14:03:00Z"><w:r><w:rPr><w:spacing w:val="1"/><w:w w:val="105"/></w:rPr><w:delText xml:space="preserve"> </w:delText></w:r></w:del><w:del w:id="727" w:author="Rivard, Christine" w:date="2015-03-25T14:03:00Z"><w:r><w:rPr><w:w w:val="105"/></w:rPr><w:delText>the</w:delText></w:r></w:del><w:del w:id="728" w:author="Rivard, Christine" w:date="2015-03-25T14:03:00Z"><w:r><w:rPr><w:spacing w:val="2"/><w:w w:val="105"/></w:rPr><w:delText xml:space="preserve"> </w:delText></w:r></w:del><w:del w:id="729" w:author="Rivard, Christine" w:date="2015-03-25T14:03:00Z"><w:r><w:rPr><w:w w:val="105"/></w:rPr><w:delText>mass</w:delText></w:r></w:del><w:ins w:id="730" w:author="Rivard, Christine" w:date="2015-03-25T14:03:00Z"><w:r><w:rPr><w:w w:val="105"/></w:rPr><w:t>through the use of automatic</w:t></w:r></w:ins><w:r><w:rPr><w:w w:val="105"/></w:rPr><w:t xml:space="preserve"> </w:t></w:r><w:ins w:id="731" w:author="Rivard, Christine" w:date="2015-03-25T14:04:00Z"><w:r><w:rPr><w:w w:val="105"/></w:rPr><w:t xml:space="preserve">graph </w:t></w:r></w:ins><w:r><w:rPr><w:spacing w:val="0"/><w:w w:val="105"/></w:rPr><w:t>production</w:t></w:r><w:r><w:rPr><w:spacing w:val="2"/><w:w w:val="105"/></w:rPr><w:t xml:space="preserve"> </w:t></w:r><w:del w:id="732" w:author="Rivard, Christine" w:date="2015-03-25T14:04:00Z"><w:r><w:rPr><w:w w:val="105"/></w:rPr><w:delText>of</w:delText></w:r></w:del><w:del w:id="733" w:author="Rivard, Christine" w:date="2015-03-25T14:04:00Z"><w:r><w:rPr><w:spacing w:val="1"/><w:w w:val="105"/></w:rPr><w:delText xml:space="preserve"> </w:delText></w:r></w:del><w:del w:id="734" w:author="Rivard, Christine" w:date="2015-03-25T14:04:00Z"><w:r><w:rPr><w:w w:val="105"/></w:rPr><w:delText>graphs</w:delText></w:r></w:del><w:del w:id="735" w:author="Rivard, Christine" w:date="2015-03-25T14:04:00Z"><w:r><w:rPr><w:spacing w:val="2"/><w:w w:val="105"/></w:rPr><w:delText xml:space="preserve"> </w:delText></w:r></w:del><w:del w:id="736" w:author="Rivard, Christine" w:date="2015-03-25T14:05:00Z"><w:r><w:rPr><w:w w:val="105"/></w:rPr><w:delText>and</w:delText></w:r></w:del><w:ins w:id="737" w:author="Rivard, Christine" w:date="2015-03-25T14:06:00Z"><w:r><w:rPr><w:w w:val="105"/></w:rPr><w:t>,</w:t></w:r></w:ins><w:del w:id="738" w:author="Rivard, Christine" w:date="2015-03-25T14:05:00Z"><w:r><w:rPr><w:spacing w:val="29"/><w:w w:val="106"/></w:rPr><w:delText xml:space="preserve"> </w:delText></w:r></w:del><w:ins w:id="739" w:author="Rivard, Christine" w:date="2015-03-25T14:06:00Z"><w:r><w:rPr><w:spacing w:val="29"/><w:w w:val="106"/></w:rPr><w:t>3) to</w:t></w:r></w:ins><w:ins w:id="740" w:author="Rivard, Christine" w:date="2015-03-25T14:04:00Z"><w:r><w:rPr><w:spacing w:val="29"/><w:w w:val="106"/></w:rPr><w:t xml:space="preserve"> </w:t></w:r></w:ins><w:ins w:id="741" w:author="Rivard, Christine" w:date="2015-03-25T14:07:00Z"><w:r><w:rPr><w:spacing w:val="29"/><w:w w:val="106"/></w:rPr><w:t xml:space="preserve">efficiently </w:t></w:r></w:ins><w:r><w:rPr><w:w w:val="105"/></w:rPr><w:t>analy</w:t></w:r><w:del w:id="742" w:author="Rivard, Christine" w:date="2015-03-25T14:05:00Z"><w:r><w:rPr><w:w w:val="105"/></w:rPr><w:delText>s</w:delText></w:r></w:del><w:ins w:id="743" w:author="Rivard, Christine" w:date="2015-03-25T14:05:00Z"><w:r><w:rPr><w:w w:val="105"/></w:rPr><w:t>z</w:t></w:r></w:ins><w:r><w:rPr><w:w w:val="105"/></w:rPr><w:t>e</w:t></w:r><w:del w:id="744" w:author="Rivard, Christine" w:date="2015-03-25T14:04:00Z"><w:r><w:rPr><w:w w:val="105"/></w:rPr><w:delText>s</w:delText></w:r></w:del><w:ins w:id="745" w:author="Rivard, Christine" w:date="2015-03-25T14:05:00Z"><w:r><w:rPr><w:w w:val="105"/></w:rPr><w:t xml:space="preserve"> </w:t></w:r></w:ins><w:ins w:id="746" w:author="Rivard, Christine" w:date="2015-03-25T14:06:00Z"><w:r><w:rPr><w:w w:val="105"/></w:rPr><w:t xml:space="preserve">hydrographs using key weather </w:t></w:r></w:ins><w:ins w:id="747" w:author="Rivard, Christine" w:date="2015-03-25T14:11:00Z"><w:r><w:rPr><w:w w:val="105"/></w:rPr><w:t>data</w:t></w:r></w:ins><w:ins w:id="748" w:author="Rivard, Christine" w:date="2015-03-25T14:06:00Z"><w:r><w:rPr><w:w w:val="105"/></w:rPr><w:t xml:space="preserve"> to better </w:t></w:r></w:ins><w:ins w:id="749" w:author="Rivard, Christine" w:date="2015-03-25T14:11:00Z"><w:r><w:rPr><w:w w:val="105"/></w:rPr><w:t>determine</w:t></w:r></w:ins><w:ins w:id="750" w:author="Rivard, Christine" w:date="2015-03-25T14:07:00Z"><w:r><w:rPr><w:w w:val="105"/></w:rPr><w:t xml:space="preserve"> </w:t></w:r></w:ins><w:ins w:id="751" w:author="Rivard, Christine" w:date="2015-03-25T14:12:00Z"><w:r><w:rPr><w:w w:val="105"/></w:rPr><w:t xml:space="preserve">(evaluate?) </w:t></w:r></w:ins><w:ins w:id="752" w:author="Rivard, Christine" w:date="2015-03-25T14:07:00Z"><w:r><w:rPr><w:w w:val="105"/></w:rPr><w:t>the</w:t></w:r></w:ins><w:ins w:id="753" w:author="Rivard, Christine" w:date="2015-03-25T14:05:00Z"><w:r><w:rPr><w:w w:val="105"/></w:rPr><w:t xml:space="preserve"> hydrogeological context</w:t></w:r></w:ins><w:ins w:id="754" w:author="Rivard, Christine" w:date="2015-03-25T14:07:00Z"><w:r><w:rPr><w:w w:val="105"/></w:rPr><w:t xml:space="preserve"> and 4) to assess aquifer recharge</w:t></w:r></w:ins><w:ins w:id="755" w:author="Rivard, Christine" w:date="2015-03-25T14:08:00Z"><w:r><w:rPr><w:w w:val="105"/></w:rPr><w:t xml:space="preserve"> based on </w:t></w:r></w:ins><w:ins w:id="756" w:author="Rivard, Christine" w:date="2015-03-25T14:09:00Z"><w:r><w:rPr><w:w w:val="105"/></w:rPr><w:t>the combination of</w:t></w:r></w:ins><w:ins w:id="757" w:author="Rivard, Christine" w:date="2015-03-25T14:08:00Z"><w:r><w:rPr><w:w w:val="105"/></w:rPr><w:t xml:space="preserve"> </w:t></w:r></w:ins><w:ins w:id="758" w:author="Rivard, Christine" w:date="2015-03-25T14:09:00Z"><w:r><w:rPr><w:w w:val="105"/></w:rPr><w:t xml:space="preserve">data from a </w:t></w:r></w:ins><w:ins w:id="759" w:author="Rivard, Christine" w:date="2015-03-25T14:08:00Z"><w:r><w:rPr><w:w w:val="105"/></w:rPr><w:t>well hydrograph and a basic water budget</w:t></w:r></w:ins><w:ins w:id="760" w:author="Rivard, Christine" w:date="2015-03-25T14:12:00Z"><w:r><w:rPr><w:w w:val="105"/></w:rPr><w:t xml:space="preserve"> </w:t></w:r></w:ins><w:ins w:id="761" w:author="Rivard, Christine" w:date="2015-03-25T14:12:00Z"><w:commentRangeStart w:id="20"/><w:r><w:rPr><w:w w:val="105"/></w:rPr><w:t>provid</w:t></w:r></w:ins><w:ins w:id="762" w:author="Rivard, Christine" w:date="2015-03-25T14:13:00Z"><w:r><w:rPr><w:w w:val="105"/></w:rPr><w:t>ing</w:t></w:r></w:ins><w:ins w:id="763" w:author="Rivard, Christine" w:date="2015-03-25T14:12:00Z"><w:r><w:rPr><w:w w:val="105"/></w:rPr><w:t xml:space="preserve"> </w:t></w:r></w:ins><w:ins w:id="764" w:author="Rivard, Christine" w:date="2015-03-25T14:13:00Z"><w:r><w:rPr><w:w w:val="105"/></w:rPr><w:t xml:space="preserve">a </w:t></w:r></w:ins><w:ins w:id="765" w:author="Rivard, Christine" w:date="2015-03-25T14:12:00Z"><w:r><w:rPr><w:w w:val="105"/></w:rPr><w:t>robust estimate</w:t></w:r></w:ins><w:ins w:id="766" w:author="Rivard, Christine" w:date="2015-03-25T14:13:00Z"><w:r><w:rPr><w:w w:val="105"/></w:rPr><w:t xml:space="preserve"> of the specific yield parameter (Sy</w:t></w:r></w:ins><w:r><w:rPr><w:w w:val="105"/></w:rPr></w:r><w:ins w:id="767" w:author="Rivard, Christine" w:date="2015-03-25T14:13:00Z"><w:commentRangeEnd w:id="20"/><w:r><w:commentReference w:id="20"/></w:r><w:r><w:rPr><w:w w:val="105"/></w:rPr><w:t>)</w:t></w:r></w:ins><w:ins w:id="768" w:author="Rivard, Christine" w:date="2015-03-25T14:12:00Z"><w:r><w:rPr><w:w w:val="105"/></w:rPr><w:t xml:space="preserve"> </w:t></w:r></w:ins><w:del w:id="769" w:author="Rivard, Christine" w:date="2015-03-25T14:08:00Z"><w:r><w:rPr><w:spacing w:val="22"/><w:w w:val="105"/></w:rPr><w:delText xml:space="preserve"> </w:delText></w:r></w:del><w:del w:id="770" w:author="Rivard, Christine" w:date="2015-03-25T14:08:00Z"><w:r><w:rPr><w:w w:val="105"/></w:rPr><w:delText>efficient</w:delText></w:r></w:del><w:del w:id="771" w:author="Rivard, Christine" w:date="2015-03-25T14:08:00Z"><w:r><w:rPr><w:spacing w:val="23"/><w:w w:val="105"/></w:rPr><w:delText xml:space="preserve"> </w:delText></w:r></w:del><w:del w:id="772" w:author="Rivard, Christine" w:date="2015-03-25T14:08:00Z"><w:r><w:rPr><w:w w:val="105"/></w:rPr><w:delText>and</w:delText></w:r></w:del><w:del w:id="773" w:author="Rivard, Christine" w:date="2015-03-25T14:08:00Z"><w:r><w:rPr><w:spacing w:val="23"/><w:w w:val="105"/></w:rPr><w:delText xml:space="preserve"> </w:delText></w:r></w:del><w:del w:id="774" w:author="Rivard, Christine" w:date="2015-03-25T14:08:00Z"><w:r><w:rPr><w:w w:val="105"/></w:rPr><w:delText>easy</w:delText></w:r></w:del><w:r><w:rPr><w:w w:val="105"/></w:rPr><w:t>.</w:t></w:r><w:r><w:rPr><w:spacing w:val="51"/><w:w w:val="105"/></w:rPr><w:t xml:space="preserve"> </w:t></w:r><w:r><w:rPr><w:w w:val="105"/></w:rPr><w:t>This</w:t></w:r><w:r><w:rPr><w:spacing w:val="22"/><w:w w:val="105"/></w:rPr><w:t xml:space="preserve"> </w:t></w:r><w:r><w:rPr><w:w w:val="105"/></w:rPr><w:t>can</w:t></w:r><w:r><w:rPr><w:spacing w:val="23"/><w:w w:val="105"/></w:rPr><w:t xml:space="preserve"> </w:t></w:r><w:r><w:rPr><w:w w:val="105"/></w:rPr><w:t>represent</w:t></w:r><w:r><w:rPr><w:spacing w:val="22"/><w:w w:val="105"/></w:rPr><w:t xml:space="preserve"> </w:t></w:r><w:r><w:rPr><w:w w:val="105"/></w:rPr><w:t>a</w:t></w:r><w:r><w:rPr><w:spacing w:val="22"/><w:w w:val="105"/></w:rPr><w:t xml:space="preserve"> </w:t></w:r><w:r><w:rPr><w:w w:val="105"/></w:rPr><w:t>substantial</w:t></w:r><w:r><w:rPr><w:spacing w:val="24"/><w:w w:val="105"/></w:rPr><w:t xml:space="preserve"> </w:t></w:r><w:r><w:rPr><w:w w:val="105"/></w:rPr><w:t>gain</w:t></w:r><w:r><w:rPr><w:spacing w:val="23"/><w:w w:val="105"/></w:rPr><w:t xml:space="preserve"> </w:t></w:r><w:r><w:rPr><w:w w:val="105"/></w:rPr><w:t>in</w:t></w:r><w:r><w:rPr><w:spacing w:val="23"/><w:w w:val="105"/></w:rPr><w:t xml:space="preserve"> </w:t></w:r><w:r><w:rPr><w:w w:val="105"/></w:rPr><w:t>time</w:t></w:r><w:r><w:rPr><w:spacing w:val="22"/><w:w w:val="105"/></w:rPr><w:t xml:space="preserve"> </w:t></w:r><w:r><w:rPr><w:spacing w:val="0"/><w:w w:val="105"/></w:rPr><w:t>and</w:t></w:r><w:r><w:rPr><w:spacing w:val="23"/><w:w w:val="105"/></w:rPr><w:t xml:space="preserve"> </w:t></w:r><w:r><w:rPr><w:w w:val="105"/></w:rPr><w:t>data</w:t></w:r><w:r><w:rPr><w:spacing w:val="21"/><w:w w:val="105"/></w:rPr><w:t xml:space="preserve"> </w:t></w:r><w:r><w:rPr><w:w w:val="105"/></w:rPr><w:t>manipulation</w:t></w:r><w:r><w:rPr><w:spacing w:val="22"/><w:w w:val="107"/></w:rPr><w:t xml:space="preserve"> </w:t></w:r><w:r><w:rPr><w:w w:val="105"/></w:rPr><w:t>when</w:t></w:r><w:r><w:rPr><w:spacing w:val="18"/><w:w w:val="105"/></w:rPr><w:t xml:space="preserve"> </w:t></w:r><w:r><w:rPr><w:w w:val="105"/></w:rPr><w:t>the</w:t></w:r><w:r><w:rPr><w:spacing w:val="18"/><w:w w:val="105"/></w:rPr><w:t xml:space="preserve"> </w:t></w:r><w:r><w:rPr><w:w w:val="105"/></w:rPr><w:t>number</w:t></w:r><w:r><w:rPr><w:spacing w:val="17"/><w:w w:val="105"/></w:rPr><w:t xml:space="preserve"> </w:t></w:r><w:r><w:rPr><w:w w:val="105"/></w:rPr><w:t>of</w:t></w:r><w:r><w:rPr><w:spacing w:val="18"/><w:w w:val="105"/></w:rPr><w:t xml:space="preserve"> </w:t></w:r><w:r><w:rPr><w:w w:val="105"/></w:rPr><w:t>well</w:t></w:r><w:ins w:id="775" w:author="Rivard, Christine" w:date="2015-03-25T14:14:00Z"><w:r><w:rPr><w:w w:val="105"/></w:rPr><w:t>s</w:t></w:r></w:ins><w:r><w:rPr><w:spacing w:val="18"/><w:w w:val="105"/></w:rPr><w:t xml:space="preserve"> </w:t></w:r><w:r><w:rPr><w:w w:val="105"/></w:rPr><w:t>for</w:t></w:r><w:r><w:rPr><w:spacing w:val="18"/><w:w w:val="105"/></w:rPr><w:t xml:space="preserve"> </w:t></w:r><w:r><w:rPr><w:w w:val="105"/></w:rPr><w:t>a</w:t></w:r><w:r><w:rPr><w:spacing w:val="19"/><w:w w:val="105"/></w:rPr><w:t xml:space="preserve"> </w:t></w:r><w:r><w:rPr><w:w w:val="105"/></w:rPr><w:t>given</w:t></w:r><w:r><w:rPr><w:spacing w:val="18"/><w:w w:val="105"/></w:rPr><w:t xml:space="preserve"> </w:t></w:r><w:r><w:rPr><w:w w:val="105"/></w:rPr><w:t>study</w:t></w:r><w:r><w:rPr><w:spacing w:val="18"/><w:w w:val="105"/></w:rPr><w:t xml:space="preserve"> </w:t></w:r><w:r><w:rPr><w:w w:val="105"/></w:rPr><w:t>area</w:t></w:r><w:r><w:rPr><w:spacing w:val="18"/><w:w w:val="105"/></w:rPr><w:t xml:space="preserve"> </w:t></w:r><w:r><w:rPr><w:w w:val="105"/></w:rPr><w:t>is</w:t></w:r><w:r><w:rPr><w:spacing w:val="18"/><w:w w:val="105"/></w:rPr><w:t xml:space="preserve"> </w:t></w:r><w:del w:id="776" w:author="Rivard, Christine" w:date="2015-03-25T14:14:00Z"><w:r><w:rPr><w:w w:val="105"/></w:rPr><w:delText>important</w:delText></w:r></w:del><w:del w:id="777" w:author="Rivard, Christine" w:date="2015-03-25T14:14:00Z"><w:r><w:rPr><w:spacing w:val="17"/><w:w w:val="105"/></w:rPr><w:delText xml:space="preserve"> </w:delText></w:r></w:del><w:ins w:id="778" w:author="Rivard, Christine" w:date="2015-03-25T14:14:00Z"><w:r><w:rPr><w:w w:val="105"/></w:rPr><w:t>large</w:t></w:r></w:ins><w:ins w:id="779" w:author="Rivard, Christine" w:date="2015-03-25T14:14:00Z"><w:r><w:rPr><w:spacing w:val="17"/><w:w w:val="105"/></w:rPr><w:t xml:space="preserve"> </w:t></w:r></w:ins><w:r><w:rPr><w:w w:val="105"/></w:rPr><w:t>and</w:t></w:r><w:r><w:rPr><w:spacing w:val="19"/><w:w w:val="105"/></w:rPr><w:t xml:space="preserve"> </w:t></w:r><w:r><w:rPr><w:w w:val="105"/></w:rPr><w:t>when</w:t></w:r><w:r><w:rPr><w:spacing w:val="18"/><w:w w:val="105"/></w:rPr><w:t xml:space="preserve"> </w:t></w:r><w:r><w:rPr><w:w w:val="105"/></w:rPr><w:t>there</w:t></w:r><w:r><w:rPr><w:spacing w:val="17"/><w:w w:val="105"/></w:rPr><w:t xml:space="preserve"> </w:t></w:r><w:r><w:rPr><w:w w:val="105"/></w:rPr><w:t>is</w:t></w:r><w:r><w:rPr><w:spacing w:val="18"/><w:w w:val="105"/></w:rPr><w:t xml:space="preserve"> </w:t></w:r><w:r><w:rPr><w:w w:val="105"/></w:rPr><w:t>a</w:t></w:r><w:r><w:rPr><w:spacing w:val="19"/><w:w w:val="105"/></w:rPr><w:t xml:space="preserve"> </w:t></w:r><w:r><w:rPr><w:w w:val="105"/></w:rPr><w:t>need</w:t></w:r><w:r><w:rPr><w:spacing w:val="17"/><w:w w:val="105"/></w:rPr><w:t xml:space="preserve"> </w:t></w:r><w:r><w:rPr><w:w w:val="105"/></w:rPr><w:t>to</w:t></w:r><w:r><w:rPr><w:spacing w:val="18"/><w:w w:val="105"/></w:rPr><w:t xml:space="preserve"> </w:t></w:r><w:r><w:rPr><w:w w:val="105"/></w:rPr><w:t>update</w:t></w:r><w:r><w:rPr><w:w w:val="110"/></w:rPr><w:t xml:space="preserve"> </w:t></w:r><w:r><w:rPr><w:w w:val="105"/></w:rPr><w:t>the</w:t></w:r><w:r><w:rPr><w:spacing w:val="17"/><w:w w:val="105"/></w:rPr><w:t xml:space="preserve"> </w:t></w:r><w:r><w:rPr><w:w w:val="105"/></w:rPr><w:t>data</w:t></w:r><w:ins w:id="780" w:author="Rivard, Christine" w:date="2015-03-25T14:14:00Z"><w:r><w:rPr><w:w w:val="105"/></w:rPr><w:t>sets</w:t></w:r></w:ins><w:r><w:rPr><w:spacing w:val="17"/><w:w w:val="105"/></w:rPr><w:t xml:space="preserve"> </w:t></w:r><w:del w:id="781" w:author="Rivard, Christine" w:date="2015-03-25T14:14:00Z"><w:r><w:rPr><w:w w:val="105"/></w:rPr><w:delText>multiple</w:delText></w:r></w:del><w:del w:id="782" w:author="Rivard, Christine" w:date="2015-03-25T14:14:00Z"><w:r><w:rPr><w:spacing w:val="16"/><w:w w:val="105"/></w:rPr><w:delText xml:space="preserve"> </w:delText></w:r></w:del><w:del w:id="783" w:author="Rivard, Christine" w:date="2015-03-25T14:14:00Z"><w:r><w:rPr><w:w w:val="105"/></w:rPr><w:delText>times</w:delText></w:r></w:del><w:ins w:id="784" w:author="Rivard, Christine" w:date="2015-03-25T14:14:00Z"><w:r><w:rPr><w:w w:val="105"/></w:rPr><w:t>regularly</w:t></w:r></w:ins><w:r><w:rPr><w:spacing w:val="17"/><w:w w:val="105"/></w:rPr><w:t xml:space="preserve"> </w:t></w:r><w:del w:id="785" w:author="Rivard, Christine" w:date="2015-03-25T14:14:00Z"><w:commentRangeStart w:id="21"/><w:r><w:rPr><w:w w:val="105"/></w:rPr><w:delText>over</w:delText></w:r></w:del><w:del w:id="786" w:author="Rivard, Christine" w:date="2015-03-25T14:14:00Z"><w:r><w:rPr><w:spacing w:val="17"/><w:w w:val="105"/></w:rPr><w:delText xml:space="preserve"> </w:delText></w:r></w:del><w:del w:id="787" w:author="Rivard, Christine" w:date="2015-03-25T14:14:00Z"><w:r><w:rPr><w:w w:val="105"/></w:rPr><w:delText>the</w:delText></w:r></w:del><w:del w:id="788" w:author="Rivard, Christine" w:date="2015-03-25T14:14:00Z"><w:r><w:rPr><w:spacing w:val="17"/><w:w w:val="105"/></w:rPr><w:delText xml:space="preserve"> </w:delText></w:r></w:del><w:del w:id="789" w:author="Rivard, Christine" w:date="2015-03-25T14:14:00Z"><w:r><w:rPr><w:w w:val="105"/></w:rPr><w:delText>course</w:delText></w:r></w:del><w:del w:id="790" w:author="Rivard, Christine" w:date="2015-03-25T14:14:00Z"><w:r><w:rPr><w:spacing w:val="17"/><w:w w:val="105"/></w:rPr><w:delText xml:space="preserve"> </w:delText></w:r></w:del><w:del w:id="791" w:author="Rivard, Christine" w:date="2015-03-25T14:14:00Z"><w:r><w:rPr><w:w w:val="105"/></w:rPr><w:delText>of</w:delText></w:r></w:del><w:ins w:id="792" w:author="Rivard, Christine" w:date="2015-03-25T14:14:00Z"><w:r><w:rPr><w:w w:val="105"/></w:rPr><w:t>during</w:t></w:r></w:ins><w:r><w:rPr><w:spacing w:val="17"/><w:w w:val="105"/></w:rPr><w:t xml:space="preserve"> </w:t></w:r><w:r><w:rPr><w:spacing w:val="17"/><w:w w:val="105"/></w:rPr></w:r><w:commentRangeEnd w:id="21"/><w:r><w:commentReference w:id="21"/></w:r><w:r><w:rPr><w:w w:val="105"/></w:rPr><w:t>the</w:t></w:r><w:r><w:rPr><w:spacing w:val="18"/><w:w w:val="105"/></w:rPr><w:t xml:space="preserve"> </w:t></w:r><w:r><w:rPr><w:w w:val="105"/></w:rPr><w:t>project.</w:t></w:r><w:r><w:rPr><w:spacing w:val="42"/><w:w w:val="105"/></w:rPr><w:t xml:space="preserve"> </w:t></w:r><w:r><w:rPr><w:w w:val="105"/></w:rPr><w:t>Details</w:t></w:r><w:r><w:rPr><w:spacing w:val="17"/><w:w w:val="105"/></w:rPr><w:t xml:space="preserve"> </w:t></w:r><w:r><w:rPr><w:w w:val="105"/></w:rPr><w:t>about</w:t></w:r><w:r><w:rPr><w:spacing w:val="18"/><w:w w:val="105"/></w:rPr><w:t xml:space="preserve"> </w:t></w:r><w:r><w:rPr><w:w w:val="105"/></w:rPr><w:t>the</w:t></w:r><w:r><w:rPr><w:spacing w:val="17"/><w:w w:val="105"/></w:rPr><w:t xml:space="preserve"> </w:t></w:r><w:r><w:rPr><w:spacing w:val="0"/><w:w w:val="105"/></w:rPr><w:t>management</w:t></w:r><w:r><w:rPr><w:spacing w:val="16"/><w:w w:val="105"/></w:rPr><w:t xml:space="preserve"> </w:t></w:r><w:r><w:rPr><w:w w:val="105"/></w:rPr><w:t>of</w:t></w:r><w:r><w:rPr><w:spacing w:val="17"/><w:w w:val="105"/></w:rPr><w:t xml:space="preserve"> </w:t></w:r><w:ins w:id="793" w:author="Rivard, Christine" w:date="2015-03-25T14:16:00Z"><w:commentRangeStart w:id="22"/><w:r><w:rPr><w:spacing w:val="17"/><w:w w:val="105"/></w:rPr><w:t>“</w:t></w:r></w:ins><w:r><w:rPr><w:w w:val="105"/></w:rPr><w:t>projects</w:t></w:r><w:ins w:id="794" w:author="Rivard, Christine" w:date="2015-03-25T14:16:00Z"><w:r><w:rPr><w:w w:val="105"/></w:rPr><w:t>”</w:t></w:r></w:ins><w:r><w:rPr><w:spacing w:val="29"/><w:w w:val="105"/></w:rPr><w:t xml:space="preserve"> </w:t></w:r><w:r><w:rPr><w:spacing w:val="29"/><w:w w:val="105"/></w:rPr></w:r><w:ins w:id="795" w:author="Rivard, Christine" w:date="2015-03-25T15:28:00Z"><w:commentRangeEnd w:id="22"/><w:r><w:commentReference w:id="22"/></w:r><w:r><w:rPr><w:spacing w:val="29"/><w:w w:val="105"/></w:rPr><w:t>with</w:t></w:r></w:ins><w:r><w:rPr><w:w w:val="105"/></w:rPr><w:t>in</w:t></w:r><w:r><w:rPr><w:spacing w:val="8"/><w:w w:val="105"/></w:rPr><w:t xml:space="preserve"> </w:t></w:r><w:r><w:rPr><w:w w:val="105"/></w:rPr><w:t>WHAT</w:t></w:r><w:r><w:rPr><w:spacing w:val="9"/><w:w w:val="105"/></w:rPr><w:t xml:space="preserve"> </w:t></w:r><w:r><w:rPr><w:w w:val="105"/></w:rPr><w:t>is</w:t></w:r><w:r><w:rPr><w:spacing w:val="9"/><w:w w:val="105"/></w:rPr><w:t xml:space="preserve"> </w:t></w:r><w:r><w:rPr><w:w w:val="105"/></w:rPr><w:t>presented</w:t></w:r><w:r><w:rPr><w:spacing w:val="8"/><w:w w:val="105"/></w:rPr><w:t xml:space="preserve"> </w:t></w:r><w:r><w:rPr><w:w w:val="105"/></w:rPr><w:t>in</w:t></w:r><w:r><w:rPr><w:spacing w:val="9"/><w:w w:val="105"/></w:rPr><w:t xml:space="preserve"> </w:t></w:r><w:r><w:rPr><w:w w:val="105"/></w:rPr><w:t>Section</w:t></w:r><w:r><w:rPr><w:spacing w:val="8"/><w:w w:val="105"/></w:rPr><w:t xml:space="preserve"> </w:t></w:r><w:hyperlink w:anchor="_bookmark9"><w:r><w:rPr><w:rStyle w:val="InternetLink"/><w:w w:val="105"/></w:rPr><w:t>2.</w:t></w:r></w:hyperlink></w:p><w:p><w:pPr><w:pStyle w:val="TextBody"/><w:spacing w:lineRule="auto" w:line="249"/><w:ind w:left="105" w:right="151" w:firstLine="359"/><w:jc w:val="both"/><w:rPr></w:rPr></w:pPr><w:commentRangeStart w:id="23"/><w:r><w:rPr><w:w w:val="105"/></w:rPr><w:t>The</w:t></w:r><w:r><w:rPr><w:spacing w:val="7"/><w:w w:val="105"/></w:rPr><w:t xml:space="preserve"> </w:t></w:r><w:r><w:rPr><w:w w:val="105"/></w:rPr><w:t>first</w:t></w:r><w:r><w:rPr><w:spacing w:val="7"/><w:w w:val="105"/></w:rPr><w:t xml:space="preserve"> </w:t></w:r><w:ins w:id="796" w:author="Rivard, Christine" w:date="2015-03-25T16:17:00Z"><w:r><w:rPr><w:w w:val="105"/></w:rPr><w:t>S</w:t></w:r></w:ins><w:del w:id="797" w:author="Rivard, Christine" w:date="2015-03-25T16:17:00Z"><w:r><w:rPr><w:w w:val="105"/></w:rPr><w:delText>s</w:delText></w:r></w:del><w:r><w:rPr><w:w w:val="105"/></w:rPr><w:t>tep</w:t></w:r><w:r><w:rPr><w:spacing w:val="7"/><w:w w:val="105"/></w:rPr><w:t xml:space="preserve"> </w:t></w:r><w:r><w:rPr><w:spacing w:val="7"/><w:w w:val="105"/></w:rPr></w:r><w:commentRangeEnd w:id="23"/><w:r><w:commentReference w:id="23"/></w:r><w:r><w:rPr><w:w w:val="105"/></w:rPr><w:t>in</w:t></w:r><w:r><w:rPr><w:spacing w:val="6"/><w:w w:val="105"/></w:rPr><w:t xml:space="preserve"> </w:t></w:r><w:r><w:rPr><w:w w:val="105"/></w:rPr><w:t>the</w:t></w:r><w:r><w:rPr><w:spacing w:val="6"/><w:w w:val="105"/></w:rPr><w:t xml:space="preserve"> </w:t></w:r><w:r><w:rPr><w:w w:val="105"/></w:rPr><w:t>proposed</w:t></w:r><w:r><w:rPr><w:spacing w:val="6"/><w:w w:val="105"/></w:rPr><w:t xml:space="preserve"> </w:t></w:r><w:r><w:rPr><w:spacing w:val="0"/><w:w w:val="105"/></w:rPr><w:t>workflow</w:t></w:r><w:r><w:rPr><w:spacing w:val="7"/><w:w w:val="105"/></w:rPr><w:t xml:space="preserve"> </w:t></w:r><w:del w:id="798" w:author="Rivard, Christine" w:date="2015-03-25T15:30:00Z"><w:r><w:rPr><w:w w:val="105"/></w:rPr><w:delText>of</w:delText></w:r></w:del><w:del w:id="799" w:author="Rivard, Christine" w:date="2015-03-25T15:30:00Z"><w:r><w:rPr><w:spacing w:val="6"/><w:w w:val="105"/></w:rPr><w:delText xml:space="preserve"> </w:delText></w:r></w:del><w:ins w:id="800" w:author="Rivard, Christine" w:date="2015-03-25T15:30:00Z"><w:r><w:rPr><w:w w:val="105"/></w:rPr><w:t>(</w:t></w:r></w:ins><w:r><w:rPr><w:w w:val="105"/></w:rPr><w:t>Figure</w:t></w:r><w:r><w:rPr><w:spacing w:val="7"/><w:w w:val="105"/></w:rPr><w:t xml:space="preserve"> </w:t></w:r><w:hyperlink w:anchor="_bookmark8"><w:r><w:rPr><w:rStyle w:val="InternetLink"/><w:w w:val="105"/></w:rPr><w:t>1.3</w:t></w:r></w:hyperlink><w:ins w:id="801" w:author="Rivard, Christine" w:date="2015-03-25T15:30:00Z"><w:r><w:rPr><w:w w:val="105"/></w:rPr><w:t>)</w:t></w:r></w:ins><w:r><w:rPr><w:spacing w:val="7"/><w:w w:val="105"/></w:rPr><w:t xml:space="preserve"> </w:t></w:r><w:r><w:rPr><w:w w:val="105"/></w:rPr><w:t>for</w:t></w:r><w:r><w:rPr><w:spacing w:val="6"/><w:w w:val="105"/></w:rPr><w:t xml:space="preserve"> </w:t></w:r><w:r><w:rPr><w:w w:val="105"/></w:rPr><w:t>the</w:t></w:r><w:r><w:rPr><w:spacing w:val="7"/><w:w w:val="105"/></w:rPr><w:t xml:space="preserve"> </w:t></w:r><w:r><w:rPr><w:w w:val="105"/></w:rPr><w:t>interpretation</w:t></w:r><w:r><w:rPr><w:spacing w:val="6"/><w:w w:val="105"/></w:rPr><w:t xml:space="preserve"> </w:t></w:r><w:r><w:rPr><w:w w:val="105"/></w:rPr><w:t>of</w:t></w:r><w:r><w:rPr><w:spacing w:val="6"/><w:w w:val="105"/></w:rPr><w:t xml:space="preserve"> </w:t></w:r><w:r><w:rPr><w:w w:val="105"/></w:rPr><w:t>water</w:t></w:r><w:ins w:id="802" w:author="Rivard, Christine" w:date="2015-03-25T15:31:00Z"><w:r><w:rPr><w:spacing w:val="7"/><w:w w:val="105"/></w:rPr><w:t>-</w:t></w:r></w:ins><w:del w:id="803" w:author="Rivard, Christine" w:date="2015-03-25T15:30:00Z"><w:r><w:rPr><w:spacing w:val="7"/><w:w w:val="105"/></w:rPr><w:delText xml:space="preserve"> </w:delText></w:r></w:del><w:r><w:rPr><w:spacing w:val="0"/><w:w w:val="105"/></w:rPr><w:t>level</w:t></w:r><w:r><w:rPr><w:spacing w:val="6"/><w:w w:val="105"/></w:rPr><w:t xml:space="preserve"> </w:t></w:r><w:r><w:rPr><w:w w:val="105"/></w:rPr><w:t>time</w:t></w:r><w:r><w:rPr><w:spacing w:val="22"/><w:w w:val="105"/></w:rPr><w:t xml:space="preserve"> </w:t></w:r><w:r><w:rPr><w:w w:val="105"/></w:rPr><w:t>series</w:t></w:r><w:r><w:rPr><w:spacing w:val="30"/><w:w w:val="105"/></w:rPr><w:t xml:space="preserve"> </w:t></w:r><w:del w:id="804" w:author="Rivard, Christine" w:date="2015-03-25T15:35:00Z"><w:r><w:rPr><w:w w:val="105"/></w:rPr><w:delText>is</w:delText></w:r></w:del><w:del w:id="805" w:author="Rivard, Christine" w:date="2015-03-25T15:35:00Z"><w:r><w:rPr><w:spacing w:val="30"/><w:w w:val="105"/></w:rPr><w:delText xml:space="preserve"> </w:delText></w:r></w:del><w:ins w:id="806" w:author="Rivard, Christine" w:date="2015-03-25T15:35:00Z"><w:r><w:rPr><w:w w:val="105"/></w:rPr><w:t>consists in</w:t></w:r></w:ins><w:ins w:id="807" w:author="Rivard, Christine" w:date="2015-03-25T15:35:00Z"><w:r><w:rPr><w:spacing w:val="30"/><w:w w:val="105"/></w:rPr><w:t xml:space="preserve"> </w:t></w:r></w:ins><w:r><w:rPr><w:w w:val="105"/></w:rPr><w:t>the</w:t></w:r><w:r><w:rPr><w:spacing w:val="30"/><w:w w:val="105"/></w:rPr><w:t xml:space="preserve"> </w:t></w:r><w:r><w:rPr><w:w w:val="105"/></w:rPr><w:t>preparation</w:t></w:r><w:r><w:rPr><w:spacing w:val="30"/><w:w w:val="105"/></w:rPr><w:t xml:space="preserve"> </w:t></w:r><w:r><w:rPr><w:w w:val="105"/></w:rPr><w:t>of</w:t></w:r><w:r><w:rPr><w:spacing w:val="30"/><w:w w:val="105"/></w:rPr><w:t xml:space="preserve"> </w:t></w:r><w:r><w:rPr><w:w w:val="105"/></w:rPr><w:t>gapless</w:t></w:r><w:r><w:rPr><w:spacing w:val="31"/><w:w w:val="105"/></w:rPr><w:t xml:space="preserve"> </w:t></w:r><w:r><w:rPr><w:w w:val="105"/></w:rPr><w:t>weather</w:t></w:r><w:r><w:rPr><w:spacing w:val="30"/><w:w w:val="105"/></w:rPr><w:t xml:space="preserve"> </w:t></w:r><w:r><w:rPr><w:w w:val="105"/></w:rPr><w:t>datasets.</w:t></w:r><w:r><w:rPr><w:spacing w:val="8"/><w:w w:val="105"/></w:rPr><w:t xml:space="preserve"> </w:t></w:r><w:r><w:rPr><w:w w:val="105"/></w:rPr><w:t>This</w:t></w:r><w:r><w:rPr><w:spacing w:val="30"/><w:w w:val="105"/></w:rPr><w:t xml:space="preserve"> </w:t></w:r><w:r><w:rPr><w:w w:val="105"/></w:rPr><w:t>include</w:t></w:r><w:ins w:id="808" w:author="Rivard, Christine" w:date="2015-03-25T15:31:00Z"><w:r><w:rPr><w:w w:val="105"/></w:rPr><w:t>s</w:t></w:r></w:ins><w:r><w:rPr><w:spacing w:val="31"/><w:w w:val="105"/></w:rPr><w:t xml:space="preserve"> </w:t></w:r><w:r><w:rPr><w:w w:val="105"/></w:rPr><w:t>downloading</w:t></w:r><w:r><w:rPr><w:spacing w:val="29"/><w:w w:val="105"/></w:rPr><w:t xml:space="preserve"> </w:t></w:r><w:r><w:rPr><w:w w:val="105"/></w:rPr><w:t>and</w:t></w:r><w:r><w:rPr><w:spacing w:val="31"/><w:w w:val="105"/></w:rPr><w:t xml:space="preserve"> </w:t></w:r><w:r><w:rPr><w:w w:val="105"/></w:rPr><w:t>formatting</w:t></w:r><w:r><w:rPr><w:w w:val="109"/></w:rPr><w:t xml:space="preserve"> </w:t></w:r><w:r><w:rPr><w:w w:val="105"/></w:rPr><w:t>weather</w:t></w:r><w:r><w:rPr><w:spacing w:val="4"/><w:w w:val="105"/></w:rPr><w:t xml:space="preserve"> </w:t></w:r><w:r><w:rPr><w:w w:val="105"/></w:rPr><w:t>data</w:t></w:r><w:r><w:rPr><w:spacing w:val="4"/><w:w w:val="105"/></w:rPr><w:t xml:space="preserve"> </w:t></w:r><w:r><w:rPr><w:w w:val="105"/></w:rPr><w:t>from</w:t></w:r><w:r><w:rPr><w:spacing w:val="5"/><w:w w:val="105"/></w:rPr><w:t xml:space="preserve"> </w:t></w:r><w:r><w:rPr><w:w w:val="105"/></w:rPr><w:t>the</w:t></w:r><w:r><w:rPr><w:spacing w:val="4"/><w:w w:val="105"/></w:rPr><w:t xml:space="preserve"> </w:t></w:r><w:r><w:rPr><w:w w:val="105"/></w:rPr><w:t>CDCD</w:t></w:r><w:r><w:rPr><w:spacing w:val="5"/><w:w w:val="105"/></w:rPr><w:t xml:space="preserve"> </w:t></w:r><w:ins w:id="809" w:author="Rivard, Christine" w:date="2015-03-25T15:33:00Z"><w:r><w:rPr><w:spacing w:val="5"/><w:w w:val="105"/></w:rPr><w:t>(</w:t></w:r></w:ins><w:ins w:id="810" w:author="Rivard, Christine" w:date="2015-03-25T15:33:00Z"><w:r><w:rPr><w:rFonts w:ascii="Arial" w:hAnsi="Arial"/><w:i/><w:w w:val="105"/><w:sz w:val="16"/><w:lang w:val="en-CA"/></w:rPr><w:t>Canadian</w:t></w:r></w:ins><w:ins w:id="811" w:author="Rivard, Christine" w:date="2015-03-25T15:33:00Z"><w:r><w:rPr><w:rFonts w:ascii="Arial" w:hAnsi="Arial"/><w:i/><w:spacing w:val="0"/><w:w w:val="105"/><w:sz w:val="16"/><w:lang w:val="en-CA"/></w:rPr><w:t xml:space="preserve"> </w:t></w:r></w:ins><w:ins w:id="812" w:author="Rivard, Christine" w:date="2015-03-25T15:33:00Z"><w:r><w:rPr><w:rFonts w:ascii="Arial" w:hAnsi="Arial"/><w:i/><w:w w:val="105"/><w:sz w:val="16"/><w:lang w:val="en-CA"/></w:rPr><w:t>daily climate data</w:t></w:r></w:ins><w:ins w:id="813" w:author="Rivard, Christine" w:date="2015-03-26T14:29:00Z"><w:r><w:rPr><w:rFonts w:ascii="Arial" w:hAnsi="Arial"/><w:i/><w:w w:val="105"/><w:sz w:val="16"/><w:lang w:val="en-CA"/></w:rPr><w:t>base</w:t></w:r></w:ins><w:ins w:id="814" w:author="Rivard, Christine" w:date="2015-03-25T15:33:00Z"><w:r><w:rPr><w:w w:val="105"/></w:rPr><w:t xml:space="preserve">) </w:t></w:r></w:ins><w:r><w:rPr><w:w w:val="105"/></w:rPr><w:t>database</w:t></w:r><w:r><w:rPr><w:spacing w:val="3"/><w:w w:val="105"/></w:rPr><w:t xml:space="preserve"> </w:t></w:r><w:ins w:id="815" w:author="Rivard, Christine" w:date="2015-03-25T15:33:00Z"><w:r><w:rPr><w:spacing w:val="3"/><w:w w:val="105"/></w:rPr><w:t xml:space="preserve">(lien internet?) </w:t></w:r></w:ins><w:r><w:rPr><w:w w:val="105"/></w:rPr><w:t>and</w:t></w:r><w:r><w:rPr><w:spacing w:val="4"/><w:w w:val="105"/></w:rPr><w:t xml:space="preserve"> </w:t></w:r><w:r><w:rPr><w:w w:val="105"/></w:rPr><w:t>estimating</w:t></w:r><w:r><w:rPr><w:spacing w:val="6"/><w:w w:val="105"/></w:rPr><w:t xml:space="preserve"> </w:t></w:r><w:r><w:rPr><w:w w:val="105"/></w:rPr><w:t>the</w:t></w:r><w:r><w:rPr><w:spacing w:val="4"/><w:w w:val="105"/></w:rPr><w:t xml:space="preserve"> </w:t></w:r><w:r><w:rPr><w:w w:val="105"/></w:rPr><w:t>missing</w:t></w:r><w:r><w:rPr><w:spacing w:val="4"/><w:w w:val="105"/></w:rPr><w:t xml:space="preserve"> </w:t></w:r><w:r><w:rPr><w:w w:val="105"/></w:rPr><w:t>daily</w:t></w:r><w:r><w:rPr><w:spacing w:val="4"/><w:w w:val="105"/></w:rPr><w:t xml:space="preserve"> </w:t></w:r><w:r><w:rPr><w:w w:val="105"/></w:rPr><w:t>values</w:t></w:r><w:r><w:rPr><w:spacing w:val="5"/><w:w w:val="105"/></w:rPr><w:t xml:space="preserve"> </w:t></w:r><w:r><w:rPr><w:w w:val="105"/></w:rPr><w:t>within</w:t></w:r><w:r><w:rPr><w:spacing w:val="5"/><w:w w:val="105"/></w:rPr><w:t xml:space="preserve"> </w:t></w:r><w:r><w:rPr><w:w w:val="105"/></w:rPr><w:t>each</w:t></w:r><w:r><w:rPr><w:spacing w:val="4"/><w:w w:val="105"/></w:rPr><w:t xml:space="preserve"> </w:t></w:r><w:r><w:rPr><w:w w:val="105"/></w:rPr><w:t>record</w:t></w:r><w:r><w:rPr><w:w w:val="101"/></w:rPr><w:t xml:space="preserve"> </w:t></w:r><w:r><w:rPr><w:w w:val="105"/></w:rPr><w:t>by</w:t></w:r><w:r><w:rPr><w:spacing w:val="5"/><w:w w:val="105"/></w:rPr><w:t xml:space="preserve"> </w:t></w:r><w:r><w:rPr><w:w w:val="105"/></w:rPr><w:t>using</w:t></w:r><w:r><w:rPr><w:spacing w:val="5"/><w:w w:val="105"/></w:rPr><w:t xml:space="preserve"> </w:t></w:r><w:r><w:rPr><w:w w:val="105"/></w:rPr><w:t>data</w:t></w:r><w:r><w:rPr><w:spacing w:val="5"/><w:w w:val="105"/></w:rPr><w:t xml:space="preserve"> </w:t></w:r><w:r><w:rPr><w:w w:val="105"/></w:rPr><w:t>from</w:t></w:r><w:r><w:rPr><w:spacing w:val="5"/><w:w w:val="105"/></w:rPr><w:t xml:space="preserve"> </w:t></w:r><w:r><w:rPr><w:w w:val="105"/></w:rPr><w:t>selected</w:t></w:r><w:r><w:rPr><w:spacing w:val="5"/><w:w w:val="105"/></w:rPr><w:t xml:space="preserve"> </w:t></w:r><w:r><w:rPr><w:w w:val="105"/></w:rPr><w:t>neighboring</w:t></w:r><w:r><w:rPr><w:spacing w:val="4"/><w:w w:val="105"/></w:rPr><w:t xml:space="preserve"> </w:t></w:r><w:r><w:rPr><w:w w:val="105"/></w:rPr><w:t>stations.</w:t></w:r><w:r><w:rPr><w:spacing w:val="28"/><w:w w:val="105"/></w:rPr><w:t xml:space="preserve"> </w:t></w:r><w:r><w:rPr><w:w w:val="105"/></w:rPr><w:t>This</w:t></w:r><w:r><w:rPr><w:spacing w:val="5"/><w:w w:val="105"/></w:rPr><w:t xml:space="preserve"> </w:t></w:r><w:r><w:rPr><w:w w:val="105"/></w:rPr><w:t>step</w:t></w:r><w:r><w:rPr><w:spacing w:val="5"/><w:w w:val="105"/></w:rPr><w:t xml:space="preserve"> </w:t></w:r><w:r><w:rPr><w:w w:val="105"/></w:rPr><w:t>is</w:t></w:r><w:r><w:rPr><w:spacing w:val="6"/><w:w w:val="105"/></w:rPr><w:t xml:space="preserve"> </w:t></w:r><w:del w:id="816" w:author="Rivard, Christine" w:date="2015-03-25T15:47:00Z"><w:r><w:rPr><w:w w:val="105"/></w:rPr><w:delText>covered</w:delText></w:r></w:del><w:del w:id="817" w:author="Rivard, Christine" w:date="2015-03-25T15:47:00Z"><w:r><w:rPr><w:spacing w:val="5"/><w:w w:val="105"/></w:rPr><w:delText xml:space="preserve"> </w:delText></w:r></w:del><w:ins w:id="818" w:author="Rivard, Christine" w:date="2015-03-25T15:47:00Z"><w:r><w:rPr><w:w w:val="105"/></w:rPr><w:t>discussed</w:t></w:r></w:ins><w:ins w:id="819" w:author="Rivard, Christine" w:date="2015-03-25T15:47:00Z"><w:r><w:rPr><w:spacing w:val="5"/><w:w w:val="105"/></w:rPr><w:t xml:space="preserve"> </w:t></w:r></w:ins><w:r><w:rPr><w:w w:val="105"/></w:rPr><w:t>in</w:t></w:r><w:r><w:rPr><w:spacing w:val="5"/><w:w w:val="105"/></w:rPr><w:t xml:space="preserve"> </w:t></w:r><w:r><w:rPr><w:w w:val="105"/></w:rPr><w:t>details</w:t></w:r><w:r><w:rPr><w:spacing w:val="4"/><w:w w:val="105"/></w:rPr><w:t xml:space="preserve"> </w:t></w:r><w:r><w:rPr><w:w w:val="105"/></w:rPr><w:t>in</w:t></w:r><w:r><w:rPr><w:spacing w:val="5"/><w:w w:val="105"/></w:rPr><w:t xml:space="preserve"> </w:t></w:r><w:r><w:rPr><w:w w:val="105"/></w:rPr><w:t>Section</w:t></w:r><w:r><w:rPr><w:spacing w:val="4"/><w:w w:val="105"/></w:rPr><w:t xml:space="preserve"> </w:t></w:r><w:hyperlink w:anchor="_bookmark16"><w:r><w:rPr><w:rStyle w:val="InternetLink"/><w:w w:val="105"/></w:rPr><w:t>3.</w:t></w:r></w:hyperlink><w:r><w:rPr><w:spacing w:val="28"/><w:w w:val="105"/></w:rPr><w:t xml:space="preserve"> </w:t></w:r><w:r><w:rPr><w:w w:val="105"/></w:rPr><w:t>The</w:t></w:r><w:r><w:rPr><w:w w:val="106"/></w:rPr><w:t xml:space="preserve"> </w:t></w:r><w:r><w:rPr><w:w w:val="105"/></w:rPr><w:t>second step</w:t></w:r><w:r><w:rPr><w:spacing w:val="1"/><w:w w:val="105"/></w:rPr><w:t xml:space="preserve"> </w:t></w:r><w:del w:id="820" w:author="Rivard, Christine" w:date="2015-03-25T15:38:00Z"><w:r><w:rPr><w:w w:val="105"/></w:rPr><w:delText xml:space="preserve">is </w:delText></w:r></w:del><w:ins w:id="821" w:author="Rivard, Christine" w:date="2015-03-25T15:38:00Z"><w:r><w:rPr><w:w w:val="105"/></w:rPr><w:t xml:space="preserve">corresponds to </w:t></w:r></w:ins><w:r><w:rPr><w:w w:val="105"/></w:rPr><w:t>the processing</w:t></w:r><w:r><w:rPr><w:spacing w:val="0"/><w:w w:val="105"/></w:rPr><w:t xml:space="preserve"> </w:t></w:r><w:r><w:rPr><w:w w:val="105"/></w:rPr><w:t>of</w:t></w:r><w:r><w:rPr><w:spacing w:val="1"/><w:w w:val="105"/></w:rPr><w:t xml:space="preserve"> </w:t></w:r><w:r><w:rPr><w:w w:val="105"/></w:rPr><w:t>the water</w:t></w:r><w:ins w:id="822" w:author="Rivard, Christine" w:date="2015-03-25T15:34:00Z"><w:r><w:rPr><w:spacing w:val="1"/><w:w w:val="105"/></w:rPr><w:t>-</w:t></w:r></w:ins><w:del w:id="823" w:author="Rivard, Christine" w:date="2015-03-25T15:34:00Z"><w:r><w:rPr><w:spacing w:val="1"/><w:w w:val="105"/></w:rPr><w:delText xml:space="preserve"> </w:delText></w:r></w:del><w:r><w:rPr><w:w w:val="105"/></w:rPr><w:t>level time</w:t></w:r><w:r><w:rPr><w:spacing w:val="1"/><w:w w:val="105"/></w:rPr><w:t xml:space="preserve"> </w:t></w:r><w:r><w:rPr><w:w w:val="105"/></w:rPr><w:t>series,</w:t></w:r><w:r><w:rPr><w:spacing w:val="1"/><w:w w:val="105"/></w:rPr><w:t xml:space="preserve"> </w:t></w:r><w:r><w:rPr><w:w w:val="105"/></w:rPr><w:t>including the validation</w:t></w:r><w:r><w:rPr><w:spacing w:val="1"/><w:w w:val="105"/></w:rPr><w:t xml:space="preserve"> </w:t></w:r><w:r><w:rPr><w:w w:val="105"/></w:rPr><w:t>and</w:t></w:r><w:r><w:rPr><w:spacing w:val="1"/><w:w w:val="105"/></w:rPr><w:t xml:space="preserve"> </w:t></w:r><w:r><w:rPr><w:w w:val="105"/></w:rPr><w:t>correction</w:t></w:r><w:r><w:rPr><w:w w:val="102"/></w:rPr><w:t xml:space="preserve"> </w:t></w:r><w:r><w:rPr><w:w w:val="105"/></w:rPr><w:t>of</w:t></w:r><w:r><w:rPr><w:spacing w:val="10"/><w:w w:val="105"/></w:rPr><w:t xml:space="preserve"> </w:t></w:r><w:r><w:rPr><w:w w:val="105"/></w:rPr><w:t>the</w:t></w:r><w:r><w:rPr><w:spacing w:val="10"/><w:w w:val="105"/></w:rPr><w:t xml:space="preserve"> </w:t></w:r><w:r><w:rPr><w:w w:val="105"/></w:rPr><w:t>data.</w:t></w:r><w:r><w:rPr><w:spacing w:val="35"/><w:w w:val="105"/></w:rPr><w:t xml:space="preserve"> </w:t></w:r><w:r><w:rPr><w:w w:val="105"/></w:rPr><w:t>This</w:t></w:r><w:r><w:rPr><w:spacing w:val="11"/><w:w w:val="105"/></w:rPr><w:t xml:space="preserve"> </w:t></w:r><w:r><w:rPr><w:w w:val="105"/></w:rPr><w:t>is</w:t></w:r><w:r><w:rPr><w:spacing w:val="10"/><w:w w:val="105"/></w:rPr><w:t xml:space="preserve"> </w:t></w:r><w:r><w:rPr><w:w w:val="105"/></w:rPr><w:t>covered</w:t></w:r><w:r><w:rPr><w:spacing w:val="11"/><w:w w:val="105"/></w:rPr><w:t xml:space="preserve"> </w:t></w:r><w:r><w:rPr><w:w w:val="105"/></w:rPr><w:t>in</w:t></w:r><w:r><w:rPr><w:spacing w:val="10"/><w:w w:val="105"/></w:rPr><w:t xml:space="preserve"> </w:t></w:r><w:r><w:rPr><w:w w:val="105"/></w:rPr><w:t>details</w:t></w:r><w:r><w:rPr><w:spacing w:val="10"/><w:w w:val="105"/></w:rPr><w:t xml:space="preserve"> </w:t></w:r><w:r><w:rPr><w:w w:val="105"/></w:rPr><w:t>in</w:t></w:r><w:r><w:rPr><w:spacing w:val="10"/><w:w w:val="105"/></w:rPr><w:t xml:space="preserve"> </w:t></w:r><w:r><w:rPr><w:w w:val="105"/></w:rPr><w:t>Section</w:t></w:r><w:r><w:rPr><w:spacing w:val="10"/><w:w w:val="105"/></w:rPr><w:t xml:space="preserve"> </w:t></w:r><w:hyperlink w:anchor="_bookmark26"><w:r><w:rPr><w:rStyle w:val="InternetLink"/><w:w w:val="105"/></w:rPr><w:t>4.</w:t></w:r></w:hyperlink></w:p><w:p><w:pPr><w:pStyle w:val="TextBody"/><w:spacing w:lineRule="auto" w:line="249"/><w:ind w:left="113" w:right="146" w:firstLine="351"/><w:jc w:val="both"/><w:rPr></w:rPr></w:pPr><w:r><w:rPr><w:w w:val="105"/></w:rPr><w:t>Once</w:t></w:r><w:r><w:rPr><w:spacing w:val="8"/><w:w w:val="105"/></w:rPr><w:t xml:space="preserve"> </w:t></w:r><w:r><w:rPr><w:w w:val="105"/></w:rPr><w:t>the</w:t></w:r><w:r><w:rPr><w:spacing w:val="9"/><w:w w:val="105"/></w:rPr><w:t xml:space="preserve"> </w:t></w:r><w:r><w:rPr><w:w w:val="105"/></w:rPr><w:t>weather</w:t></w:r><w:r><w:rPr><w:spacing w:val="10"/><w:w w:val="105"/></w:rPr><w:t xml:space="preserve"> </w:t></w:r><w:r><w:rPr><w:w w:val="105"/></w:rPr><w:t>and</w:t></w:r><w:r><w:rPr><w:spacing w:val="9"/><w:w w:val="105"/></w:rPr><w:t xml:space="preserve"> </w:t></w:r><w:r><w:rPr><w:w w:val="105"/></w:rPr><w:t>water</w:t></w:r><w:ins w:id="824" w:author="Rivard, Christine" w:date="2015-03-25T15:43:00Z"><w:r><w:rPr><w:spacing w:val="10"/><w:w w:val="105"/></w:rPr><w:t>-</w:t></w:r></w:ins><w:del w:id="825" w:author="Rivard, Christine" w:date="2015-03-25T15:43:00Z"><w:r><w:rPr><w:spacing w:val="10"/><w:w w:val="105"/></w:rPr><w:delText xml:space="preserve"> </w:delText></w:r></w:del><w:r><w:rPr><w:spacing w:val="0"/><w:w w:val="105"/></w:rPr><w:t>level</w:t></w:r><w:r><w:rPr><w:spacing w:val="10"/><w:w w:val="105"/></w:rPr><w:t xml:space="preserve"> </w:t></w:r><w:r><w:rPr><w:w w:val="105"/></w:rPr><w:t>time</w:t></w:r><w:r><w:rPr><w:spacing w:val="9"/><w:w w:val="105"/></w:rPr><w:t xml:space="preserve"> </w:t></w:r><w:r><w:rPr><w:w w:val="105"/></w:rPr><w:t>series</w:t></w:r><w:r><w:rPr><w:spacing w:val="9"/><w:w w:val="105"/></w:rPr><w:t xml:space="preserve"> </w:t></w:r><w:r><w:rPr><w:w w:val="105"/></w:rPr><w:t>have</w:t></w:r><w:r><w:rPr><w:spacing w:val="9"/><w:w w:val="105"/></w:rPr><w:t xml:space="preserve"> </w:t></w:r><w:r><w:rPr><w:w w:val="105"/></w:rPr><w:t>been</w:t></w:r><w:r><w:rPr><w:spacing w:val="9"/><w:w w:val="105"/></w:rPr><w:t xml:space="preserve"> </w:t></w:r><w:r><w:rPr><w:w w:val="105"/></w:rPr><w:t>prepared,</w:t></w:r><w:r><w:rPr><w:spacing w:val="9"/><w:w w:val="105"/></w:rPr><w:t xml:space="preserve"> </w:t></w:r><w:r><w:rPr><w:w w:val="105"/></w:rPr><w:t>the</w:t></w:r><w:r><w:rPr><w:spacing w:val="9"/><w:w w:val="105"/></w:rPr><w:t xml:space="preserve"> </w:t></w:r><w:r><w:rPr><w:w w:val="105"/></w:rPr><w:t>next</w:t></w:r><w:r><w:rPr><w:spacing w:val="10"/><w:w w:val="105"/></w:rPr><w:t xml:space="preserve"> </w:t></w:r><w:r><w:rPr><w:w w:val="105"/></w:rPr><w:t>step</w:t></w:r><w:r><w:rPr><w:spacing w:val="10"/><w:w w:val="105"/></w:rPr><w:t xml:space="preserve"> </w:t></w:r><w:ins w:id="826" w:author="Rivard, Christine" w:date="2015-03-25T15:46:00Z"><w:r><w:rPr><w:spacing w:val="10"/><w:w w:val="105"/></w:rPr><w:t xml:space="preserve">(Step 3) </w:t></w:r></w:ins><w:r><w:rPr><w:w w:val="105"/></w:rPr><w:t>consists</w:t></w:r><w:r><w:rPr><w:spacing w:val="9"/><w:w w:val="105"/></w:rPr><w:t xml:space="preserve"> </w:t></w:r><w:r><w:rPr><w:w w:val="105"/></w:rPr><w:t>in</w:t></w:r><w:r><w:rPr><w:spacing w:val="10"/><w:w w:val="105"/></w:rPr><w:t xml:space="preserve"> </w:t></w:r><w:r><w:rPr><w:w w:val="105"/></w:rPr><w:t>the</w:t></w:r><w:r><w:rPr><w:spacing w:val="24"/><w:w w:val="109"/></w:rPr><w:t xml:space="preserve"> </w:t></w:r><w:r><w:rPr><w:w w:val="105"/></w:rPr><w:t>production</w:t></w:r><w:r><w:rPr><w:spacing w:val="16"/><w:w w:val="105"/></w:rPr><w:t xml:space="preserve"> </w:t></w:r><w:r><w:rPr><w:w w:val="105"/></w:rPr><w:t>of</w:t></w:r><w:r><w:rPr><w:spacing w:val="17"/><w:w w:val="105"/></w:rPr><w:t xml:space="preserve"> </w:t></w:r><w:r><w:rPr><w:w w:val="105"/></w:rPr><w:t>the</w:t></w:r><w:r><w:rPr><w:spacing w:val="16"/><w:w w:val="105"/></w:rPr><w:t xml:space="preserve"> </w:t></w:r><w:r><w:rPr><w:w w:val="105"/></w:rPr><w:t>well</w:t></w:r><w:r><w:rPr><w:spacing w:val="18"/><w:w w:val="105"/></w:rPr><w:t xml:space="preserve"> </w:t></w:r><w:r><w:rPr><w:w w:val="105"/></w:rPr><w:t>hydrograph</w:t></w:r><w:del w:id="827" w:author="Rivard, Christine" w:date="2015-03-25T15:46:00Z"><w:r><w:rPr><w:w w:val="105"/></w:rPr><w:delText>s</w:delText></w:r></w:del><w:r><w:rPr><w:w w:val="105"/></w:rPr><w:t>.</w:t></w:r><w:r><w:rPr><w:spacing w:val="43"/><w:w w:val="105"/></w:rPr><w:t xml:space="preserve"> </w:t></w:r><w:r><w:rPr><w:w w:val="105"/></w:rPr><w:t>This</w:t></w:r><w:r><w:rPr><w:spacing w:val="18"/><w:w w:val="105"/></w:rPr><w:t xml:space="preserve"> </w:t></w:r><w:del w:id="828" w:author="Rivard, Christine" w:date="2015-03-25T15:47:00Z"><w:r><w:rPr><w:w w:val="105"/></w:rPr><w:delText>step</w:delText></w:r></w:del><w:del w:id="829" w:author="Rivard, Christine" w:date="2015-03-25T15:47:00Z"><w:r><w:rPr><w:spacing w:val="18"/><w:w w:val="105"/></w:rPr><w:delText xml:space="preserve"> </w:delText></w:r></w:del><w:ins w:id="830" w:author="Rivard, Christine" w:date="2015-03-25T15:47:00Z"><w:r><w:rPr><w:w w:val="105"/></w:rPr><w:t>topic</w:t></w:r></w:ins><w:ins w:id="831" w:author="Rivard, Christine" w:date="2015-03-25T15:47:00Z"><w:r><w:rPr><w:spacing w:val="18"/><w:w w:val="105"/></w:rPr><w:t xml:space="preserve"> </w:t></w:r></w:ins><w:r><w:rPr><w:w w:val="105"/></w:rPr><w:t>is</w:t></w:r><w:r><w:rPr><w:spacing w:val="16"/><w:w w:val="105"/></w:rPr><w:t xml:space="preserve"> </w:t></w:r><w:r><w:rPr><w:w w:val="105"/></w:rPr><w:t>covered</w:t></w:r><w:r><w:rPr><w:spacing w:val="18"/><w:w w:val="105"/></w:rPr><w:t xml:space="preserve"> </w:t></w:r><w:del w:id="832" w:author="Rivard, Christine" w:date="2015-03-25T15:48:00Z"><w:r><w:rPr><w:w w:val="105"/></w:rPr><w:delText>in</w:delText></w:r></w:del><w:del w:id="833" w:author="Rivard, Christine" w:date="2015-03-25T15:48:00Z"><w:r><w:rPr><w:spacing w:val="17"/><w:w w:val="105"/></w:rPr><w:delText xml:space="preserve"> </w:delText></w:r></w:del><w:del w:id="834" w:author="Rivard, Christine" w:date="2015-03-25T15:48:00Z"><w:r><w:rPr><w:w w:val="105"/></w:rPr><w:delText>details</w:delText></w:r></w:del><w:del w:id="835" w:author="Rivard, Christine" w:date="2015-03-25T15:48:00Z"><w:r><w:rPr><w:spacing w:val="17"/><w:w w:val="105"/></w:rPr><w:delText xml:space="preserve"> </w:delText></w:r></w:del><w:r><w:rPr><w:w w:val="105"/></w:rPr><w:t>in</w:t></w:r><w:r><w:rPr><w:spacing w:val="18"/><w:w w:val="105"/></w:rPr><w:t xml:space="preserve"> </w:t></w:r><w:r><w:rPr><w:w w:val="105"/></w:rPr><w:t>Section</w:t></w:r><w:r><w:rPr><w:spacing w:val="16"/><w:w w:val="105"/></w:rPr><w:t xml:space="preserve"> </w:t></w:r><w:hyperlink w:anchor="_bookmark36"><w:r><w:rPr><w:rStyle w:val="InternetLink"/><w:w w:val="105"/></w:rPr><w:t>5.</w:t></w:r></w:hyperlink><w:r><w:rPr><w:spacing w:val="45"/><w:w w:val="105"/></w:rPr><w:t xml:space="preserve"> </w:t></w:r><w:r><w:rPr><w:w w:val="105"/></w:rPr><w:t>The</w:t></w:r><w:r><w:rPr><w:spacing w:val="17"/><w:w w:val="105"/></w:rPr><w:t xml:space="preserve"> </w:t></w:r><w:r><w:rPr><w:w w:val="105"/></w:rPr><w:t>plotting</w:t></w:r><w:r><w:rPr><w:spacing w:val="17"/><w:w w:val="105"/></w:rPr><w:t xml:space="preserve"> </w:t></w:r><w:r><w:rPr><w:w w:val="105"/></w:rPr><w:t>of</w:t></w:r><w:r><w:rPr><w:w w:val="95"/></w:rPr><w:t xml:space="preserve"> </w:t></w:r><w:del w:id="836" w:author="Rivard, Christine" w:date="2015-03-25T15:48:00Z"><w:r><w:rPr><w:w w:val="105"/></w:rPr><w:delText>the</w:delText></w:r></w:del><w:del w:id="837" w:author="Rivard, Christine" w:date="2015-03-25T15:48:00Z"><w:r><w:rPr><w:spacing w:val="39"/><w:w w:val="105"/></w:rPr><w:delText xml:space="preserve"> </w:delText></w:r></w:del><w:r><w:rPr><w:w w:val="105"/></w:rPr><w:t>water</w:t></w:r><w:del w:id="838" w:author="Rivard, Christine" w:date="2015-03-25T15:48:00Z"><w:r><w:rPr><w:spacing w:val="41"/><w:w w:val="105"/></w:rPr><w:delText xml:space="preserve"> </w:delText></w:r></w:del><w:ins w:id="839" w:author="Rivard, Christine" w:date="2015-03-25T15:48:00Z"><w:r><w:rPr><w:spacing w:val="41"/><w:w w:val="105"/></w:rPr><w:t>-</w:t></w:r></w:ins><w:r><w:rPr><w:w w:val="105"/></w:rPr><w:t>level</w:t></w:r><w:r><w:rPr><w:spacing w:val="39"/><w:w w:val="105"/></w:rPr><w:t xml:space="preserve"> </w:t></w:r><w:r><w:rPr><w:spacing w:val="0"/><w:w w:val="105"/></w:rPr><w:t>and</w:t></w:r><w:r><w:rPr><w:spacing w:val="41"/><w:w w:val="105"/></w:rPr><w:t xml:space="preserve"> </w:t></w:r><w:r><w:rPr><w:w w:val="105"/></w:rPr><w:t>weather</w:t></w:r><w:r><w:rPr><w:spacing w:val="40"/><w:w w:val="105"/></w:rPr><w:t xml:space="preserve"> </w:t></w:r><w:r><w:rPr><w:w w:val="105"/></w:rPr><w:t>data</w:t></w:r><w:r><w:rPr><w:spacing w:val="40"/><w:w w:val="105"/></w:rPr><w:t xml:space="preserve"> </w:t></w:r><w:r><w:rPr><w:w w:val="105"/></w:rPr><w:t>time-series</w:t></w:r><w:r><w:rPr><w:spacing w:val="39"/><w:w w:val="105"/></w:rPr><w:t xml:space="preserve"> </w:t></w:r><w:r><w:rPr><w:w w:val="105"/></w:rPr><w:t>is</w:t></w:r><w:r><w:rPr><w:spacing w:val="40"/><w:w w:val="105"/></w:rPr><w:t xml:space="preserve"> </w:t></w:r><w:r><w:rPr><w:w w:val="105"/></w:rPr><w:t>an</w:t></w:r><w:r><w:rPr><w:spacing w:val="41"/><w:w w:val="105"/></w:rPr><w:t xml:space="preserve"> </w:t></w:r><w:r><w:rPr><w:w w:val="105"/></w:rPr><w:t>important</w:t></w:r><w:r><w:rPr><w:spacing w:val="40"/><w:w w:val="105"/></w:rPr><w:t xml:space="preserve"> </w:t></w:r><w:r><w:rPr><w:w w:val="105"/></w:rPr><w:t>step</w:t></w:r><w:r><w:rPr><w:spacing w:val="41"/><w:w w:val="105"/></w:rPr><w:t xml:space="preserve"> </w:t></w:r><w:r><w:rPr><w:w w:val="105"/></w:rPr><w:t>in</w:t></w:r><w:r><w:rPr><w:spacing w:val="41"/><w:w w:val="105"/></w:rPr><w:t xml:space="preserve"> </w:t></w:r><w:r><w:rPr><w:w w:val="105"/></w:rPr><w:t>the</w:t></w:r><w:r><w:rPr><w:spacing w:val="39"/><w:w w:val="105"/></w:rPr><w:t xml:space="preserve"> </w:t></w:r><w:r><w:rPr><w:w w:val="105"/></w:rPr><w:t>interpretation</w:t></w:r><w:r><w:rPr><w:spacing w:val="39"/><w:w w:val="105"/></w:rPr><w:t xml:space="preserve"> </w:t></w:r><w:r><w:rPr><w:spacing w:val="0"/><w:w w:val="105"/></w:rPr><w:t>process</w:t></w:r><w:r><w:rPr><w:spacing w:val="28"/></w:rPr><w:t xml:space="preserve"> </w:t></w:r><w:r><w:rPr><w:w w:val="105"/></w:rPr><w:t>that</w:t></w:r><w:r><w:rPr><w:spacing w:val="23"/><w:w w:val="105"/></w:rPr><w:t xml:space="preserve"> </w:t></w:r><w:r><w:rPr><w:w w:val="105"/></w:rPr><w:t>should</w:t></w:r><w:r><w:rPr><w:spacing w:val="25"/><w:w w:val="105"/></w:rPr><w:t xml:space="preserve"> </w:t></w:r><w:r><w:rPr><w:w w:val="105"/></w:rPr><w:t>not</w:t></w:r><w:r><w:rPr><w:spacing w:val="23"/><w:w w:val="105"/></w:rPr><w:t xml:space="preserve"> </w:t></w:r><w:r><w:rPr><w:w w:val="105"/></w:rPr><w:t>be</w:t></w:r><w:r><w:rPr><w:spacing w:val="24"/><w:w w:val="105"/></w:rPr><w:t xml:space="preserve"> </w:t></w:r><w:ins w:id="840" w:author="Rivard, Christine" w:date="2015-03-25T15:48:00Z"><w:r><w:rPr><w:spacing w:val="24"/><w:w w:val="105"/></w:rPr><w:t>over</w:t></w:r></w:ins><w:r><w:rPr><w:w w:val="105"/></w:rPr><w:t>looked</w:t></w:r><w:r><w:rPr><w:spacing w:val="23"/><w:w w:val="105"/></w:rPr><w:t xml:space="preserve"> </w:t></w:r><w:del w:id="841" w:author="Rivard, Christine" w:date="2015-03-25T15:48:00Z"><w:r><w:rPr><w:w w:val="105"/></w:rPr><w:delText>down</w:delText></w:r></w:del><w:del w:id="842" w:author="Rivard, Christine" w:date="2015-03-25T15:48:00Z"><w:r><w:rPr><w:spacing w:val="24"/><w:w w:val="105"/></w:rPr><w:delText xml:space="preserve"> </w:delText></w:r></w:del><w:r><w:rPr><w:w w:val="105"/></w:rPr><w:t>since</w:t></w:r><w:r><w:rPr><w:spacing w:val="24"/><w:w w:val="105"/></w:rPr><w:t xml:space="preserve"> </w:t></w:r><w:r><w:rPr><w:w w:val="105"/></w:rPr><w:t>it</w:t></w:r><w:r><w:rPr><w:spacing w:val="23"/><w:w w:val="105"/></w:rPr><w:t xml:space="preserve"> </w:t></w:r><w:r><w:rPr><w:w w:val="105"/></w:rPr><w:t>can</w:t></w:r><w:r><w:rPr><w:spacing w:val="24"/><w:w w:val="105"/></w:rPr><w:t xml:space="preserve"> </w:t></w:r><w:r><w:rPr><w:w w:val="105"/></w:rPr><w:t>provide</w:t></w:r><w:r><w:rPr><w:spacing w:val="23"/><w:w w:val="105"/></w:rPr><w:t xml:space="preserve"> </w:t></w:r><w:r><w:rPr><w:w w:val="105"/></w:rPr><w:t>meaningful</w:t></w:r><w:r><w:rPr><w:spacing w:val="23"/><w:w w:val="105"/></w:rPr><w:t xml:space="preserve"> </w:t></w:r><w:r><w:rPr><w:w w:val="105"/></w:rPr><w:t>insights</w:t></w:r><w:r><w:rPr><w:spacing w:val="23"/><w:w w:val="105"/></w:rPr><w:t xml:space="preserve"> </w:t></w:r><w:del w:id="843" w:author="Rivard, Christine" w:date="2015-03-25T15:49:00Z"><w:r><w:rPr><w:w w:val="105"/></w:rPr><w:delText>about</w:delText></w:r></w:del><w:del w:id="844" w:author="Rivard, Christine" w:date="2015-03-25T15:49:00Z"><w:r><w:rPr><w:spacing w:val="24"/><w:w w:val="105"/></w:rPr><w:delText xml:space="preserve"> </w:delText></w:r></w:del><w:ins w:id="845" w:author="Rivard, Christine" w:date="2015-03-25T15:49:00Z"><w:r><w:rPr><w:w w:val="105"/></w:rPr><w:t>on</w:t></w:r></w:ins><w:ins w:id="846" w:author="Rivard, Christine" w:date="2015-03-25T15:49:00Z"><w:r><w:rPr><w:spacing w:val="24"/><w:w w:val="105"/></w:rPr><w:t xml:space="preserve"> </w:t></w:r></w:ins><w:r><w:rPr><w:w w:val="105"/></w:rPr><w:t>the</w:t></w:r><w:r><w:rPr><w:spacing w:val="23"/><w:w w:val="105"/></w:rPr><w:t xml:space="preserve"> </w:t></w:r><w:r><w:rPr><w:w w:val="105"/></w:rPr><w:t>confinement conditions</w:t></w:r><w:r><w:rPr><w:spacing w:val="49"/><w:w w:val="105"/></w:rPr><w:t xml:space="preserve"> </w:t></w:r><w:r><w:rPr><w:w w:val="105"/></w:rPr><w:t>of</w:t></w:r><w:r><w:rPr><w:spacing w:val="48"/><w:w w:val="105"/></w:rPr><w:t xml:space="preserve"> </w:t></w:r><w:r><w:rPr><w:w w:val="105"/></w:rPr><w:t>the</w:t></w:r><w:r><w:rPr><w:spacing w:val="48"/><w:w w:val="105"/></w:rPr><w:t xml:space="preserve"> </w:t></w:r><w:r><w:rPr><w:w w:val="105"/></w:rPr><w:t>aquifer</w:t></w:r><w:r><w:rPr><w:spacing w:val="49"/><w:w w:val="105"/></w:rPr><w:t xml:space="preserve"> </w:t></w:r><w:r><w:rPr><w:w w:val="105"/></w:rPr><w:t>at</w:t></w:r><w:r><w:rPr><w:spacing w:val="48"/><w:w w:val="105"/></w:rPr><w:t xml:space="preserve"> </w:t></w:r><w:r><w:rPr><w:w w:val="105"/></w:rPr><w:t>the</w:t></w:r><w:r><w:rPr><w:spacing w:val="48"/><w:w w:val="105"/></w:rPr><w:t xml:space="preserve"> </w:t></w:r><w:r><w:rPr><w:w w:val="105"/></w:rPr><w:t>local</w:t></w:r><w:r><w:rPr><w:spacing w:val="49"/><w:w w:val="105"/></w:rPr><w:t xml:space="preserve"> </w:t></w:r><w:r><w:rPr><w:w w:val="105"/></w:rPr><w:t>and</w:t></w:r><w:r><w:rPr><w:spacing w:val="48"/><w:w w:val="105"/></w:rPr><w:t xml:space="preserve"> </w:t></w:r><w:r><w:rPr><w:w w:val="105"/></w:rPr><w:t>regional</w:t></w:r><w:r><w:rPr><w:spacing w:val="48"/><w:w w:val="105"/></w:rPr><w:t xml:space="preserve"> </w:t></w:r><w:r><w:rPr><w:w w:val="105"/></w:rPr><w:t>scale.</w:t></w:r><w:r><w:rPr><w:spacing w:val="8"/><w:w w:val="105"/></w:rPr><w:t xml:space="preserve"> </w:t></w:r><w:r><w:rPr><w:w w:val="105"/></w:rPr><w:t>For</w:t></w:r><w:r><w:rPr><w:spacing w:val="49"/><w:w w:val="105"/></w:rPr><w:t xml:space="preserve"> </w:t></w:r><w:r><w:rPr><w:w w:val="105"/></w:rPr><w:t>example,</w:t></w:r><w:r><w:rPr><w:spacing w:val="56"/><w:w w:val="105"/></w:rPr><w:t xml:space="preserve"> </w:t></w:r><w:r><w:rPr><w:w w:val="105"/></w:rPr><w:t>Appendix</w:t></w:r><w:r><w:rPr><w:spacing w:val="50"/><w:w w:val="105"/></w:rPr><w:t xml:space="preserve"> </w:t></w:r><w:hyperlink w:anchor="_bookmark75"><w:r><w:rPr><w:rStyle w:val="InternetLink"/><w:w w:val="105"/></w:rPr><w:t>B</w:t></w:r></w:hyperlink><w:r><w:rPr><w:spacing w:val="48"/><w:w w:val="105"/></w:rPr><w:t xml:space="preserve"> </w:t></w:r><w:r><w:rPr><w:w w:val="105"/></w:rPr><w:t>presents</w:t></w:r><w:r><w:rPr><w:w w:val="108"/></w:rPr><w:t xml:space="preserve"> </w:t></w:r><w:r><w:rPr><w:w w:val="105"/></w:rPr><w:t>an</w:t></w:r><w:r><w:rPr><w:spacing w:val="27"/><w:w w:val="105"/></w:rPr><w:t xml:space="preserve"> </w:t></w:r><w:r><w:rPr><w:w w:val="105"/></w:rPr><w:t>application</w:t></w:r><w:r><w:rPr><w:spacing w:val="27"/><w:w w:val="105"/></w:rPr><w:t xml:space="preserve"> </w:t></w:r><w:r><w:rPr><w:w w:val="105"/></w:rPr><w:t>where</w:t></w:r><w:r><w:rPr><w:spacing w:val="27"/><w:w w:val="105"/></w:rPr><w:t xml:space="preserve"> </w:t></w:r><w:r><w:rPr><w:w w:val="105"/></w:rPr><w:t>well</w:t></w:r><w:r><w:rPr><w:spacing w:val="28"/><w:w w:val="105"/></w:rPr><w:t xml:space="preserve"> </w:t></w:r><w:r><w:rPr><w:w w:val="105"/></w:rPr><w:t>hydrographs</w:t></w:r><w:r><w:rPr><w:spacing w:val="26"/><w:w w:val="105"/></w:rPr><w:t xml:space="preserve"> </w:t></w:r><w:r><w:rPr><w:w w:val="105"/></w:rPr><w:t>produced</w:t></w:r><w:r><w:rPr><w:spacing w:val="26"/><w:w w:val="105"/></w:rPr><w:t xml:space="preserve"> </w:t></w:r><w:r><w:rPr><w:w w:val="105"/></w:rPr><w:t>with</w:t></w:r><w:r><w:rPr><w:spacing w:val="28"/><w:w w:val="105"/></w:rPr><w:t xml:space="preserve"> </w:t></w:r><w:r><w:rPr><w:w w:val="105"/></w:rPr><w:t>an</w:t></w:r><w:r><w:rPr><w:spacing w:val="27"/><w:w w:val="105"/></w:rPr><w:t xml:space="preserve"> </w:t></w:r><w:r><w:rPr><w:w w:val="105"/></w:rPr><w:t>early</w:t></w:r><w:r><w:rPr><w:spacing w:val="27"/><w:w w:val="105"/></w:rPr><w:t xml:space="preserve"> </w:t></w:r><w:r><w:rPr><w:w w:val="105"/></w:rPr><w:t>version</w:t></w:r><w:r><w:rPr><w:spacing w:val="28"/><w:w w:val="105"/></w:rPr><w:t xml:space="preserve"> </w:t></w:r><w:r><w:rPr><w:w w:val="105"/></w:rPr><w:t>of</w:t></w:r><w:r><w:rPr><w:spacing w:val="27"/><w:w w:val="105"/></w:rPr><w:t xml:space="preserve"> </w:t></w:r><w:r><w:rPr><w:w w:val="105"/></w:rPr><w:t>WHAT</w:t></w:r><w:r><w:rPr><w:spacing w:val="27"/><w:w w:val="105"/></w:rPr><w:t xml:space="preserve"> </w:t></w:r><w:r><w:rPr><w:w w:val="105"/></w:rPr><w:t>were</w:t></w:r><w:r><w:rPr><w:spacing w:val="27"/><w:w w:val="105"/></w:rPr><w:t xml:space="preserve"> </w:t></w:r><w:r><w:rPr><w:w w:val="105"/></w:rPr><w:t>used</w:t></w:r><w:r><w:rPr><w:spacing w:val="27"/><w:w w:val="105"/></w:rPr><w:t xml:space="preserve"> </w:t></w:r><w:r><w:rPr><w:w w:val="105"/></w:rPr><w:t>to</w:t></w:r><w:r><w:rPr><w:w w:val="113"/></w:rPr><w:t xml:space="preserve"> </w:t></w:r><w:del w:id="847" w:author="Rivard, Christine" w:date="2015-03-25T15:52:00Z"><w:r><w:rPr><w:w w:val="105"/></w:rPr><w:delText>qualitatively</w:delText></w:r></w:del><w:del w:id="848" w:author="Rivard, Christine" w:date="2015-03-25T15:52:00Z"><w:r><w:rPr><w:spacing w:val="25"/><w:w w:val="105"/></w:rPr><w:delText xml:space="preserve"> </w:delText></w:r></w:del><w:del w:id="849" w:author="Rivard, Christine" w:date="2015-03-25T15:51:00Z"><w:r><w:rPr><w:w w:val="105"/></w:rPr><w:delText>deduced</w:delText></w:r></w:del><w:del w:id="850" w:author="Rivard, Christine" w:date="2015-03-25T15:51:00Z"><w:r><w:rPr><w:spacing w:val="25"/><w:w w:val="105"/></w:rPr><w:delText xml:space="preserve"> </w:delText></w:r></w:del><w:ins w:id="851" w:author="Rivard, Christine" w:date="2015-03-25T15:51:00Z"><w:r><w:rPr><w:w w:val="105"/></w:rPr><w:t>infer</w:t></w:r></w:ins><w:ins w:id="852" w:author="Rivard, Christine" w:date="2015-03-25T15:51:00Z"><w:r><w:rPr><w:spacing w:val="25"/><w:w w:val="105"/></w:rPr><w:t xml:space="preserve"> </w:t></w:r></w:ins><w:r><w:rPr><w:w w:val="105"/></w:rPr><w:t>the</w:t></w:r><w:r><w:rPr><w:spacing w:val="26"/><w:w w:val="105"/></w:rPr><w:t xml:space="preserve"> </w:t></w:r><w:r><w:rPr><w:w w:val="105"/></w:rPr><w:t>confinement</w:t></w:r><w:r><w:rPr><w:spacing w:val="26"/><w:w w:val="105"/></w:rPr><w:t xml:space="preserve"> </w:t></w:r><w:r><w:rPr><w:w w:val="105"/></w:rPr><w:t>conditions</w:t></w:r><w:r><w:rPr><w:spacing w:val="27"/><w:w w:val="105"/></w:rPr><w:t xml:space="preserve"> </w:t></w:r><w:r><w:rPr><w:w w:val="105"/></w:rPr><w:t>of</w:t></w:r><w:r><w:rPr><w:spacing w:val="25"/><w:w w:val="105"/></w:rPr><w:t xml:space="preserve"> </w:t></w:r><w:r><w:rPr><w:w w:val="105"/></w:rPr><w:t>the</w:t></w:r><w:r><w:rPr><w:spacing w:val="26"/><w:w w:val="105"/></w:rPr><w:t xml:space="preserve"> </w:t></w:r><w:r><w:rPr><w:w w:val="105"/></w:rPr><w:t>regional</w:t></w:r><w:r><w:rPr><w:spacing w:val="25"/><w:w w:val="105"/></w:rPr><w:t xml:space="preserve"> </w:t></w:r><w:r><w:rPr><w:w w:val="105"/></w:rPr><w:t>bedrock</w:t></w:r><w:r><w:rPr><w:spacing w:val="25"/><w:w w:val="105"/></w:rPr><w:t xml:space="preserve"> </w:t></w:r><w:r><w:rPr><w:w w:val="105"/></w:rPr><w:t>aquifer</w:t></w:r><w:r><w:rPr><w:spacing w:val="25"/><w:w w:val="105"/></w:rPr><w:t xml:space="preserve"> </w:t></w:r><w:r><w:rPr><w:w w:val="105"/></w:rPr><w:t>in</w:t></w:r><w:r><w:rPr><w:spacing w:val="26"/><w:w w:val="105"/></w:rPr><w:t xml:space="preserve"> </w:t></w:r><w:r><w:rPr><w:w w:val="105"/></w:rPr><w:t>Mont</w:t></w:r><w:ins w:id="853" w:author="Rivard, Christine" w:date="2015-03-25T15:51:00Z"><w:r><w:rPr><w:w w:val="105"/></w:rPr><w:t>é</w:t></w:r></w:ins><w:del w:id="854" w:author="Rivard, Christine" w:date="2015-03-25T15:51:00Z"><w:r><w:rPr><w:w w:val="105"/></w:rPr><w:delText>e</w:delText></w:r></w:del><w:r><w:rPr><w:w w:val="105"/></w:rPr><w:t>regie Est(</w:t></w:r><w:r><w:rPr><w:rFonts w:eastAsia="Meiryo" w:cs="Meiryo" w:ascii="Meiryo" w:hAnsi="Meiryo"/><w:i/><w:w w:val="105"/></w:rPr><w:t>∼</w:t></w:r><w:r><w:rPr><w:w w:val="105"/></w:rPr><w:t>9000</w:t></w:r><w:r><w:rPr><w:spacing w:val="12"/><w:w w:val="105"/></w:rPr><w:t xml:space="preserve"> </w:t></w:r><w:r><w:rPr><w:spacing w:val="2"/><w:w w:val="105"/></w:rPr><w:t>km</w:t></w:r><w:r><w:rPr><w:rFonts w:eastAsia="PMingLiU" w:cs="PMingLiU" w:ascii="PMingLiU" w:hAnsi="PMingLiU"/><w:spacing w:val="1"/><w:w w:val="105"/><w:position w:val="9"/><w:sz w:val="16"/><w:szCs w:val="16"/></w:rPr><w:t>2</w:t></w:r><w:r><w:rPr><w:spacing w:val="1"/><w:w w:val="105"/></w:rPr><w:t>)</w:t></w:r><w:r><w:rPr><w:spacing w:val="13"/><w:w w:val="105"/></w:rPr><w:t xml:space="preserve"> </w:t></w:r><w:r><w:rPr><w:w w:val="105"/></w:rPr><w:t>located</w:t></w:r><w:r><w:rPr><w:spacing w:val="12"/><w:w w:val="105"/></w:rPr><w:t xml:space="preserve"> </w:t></w:r><w:r><w:rPr><w:w w:val="105"/></w:rPr><w:t>in</w:t></w:r><w:r><w:rPr><w:spacing w:val="13"/><w:w w:val="105"/></w:rPr><w:t xml:space="preserve"> </w:t></w:r><w:r><w:rPr><w:w w:val="105"/></w:rPr><w:t>southern</w:t></w:r><w:r><w:rPr><w:spacing w:val="13"/><w:w w:val="105"/></w:rPr><w:t xml:space="preserve"> </w:t></w:r><w:r><w:rPr><w:w w:val="105"/></w:rPr><w:t>Quebec,</w:t></w:r><w:r><w:rPr><w:spacing w:val="13"/><w:w w:val="105"/></w:rPr><w:t xml:space="preserve"> </w:t></w:r><w:r><w:rPr><w:w w:val="105"/></w:rPr><w:t>Canada</w:t></w:r><w:r><w:rPr><w:spacing w:val="13"/><w:w w:val="105"/></w:rPr><w:t xml:space="preserve"> </w:t></w:r><w:r><w:rPr><w:spacing w:val="0"/><w:w w:val="105"/></w:rPr><w:t>(</w:t></w:r><w:hyperlink w:anchor="_bookmark86"><w:r><w:rPr><w:rStyle w:val="InternetLink"/><w:spacing w:val="0"/><w:w w:val="105"/></w:rPr><w:t>Carrier</w:t></w:r><w:r><w:rPr><w:rStyle w:val="InternetLink"/><w:spacing w:val="13"/><w:w w:val="105"/></w:rPr><w:t xml:space="preserve"> </w:t></w:r><w:r><w:rPr><w:rStyle w:val="InternetLink"/><w:w w:val="105"/></w:rPr><w:t>et</w:t></w:r><w:r><w:rPr><w:rStyle w:val="InternetLink"/><w:spacing w:val="13"/><w:w w:val="105"/></w:rPr><w:t xml:space="preserve"> </w:t></w:r><w:r><w:rPr><w:rStyle w:val="InternetLink"/><w:w w:val="105"/></w:rPr><w:t>al.,</w:t></w:r></w:hyperlink><w:r><w:rPr><w:spacing w:val="13"/><w:w w:val="105"/></w:rPr><w:t xml:space="preserve"> </w:t></w:r><w:hyperlink w:anchor="_bookmark86"><w:r><w:rPr><w:rStyle w:val="InternetLink"/><w:w w:val="105"/></w:rPr><w:t>2013).</w:t></w:r></w:hyperlink><w:r><w:rPr><w:spacing w:val="39"/><w:w w:val="105"/></w:rPr><w:t xml:space="preserve"> </w:t></w:r><w:del w:id="855" w:author="Rivard, Christine" w:date="2015-03-25T15:53:00Z"><w:r><w:rPr><w:w w:val="105"/></w:rPr><w:delText>The</w:delText></w:r></w:del><w:del w:id="856" w:author="Rivard, Christine" w:date="2015-03-25T15:53:00Z"><w:r><w:rPr><w:spacing w:val="13"/><w:w w:val="105"/></w:rPr><w:delText xml:space="preserve"> </w:delText></w:r></w:del><w:del w:id="857" w:author="Rivard, Christine" w:date="2015-03-25T15:53:00Z"><w:r><w:rPr><w:w w:val="105"/></w:rPr><w:delText>r</w:delText></w:r></w:del><w:ins w:id="858" w:author="Rivard, Christine" w:date="2015-03-25T15:53:00Z"><w:r><w:rPr><w:w w:val="105"/></w:rPr><w:t>R</w:t></w:r></w:ins><w:r><w:rPr><w:w w:val="105"/></w:rPr><w:t>esults</w:t></w:r><w:r><w:rPr><w:spacing w:val="12"/><w:w w:val="105"/></w:rPr><w:t xml:space="preserve"> </w:t></w:r><w:r><w:rPr><w:w w:val="105"/></w:rPr><w:t>from</w:t></w:r><w:r><w:rPr><w:spacing w:val="13"/><w:w w:val="105"/></w:rPr><w:t xml:space="preserve"> </w:t></w:r><w:r><w:rPr><w:w w:val="105"/></w:rPr><w:t xml:space="preserve">this </w:t></w:r><w:r><w:rPr></w:rPr><w:t>qualitative</w:t></w:r><w:r><w:rPr><w:spacing w:val="25"/></w:rPr><w:t xml:space="preserve"> </w:t></w:r><w:r><w:rPr></w:rPr><w:t>analysis</w:t></w:r><w:r><w:rPr><w:spacing w:val="25"/></w:rPr><w:t xml:space="preserve"> </w:t></w:r><w:r><w:rPr></w:rPr><w:t>showed</w:t></w:r><w:r><w:rPr><w:spacing w:val="26"/></w:rPr><w:t xml:space="preserve"> </w:t></w:r><w:r><w:rPr></w:rPr><w:t>good</w:t></w:r><w:r><w:rPr><w:spacing w:val="25"/></w:rPr><w:t xml:space="preserve"> </w:t></w:r><w:r><w:rPr></w:rPr><w:t>agreement</w:t></w:r><w:r><w:rPr><w:spacing w:val="25"/></w:rPr><w:t xml:space="preserve"> </w:t></w:r><w:r><w:rPr></w:rPr><w:t>with</w:t></w:r><w:r><w:rPr><w:spacing w:val="26"/></w:rPr><w:t xml:space="preserve"> </w:t></w:r><w:r><w:rPr></w:rPr><w:t>the</w:t></w:r><w:r><w:rPr><w:spacing w:val="26"/></w:rPr><w:t xml:space="preserve"> </w:t></w:r><w:r><w:rPr></w:rPr><w:t>map</w:t></w:r><w:r><w:rPr><w:spacing w:val="25"/></w:rPr><w:t xml:space="preserve"> </w:t></w:r><w:r><w:rPr></w:rPr><w:t>of</w:t></w:r><w:r><w:rPr><w:spacing w:val="25"/></w:rPr><w:t xml:space="preserve"> </w:t></w:r><w:r><w:rPr></w:rPr><w:t>confinement</w:t></w:r><w:r><w:rPr><w:spacing w:val="26"/></w:rPr><w:t xml:space="preserve"> </w:t></w:r><w:r><w:rPr></w:rPr><w:t>conditions</w:t></w:r><w:r><w:rPr><w:spacing w:val="26"/></w:rPr><w:t xml:space="preserve"> </w:t></w:r><w:r><w:rPr></w:rPr><w:t>of</w:t></w:r><w:r><w:rPr><w:spacing w:val="25"/></w:rPr><w:t xml:space="preserve"> </w:t></w:r><w:r><w:rPr></w:rPr><w:t>the</w:t></w:r><w:r><w:rPr><w:spacing w:val="25"/></w:rPr><w:t xml:space="preserve"> </w:t></w:r><w:r><w:rPr></w:rPr><w:t xml:space="preserve">regional </w:t></w:r><w:r><w:rPr><w:w w:val="105"/></w:rPr><w:t>bedrock</w:t></w:r><w:r><w:rPr><w:spacing w:val="3"/><w:w w:val="105"/></w:rPr><w:t xml:space="preserve"> </w:t></w:r><w:r><w:rPr><w:w w:val="105"/></w:rPr><w:t>aquifer</w:t></w:r><w:r><w:rPr><w:spacing w:val="4"/><w:w w:val="105"/></w:rPr><w:t xml:space="preserve"> </w:t></w:r><w:r><w:rPr><w:w w:val="105"/></w:rPr><w:t>which</w:t></w:r><w:r><w:rPr><w:spacing w:val="4"/><w:w w:val="105"/></w:rPr><w:t xml:space="preserve"> </w:t></w:r><w:r><w:rPr><w:w w:val="105"/></w:rPr><w:t>was</w:t></w:r><w:r><w:rPr><w:spacing w:val="4"/><w:w w:val="105"/></w:rPr><w:t xml:space="preserve"> </w:t></w:r><w:r><w:rPr><w:w w:val="105"/></w:rPr><w:t>based</w:t></w:r><w:r><w:rPr><w:spacing w:val="4"/><w:w w:val="105"/></w:rPr><w:t xml:space="preserve"> </w:t></w:r><w:r><w:rPr><w:w w:val="105"/></w:rPr><w:t>on</w:t></w:r><w:r><w:rPr><w:spacing w:val="4"/><w:w w:val="105"/></w:rPr><w:t xml:space="preserve"> </w:t></w:r><w:r><w:rPr><w:w w:val="105"/></w:rPr><w:t>the</w:t></w:r><w:r><w:rPr><w:spacing w:val="4"/><w:w w:val="105"/></w:rPr><w:t xml:space="preserve"> </w:t></w:r><w:r><w:rPr><w:w w:val="105"/></w:rPr><w:t>sequence</w:t></w:r><w:r><w:rPr><w:spacing w:val="4"/><w:w w:val="105"/></w:rPr><w:t xml:space="preserve"> </w:t></w:r><w:r><w:rPr><w:w w:val="105"/></w:rPr><w:t>and</w:t></w:r><w:r><w:rPr><w:spacing w:val="4"/><w:w w:val="105"/></w:rPr><w:t xml:space="preserve"> </w:t></w:r><w:r><w:rPr><w:spacing w:val="0"/><w:w w:val="105"/></w:rPr><w:t>thickness</w:t></w:r><w:r><w:rPr><w:spacing w:val="4"/><w:w w:val="105"/></w:rPr><w:t xml:space="preserve"> </w:t></w:r><w:r><w:rPr><w:w w:val="105"/></w:rPr><w:t>of</w:t></w:r><w:r><w:rPr><w:spacing w:val="5"/><w:w w:val="105"/></w:rPr><w:t xml:space="preserve"> </w:t></w:r><w:r><w:rPr><w:w w:val="105"/></w:rPr><w:t>the</w:t></w:r><w:r><w:rPr><w:spacing w:val="4"/><w:w w:val="105"/></w:rPr><w:t xml:space="preserve"> </w:t></w:r><w:r><w:rPr><w:w w:val="105"/></w:rPr><w:t>surficial</w:t></w:r><w:r><w:rPr><w:spacing w:val="4"/><w:w w:val="105"/></w:rPr><w:t xml:space="preserve"> </w:t></w:r><w:r><w:rPr><w:w w:val="105"/></w:rPr><w:t>deposits.</w:t></w:r></w:p><w:p><w:pPr><w:pStyle w:val="TextBody"/><w:spacing w:lineRule="auto" w:line="249" w:before="13" w:after="0"/><w:ind w:left="105" w:right="150" w:firstLine="359"/><w:jc w:val="both"/><w:rPr></w:rPr></w:pPr><w:del w:id="859" w:author="Rivard, Christine" w:date="2015-03-25T15:55:00Z"><w:r><w:rPr><w:w w:val="105"/></w:rPr><w:delText>Following</w:delText></w:r></w:del><w:del w:id="860" w:author="Rivard, Christine" w:date="2015-03-25T15:55:00Z"><w:r><w:rPr><w:spacing w:val="0"/><w:w w:val="105"/></w:rPr><w:delText xml:space="preserve"> </w:delText></w:r></w:del><w:ins w:id="861" w:author="Rivard, Christine" w:date="2015-03-25T15:55:00Z"><w:r><w:rPr><w:w w:val="105"/></w:rPr><w:t>After</w:t></w:r></w:ins><w:ins w:id="862" w:author="Rivard, Christine" w:date="2015-03-25T15:55:00Z"><w:r><w:rPr><w:spacing w:val="0"/><w:w w:val="105"/></w:rPr><w:t xml:space="preserve"> </w:t></w:r></w:ins><w:r><w:rPr><w:w w:val="105"/></w:rPr><w:t>the</w:t></w:r><w:r><w:rPr><w:spacing w:val="0"/><w:w w:val="105"/></w:rPr><w:t xml:space="preserve"> </w:t></w:r><w:r><w:rPr><w:w w:val="105"/></w:rPr><w:t>production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ins w:id="863" w:author="Rivard, Christine" w:date="2015-03-25T15:55:00Z"><w:r><w:rPr><w:spacing w:val="0"/><w:w w:val="105"/></w:rPr><w:t xml:space="preserve">corrected? </w:t></w:r></w:ins><w:r><w:rPr><w:w w:val="105"/></w:rPr><w:t>well</w:t></w:r><w:r><w:rPr><w:spacing w:val="0"/><w:w w:val="105"/></w:rPr><w:t xml:space="preserve"> </w:t></w:r><w:r><w:rPr><w:w w:val="105"/></w:rPr><w:t>hydrograph</w:t></w:r><w:del w:id="864" w:author="Rivard, Christine" w:date="2015-03-25T15:55:00Z"><w:r><w:rPr><w:w w:val="105"/></w:rPr><w:delText>s</w:delText></w:r></w:del><w:r><w:rPr><w:w w:val="105"/></w:rPr><w:t>,</w:t></w:r><w:r><w:rPr><w:spacing w:val="0"/><w:w w:val="105"/></w:rPr><w:t xml:space="preserve"> </w:t></w:r><w:ins w:id="865" w:author="Rivard, Christine" w:date="2015-03-25T15:55:00Z"><w:r><w:rPr><w:spacing w:val="0"/><w:w w:val="105"/></w:rPr><w:t>Step 4 consi</w:t></w:r></w:ins><w:ins w:id="866" w:author="Rivard, Christine" w:date="2015-03-25T15:56:00Z"><w:r><w:rPr><w:spacing w:val="0"/><w:w w:val="105"/></w:rPr><w:t>s</w:t></w:r></w:ins><w:ins w:id="867" w:author="Rivard, Christine" w:date="2015-03-25T15:55:00Z"><w:r><w:rPr><w:spacing w:val="0"/><w:w w:val="105"/></w:rPr><w:t xml:space="preserve">ts in </w:t></w:r></w:ins><w:ins w:id="868" w:author="Rivard, Christine" w:date="2015-03-25T15:56:00Z"><w:r><w:rPr><w:spacing w:val="0"/><w:w w:val="105"/></w:rPr><w:t xml:space="preserve">estimating </w:t></w:r></w:ins><w:ins w:id="869" w:author="Rivard, Christine" w:date="2015-03-25T15:56:00Z"><w:r><w:rPr><w:w w:val="105"/></w:rPr><w:t>the</w:t></w:r></w:ins><w:ins w:id="870" w:author="Rivard, Christine" w:date="2015-03-25T15:56:00Z"><w:r><w:rPr><w:spacing w:val="5"/><w:w w:val="105"/></w:rPr><w:t xml:space="preserve"> </w:t></w:r></w:ins><w:ins w:id="871" w:author="Rivard, Christine" w:date="2015-03-25T15:56:00Z"><w:r><w:rPr><w:w w:val="105"/></w:rPr><w:t>barometric</w:t></w:r></w:ins><w:ins w:id="872" w:author="Rivard, Christine" w:date="2015-03-25T15:56:00Z"><w:r><w:rPr><w:spacing w:val="5"/><w:w w:val="105"/></w:rPr><w:t xml:space="preserve"> </w:t></w:r></w:ins><w:ins w:id="873" w:author="Rivard, Christine" w:date="2015-03-25T15:56:00Z"><w:r><w:rPr><w:w w:val="105"/></w:rPr><w:t>response</w:t></w:r></w:ins><w:ins w:id="874" w:author="Rivard, Christine" w:date="2015-03-25T15:56:00Z"><w:r><w:rPr><w:w w:val="101"/></w:rPr><w:t xml:space="preserve"> </w:t></w:r></w:ins><w:ins w:id="875" w:author="Rivard, Christine" w:date="2015-03-25T15:56:00Z"><w:r><w:rPr><w:w w:val="105"/></w:rPr><w:t>function</w:t></w:r></w:ins><w:ins w:id="876" w:author="Rivard, Christine" w:date="2015-03-25T15:56:00Z"><w:r><w:rPr><w:spacing w:val="15"/><w:w w:val="105"/></w:rPr><w:t xml:space="preserve"> </w:t></w:r></w:ins><w:ins w:id="877" w:author="Rivard, Christine" w:date="2015-03-25T15:56:00Z"><w:r><w:rPr><w:spacing w:val="0"/><w:w w:val="105"/></w:rPr><w:t>of</w:t></w:r></w:ins><w:ins w:id="878" w:author="Rivard, Christine" w:date="2015-03-25T15:56:00Z"><w:r><w:rPr><w:spacing w:val="15"/><w:w w:val="105"/></w:rPr><w:t xml:space="preserve"> </w:t></w:r></w:ins><w:ins w:id="879" w:author="Rivard, Christine" w:date="2015-03-25T15:56:00Z"><w:r><w:rPr><w:w w:val="105"/></w:rPr><w:t>the</w:t></w:r></w:ins><w:ins w:id="880" w:author="Rivard, Christine" w:date="2015-03-25T15:56:00Z"><w:r><w:rPr><w:spacing w:val="14"/><w:w w:val="105"/></w:rPr><w:t xml:space="preserve"> </w:t></w:r></w:ins><w:ins w:id="881" w:author="Rivard, Christine" w:date="2015-03-25T15:56:00Z"><w:r><w:rPr><w:w w:val="105"/></w:rPr><w:t>well</w:t></w:r></w:ins><w:ins w:id="882" w:author="Rivard, Christine" w:date="2015-03-25T15:56:00Z"><w:r><w:rPr><w:spacing w:val="15"/><w:w w:val="105"/></w:rPr><w:t>, given</w:t></w:r></w:ins><w:del w:id="883" w:author="Rivard, Christine" w:date="2015-03-25T15:56:00Z"><w:r><w:rPr><w:w w:val="105"/></w:rPr><w:delText>if</w:delText></w:r></w:del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water</w:t></w:r><w:ins w:id="884" w:author="Rivard, Christine" w:date="2015-03-25T15:57:00Z"><w:r><w:rPr><w:spacing w:val="0"/><w:w w:val="105"/></w:rPr><w:t>-</w:t></w:r></w:ins><w:del w:id="885" w:author="Rivard, Christine" w:date="2015-03-25T15:57:00Z"><w:r><w:rPr><w:spacing w:val="0"/><w:w w:val="105"/></w:rPr><w:delText xml:space="preserve"> </w:delText></w:r></w:del><w:r><w:rPr><w:w w:val="105"/></w:rPr><w:t>level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barometric</w:t></w:r><w:r><w:rPr><w:spacing w:val="0"/><w:w w:val="105"/></w:rPr><w:t xml:space="preserve"> </w:t></w:r><w:r><w:rPr><w:w w:val="105"/></w:rPr><w:t>measurements</w:t></w:r><w:r><w:rPr><w:w w:val="103"/></w:rPr><w:t xml:space="preserve"> </w:t></w:r><w:r><w:rPr><w:w w:val="105"/></w:rPr><w:t>were</w:t></w:r><w:r><w:rPr><w:spacing w:val="5"/><w:w w:val="105"/></w:rPr><w:t xml:space="preserve"> </w:t></w:r><w:r><w:rPr><w:w w:val="105"/></w:rPr><w:t>acquired</w:t></w:r><w:r><w:rPr><w:spacing w:val="5"/><w:w w:val="105"/></w:rPr><w:t xml:space="preserve"> </w:t></w:r><w:r><w:rPr><w:w w:val="105"/></w:rPr><w:t>at</w:t></w:r><w:r><w:rPr><w:spacing w:val="6"/><w:w w:val="105"/></w:rPr><w:t xml:space="preserve"> </w:t></w:r><w:r><w:rPr><w:w w:val="105"/></w:rPr><w:t>a</w:t></w:r><w:r><w:rPr><w:spacing w:val="5"/><w:w w:val="105"/></w:rPr><w:t xml:space="preserve"> </w:t></w:r><w:r><w:rPr><w:w w:val="105"/></w:rPr><w:t>sufficient</w:t></w:r><w:r><w:rPr><w:spacing w:val="6"/><w:w w:val="105"/></w:rPr><w:t xml:space="preserve"> </w:t></w:r><w:r><w:rPr><w:w w:val="105"/></w:rPr><w:t>sampling</w:t></w:r><w:r><w:rPr><w:spacing w:val="6"/><w:w w:val="105"/></w:rPr><w:t xml:space="preserve"> </w:t></w:r><w:r><w:rPr><w:w w:val="105"/></w:rPr><w:t>rate</w:t></w:r><w:del w:id="886" w:author="Rivard, Christine" w:date="2015-03-25T15:57:00Z"><w:r><w:rPr><w:w w:val="105"/></w:rPr><w:delText>,</w:delText></w:r></w:del><w:del w:id="887" w:author="Rivard, Christine" w:date="2015-03-25T15:57:00Z"><w:r><w:rPr><w:spacing w:val="5"/><w:w w:val="105"/></w:rPr><w:delText xml:space="preserve"> </w:delText></w:r></w:del><w:del w:id="888" w:author="Rivard, Christine" w:date="2015-03-25T15:57:00Z"><w:r><w:rPr><w:w w:val="105"/></w:rPr><w:delText>it</w:delText></w:r></w:del><w:del w:id="889" w:author="Rivard, Christine" w:date="2015-03-25T15:57:00Z"><w:r><w:rPr><w:spacing w:val="6"/><w:w w:val="105"/></w:rPr><w:delText xml:space="preserve"> </w:delText></w:r></w:del><w:del w:id="890" w:author="Rivard, Christine" w:date="2015-03-25T15:57:00Z"><w:r><w:rPr><w:w w:val="105"/></w:rPr><w:delText>is</w:delText></w:r></w:del><w:del w:id="891" w:author="Rivard, Christine" w:date="2015-03-25T15:57:00Z"><w:r><w:rPr><w:spacing w:val="5"/><w:w w:val="105"/></w:rPr><w:delText xml:space="preserve"> </w:delText></w:r></w:del><w:del w:id="892" w:author="Rivard, Christine" w:date="2015-03-25T15:57:00Z"><w:r><w:rPr><w:w w:val="105"/></w:rPr><w:delText>then</w:delText></w:r></w:del><w:del w:id="893" w:author="Rivard, Christine" w:date="2015-03-25T15:57:00Z"><w:r><w:rPr><w:spacing w:val="6"/><w:w w:val="105"/></w:rPr><w:delText xml:space="preserve"> </w:delText></w:r></w:del><w:del w:id="894" w:author="Rivard, Christine" w:date="2015-03-25T15:57:00Z"><w:r><w:rPr><w:w w:val="105"/></w:rPr><w:delText>possible</w:delText></w:r></w:del><w:del w:id="895" w:author="Rivard, Christine" w:date="2015-03-25T15:57:00Z"><w:r><w:rPr><w:spacing w:val="4"/><w:w w:val="105"/></w:rPr><w:delText xml:space="preserve"> </w:delText></w:r></w:del><w:del w:id="896" w:author="Rivard, Christine" w:date="2015-03-25T15:57:00Z"><w:r><w:rPr><w:w w:val="105"/></w:rPr><w:delText>to</w:delText></w:r></w:del><w:del w:id="897" w:author="Rivard, Christine" w:date="2015-03-25T15:57:00Z"><w:r><w:rPr><w:spacing w:val="6"/><w:w w:val="105"/></w:rPr><w:delText xml:space="preserve"> </w:delText></w:r></w:del><w:del w:id="898" w:author="Rivard, Christine" w:date="2015-03-25T15:57:00Z"><w:r><w:rPr><w:w w:val="105"/></w:rPr><w:delText>calculate</w:delText></w:r></w:del><w:del w:id="899" w:author="Rivard, Christine" w:date="2015-03-25T15:57:00Z"><w:r><w:rPr><w:spacing w:val="5"/><w:w w:val="105"/></w:rPr><w:delText xml:space="preserve"> </w:delText></w:r></w:del><w:del w:id="900" w:author="Rivard, Christine" w:date="2015-03-25T15:56:00Z"><w:r><w:rPr><w:w w:val="105"/></w:rPr><w:delText>the</w:delText></w:r></w:del><w:del w:id="901" w:author="Rivard, Christine" w:date="2015-03-25T15:56:00Z"><w:r><w:rPr><w:spacing w:val="5"/><w:w w:val="105"/></w:rPr><w:delText xml:space="preserve"> </w:delText></w:r></w:del><w:del w:id="902" w:author="Rivard, Christine" w:date="2015-03-25T15:56:00Z"><w:r><w:rPr><w:w w:val="105"/></w:rPr><w:delText>barometric</w:delText></w:r></w:del><w:del w:id="903" w:author="Rivard, Christine" w:date="2015-03-25T15:56:00Z"><w:r><w:rPr><w:spacing w:val="5"/><w:w w:val="105"/></w:rPr><w:delText xml:space="preserve"> </w:delText></w:r></w:del><w:del w:id="904" w:author="Rivard, Christine" w:date="2015-03-25T15:56:00Z"><w:r><w:rPr><w:w w:val="105"/></w:rPr><w:delText>response</w:delText></w:r></w:del><w:del w:id="905" w:author="Rivard, Christine" w:date="2015-03-25T15:56:00Z"><w:r><w:rPr><w:w w:val="101"/></w:rPr><w:delText xml:space="preserve"> </w:delText></w:r></w:del><w:del w:id="906" w:author="Rivard, Christine" w:date="2015-03-25T15:56:00Z"><w:r><w:rPr><w:w w:val="105"/></w:rPr><w:delText>function</w:delText></w:r></w:del><w:del w:id="907" w:author="Rivard, Christine" w:date="2015-03-25T15:56:00Z"><w:r><w:rPr><w:spacing w:val="15"/><w:w w:val="105"/></w:rPr><w:delText xml:space="preserve"> </w:delText></w:r></w:del><w:del w:id="908" w:author="Rivard, Christine" w:date="2015-03-25T15:56:00Z"><w:r><w:rPr><w:spacing w:val="0"/><w:w w:val="105"/></w:rPr><w:delText>of</w:delText></w:r></w:del><w:del w:id="909" w:author="Rivard, Christine" w:date="2015-03-25T15:56:00Z"><w:r><w:rPr><w:spacing w:val="15"/><w:w w:val="105"/></w:rPr><w:delText xml:space="preserve"> </w:delText></w:r></w:del><w:del w:id="910" w:author="Rivard, Christine" w:date="2015-03-25T15:56:00Z"><w:r><w:rPr><w:w w:val="105"/></w:rPr><w:delText>the</w:delText></w:r></w:del><w:del w:id="911" w:author="Rivard, Christine" w:date="2015-03-25T15:56:00Z"><w:r><w:rPr><w:spacing w:val="14"/><w:w w:val="105"/></w:rPr><w:delText xml:space="preserve"> </w:delText></w:r></w:del><w:del w:id="912" w:author="Rivard, Christine" w:date="2015-03-25T15:56:00Z"><w:r><w:rPr><w:w w:val="105"/></w:rPr><w:delText>well</w:delText></w:r></w:del><w:del w:id="913" w:author="Rivard, Christine" w:date="2015-03-25T15:56:00Z"><w:r><w:rPr><w:spacing w:val="15"/><w:w w:val="105"/></w:rPr><w:delText xml:space="preserve"> </w:delText></w:r></w:del><w:hyperlink w:anchor="_bookmark85"><w:r><w:rPr><w:rStyle w:val="InternetLink"/><w:w w:val="105"/></w:rPr><w:t>(Butler</w:t></w:r><w:r><w:rPr><w:rStyle w:val="InternetLink"/><w:spacing w:val="14"/><w:w w:val="105"/></w:rPr><w:t xml:space="preserve"> </w:t></w:r><w:r><w:rPr><w:rStyle w:val="InternetLink"/><w:w w:val="105"/></w:rPr><w:t>Jr.</w:t></w:r><w:r><w:rPr><w:rStyle w:val="InternetLink"/><w:spacing w:val="41"/><w:w w:val="105"/></w:rPr><w:t xml:space="preserve"> </w:t></w:r><w:r><w:rPr><w:rStyle w:val="InternetLink"/><w:w w:val="105"/></w:rPr><w:t>et</w:t></w:r><w:r><w:rPr><w:rStyle w:val="InternetLink"/><w:spacing w:val="14"/><w:w w:val="105"/></w:rPr><w:t xml:space="preserve"> </w:t></w:r><w:r><w:rPr><w:rStyle w:val="InternetLink"/><w:w w:val="105"/></w:rPr><w:t>al.,</w:t></w:r></w:hyperlink><w:r><w:rPr><w:spacing w:val="15"/><w:w w:val="105"/></w:rPr><w:t xml:space="preserve"> </w:t></w:r><w:hyperlink w:anchor="_bookmark85"><w:r><w:rPr><w:rStyle w:val="InternetLink"/><w:w w:val="105"/></w:rPr><w:t>2011;</w:t></w:r></w:hyperlink><w:r><w:rPr><w:spacing w:val="14"/><w:w w:val="105"/></w:rPr><w:t xml:space="preserve"> </w:t></w:r><w:hyperlink w:anchor="_bookmark95"><w:r><w:rPr><w:rStyle w:val="InternetLink"/><w:w w:val="105"/></w:rPr><w:t>Rasmussen</w:t></w:r><w:r><w:rPr><w:rStyle w:val="InternetLink"/><w:spacing w:val="15"/><w:w w:val="105"/></w:rPr><w:t xml:space="preserve"> </w:t></w:r><w:r><w:rPr><w:rStyle w:val="InternetLink"/><w:w w:val="105"/></w:rPr><w:t>and</w:t></w:r><w:r><w:rPr><w:rStyle w:val="InternetLink"/><w:spacing w:val="14"/><w:w w:val="105"/></w:rPr><w:t xml:space="preserve"> </w:t></w:r><w:r><w:rPr><w:rStyle w:val="InternetLink"/><w:w w:val="105"/></w:rPr><w:t>Crawford,</w:t></w:r></w:hyperlink><w:r><w:rPr><w:spacing w:val="16"/><w:w w:val="105"/></w:rPr><w:t xml:space="preserve"> </w:t></w:r><w:hyperlink w:anchor="_bookmark95"><w:r><w:rPr><w:rStyle w:val="InternetLink"/><w:w w:val="105"/></w:rPr><w:t>1997;</w:t></w:r></w:hyperlink><w:r><w:rPr><w:spacing w:val="14"/><w:w w:val="105"/></w:rPr><w:t xml:space="preserve"> </w:t></w:r><w:hyperlink w:anchor="_bookmark98"><w:r><w:rPr><w:rStyle w:val="InternetLink"/><w:w w:val="105"/></w:rPr><w:t>Spane,</w:t></w:r></w:hyperlink><w:r><w:rPr><w:spacing w:val="15"/><w:w w:val="105"/></w:rPr><w:t xml:space="preserve"> </w:t></w:r><w:hyperlink w:anchor="_bookmark98"><w:r><w:rPr><w:rStyle w:val="InternetLink"/><w:w w:val="105"/></w:rPr><w:t>2002).</w:t></w:r></w:hyperlink><w:r><w:rPr><w:spacing w:val="40"/><w:w w:val="105"/></w:rPr><w:t xml:space="preserve"> </w:t></w:r><w:r><w:rPr><w:w w:val="105"/></w:rPr><w:t>This</w:t></w:r><w:r><w:rPr><w:spacing w:val="21"/><w:w w:val="108"/></w:rPr><w:t xml:space="preserve"> </w:t></w:r><w:r><w:rPr><w:w w:val="105"/></w:rPr><w:t>tool</w:t></w:r><w:r><w:rPr><w:spacing w:val="10"/><w:w w:val="105"/></w:rPr><w:t xml:space="preserve"> </w:t></w:r><w:r><w:rPr><w:w w:val="105"/></w:rPr><w:t>is</w:t></w:r><w:r><w:rPr><w:spacing w:val="11"/><w:w w:val="105"/></w:rPr><w:t xml:space="preserve"> </w:t></w:r><w:r><w:rPr><w:w w:val="105"/></w:rPr><w:t>very</w:t></w:r><w:r><w:rPr><w:spacing w:val="10"/><w:w w:val="105"/></w:rPr><w:t xml:space="preserve"> </w:t></w:r><w:r><w:rPr><w:spacing w:val="0"/><w:w w:val="105"/></w:rPr><w:t>useful</w:t></w:r><w:r><w:rPr><w:spacing w:val="11"/><w:w w:val="105"/></w:rPr><w:t xml:space="preserve"> </w:t></w:r><w:ins w:id="914" w:author="Rivard, Christine" w:date="2015-03-25T16:02:00Z"><w:commentRangeStart w:id="24"/><w:r><w:rPr><w:spacing w:val="11"/><w:w w:val="105"/></w:rPr><w:t xml:space="preserve">as it provides additional information </w:t></w:r></w:ins><w:r><w:rPr><w:w w:val="105"/></w:rPr><w:t>to</w:t></w:r><w:r><w:rPr><w:spacing w:val="11"/><w:w w:val="105"/></w:rPr><w:t xml:space="preserve"> </w:t></w:r><w:ins w:id="915" w:author="Rivard, Christine" w:date="2015-03-25T16:03:00Z"><w:r><w:rPr><w:spacing w:val="11"/><w:w w:val="105"/></w:rPr><w:t>better</w:t></w:r></w:ins><w:ins w:id="916" w:author="Rivard, Christine" w:date="2015-03-25T15:57:00Z"><w:r><w:rPr><w:spacing w:val="11"/><w:w w:val="105"/></w:rPr><w:t xml:space="preserve"> </w:t></w:r></w:ins><w:r><w:rPr><w:spacing w:val="11"/><w:w w:val="105"/></w:rPr></w:r><w:commentRangeEnd w:id="24"/><w:r><w:commentReference w:id="24"/></w:r><w:r><w:rPr><w:w w:val="105"/></w:rPr><w:t>characterize</w:t></w:r><w:del w:id="917" w:author="Rivard, Christine" w:date="2015-03-25T15:45:00Z"><w:r><w:rPr><w:w w:val="105"/></w:rPr><w:delText>d</w:delText></w:r></w:del><w:r><w:rPr><w:spacing w:val="11"/><w:w w:val="105"/></w:rPr><w:t xml:space="preserve"> </w:t></w:r><w:r><w:rPr><w:w w:val="105"/></w:rPr><w:t>the</w:t></w:r><w:r><w:rPr><w:spacing w:val="11"/><w:w w:val="105"/></w:rPr><w:t xml:space="preserve"> </w:t></w:r><w:r><w:rPr><w:w w:val="105"/></w:rPr><w:t>confinement</w:t></w:r><w:r><w:rPr><w:spacing w:val="10"/><w:w w:val="105"/></w:rPr><w:t xml:space="preserve"> </w:t></w:r><w:r><w:rPr><w:w w:val="105"/></w:rPr><w:t>conditions</w:t></w:r><w:r><w:rPr><w:spacing w:val="12"/><w:w w:val="105"/></w:rPr><w:t xml:space="preserve"> </w:t></w:r><w:r><w:rPr><w:w w:val="105"/></w:rPr><w:t>of</w:t></w:r><w:r><w:rPr><w:spacing w:val="11"/><w:w w:val="105"/></w:rPr><w:t xml:space="preserve"> </w:t></w:r><w:r><w:rPr><w:w w:val="105"/></w:rPr><w:t>the</w:t></w:r><w:r><w:rPr><w:spacing w:val="10"/><w:w w:val="105"/></w:rPr><w:t xml:space="preserve"> </w:t></w:r><w:r><w:rPr><w:w w:val="105"/></w:rPr><w:t>aquifer</w:t></w:r><w:r><w:rPr><w:spacing w:val="11"/><w:w w:val="105"/></w:rPr><w:t xml:space="preserve"> </w:t></w:r><w:r><w:rPr><w:spacing w:val="0"/><w:w w:val="105"/></w:rPr><w:t>around</w:t></w:r><w:r><w:rPr><w:spacing w:val="11"/><w:w w:val="105"/></w:rPr><w:t xml:space="preserve"> </w:t></w:r><w:r><w:rPr><w:w w:val="105"/></w:rPr><w:t>the</w:t></w:r><w:r><w:rPr><w:spacing w:val="10"/><w:w w:val="105"/></w:rPr><w:t xml:space="preserve"> </w:t></w:r><w:r><w:rPr><w:w w:val="105"/></w:rPr><w:t>well</w:t></w:r><w:ins w:id="918" w:author="Rivard, Christine" w:date="2015-03-25T16:03:00Z"><w:r><w:rPr><w:w w:val="105"/></w:rPr><w:t>. WHAT</w:t></w:r></w:ins><w:del w:id="919" w:author="Rivard, Christine" w:date="2015-03-25T16:03:00Z"><w:r><w:rPr><w:spacing w:val="11"/><w:w w:val="105"/></w:rPr><w:delText xml:space="preserve"> </w:delText></w:r></w:del><w:del w:id="920" w:author="Rivard, Christine" w:date="2015-03-25T16:03:00Z"><w:r><w:rPr><w:w w:val="105"/></w:rPr><w:delText>an</w:delText></w:r></w:del><w:del w:id="921" w:author="Rivard, Christine" w:date="2015-03-25T16:04:00Z"><w:r><w:rPr><w:w w:val="105"/></w:rPr><w:delText>d</w:delText></w:r></w:del><w:r><w:rPr><w:spacing w:val="20"/><w:w w:val="108"/></w:rPr><w:t xml:space="preserve"> </w:t></w:r><w:r><w:rPr><w:w w:val="105"/></w:rPr><w:t>also</w:t></w:r><w:r><w:rPr><w:spacing w:val="10"/><w:w w:val="105"/></w:rPr><w:t xml:space="preserve"> </w:t></w:r><w:r><w:rPr><w:w w:val="105"/></w:rPr><w:t>gives</w:t></w:r><w:r><w:rPr><w:spacing w:val="11"/><w:w w:val="105"/></w:rPr><w:t xml:space="preserve"> </w:t></w:r><w:del w:id="922" w:author="Rivard, Christine" w:date="2015-03-25T16:11:00Z"><w:r><w:rPr><w:w w:val="105"/></w:rPr><w:delText>meaningful</w:delText></w:r></w:del><w:del w:id="923" w:author="Rivard, Christine" w:date="2015-03-25T16:11:00Z"><w:r><w:rPr><w:spacing w:val="9"/><w:w w:val="105"/></w:rPr><w:delText xml:space="preserve"> </w:delText></w:r></w:del><w:ins w:id="924" w:author="Rivard, Christine" w:date="2015-03-25T16:11:00Z"><w:r><w:rPr><w:w w:val="105"/></w:rPr><w:t>valuable</w:t></w:r></w:ins><w:ins w:id="925" w:author="Rivard, Christine" w:date="2015-03-25T16:11:00Z"><w:r><w:rPr><w:spacing w:val="9"/><w:w w:val="105"/></w:rPr><w:t xml:space="preserve"> </w:t></w:r></w:ins><w:r><w:rPr><w:w w:val="105"/></w:rPr><w:t>insights</w:t></w:r><w:r><w:rPr><w:spacing w:val="10"/><w:w w:val="105"/></w:rPr><w:t xml:space="preserve"> </w:t></w:r><w:del w:id="926" w:author="Rivard, Christine" w:date="2015-03-25T16:12:00Z"><w:r><w:rPr><w:w w:val="105"/></w:rPr><w:delText>about</w:delText></w:r></w:del><w:del w:id="927" w:author="Rivard, Christine" w:date="2015-03-25T16:12:00Z"><w:r><w:rPr><w:spacing w:val="11"/><w:w w:val="105"/></w:rPr><w:delText xml:space="preserve"> </w:delText></w:r></w:del><w:ins w:id="928" w:author="Rivard, Christine" w:date="2015-03-25T16:12:00Z"><w:r><w:rPr><w:w w:val="105"/></w:rPr><w:t>on</w:t></w:r></w:ins><w:ins w:id="929" w:author="Rivard, Christine" w:date="2015-03-25T16:14:00Z"><w:r><w:rPr><w:w w:val="105"/></w:rPr><w:t>?</w:t></w:r></w:ins><w:ins w:id="930" w:author="Rivard, Christine" w:date="2015-03-25T16:12:00Z"><w:r><w:rPr><w:spacing w:val="11"/><w:w w:val="105"/></w:rPr><w:t xml:space="preserve"> </w:t></w:r></w:ins><w:r><w:rPr><w:w w:val="105"/></w:rPr><w:t>the</w:t></w:r><w:r><w:rPr><w:spacing w:val="10"/><w:w w:val="105"/></w:rPr><w:t xml:space="preserve"> </w:t></w:r><w:commentRangeStart w:id="25"/><w:r><w:rPr><w:w w:val="105"/></w:rPr><w:t>transmissivity</w:t></w:r><w:r><w:rPr><w:spacing w:val="11"/><w:w w:val="105"/></w:rPr><w:t xml:space="preserve"> </w:t></w:r><w:r><w:rPr><w:spacing w:val="11"/><w:w w:val="105"/></w:rPr></w:r><w:commentRangeEnd w:id="25"/><w:r><w:commentReference w:id="25"/></w:r><w:r><w:rPr><w:w w:val="105"/></w:rPr><w:t>of</w:t></w:r><w:r><w:rPr><w:spacing w:val="11"/><w:w w:val="105"/></w:rPr><w:t xml:space="preserve"> </w:t></w:r><w:r><w:rPr><w:w w:val="105"/></w:rPr><w:t>the</w:t></w:r><w:r><w:rPr><w:spacing w:val="10"/><w:w w:val="105"/></w:rPr><w:t xml:space="preserve"> </w:t></w:r><w:r><w:rPr><w:w w:val="105"/></w:rPr><w:t>well.</w:t></w:r><w:r><w:rPr><w:spacing w:val="36"/><w:w w:val="105"/></w:rPr><w:t xml:space="preserve"> </w:t></w:r><w:r><w:rPr><w:w w:val="105"/></w:rPr><w:t>This</w:t></w:r><w:r><w:rPr><w:spacing w:val="11"/><w:w w:val="105"/></w:rPr><w:t xml:space="preserve"> </w:t></w:r><w:r><w:rPr><w:w w:val="105"/></w:rPr><w:t>approach</w:t></w:r><w:r><w:rPr><w:spacing w:val="11"/><w:w w:val="105"/></w:rPr><w:t xml:space="preserve"> </w:t></w:r><w:r><w:rPr><w:w w:val="105"/></w:rPr><w:t>is</w:t></w:r><w:r><w:rPr><w:spacing w:val="10"/><w:w w:val="105"/></w:rPr><w:t xml:space="preserve"> </w:t></w:r><w:r><w:rPr><w:w w:val="105"/></w:rPr><w:t>discussed</w:t></w:r><w:r><w:rPr><w:spacing w:val="10"/><w:w w:val="105"/></w:rPr><w:t xml:space="preserve"> </w:t></w:r><w:r><w:rPr><w:w w:val="105"/></w:rPr><w:t>in</w:t></w:r><w:r><w:rPr><w:w w:val="104"/></w:rPr><w:t xml:space="preserve"> </w:t></w:r><w:r><w:rPr><w:w w:val="105"/></w:rPr><w:t>Section</w:t></w:r><w:r><w:rPr><w:spacing w:val="0"/><w:w w:val="105"/></w:rPr><w:t xml:space="preserve"> </w:t></w:r><w:hyperlink w:anchor="_bookmark70"><w:r><w:rPr><w:rStyle w:val="InternetLink"/><w:w w:val="105"/></w:rPr><w:t>10</w:t></w:r></w:hyperlink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an</w:t></w:r><w:r><w:rPr><w:spacing w:val="0"/><w:w w:val="105"/></w:rPr><w:t xml:space="preserve"> </w:t></w:r><w:r><w:rPr><w:w w:val="105"/></w:rPr><w:t>example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an</w:t></w:r><w:r><w:rPr><w:spacing w:val="0"/><w:w w:val="105"/></w:rPr><w:t xml:space="preserve"> </w:t></w:r><w:r><w:rPr><w:w w:val="105"/></w:rPr><w:t>application</w:t></w:r><w:r><w:rPr><w:spacing w:val="0"/><w:w w:val="105"/></w:rPr><w:t xml:space="preserve"> </w:t></w:r><w:del w:id="931" w:author="Rivard, Christine" w:date="2015-03-25T16:13:00Z"><w:r><w:rPr><w:w w:val="105"/></w:rPr><w:delText>to</w:delText></w:r></w:del><w:del w:id="932" w:author="Rivard, Christine" w:date="2015-03-25T16:13:00Z"><w:r><w:rPr><w:spacing w:val="0"/><w:w w:val="105"/></w:rPr><w:delText xml:space="preserve"> </w:delText></w:r></w:del><w:ins w:id="933" w:author="Rivard, Christine" w:date="2015-03-25T16:13:00Z"><w:r><w:rPr><w:w w:val="105"/></w:rPr><w:t>in</w:t></w:r></w:ins><w:ins w:id="934" w:author="Rivard, Christine" w:date="2015-03-25T16:13:00Z"><w:r><w:rPr><w:spacing w:val="0"/><w:w w:val="105"/></w:rPr><w:t xml:space="preserve"> </w:t></w:r></w:ins><w:r><w:rPr><w:w w:val="105"/></w:rPr><w:t>the</w:t></w:r><w:r><w:rPr><w:spacing w:val="0"/><w:w w:val="105"/></w:rPr><w:t xml:space="preserve"> </w:t></w:r><w:r><w:rPr><w:w w:val="105"/></w:rPr><w:t>Monteregie</w:t></w:r><w:r><w:rPr><w:spacing w:val="0"/><w:w w:val="105"/></w:rPr><w:t xml:space="preserve"> </w:t></w:r><w:r><w:rPr><w:w w:val="105"/></w:rPr><w:t>Est</w:t></w:r><w:r><w:rPr><w:spacing w:val="0"/><w:w w:val="105"/></w:rPr><w:t xml:space="preserve"> </w:t></w:r><w:r><w:rPr><w:w w:val="105"/></w:rPr><w:t>area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presented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Appendix</w:t></w:r><w:r><w:rPr><w:spacing w:val="0"/><w:w w:val="105"/></w:rPr><w:t xml:space="preserve"> </w:t></w:r><w:r><w:rPr><w:w w:val="105"/></w:rPr><w:t>C</w:t></w:r><w:ins w:id="935" w:author="Rivard, Christine" w:date="2015-03-25T16:14:00Z"><w:r><w:rPr><w:w w:val="105"/></w:rPr><w:t>.</w:t></w:r></w:ins><w:r><w:rPr><w:w w:val="103"/></w:rPr><w:t xml:space="preserve"> </w:t></w:r><w:commentRangeStart w:id="26"/><w:r><w:rPr><w:w w:val="105"/></w:rPr><w:t>base</w:t></w:r><w:ins w:id="936" w:author="Rivard, Christine" w:date="2015-03-25T16:13:00Z"><w:r><w:rPr><w:w w:val="105"/></w:rPr><w:t>d</w:t></w:r></w:ins><w:r><w:rPr><w:spacing w:val="13"/><w:w w:val="105"/></w:rPr><w:t xml:space="preserve"> </w:t></w:r><w:r><w:rPr><w:w w:val="105"/></w:rPr><w:t>on</w:t></w:r><w:r><w:rPr><w:spacing w:val="15"/><w:w w:val="105"/></w:rPr><w:t xml:space="preserve"> </w:t></w:r><w:r><w:rPr><w:w w:val="105"/></w:rPr><w:t>a</w:t></w:r><w:r><w:rPr><w:spacing w:val="15"/><w:w w:val="105"/></w:rPr><w:t xml:space="preserve"> </w:t></w:r><w:r><w:rPr><w:w w:val="105"/></w:rPr><w:t>poster</w:t></w:r><w:r><w:rPr><w:spacing w:val="14"/><w:w w:val="105"/></w:rPr><w:t xml:space="preserve"> </w:t></w:r><w:r><w:rPr><w:w w:val="105"/></w:rPr><w:t>presentation</w:t></w:r><w:r><w:rPr><w:spacing w:val="14"/><w:w w:val="105"/></w:rPr><w:t xml:space="preserve"> </w:t></w:r><w:r><w:rPr><w:w w:val="105"/></w:rPr><w:t>by</w:t></w:r><w:r><w:rPr><w:spacing w:val="15"/><w:w w:val="105"/></w:rPr><w:t xml:space="preserve"> </w:t></w:r><w:r><w:rPr><w:w w:val="105"/></w:rPr><w:t>Gosselin</w:t></w:r><w:r><w:rPr><w:spacing w:val="15"/><w:w w:val="105"/></w:rPr><w:t xml:space="preserve"> </w:t></w:r><w:r><w:rPr><w:w w:val="105"/></w:rPr><w:t>et</w:t></w:r><w:r><w:rPr><w:spacing w:val="14"/><w:w w:val="105"/></w:rPr><w:t xml:space="preserve"> </w:t></w:r><w:r><w:rPr><w:spacing w:val="0"/><w:w w:val="105"/></w:rPr><w:t>al.</w:t></w:r><w:r><w:rPr><w:spacing w:val="0"/><w:w w:val="105"/></w:rPr></w:r><w:ins w:id="937" w:author="Rivard, Christine" w:date="2015-03-25T16:16:00Z"><w:commentRangeEnd w:id="26"/><w:r><w:commentReference w:id="26"/></w:r><w:r><w:rPr><w:spacing w:val="0"/><w:w w:val="105"/></w:rPr><w:t xml:space="preserve"> </w:t></w:r></w:ins></w:p><w:p><w:pPr><w:sectPr><w:type w:val="continuous"/><w:pgSz w:w="12240" w:h="15840"/><w:pgMar w:left="1020" w:right="1020" w:header="0" w:top="1140" w:footer="515" w:bottom="700" w:gutter="0"/><w:formProt w:val="false"/><w:textDirection w:val="lrTb"/><w:docGrid w:type="default" w:linePitch="240" w:charSpace="4294965247"/></w:sectPr><w:pStyle w:val="TextBody"/><w:spacing w:lineRule="auto" w:line="249"/><w:ind w:left="105" w:right="105" w:firstLine="359"/><w:jc w:val="both"/><w:rPr></w:rPr></w:pPr><w:r><w:rPr><w:w w:val="105"/></w:rPr><w:t>Using</w:t></w:r><w:r><w:rPr><w:spacing w:val="5"/><w:w w:val="105"/></w:rPr><w:t xml:space="preserve"> </w:t></w:r><w:r><w:rPr><w:w w:val="105"/></w:rPr><w:t>the</w:t></w:r><w:r><w:rPr><w:spacing w:val="4"/><w:w w:val="105"/></w:rPr><w:t xml:space="preserve"> </w:t></w:r><w:r><w:rPr><w:w w:val="105"/></w:rPr><w:t>drill</w:t></w:r><w:ins w:id="939" w:author="Rivard, Christine" w:date="2015-03-25T16:15:00Z"><w:r><w:rPr><w:w w:val="105"/></w:rPr><w:t>ing</w:t></w:r></w:ins><w:r><w:rPr><w:spacing w:val="5"/><w:w w:val="105"/></w:rPr><w:t xml:space="preserve"> </w:t></w:r><w:r><w:rPr><w:w w:val="105"/></w:rPr><w:t>log</w:t></w:r><w:r><w:rPr><w:spacing w:val="6"/><w:w w:val="105"/></w:rPr><w:t xml:space="preserve"> </w:t></w:r><w:r><w:rPr><w:w w:val="105"/></w:rPr><w:t>of</w:t></w:r><w:r><w:rPr><w:spacing w:val="4"/><w:w w:val="105"/></w:rPr><w:t xml:space="preserve"> </w:t></w:r><w:r><w:rPr><w:w w:val="105"/></w:rPr><w:t>the</w:t></w:r><w:r><w:rPr><w:spacing w:val="4"/><w:w w:val="105"/></w:rPr><w:t xml:space="preserve"> </w:t></w:r><w:r><w:rPr><w:w w:val="105"/></w:rPr><w:t>well,</w:t></w:r><w:r><w:rPr><w:spacing w:val="6"/><w:w w:val="105"/></w:rPr><w:t xml:space="preserve"> </w:t></w:r><w:r><w:rPr><w:w w:val="105"/></w:rPr><w:t>the</w:t></w:r><w:r><w:rPr><w:spacing w:val="4"/><w:w w:val="105"/></w:rPr><w:t xml:space="preserve"> </w:t></w:r><w:r><w:rPr><w:w w:val="105"/></w:rPr><w:t>hydrograph</w:t></w:r><w:del w:id="940" w:author="Rivard, Christine" w:date="2015-03-25T16:15:00Z"><w:r><w:rPr><w:w w:val="105"/></w:rPr><w:delText>,</w:delText></w:r></w:del><w:r><w:rPr><w:spacing w:val="4"/><w:w w:val="105"/></w:rPr><w:t xml:space="preserve"> </w:t></w:r><w:r><w:rPr><w:w w:val="105"/></w:rPr><w:t>and</w:t></w:r><w:r><w:rPr><w:spacing w:val="6"/><w:w w:val="105"/></w:rPr><w:t xml:space="preserve"> </w:t></w:r><w:r><w:rPr><w:w w:val="105"/></w:rPr><w:t>the</w:t></w:r><w:r><w:rPr><w:spacing w:val="4"/><w:w w:val="105"/></w:rPr><w:t xml:space="preserve"> </w:t></w:r><w:r><w:rPr><w:w w:val="105"/></w:rPr><w:t>barometric</w:t></w:r><w:r><w:rPr><w:spacing w:val="4"/><w:w w:val="105"/></w:rPr><w:t xml:space="preserve"> </w:t></w:r><w:r><w:rPr><w:w w:val="105"/></w:rPr><w:t>response</w:t></w:r><w:r><w:rPr><w:spacing w:val="5"/><w:w w:val="105"/></w:rPr><w:t xml:space="preserve"> </w:t></w:r><w:r><w:rPr><w:w w:val="105"/></w:rPr><w:t>function,</w:t></w:r><w:r><w:rPr><w:spacing w:val="5"/><w:w w:val="105"/></w:rPr><w:t xml:space="preserve"> </w:t></w:r><w:r><w:rPr><w:w w:val="105"/></w:rPr><w:t>it</w:t></w:r><w:r><w:rPr><w:spacing w:val="5"/><w:w w:val="105"/></w:rPr><w:t xml:space="preserve"> </w:t></w:r><w:r><w:rPr><w:w w:val="105"/></w:rPr><w:t>should</w:t></w:r><w:r><w:rPr><w:w w:val="102"/></w:rPr><w:t xml:space="preserve"> </w:t></w:r><w:r><w:rPr><w:w w:val="105"/></w:rPr><w:t>be</w:t></w:r><w:r><w:rPr><w:spacing w:val="4"/><w:w w:val="105"/></w:rPr><w:t xml:space="preserve"> </w:t></w:r><w:r><w:rPr><w:w w:val="105"/></w:rPr><w:t>possible</w:t></w:r><w:r><w:rPr><w:spacing w:val="3"/><w:w w:val="105"/></w:rPr><w:t xml:space="preserve"> </w:t></w:r><w:r><w:rPr><w:w w:val="105"/></w:rPr><w:t>to</w:t></w:r><w:r><w:rPr><w:spacing w:val="4"/><w:w w:val="105"/></w:rPr><w:t xml:space="preserve"> </w:t></w:r><w:r><w:rPr><w:spacing w:val="0"/><w:w w:val="105"/></w:rPr><w:t>determine</w:t></w:r><w:r><w:rPr><w:spacing w:val="4"/><w:w w:val="105"/></w:rPr><w:t xml:space="preserve"> </w:t></w:r><w:r><w:rPr><w:w w:val="105"/></w:rPr><w:t>with</w:t></w:r><w:r><w:rPr><w:spacing w:val="5"/><w:w w:val="105"/></w:rPr><w:t xml:space="preserve"> </w:t></w:r><w:r><w:rPr><w:w w:val="105"/></w:rPr><w:t>a</w:t></w:r><w:r><w:rPr><w:spacing w:val="4"/><w:w w:val="105"/></w:rPr><w:t xml:space="preserve"> </w:t></w:r><w:r><w:rPr><w:w w:val="105"/></w:rPr><w:t>good</w:t></w:r><w:r><w:rPr><w:spacing w:val="4"/><w:w w:val="105"/></w:rPr><w:t xml:space="preserve"> </w:t></w:r><w:r><w:rPr><w:w w:val="105"/></w:rPr><w:t>degree</w:t></w:r><w:r><w:rPr><w:spacing w:val="3"/><w:w w:val="105"/></w:rPr><w:t xml:space="preserve"> </w:t></w:r><w:r><w:rPr><w:w w:val="105"/></w:rPr><w:t>of</w:t></w:r><w:r><w:rPr><w:spacing w:val="5"/><w:w w:val="105"/></w:rPr><w:t xml:space="preserve"> </w:t></w:r><w:r><w:rPr><w:spacing w:val="0"/><w:w w:val="105"/></w:rPr><w:t>confidence</w:t></w:r><w:r><w:rPr><w:spacing w:val="3"/><w:w w:val="105"/></w:rPr><w:t xml:space="preserve"> </w:t></w:r><w:r><w:rPr><w:w w:val="105"/></w:rPr><w:t>if</w:t></w:r><w:r><w:rPr><w:spacing w:val="4"/><w:w w:val="105"/></w:rPr><w:t xml:space="preserve"> </w:t></w:r><w:r><w:rPr><w:w w:val="105"/></w:rPr><w:t>the</w:t></w:r><w:r><w:rPr><w:spacing w:val="4"/><w:w w:val="105"/></w:rPr><w:t xml:space="preserve"> </w:t></w:r><w:r><w:rPr><w:w w:val="105"/></w:rPr><w:t>well</w:t></w:r><w:r><w:rPr><w:spacing w:val="5"/><w:w w:val="105"/></w:rPr><w:t xml:space="preserve"> </w:t></w:r><w:r><w:rPr><w:w w:val="105"/></w:rPr><w:t>is</w:t></w:r><w:r><w:rPr><w:spacing w:val="4"/><w:w w:val="105"/></w:rPr><w:t xml:space="preserve"> </w:t></w:r><w:del w:id="941" w:author="Rivard, Christine" w:date="2015-03-25T16:16:00Z"><w:r><w:rPr><w:w w:val="105"/></w:rPr><w:delText>in</w:delText></w:r></w:del><w:del w:id="942" w:author="Rivard, Christine" w:date="2015-03-25T16:16:00Z"><w:r><w:rPr><w:spacing w:val="4"/><w:w w:val="105"/></w:rPr><w:delText xml:space="preserve"> </w:delText></w:r></w:del><w:ins w:id="943" w:author="Rivard, Christine" w:date="2015-03-25T16:16:00Z"><w:r><w:rPr><w:w w:val="105"/></w:rPr><w:t>under</w:t></w:r></w:ins><w:ins w:id="944" w:author="Rivard, Christine" w:date="2015-03-25T16:16:00Z"><w:r><w:rPr><w:spacing w:val="4"/><w:w w:val="105"/></w:rPr><w:t xml:space="preserve"> </w:t></w:r></w:ins><w:r><w:rPr><w:w w:val="105"/></w:rPr><w:t>confined</w:t></w:r><w:r><w:rPr><w:spacing w:val="4"/><w:w w:val="105"/></w:rPr><w:t xml:space="preserve"> </w:t></w:r><w:r><w:rPr><w:w w:val="105"/></w:rPr><w:t>or</w:t></w:r><w:r><w:rPr><w:spacing w:val="4"/><w:w w:val="105"/></w:rPr><w:t xml:space="preserve"> </w:t></w:r><w:r><w:rPr><w:w w:val="105"/></w:rPr><w:t>unconfined</w:t></w:r><w:r><w:rPr><w:spacing w:val="34"/><w:w w:val="103"/></w:rPr><w:t xml:space="preserve"> </w:t></w:r><w:r><w:rPr><w:w w:val="105"/></w:rPr><w:t>conditions.</w:t></w:r><w:r><w:rPr><w:spacing w:val="35"/><w:w w:val="105"/></w:rPr><w:t xml:space="preserve"> </w:t></w:r><w:r><w:rPr><w:w w:val="105"/></w:rPr><w:t>For</w:t></w:r><w:r><w:rPr><w:spacing w:val="11"/><w:w w:val="105"/></w:rPr><w:t xml:space="preserve"> </w:t></w:r><w:r><w:rPr><w:w w:val="105"/></w:rPr><w:t>the</w:t></w:r><w:r><w:rPr><w:spacing w:val="10"/><w:w w:val="105"/></w:rPr><w:t xml:space="preserve"> </w:t></w:r><w:r><w:rPr><w:w w:val="105"/></w:rPr><w:t>latter</w:t></w:r><w:r><w:rPr><w:spacing w:val="10"/><w:w w:val="105"/></w:rPr><w:t xml:space="preserve"> </w:t></w:r><w:r><w:rPr><w:w w:val="105"/></w:rPr><w:t>case,</w:t></w:r><w:r><w:rPr><w:spacing w:val="10"/><w:w w:val="105"/></w:rPr><w:t xml:space="preserve"> </w:t></w:r><w:r><w:rPr><w:w w:val="105"/></w:rPr><w:t>the</w:t></w:r><w:r><w:rPr><w:spacing w:val="11"/><w:w w:val="105"/></w:rPr><w:t xml:space="preserve"> </w:t></w:r><w:r><w:rPr><w:w w:val="105"/></w:rPr><w:t>water</w:t></w:r><w:del w:id="945" w:author="Rivard, Christine" w:date="2015-03-25T16:16:00Z"><w:r><w:rPr><w:spacing w:val="10"/><w:w w:val="105"/></w:rPr><w:delText xml:space="preserve"> </w:delText></w:r></w:del><w:ins w:id="946" w:author="Rivard, Christine" w:date="2015-03-25T16:16:00Z"><w:r><w:rPr><w:spacing w:val="10"/><w:w w:val="105"/></w:rPr><w:t>-</w:t></w:r></w:ins><w:r><w:rPr><w:w w:val="105"/></w:rPr><w:t>level</w:t></w:r><w:r><w:rPr><w:spacing w:val="10"/><w:w w:val="105"/></w:rPr><w:t xml:space="preserve"> </w:t></w:r><w:r><w:rPr><w:w w:val="105"/></w:rPr><w:t>and</w:t></w:r><w:r><w:rPr><w:spacing w:val="10"/><w:w w:val="105"/></w:rPr><w:t xml:space="preserve"> </w:t></w:r><w:r><w:rPr><w:spacing w:val="0"/><w:w w:val="105"/></w:rPr><w:t>weather</w:t></w:r><w:r><w:rPr><w:spacing w:val="11"/><w:w w:val="105"/></w:rPr><w:t xml:space="preserve"> </w:t></w:r><w:r><w:rPr><w:w w:val="105"/></w:rPr><w:t>data</w:t></w:r><w:r><w:rPr><w:spacing w:val="9"/><w:w w:val="105"/></w:rPr><w:t xml:space="preserve"> </w:t></w:r><w:r><w:rPr><w:w w:val="105"/></w:rPr><w:t>time</w:t></w:r><w:ins w:id="947" w:author="Rivard, Christine" w:date="2015-03-25T16:17:00Z"><w:r><w:rPr><w:spacing w:val="11"/><w:w w:val="105"/></w:rPr><w:t>-</w:t></w:r></w:ins><w:del w:id="948" w:author="Rivard, Christine" w:date="2015-03-25T16:17:00Z"><w:r><w:rPr><w:spacing w:val="11"/><w:w w:val="105"/></w:rPr><w:delText xml:space="preserve"> </w:delText></w:r></w:del><w:r><w:rPr><w:w w:val="105"/></w:rPr><w:t>series</w:t></w:r><w:r><w:rPr><w:spacing w:val="10"/><w:w w:val="105"/></w:rPr><w:t xml:space="preserve"> </w:t></w:r><w:r><w:rPr><w:w w:val="105"/></w:rPr><w:t>can</w:t></w:r><w:r><w:rPr><w:spacing w:val="11"/><w:w w:val="105"/></w:rPr><w:t xml:space="preserve"> </w:t></w:r><w:r><w:rPr><w:w w:val="105"/></w:rPr><w:t>be</w:t></w:r><w:r><w:rPr><w:spacing w:val="10"/><w:w w:val="105"/></w:rPr><w:t xml:space="preserve"> </w:t></w:r><w:r><w:rPr><w:w w:val="105"/></w:rPr><w:t>used</w:t></w:r><w:r><w:rPr><w:spacing w:val="10"/><w:w w:val="105"/></w:rPr><w:t xml:space="preserve"> </w:t></w:r><w:r><w:rPr><w:w w:val="105"/></w:rPr><w:t>jointly</w:t></w:r><w:r><w:rPr><w:spacing w:val="11"/><w:w w:val="105"/></w:rPr><w:t xml:space="preserve"> </w:t></w:r><w:r><w:rPr><w:w w:val="105"/></w:rPr><w:t>to</w:t></w:r><w:r><w:rPr><w:spacing w:val="26"/><w:w w:val="109"/></w:rPr><w:t xml:space="preserve"> </w:t></w:r><w:r><w:rPr><w:w w:val="105"/></w:rPr><w:t>asses</w:t></w:r><w:ins w:id="949" w:author="Rivard, Christine" w:date="2015-03-25T16:17:00Z"><w:r><w:rPr><w:w w:val="105"/></w:rPr><w:t>s</w:t></w:r></w:ins><w:r><w:rPr><w:spacing w:val="6"/><w:w w:val="105"/></w:rPr><w:t xml:space="preserve"> </w:t></w:r><w:r><w:rPr><w:w w:val="105"/></w:rPr><w:t>the</w:t></w:r><w:r><w:rPr><w:spacing w:val="7"/><w:w w:val="105"/></w:rPr><w:t xml:space="preserve"> </w:t></w:r><w:ins w:id="950" w:author="Rivard, Christine" w:date="2015-03-25T16:17:00Z"><w:r><w:rPr><w:spacing w:val="7"/><w:w w:val="105"/></w:rPr><w:t xml:space="preserve">aquifer </w:t></w:r></w:ins><w:del w:id="951" w:author="Rivard, Christine" w:date="2015-03-25T16:17:00Z"><w:r><w:rPr><w:w w:val="105"/></w:rPr><w:delText>groundwater</w:delText></w:r></w:del><w:del w:id="952" w:author="Rivard, Christine" w:date="2015-03-25T16:17:00Z"><w:r><w:rPr><w:spacing w:val="6"/><w:w w:val="105"/></w:rPr><w:delText xml:space="preserve"> </w:delText></w:r></w:del><w:r><w:rPr><w:w w:val="105"/></w:rPr><w:t>recharge</w:t></w:r><w:del w:id="953" w:author="Rivard, Christine" w:date="2015-03-25T16:17:00Z"><w:r><w:rPr><w:spacing w:val="7"/><w:w w:val="105"/></w:rPr><w:delText xml:space="preserve"> </w:delText></w:r></w:del><w:del w:id="954" w:author="Rivard, Christine" w:date="2015-03-25T16:17:00Z"><w:r><w:rPr><w:w w:val="105"/></w:rPr><w:delText>of</w:delText></w:r></w:del><w:del w:id="955" w:author="Rivard, Christine" w:date="2015-03-25T16:17:00Z"><w:r><w:rPr><w:spacing w:val="6"/><w:w w:val="105"/></w:rPr><w:delText xml:space="preserve"> </w:delText></w:r></w:del><w:del w:id="956" w:author="Rivard, Christine" w:date="2015-03-25T16:17:00Z"><w:r><w:rPr><w:w w:val="105"/></w:rPr><w:delText>the</w:delText></w:r></w:del><w:del w:id="957" w:author="Rivard, Christine" w:date="2015-03-25T16:17:00Z"><w:r><w:rPr><w:spacing w:val="7"/><w:w w:val="105"/></w:rPr><w:delText xml:space="preserve"> </w:delText></w:r></w:del><w:del w:id="958" w:author="Rivard, Christine" w:date="2015-03-25T16:17:00Z"><w:r><w:rPr><w:w w:val="105"/></w:rPr><w:delText>aquifer</w:delText></w:r></w:del><w:ins w:id="959" w:author="Rivard, Christine" w:date="2015-03-25T16:17:00Z"><w:r><w:rPr><w:w w:val="105"/></w:rPr><w:t xml:space="preserve"> </w:t></w:r></w:ins><w:ins w:id="960" w:author="Rivard, Christine" w:date="2015-03-25T16:18:00Z"><w:r><w:rPr><w:w w:val="105"/></w:rPr><w:t>i</w:t></w:r></w:ins><w:ins w:id="961" w:author="Rivard, Christine" w:date="2015-03-25T16:17:00Z"><w:r><w:rPr><w:w w:val="105"/></w:rPr><w:t xml:space="preserve">n Step </w:t></w:r></w:ins><w:ins w:id="962" w:author="Rivard, Christine" w:date="2015-03-25T16:18:00Z"><w:r><w:rPr><w:w w:val="105"/></w:rPr><w:t>5</w:t></w:r></w:ins><w:r><w:rPr><w:w w:val="105"/></w:rPr><w:t>.</w:t></w:r><w:r><w:rPr><w:spacing w:val="30"/><w:w w:val="105"/></w:rPr><w:t xml:space="preserve"> </w:t></w:r><w:r><w:rPr><w:w w:val="105"/></w:rPr><w:t>The</w:t></w:r><w:r><w:rPr><w:spacing w:val="6"/><w:w w:val="105"/></w:rPr><w:t xml:space="preserve"> </w:t></w:r><w:r><w:rPr><w:w w:val="105"/></w:rPr><w:t>first</w:t></w:r><w:r><w:rPr><w:spacing w:val="7"/><w:w w:val="105"/></w:rPr><w:t xml:space="preserve"> </w:t></w:r><w:ins w:id="963" w:author="Rivard, Christine" w:date="2015-03-25T16:18:00Z"><w:r><w:rPr><w:spacing w:val="7"/><w:w w:val="105"/></w:rPr><w:t>ta</w:t></w:r></w:ins><w:ins w:id="964" w:author="Rivard, Christine" w:date="2015-03-25T16:19:00Z"><w:r><w:rPr><w:spacing w:val="7"/><w:w w:val="105"/></w:rPr><w:t>s</w:t></w:r></w:ins><w:ins w:id="965" w:author="Rivard, Christine" w:date="2015-03-25T16:18:00Z"><w:r><w:rPr><w:spacing w:val="7"/><w:w w:val="105"/></w:rPr><w:t xml:space="preserve">k of this </w:t></w:r></w:ins><w:r><w:rPr><w:w w:val="105"/></w:rPr><w:t>step</w:t></w:r><w:r><w:rPr><w:spacing w:val="6"/><w:w w:val="105"/></w:rPr><w:t xml:space="preserve"> </w:t></w:r><w:del w:id="966" w:author="Rivard, Christine" w:date="2015-03-25T16:19:00Z"><w:r><w:rPr><w:w w:val="105"/></w:rPr><w:delText>of</w:delText></w:r></w:del><w:del w:id="967" w:author="Rivard, Christine" w:date="2015-03-25T16:19:00Z"><w:r><w:rPr><w:spacing w:val="7"/><w:w w:val="105"/></w:rPr><w:delText xml:space="preserve"> </w:delText></w:r></w:del><w:del w:id="968" w:author="Rivard, Christine" w:date="2015-03-25T16:19:00Z"><w:r><w:rPr><w:w w:val="105"/></w:rPr><w:delText>this</w:delText></w:r></w:del><w:del w:id="969" w:author="Rivard, Christine" w:date="2015-03-25T16:19:00Z"><w:r><w:rPr><w:spacing w:val="6"/><w:w w:val="105"/></w:rPr><w:delText xml:space="preserve"> </w:delText></w:r></w:del><w:del w:id="970" w:author="Rivard, Christine" w:date="2015-03-25T16:19:00Z"><w:r><w:rPr><w:w w:val="105"/></w:rPr><w:delText>task</w:delText></w:r></w:del><w:del w:id="971" w:author="Rivard, Christine" w:date="2015-03-25T16:19:00Z"><w:r><w:rPr><w:spacing w:val="7"/><w:w w:val="105"/></w:rPr><w:delText xml:space="preserve"> </w:delText></w:r></w:del><w:r><w:rPr><w:w w:val="105"/></w:rPr><w:t>consists</w:t></w:r><w:r><w:rPr><w:spacing w:val="7"/><w:w w:val="105"/></w:rPr><w:t xml:space="preserve"> </w:t></w:r><w:r><w:rPr><w:w w:val="105"/></w:rPr><w:t>in</w:t></w:r><w:r><w:rPr><w:spacing w:val="6"/><w:w w:val="105"/></w:rPr><w:t xml:space="preserve"> </w:t></w:r><w:r><w:rPr><w:w w:val="105"/></w:rPr><w:t>the</w:t></w:r><w:r><w:rPr><w:spacing w:val="7"/><w:w w:val="105"/></w:rPr><w:t xml:space="preserve"> </w:t></w:r><w:r><w:rPr><w:w w:val="105"/></w:rPr><w:t>estimation</w:t></w:r><w:r><w:rPr><w:w w:val="104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ins w:id="972" w:author="Rivard, Christine" w:date="2015-03-25T16:19:00Z"><w:r><w:rPr><w:spacing w:val="0"/><w:w w:val="105"/></w:rPr><w:t xml:space="preserve">hydrograph </w:t></w:r></w:ins><w:r><w:rPr><w:w w:val="105"/></w:rPr><w:t>Master</w:t></w:r><w:r><w:rPr><w:spacing w:val="0"/><w:w w:val="105"/></w:rPr><w:t xml:space="preserve"> </w:t></w:r><w:r><w:rPr><w:w w:val="105"/></w:rPr><w:t>Recession</w:t></w:r><w:r><w:rPr><w:spacing w:val="0"/><w:w w:val="105"/></w:rPr><w:t xml:space="preserve"> </w:t></w:r><w:r><w:rPr><w:w w:val="105"/></w:rPr><w:t>Curve</w:t></w:r><w:r><w:rPr><w:spacing w:val="0"/><w:w w:val="105"/></w:rPr><w:t xml:space="preserve"> </w:t></w:r><w:r><w:rPr><w:w w:val="105"/></w:rPr><w:t>(MRC)</w:t></w:r><w:del w:id="973" w:author="Rivard, Christine" w:date="2015-03-25T16:19:00Z"><w:r><w:rPr><w:spacing w:val="0"/><w:w w:val="105"/></w:rPr><w:delText xml:space="preserve"> </w:delText></w:r></w:del><w:del w:id="974" w:author="Rivard, Christine" w:date="2015-03-25T16:19:00Z"><w:r><w:rPr><w:w w:val="105"/></w:rPr><w:delText>of</w:delText></w:r></w:del><w:del w:id="975" w:author="Rivard, Christine" w:date="2015-03-25T16:19:00Z"><w:r><w:rPr><w:spacing w:val="0"/><w:w w:val="105"/></w:rPr><w:delText xml:space="preserve"> </w:delText></w:r></w:del><w:del w:id="976" w:author="Rivard, Christine" w:date="2015-03-25T16:19:00Z"><w:r><w:rPr><w:w w:val="105"/></w:rPr><w:delText>the</w:delText></w:r></w:del><w:del w:id="977" w:author="Rivard, Christine" w:date="2015-03-25T16:19:00Z"><w:r><w:rPr><w:spacing w:val="0"/><w:w w:val="105"/></w:rPr><w:delText xml:space="preserve"> hydrograph</w:delText></w:r></w:del><w:r><w:rPr><w:spacing w:val="0"/><w:w w:val="105"/></w:rPr><w:t>.</w:t></w:r><w:r><w:rPr><w:spacing w:val="17"/><w:w w:val="105"/></w:rPr><w:t xml:space="preserve"> </w:t></w:r><w:del w:id="978" w:author="Rivard, Christine" w:date="2015-03-25T16:19:00Z"><w:r><w:rPr><w:w w:val="105"/></w:rPr><w:delText>In</w:delText></w:r></w:del><w:del w:id="979" w:author="Rivard, Christine" w:date="2015-03-25T16:19:00Z"><w:r><w:rPr><w:spacing w:val="0"/><w:w w:val="105"/></w:rPr><w:delText xml:space="preserve"> </w:delText></w:r></w:del><w:del w:id="980" w:author="Rivard, Christine" w:date="2015-03-25T16:19:00Z"><w:r><w:rPr><w:w w:val="105"/></w:rPr><w:delText>the</w:delText></w:r></w:del><w:del w:id="981" w:author="Rivard, Christine" w:date="2015-03-25T16:19:00Z"><w:r><w:rPr><w:spacing w:val="0"/><w:w w:val="105"/></w:rPr><w:delText xml:space="preserve"> </w:delText></w:r></w:del><w:del w:id="982" w:author="Rivard, Christine" w:date="2015-03-25T16:19:00Z"><w:r><w:rPr><w:w w:val="105"/></w:rPr><w:delText>second</w:delText></w:r></w:del><w:del w:id="983" w:author="Rivard, Christine" w:date="2015-03-25T16:19:00Z"><w:r><w:rPr><w:spacing w:val="0"/><w:w w:val="105"/></w:rPr><w:delText xml:space="preserve"> </w:delText></w:r></w:del><w:del w:id="984" w:author="Rivard, Christine" w:date="2015-03-25T16:19:00Z"><w:r><w:rPr><w:w w:val="105"/></w:rPr><w:delText>step,</w:delText></w:r></w:del><w:del w:id="985" w:author="Rivard, Christine" w:date="2015-03-25T16:19:00Z"><w:r><w:rPr><w:spacing w:val="0"/><w:w w:val="105"/></w:rPr><w:delText xml:space="preserve"> </w:delText></w:r></w:del><w:del w:id="986" w:author="Rivard, Christine" w:date="2015-03-25T16:19:00Z"><w:r><w:rPr><w:w w:val="105"/></w:rPr><w:delText>groundwater</w:delText></w:r></w:del><w:ins w:id="987" w:author="Rivard, Christine" w:date="2015-03-25T16:19:00Z"><w:r><w:rPr><w:w w:val="105"/></w:rPr><w:t>Aquifer</w:t></w:r></w:ins><w:r><w:rPr><w:spacing w:val="0"/><w:w w:val="105"/></w:rPr><w:t xml:space="preserve"> </w:t></w:r><w:r><w:rPr><w:w w:val="105"/></w:rPr><w:t>recharge</w:t></w:r><w:r><w:rPr><w:spacing w:val="20"/><w:w w:val="101"/></w:rPr><w:t xml:space="preserve"> </w:t></w:r><w:r><w:rPr><w:w w:val="105"/></w:rPr><w:t>is</w:t></w:r><w:r><w:rPr><w:spacing w:val="40"/><w:w w:val="105"/></w:rPr><w:t xml:space="preserve"> </w:t></w:r><w:ins w:id="988" w:author="Rivard, Christine" w:date="2015-03-25T16:19:00Z"><w:r><w:rPr><w:spacing w:val="40"/><w:w w:val="105"/></w:rPr><w:t xml:space="preserve">then </w:t></w:r></w:ins><w:r><w:rPr><w:w w:val="105"/></w:rPr><w:t>estimated</w:t></w:r><w:r><w:rPr><w:spacing w:val="41"/><w:w w:val="105"/></w:rPr><w:t xml:space="preserve"> </w:t></w:r><w:r><w:rPr><w:w w:val="105"/></w:rPr><w:t>as</w:t></w:r><w:r><w:rPr><w:spacing w:val="40"/><w:w w:val="105"/></w:rPr><w:t xml:space="preserve"> </w:t></w:r><w:r><w:rPr><w:w w:val="105"/></w:rPr><w:t>the</w:t></w:r><w:r><w:rPr><w:spacing w:val="40"/><w:w w:val="105"/></w:rPr><w:t xml:space="preserve"> </w:t></w:r><w:r><w:rPr><w:w w:val="105"/></w:rPr><w:t>residual</w:t></w:r><w:r><w:rPr><w:spacing w:val="40"/><w:w w:val="105"/></w:rPr><w:t xml:space="preserve"> </w:t></w:r><w:r><w:rPr><w:w w:val="105"/></w:rPr><w:t>of</w:t></w:r><w:r><w:rPr><w:spacing w:val="40"/><w:w w:val="105"/></w:rPr><w:t xml:space="preserve"> </w:t></w:r><w:r><w:rPr><w:w w:val="105"/></w:rPr><w:t>a</w:t></w:r><w:r><w:rPr><w:spacing w:val="41"/><w:w w:val="105"/></w:rPr><w:t xml:space="preserve"> </w:t></w:r><w:r><w:rPr><w:w w:val="105"/></w:rPr><w:t>daily</w:t></w:r><w:r><w:rPr><w:spacing w:val="40"/><w:w w:val="105"/></w:rPr><w:t xml:space="preserve"> </w:t></w:r><w:r><w:rPr><w:w w:val="105"/></w:rPr><w:t>soil</w:t></w:r><w:r><w:rPr><w:spacing w:val="40"/><w:w w:val="105"/></w:rPr><w:t xml:space="preserve"> </w:t></w:r><w:r><w:rPr><w:w w:val="105"/></w:rPr><w:t>moisture</w:t></w:r><w:r><w:rPr><w:spacing w:val="39"/><w:w w:val="105"/></w:rPr><w:t xml:space="preserve"> </w:t></w:r><w:r><w:rPr><w:w w:val="105"/></w:rPr><w:t>balance</w:t></w:r><w:r><w:rPr><w:spacing w:val="39"/><w:w w:val="105"/></w:rPr><w:t xml:space="preserve"> </w:t></w:r><w:r><w:rPr><w:w w:val="105"/></w:rPr><w:t>(DSMB)</w:t></w:r><w:r><w:rPr><w:spacing w:val="40"/><w:w w:val="105"/></w:rPr><w:t xml:space="preserve"> </w:t></w:r><w:r><w:rPr><w:w w:val="105"/></w:rPr><w:t>model</w:t></w:r><w:r><w:rPr><w:spacing w:val="40"/><w:w w:val="105"/></w:rPr><w:t xml:space="preserve"> </w:t></w:r><w:r><w:rPr><w:w w:val="105"/></w:rPr><w:t>and</w:t></w:r><w:r><w:rPr><w:spacing w:val="41"/><w:w w:val="105"/></w:rPr><w:t xml:space="preserve"> </w:t></w:r><w:r><w:rPr><w:w w:val="105"/></w:rPr><w:t>the</w:t></w:r><w:r><w:rPr><w:spacing w:val="40"/><w:w w:val="105"/></w:rPr><w:t xml:space="preserve"> </w:t></w:r><w:r><w:rPr><w:w w:val="105"/></w:rPr><w:t>resulting</w:t></w:r><w:r><w:rPr><w:w w:val="107"/></w:rPr><w:t xml:space="preserve"> </w:t></w:r><w:r><w:rPr><w:w w:val="105"/></w:rPr><w:t>fluxes</w:t></w:r><w:r><w:rPr><w:spacing w:val="10"/><w:w w:val="105"/></w:rPr><w:t xml:space="preserve"> </w:t></w:r><w:r><w:rPr><w:w w:val="105"/></w:rPr><w:t>are</w:t></w:r><w:r><w:rPr><w:spacing w:val="9"/><w:w w:val="105"/></w:rPr><w:t xml:space="preserve"> </w:t></w:r><w:r><w:rPr><w:w w:val="105"/></w:rPr><w:t>substituted</w:t></w:r><w:r><w:rPr><w:spacing w:val="11"/><w:w w:val="105"/></w:rPr><w:t xml:space="preserve"> </w:t></w:r><w:r><w:rPr><w:w w:val="105"/></w:rPr><w:t>into</w:t></w:r><w:r><w:rPr><w:spacing w:val="10"/><w:w w:val="105"/></w:rPr><w:t xml:space="preserve"> </w:t></w:r><w:r><w:rPr><w:w w:val="105"/></w:rPr><w:t>a</w:t></w:r><w:r><w:rPr><w:spacing w:val="10"/><w:w w:val="105"/></w:rPr><w:t xml:space="preserve"> </w:t></w:r><w:r><w:rPr><w:w w:val="105"/></w:rPr><w:t>mathematical</w:t></w:r><w:r><w:rPr><w:spacing w:val="10"/><w:w w:val="105"/></w:rPr><w:t xml:space="preserve"> </w:t></w:r><w:r><w:rPr><w:w w:val="105"/></w:rPr><w:t>model</w:t></w:r><w:r><w:rPr><w:spacing w:val="9"/><w:w w:val="105"/></w:rPr><w:t xml:space="preserve"> </w:t></w:r><w:r><w:rPr><w:w w:val="105"/></w:rPr><w:t>of</w:t></w:r><w:r><w:rPr><w:spacing w:val="9"/><w:w w:val="105"/></w:rPr><w:t xml:space="preserve"> </w:t></w:r><w:r><w:rPr><w:w w:val="105"/></w:rPr><w:t>the</w:t></w:r><w:r><w:rPr><w:spacing w:val="10"/><w:w w:val="105"/></w:rPr><w:t xml:space="preserve"> </w:t></w:r><w:r><w:rPr><w:w w:val="105"/></w:rPr><w:t>aquifer</w:t></w:r><w:r><w:rPr><w:spacing w:val="10"/><w:w w:val="105"/></w:rPr><w:t xml:space="preserve"> </w:t></w:r><w:r><w:rPr><w:w w:val="105"/></w:rPr><w:t>groundwater</w:t></w:r><w:r><w:rPr><w:spacing w:val="10"/><w:w w:val="105"/></w:rPr><w:t xml:space="preserve"> </w:t></w:r><w:r><w:rPr><w:w w:val="105"/></w:rPr><w:t>balance</w:t></w:r><w:r><w:rPr><w:spacing w:val="10"/><w:w w:val="105"/></w:rPr><w:t xml:space="preserve"> </w:t></w:r><w:r><w:rPr><w:w w:val="105"/></w:rPr><w:t>to</w:t></w:r><w:r><w:rPr><w:spacing w:val="9"/><w:w w:val="105"/></w:rPr><w:t xml:space="preserve"> </w:t></w:r><w:r><w:rPr><w:w w:val="105"/></w:rPr><w:t>produce</w:t></w:r><w:r><w:rPr><w:spacing w:val="9"/><w:w w:val="105"/></w:rPr><w:t xml:space="preserve"> </w:t></w:r><w:r><w:rPr><w:w w:val="105"/></w:rPr><w:t>a</w:t></w:r><w:r><w:rPr><w:w w:val="108"/></w:rPr><w:t xml:space="preserve"> </w:t></w:r><w:r><w:rPr><w:w w:val="105"/></w:rPr><w:t>synthetic</w:t></w:r><w:r><w:rPr><w:spacing w:val="4"/><w:w w:val="105"/></w:rPr><w:t xml:space="preserve"> </w:t></w:r><w:r><w:rPr><w:w w:val="105"/></w:rPr><w:t>well</w:t></w:r><w:r><w:rPr><w:spacing w:val="4"/><w:w w:val="105"/></w:rPr><w:t xml:space="preserve"> </w:t></w:r><w:r><w:rPr><w:w w:val="105"/></w:rPr><w:t>hydrograph.</w:t></w:r><w:r><w:rPr><w:spacing w:val="28"/><w:w w:val="105"/></w:rPr><w:t xml:space="preserve"> </w:t></w:r><w:r><w:rPr><w:w w:val="105"/></w:rPr><w:t>The</w:t></w:r><w:r><w:rPr><w:spacing w:val="4"/><w:w w:val="105"/></w:rPr><w:t xml:space="preserve"> </w:t></w:r><w:del w:id="989" w:author="Rivard, Christine" w:date="2015-03-25T16:20:00Z"><w:r><w:rPr><w:w w:val="105"/></w:rPr><w:delText>third</w:delText></w:r></w:del><w:del w:id="990" w:author="Rivard, Christine" w:date="2015-03-25T16:20:00Z"><w:r><w:rPr><w:spacing w:val="4"/><w:w w:val="105"/></w:rPr><w:delText xml:space="preserve"> </w:delText></w:r></w:del><w:del w:id="991" w:author="Rivard, Christine" w:date="2015-03-25T16:20:00Z"><w:r><w:rPr><w:w w:val="105"/></w:rPr><w:delText>and</w:delText></w:r></w:del><w:del w:id="992" w:author="Rivard, Christine" w:date="2015-03-25T16:20:00Z"><w:r><w:rPr><w:spacing w:val="3"/><w:w w:val="105"/></w:rPr><w:delText xml:space="preserve"> </w:delText></w:r></w:del><w:del w:id="993" w:author="Rivard, Christine" w:date="2015-03-25T16:20:00Z"><w:r><w:rPr><w:w w:val="105"/></w:rPr><w:delText>final</w:delText></w:r></w:del><w:del w:id="994" w:author="Rivard, Christine" w:date="2015-03-25T16:20:00Z"><w:r><w:rPr><w:spacing w:val="4"/><w:w w:val="105"/></w:rPr><w:delText xml:space="preserve"> </w:delText></w:r></w:del><w:del w:id="995" w:author="Rivard, Christine" w:date="2015-03-25T16:20:00Z"><w:r><w:rPr><w:w w:val="105"/></w:rPr><w:delText>step</w:delText></w:r></w:del><w:del w:id="996" w:author="Rivard, Christine" w:date="2015-03-25T16:20:00Z"><w:r><w:rPr><w:spacing w:val="4"/><w:w w:val="105"/></w:rPr><w:delText xml:space="preserve"> </w:delText></w:r></w:del><w:del w:id="997" w:author="Rivard, Christine" w:date="2015-03-25T16:20:00Z"><w:r><w:rPr><w:w w:val="105"/></w:rPr><w:delText>of</w:delText></w:r></w:del><w:del w:id="998" w:author="Rivard, Christine" w:date="2015-03-25T16:20:00Z"><w:r><w:rPr><w:spacing w:val="4"/><w:w w:val="105"/></w:rPr><w:delText xml:space="preserve"> </w:delText></w:r></w:del><w:del w:id="999" w:author="Rivard, Christine" w:date="2015-03-25T16:20:00Z"><w:r><w:rPr><w:w w:val="105"/></w:rPr><w:delText>the</w:delText></w:r></w:del><w:del w:id="1000" w:author="Rivard, Christine" w:date="2015-03-25T16:20:00Z"><w:r><w:rPr><w:spacing w:val="4"/><w:w w:val="105"/></w:rPr><w:delText xml:space="preserve"> </w:delText></w:r></w:del><w:del w:id="1001" w:author="Rivard, Christine" w:date="2015-03-25T16:20:00Z"><w:r><w:rPr><w:w w:val="105"/></w:rPr><w:delText>method</w:delText></w:r></w:del><w:ins w:id="1002" w:author="Rivard, Christine" w:date="2015-03-25T16:20:00Z"><w:r><w:rPr><w:w w:val="105"/></w:rPr><w:t>last task</w:t></w:r></w:ins><w:r><w:rPr><w:spacing w:val="3"/><w:w w:val="105"/></w:rPr><w:t xml:space="preserve"> </w:t></w:r><w:r><w:rPr><w:w w:val="105"/></w:rPr><w:t>consists</w:t></w:r><w:r><w:rPr><w:spacing w:val="3"/><w:w w:val="105"/></w:rPr><w:t xml:space="preserve"> </w:t></w:r><w:r><w:rPr><w:w w:val="105"/></w:rPr><w:t>in</w:t></w:r><w:r><w:rPr><w:spacing w:val="4"/><w:w w:val="105"/></w:rPr><w:t xml:space="preserve"> </w:t></w:r><w:r><w:rPr><w:w w:val="105"/></w:rPr><w:t>the</w:t></w:r><w:r><w:rPr><w:spacing w:val="4"/><w:w w:val="105"/></w:rPr><w:t xml:space="preserve"> </w:t></w:r><w:r><w:rPr><w:w w:val="105"/></w:rPr><w:t>calibration</w:t></w:r><w:r><w:rPr><w:spacing w:val="5"/><w:w w:val="105"/></w:rPr><w:t xml:space="preserve"> </w:t></w:r><w:r><w:rPr><w:w w:val="105"/></w:rPr><w:t>of</w:t></w:r><w:r><w:rPr><w:spacing w:val="4"/><w:w w:val="105"/></w:rPr><w:t xml:space="preserve"> </w:t></w:r><w:r><w:rPr><w:w w:val="105"/></w:rPr><w:t>the</w:t></w:r><w:r><w:rPr><w:w w:val="108"/></w:rPr><w:t xml:space="preserve"> </w:t></w:r><w:r><w:rPr><w:w w:val="105"/></w:rPr><w:t>DSMB</w:t></w:r><w:r><w:rPr><w:spacing w:val="19"/><w:w w:val="105"/></w:rPr><w:t xml:space="preserve"> </w:t></w:r><w:r><w:rPr><w:w w:val="105"/></w:rPr><w:t>model</w:t></w:r><w:r><w:rPr><w:spacing w:val="18"/><w:w w:val="105"/></w:rPr><w:t xml:space="preserve"> </w:t></w:r><w:r><w:rPr><w:w w:val="105"/></w:rPr><w:t>parameters,</w:t></w:r><w:r><w:rPr><w:spacing w:val="18"/><w:w w:val="105"/></w:rPr><w:t xml:space="preserve"> </w:t></w:r><w:r><w:rPr><w:w w:val="105"/></w:rPr><w:t>based</w:t></w:r><w:r><w:rPr><w:spacing w:val="18"/><w:w w:val="105"/></w:rPr><w:t xml:space="preserve"> </w:t></w:r><w:r><w:rPr><w:w w:val="105"/></w:rPr><w:t>on</w:t></w:r><w:r><w:rPr><w:spacing w:val="19"/><w:w w:val="105"/></w:rPr><w:t xml:space="preserve"> </w:t></w:r><w:r><w:rPr><w:w w:val="105"/></w:rPr><w:t>the</w:t></w:r><w:r><w:rPr><w:spacing w:val="19"/><w:w w:val="105"/></w:rPr><w:t xml:space="preserve"> </w:t></w:r><w:r><w:rPr><w:w w:val="105"/></w:rPr><w:t>comparison</w:t></w:r><w:r><w:rPr><w:spacing w:val="20"/><w:w w:val="105"/></w:rPr><w:t xml:space="preserve"> </w:t></w:r><w:r><w:rPr><w:w w:val="105"/></w:rPr><w:t>of</w:t></w:r><w:r><w:rPr><w:spacing w:val="19"/><w:w w:val="105"/></w:rPr><w:t xml:space="preserve"> </w:t></w:r><w:ins w:id="1003" w:author="Rivard, Christine" w:date="2015-03-25T16:22:00Z"><w:r><w:rPr><w:spacing w:val="19"/><w:w w:val="105"/></w:rPr><w:t xml:space="preserve">the </w:t></w:r></w:ins><w:r><w:rPr><w:w w:val="105"/></w:rPr><w:t>synthetic</w:t></w:r><w:r><w:rPr><w:spacing w:val="18"/><w:w w:val="105"/></w:rPr><w:t xml:space="preserve"> </w:t></w:r><w:r><w:rPr><w:w w:val="105"/></w:rPr><w:t>and</w:t></w:r><w:r><w:rPr><w:spacing w:val="19"/><w:w w:val="105"/></w:rPr><w:t xml:space="preserve"> </w:t></w:r><w:r><w:rPr><w:w w:val="105"/></w:rPr><w:t>observed</w:t></w:r><w:r><w:rPr><w:spacing w:val="19"/><w:w w:val="105"/></w:rPr><w:t xml:space="preserve"> </w:t></w:r><w:r><w:rPr><w:w w:val="105"/></w:rPr><w:t>well</w:t></w:r><w:r><w:rPr><w:spacing w:val="19"/><w:w w:val="105"/></w:rPr><w:t xml:space="preserve"> </w:t></w:r><w:r><w:rPr><w:w w:val="105"/></w:rPr><w:t>hydrographs</w:t></w:r><w:ins w:id="1004" w:author="Rivard, Christine" w:date="2015-03-25T16:20:00Z"><w:r><w:rPr><w:w w:val="105"/></w:rPr><w:t xml:space="preserve"> to get a robust estimate of the specific yield (Sy)</w:t></w:r></w:ins><w:r><w:rPr><w:w w:val="105"/></w:rPr><w:t>.</w:t></w:r><w:r><w:rPr><w:w w:val="107"/></w:rPr><w:t xml:space="preserve"> </w:t></w:r><w:r><w:rPr><w:w w:val="105"/></w:rPr><w:t>An</w:t></w:r><w:r><w:rPr><w:spacing w:val="15"/><w:w w:val="105"/></w:rPr><w:t xml:space="preserve"> </w:t></w:r><w:r><w:rPr><w:w w:val="105"/></w:rPr><w:t>example</w:t></w:r><w:r><w:rPr><w:spacing w:val="16"/><w:w w:val="105"/></w:rPr><w:t xml:space="preserve"> </w:t></w:r><w:r><w:rPr><w:w w:val="105"/></w:rPr><w:t>of</w:t></w:r><w:r><w:rPr><w:spacing w:val="16"/><w:w w:val="105"/></w:rPr><w:t xml:space="preserve"> </w:t></w:r><w:r><w:rPr><w:w w:val="105"/></w:rPr><w:t>groundwater</w:t></w:r><w:r><w:rPr><w:spacing w:val="16"/><w:w w:val="105"/></w:rPr><w:t xml:space="preserve"> </w:t></w:r><w:r><w:rPr><w:w w:val="105"/></w:rPr><w:t>recharge</w:t></w:r><w:r><w:rPr><w:spacing w:val="15"/><w:w w:val="105"/></w:rPr><w:t xml:space="preserve"> </w:t></w:r><w:del w:id="1005" w:author="Rivard, Christine" w:date="2015-03-25T16:21:00Z"><w:r><w:rPr><w:w w:val="105"/></w:rPr><w:delText>estimation</w:delText></w:r></w:del><w:del w:id="1006" w:author="Rivard, Christine" w:date="2015-03-25T16:21:00Z"><w:r><w:rPr><w:spacing w:val="17"/><w:w w:val="105"/></w:rPr><w:delText xml:space="preserve"> </w:delText></w:r></w:del><w:ins w:id="1007" w:author="Rivard, Christine" w:date="2015-03-25T16:21:00Z"><w:r><w:rPr><w:w w:val="105"/></w:rPr><w:t>assessment</w:t></w:r></w:ins><w:ins w:id="1008" w:author="Rivard, Christine" w:date="2015-03-25T16:21:00Z"><w:r><w:rPr><w:spacing w:val="17"/><w:w w:val="105"/></w:rPr><w:t xml:space="preserve"> </w:t></w:r></w:ins><w:r><w:rPr><w:w w:val="105"/></w:rPr><w:t>is</w:t></w:r><w:r><w:rPr><w:spacing w:val="16"/><w:w w:val="105"/></w:rPr><w:t xml:space="preserve"> </w:t></w:r><w:r><w:rPr><w:w w:val="105"/></w:rPr><w:t>pr</w:t></w:r><w:ins w:id="1009" w:author="Rivard, Christine" w:date="2015-03-25T16:21:00Z"><w:r><w:rPr><w:w w:val="105"/></w:rPr><w:t>esented</w:t></w:r></w:ins><w:del w:id="1010" w:author="Rivard, Christine" w:date="2015-03-25T16:21:00Z"><w:r><w:rPr><w:w w:val="105"/></w:rPr><w:delText>ovided</w:delText></w:r></w:del><w:r><w:rPr><w:spacing w:val="15"/><w:w w:val="105"/></w:rPr><w:t xml:space="preserve"> </w:t></w:r><w:r><w:rPr><w:w w:val="105"/></w:rPr><w:t>in</w:t></w:r><w:r><w:rPr><w:spacing w:val="16"/><w:w w:val="105"/></w:rPr><w:t xml:space="preserve"> </w:t></w:r><w:r><w:rPr><w:w w:val="105"/></w:rPr><w:t>Appendix</w:t></w:r><w:r><w:rPr><w:spacing w:val="17"/><w:w w:val="105"/></w:rPr><w:t xml:space="preserve"> </w:t></w:r><w:r><w:rPr><w:w w:val="105"/></w:rPr><w:t>D</w:t></w:r><w:r><w:rPr><w:spacing w:val="16"/><w:w w:val="105"/></w:rPr><w:t xml:space="preserve"> </w:t></w:r><w:r><w:rPr><w:w w:val="105"/></w:rPr><w:t>for</w:t></w:r><w:r><w:rPr><w:spacing w:val="16"/><w:w w:val="105"/></w:rPr><w:t xml:space="preserve"> </w:t></w:r><w:r><w:rPr><w:w w:val="105"/></w:rPr><w:t>a</w:t></w:r><w:r><w:rPr><w:spacing w:val="16"/><w:w w:val="105"/></w:rPr><w:t xml:space="preserve"> </w:t></w:r><w:r><w:rPr><w:w w:val="105"/></w:rPr><w:t>well</w:t></w:r><w:r><w:rPr><w:spacing w:val="16"/><w:w w:val="105"/></w:rPr><w:t xml:space="preserve"> </w:t></w:r><w:r><w:rPr><w:w w:val="105"/></w:rPr><w:t>located</w:t></w:r><w:r><w:rPr><w:spacing w:val="15"/><w:w w:val="105"/></w:rPr><w:t xml:space="preserve"> </w:t></w:r><w:del w:id="1011" w:author="Rivard, Christine" w:date="2015-03-25T16:22:00Z"><w:r><w:rPr><w:w w:val="105"/></w:rPr><w:delText>at</w:delText></w:r></w:del><w:del w:id="1012" w:author="Rivard, Christine" w:date="2015-03-25T16:22:00Z"><w:r><w:rPr><w:w w:val="121"/></w:rPr><w:delText xml:space="preserve"> </w:delText></w:r></w:del><w:ins w:id="1013" w:author="Rivard, Christine" w:date="2015-03-25T16:22:00Z"><w:r><w:rPr><w:w w:val="105"/></w:rPr><w:t>in</w:t></w:r></w:ins><w:ins w:id="1014" w:author="Rivard, Christine" w:date="2015-03-25T16:22:00Z"><w:r><w:rPr><w:w w:val="121"/></w:rPr><w:t xml:space="preserve"> </w:t></w:r></w:ins><w:r><w:rPr><w:w w:val="105"/></w:rPr><w:t>Rougemont</w:t></w:r><w:r><w:rPr><w:spacing w:val="12"/><w:w w:val="105"/></w:rPr><w:t xml:space="preserve"> </w:t></w:r><w:r><w:rPr><w:w w:val="105"/></w:rPr><w:t>in</w:t></w:r><w:r><w:rPr><w:spacing w:val="12"/><w:w w:val="105"/></w:rPr><w:t xml:space="preserve"> </w:t></w:r><w:ins w:id="1015" w:author="Rivard, Christine" w:date="2015-03-25T16:21:00Z"><w:r><w:rPr><w:spacing w:val="12"/><w:w w:val="105"/></w:rPr><w:t xml:space="preserve">the </w:t></w:r></w:ins><w:r><w:rPr><w:w w:val="105"/></w:rPr><w:t>Mont</w:t></w:r><w:ins w:id="1016" w:author="Rivard, Christine" w:date="2015-03-25T16:21:00Z"><w:r><w:rPr><w:w w:val="105"/></w:rPr><w:t>é</w:t></w:r></w:ins><w:del w:id="1017" w:author="Rivard, Christine" w:date="2015-03-25T16:21:00Z"><w:r><w:rPr><w:w w:val="105"/></w:rPr><w:delText>e</w:delText></w:r></w:del><w:r><w:rPr><w:w w:val="105"/></w:rPr><w:t>regie</w:t></w:r><w:r><w:rPr><w:spacing w:val="11"/><w:w w:val="105"/></w:rPr><w:t xml:space="preserve"> </w:t></w:r><w:r><w:rPr><w:w w:val="105"/></w:rPr><w:t>Est</w:t></w:r><w:ins w:id="1018" w:author="Rivard, Christine" w:date="2015-03-25T16:21:00Z"><w:r><w:rPr><w:w w:val="105"/></w:rPr><w:t xml:space="preserve"> area</w:t></w:r></w:ins><w:del w:id="1019" w:author="Rivard, Christine" w:date="2015-03-25T16:21:00Z"><w:r><w:rPr><w:w w:val="105"/></w:rPr><w:delText>,</w:delText></w:r></w:del><w:del w:id="1020" w:author="Rivard, Christine" w:date="2015-03-25T16:21:00Z"><w:r><w:rPr><w:spacing w:val="12"/><w:w w:val="105"/></w:rPr><w:delText xml:space="preserve"> </w:delText></w:r></w:del><w:del w:id="1021" w:author="Rivard, Christine" w:date="2015-03-25T16:21:00Z"><w:commentRangeStart w:id="27"/><w:r><w:rPr><w:w w:val="105"/></w:rPr><w:delText>Quebec,</w:delText></w:r></w:del><w:del w:id="1022" w:author="Rivard, Christine" w:date="2015-03-25T16:21:00Z"><w:r><w:rPr><w:spacing w:val="12"/><w:w w:val="105"/></w:rPr><w:delText xml:space="preserve"> </w:delText></w:r></w:del><w:del w:id="1023" w:author="Rivard, Christine" w:date="2015-03-25T16:21:00Z"><w:r><w:rPr><w:w w:val="105"/></w:rPr><w:delText>Canada</w:delText></w:r></w:del><w:r><w:rPr><w:w w:val="105"/></w:rPr></w:r><w:commentRangeEnd w:id="27"/><w:r><w:commentReference w:id="27"/></w:r><w:r><w:rPr><w:w w:val="105"/></w:rPr><w:t>.</w:t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spacing w:before="7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Normal"/><w:numPr><w:ilvl w:val="0"/><w:numId w:val="7"/></w:numPr><w:tabs><w:tab w:val="left" w:pos="869" w:leader="none"/></w:tabs><w:spacing w:before="22" w:after="0"/><w:ind w:left="868" w:hanging="749"/><w:jc w:val="both"/><w:rPr><w:rFonts w:ascii="Georgia" w:hAnsi="Georgia" w:eastAsia="Georgia" w:cs="Georgia"/><w:sz w:val="49"/><w:szCs w:val="49"/></w:rPr></w:pPr><w:del w:id="1024" w:author="Rivard, Christine" w:date="2015-03-25T15:29:00Z"><w:bookmarkStart w:id="14" w:name="_bookmark9"/><w:bookmarkStart w:id="15" w:name="Projects_Management_in_WHAT"/><w:bookmarkEnd w:id="14"/><w:bookmarkEnd w:id="15"/><w:commentRangeStart w:id="28"/><w:r><w:rPr><w:rFonts w:ascii="Georgia" w:hAnsi="Georgia"/><w:b/><w:sz w:val="49"/></w:rPr><w:delText>Projects</w:delText></w:r></w:del><w:del w:id="1025" w:author="Rivard, Christine" w:date="2015-03-25T15:29:00Z"><w:r><w:rPr><w:rFonts w:ascii="Georgia" w:hAnsi="Georgia"/><w:b/><w:spacing w:val="0"/><w:sz w:val="49"/></w:rPr><w:delText xml:space="preserve"> </w:delText></w:r></w:del><w:ins w:id="1026" w:author="Rivard, Christine" w:date="2015-03-25T16:39:00Z"><w:r><w:rPr><w:rFonts w:ascii="Georgia" w:hAnsi="Georgia"/><w:b/><w:spacing w:val="0"/><w:sz w:val="49"/></w:rPr><w:t xml:space="preserve">Data </w:t></w:r></w:ins><w:r><w:rPr><w:rFonts w:ascii="Georgia" w:hAnsi="Georgia"/><w:b/><w:sz w:val="49"/></w:rPr><w:t>Management</w:t></w:r><w:r><w:rPr><w:rFonts w:ascii="Georgia" w:hAnsi="Georgia"/><w:b/><w:spacing w:val="0"/><w:sz w:val="49"/></w:rPr><w:t xml:space="preserve"> </w:t></w:r><w:r><w:rPr><w:rFonts w:ascii="Georgia" w:hAnsi="Georgia"/><w:b/><w:spacing w:val="0"/><w:sz w:val="49"/></w:rPr></w:r><w:ins w:id="1027" w:author="Rivard, Christine" w:date="2015-03-25T16:39:00Z"><w:commentRangeEnd w:id="28"/><w:r><w:commentReference w:id="28"/></w:r><w:r><w:rPr><w:rFonts w:ascii="Georgia" w:hAnsi="Georgia"/><w:b/><w:spacing w:val="0"/><w:sz w:val="49"/></w:rPr><w:t>by</w:t></w:r></w:ins><w:ins w:id="1028" w:author="Rivard, Christine" w:date="2015-03-25T15:29:00Z"><w:r><w:rPr><w:rFonts w:ascii="Georgia" w:hAnsi="Georgia"/><w:b/><w:spacing w:val="0"/><w:sz w:val="49"/></w:rPr><w:t xml:space="preserve"> Projects </w:t></w:r></w:ins><w:r><w:rPr><w:rFonts w:ascii="Georgia" w:hAnsi="Georgia"/><w:b/><w:sz w:val="49"/></w:rPr><w:t>in</w:t></w:r><w:r><w:rPr><w:rFonts w:ascii="Georgia" w:hAnsi="Georgia"/><w:b/><w:spacing w:val="0"/><w:sz w:val="49"/></w:rPr><w:t xml:space="preserve"> </w:t></w:r><w:r><w:rPr><w:rFonts w:ascii="Georgia" w:hAnsi="Georgia"/><w:b/><w:sz w:val="49"/></w:rPr><w:t>WHAT</w:t></w:r></w:p><w:p><w:pPr><w:pStyle w:val="Normal"/><w:spacing w:before="9" w:after="0"/><w:rPr><w:rFonts w:ascii="Georgia" w:hAnsi="Georgia" w:eastAsia="Georgia" w:cs="Georgia"/><w:b/><w:b/><w:bCs/><w:sz w:val="71"/><w:szCs w:val="71"/></w:rPr></w:pPr><w:r><w:rPr><w:rFonts w:eastAsia="Georgia" w:cs="Georgia" w:ascii="Georgia" w:hAnsi="Georgia"/><w:b/><w:bCs/><w:sz w:val="71"/><w:szCs w:val="71"/></w:rPr></w:r></w:p><w:p><w:pPr><w:pStyle w:val="Normal"/><w:numPr><w:ilvl w:val="1"/><w:numId w:val="7"/></w:numPr><w:tabs><w:tab w:val="left" w:pos="1017" w:leader="none"/></w:tabs><w:jc w:val="both"/><w:rPr><w:rFonts w:ascii="Georgia" w:hAnsi="Georgia" w:eastAsia="Georgia" w:cs="Georgia"/><w:sz w:val="34"/><w:szCs w:val="34"/></w:rPr></w:pPr><w:bookmarkStart w:id="16" w:name="_bookmark10"/><w:bookmarkEnd w:id="16"/><w:r><w:rPr><w:rFonts w:ascii="Georgia" w:hAnsi="Georgia"/><w:b/><w:sz w:val="34"/></w:rPr><w:t>Introduction</w:t></w:r></w:p><w:p><w:pPr><w:pStyle w:val="TextBody"/><w:spacing w:lineRule="auto" w:line="249" w:before="227" w:after="0"/><w:ind w:left="127" w:right="104" w:firstLine="6"/><w:jc w:val="both"/><w:rPr></w:rPr></w:pPr><w:r><w:rPr><w:w w:val="105"/></w:rPr><w:t>Data</w:t></w:r><w:r><w:rPr><w:spacing w:val="4"/><w:w w:val="105"/></w:rPr><w:t xml:space="preserve"> </w:t></w:r><w:r><w:rPr><w:w w:val="105"/></w:rPr><w:t>is</w:t></w:r><w:r><w:rPr><w:spacing w:val="5"/><w:w w:val="105"/></w:rPr><w:t xml:space="preserve"> </w:t></w:r><w:r><w:rPr><w:spacing w:val="0"/><w:w w:val="105"/></w:rPr><w:t>managed</w:t></w:r><w:r><w:rPr><w:spacing w:val="5"/><w:w w:val="105"/></w:rPr><w:t xml:space="preserve"> </w:t></w:r><w:r><w:rPr><w:w w:val="105"/></w:rPr><w:t>in</w:t></w:r><w:r><w:rPr><w:spacing w:val="5"/><w:w w:val="105"/></w:rPr><w:t xml:space="preserve"> </w:t></w:r><w:r><w:rPr><w:w w:val="105"/></w:rPr><w:t>WHAT</w:t></w:r><w:r><w:rPr><w:spacing w:val="4"/><w:w w:val="105"/></w:rPr><w:t xml:space="preserve"> </w:t></w:r><w:r><w:rPr><w:w w:val="105"/></w:rPr><w:t>by</w:t></w:r><w:r><w:rPr><w:spacing w:val="5"/><w:w w:val="105"/></w:rPr><w:t xml:space="preserve"> </w:t></w:r><w:r><w:rPr><w:spacing w:val="0"/><w:w w:val="105"/></w:rPr><w:t>project.</w:t></w:r><w:r><w:rPr><w:spacing w:val="32"/><w:w w:val="105"/></w:rPr><w:t xml:space="preserve"> </w:t></w:r><w:del w:id="1029" w:author="Rivard, Christine" w:date="2015-03-25T16:40:00Z"><w:r><w:rPr><w:w w:val="105"/></w:rPr><w:delText>That</w:delText></w:r></w:del><w:del w:id="1030" w:author="Rivard, Christine" w:date="2015-03-25T16:40:00Z"><w:r><w:rPr><w:spacing w:val="5"/><w:w w:val="105"/></w:rPr><w:delText xml:space="preserve"> </w:delText></w:r></w:del><w:del w:id="1031" w:author="Rivard, Christine" w:date="2015-03-25T16:40:00Z"><w:r><w:rPr><w:w w:val="105"/></w:rPr><w:delText>is</w:delText></w:r></w:del><w:ins w:id="1032" w:author="Rivard, Christine" w:date="2015-03-25T16:40:00Z"><w:r><w:rPr><w:w w:val="105"/></w:rPr><w:t>This includes</w:t></w:r></w:ins><w:r><w:rPr><w:spacing w:val="5"/><w:w w:val="105"/></w:rPr><w:t xml:space="preserve"> </w:t></w:r><w:r><w:rPr><w:w w:val="105"/></w:rPr><w:t>all</w:t></w:r><w:r><w:rPr><w:spacing w:val="5"/><w:w w:val="105"/></w:rPr><w:t xml:space="preserve"> </w:t></w:r><w:r><w:rPr><w:w w:val="105"/></w:rPr><w:t>input</w:t></w:r><w:r><w:rPr><w:spacing w:val="5"/><w:w w:val="105"/></w:rPr><w:t xml:space="preserve"> </w:t></w:r><w:r><w:rPr><w:w w:val="105"/></w:rPr><w:t>and</w:t></w:r><w:r><w:rPr><w:spacing w:val="5"/><w:w w:val="105"/></w:rPr><w:t xml:space="preserve"> </w:t></w:r><w:r><w:rPr><w:w w:val="105"/></w:rPr><w:t>output</w:t></w:r><w:r><w:rPr><w:spacing w:val="5"/><w:w w:val="105"/></w:rPr><w:t xml:space="preserve"> </w:t></w:r><w:r><w:rPr><w:w w:val="105"/></w:rPr><w:t>files</w:t></w:r><w:r><w:rPr><w:spacing w:val="5"/><w:w w:val="105"/></w:rPr><w:t xml:space="preserve"> </w:t></w:r><w:r><w:rPr><w:w w:val="105"/></w:rPr><w:t>relative</w:t></w:r><w:r><w:rPr><w:spacing w:val="4"/><w:w w:val="105"/></w:rPr><w:t xml:space="preserve"> </w:t></w:r><w:r><w:rPr><w:w w:val="105"/></w:rPr><w:t>to</w:t></w:r><w:r><w:rPr><w:spacing w:val="5"/><w:w w:val="105"/></w:rPr><w:t xml:space="preserve"> </w:t></w:r><w:r><w:rPr><w:w w:val="105"/></w:rPr><w:t>a</w:t></w:r><w:r><w:rPr><w:spacing w:val="5"/><w:w w:val="105"/></w:rPr><w:t xml:space="preserve"> </w:t></w:r><w:r><w:rPr><w:w w:val="105"/></w:rPr><w:t>given</w:t></w:r><w:r><w:rPr><w:spacing w:val="5"/><w:w w:val="105"/></w:rPr><w:t xml:space="preserve"> </w:t></w:r><w:r><w:rPr><w:w w:val="105"/></w:rPr><w:t>project</w:t></w:r><w:r><w:rPr><w:spacing w:val="26"/><w:w w:val="104"/></w:rPr><w:t xml:space="preserve"> </w:t></w:r><w:r><w:rPr><w:w w:val="105"/></w:rPr><w:t>are</w:t></w:r><w:r><w:rPr><w:spacing w:val="0"/><w:w w:val="105"/></w:rPr><w:t xml:space="preserve"> </w:t></w:r><w:r><w:rPr><w:w w:val="105"/></w:rPr><w:t>saved</w:t></w:r><w:r><w:rPr><w:spacing w:val="0"/><w:w w:val="105"/></w:rPr><w:t xml:space="preserve"> </w:t></w:r><w:r><w:rPr><w:w w:val="105"/></w:rPr><w:t>within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common</w:t></w:r><w:r><w:rPr><w:spacing w:val="0"/><w:w w:val="105"/></w:rPr><w:t xml:space="preserve"> </w:t></w:r><w:r><w:rPr><w:w w:val="105"/></w:rPr><w:t>folder</w:t></w:r><w:r><w:rPr><w:spacing w:val="0"/><w:w w:val="105"/></w:rPr><w:t xml:space="preserve"> </w:t></w:r><w:r><w:rPr><w:w w:val="105"/></w:rPr><w:t>called</w:t></w:r><w:r><w:rPr><w:spacing w:val="0"/><w:w w:val="105"/></w:rPr><w:t xml:space="preserve"> </w:t></w:r><w:del w:id="1033" w:author="Rivard, Christine" w:date="2015-03-25T16:41:00Z"><w:r><w:rPr><w:w w:val="105"/></w:rPr><w:delText>the</w:delText></w:r></w:del><w:del w:id="1034" w:author="Rivard, Christine" w:date="2015-03-25T16:41:00Z"><w:r><w:rPr><w:spacing w:val="0"/><w:w w:val="105"/></w:rPr><w:delText xml:space="preserve"> </w:delText></w:r></w:del><w:r><w:rPr><w:w w:val="105"/></w:rPr><w:t>‘‘project</w:t></w:r><w:r><w:rPr><w:spacing w:val="0"/><w:w w:val="105"/></w:rPr><w:t xml:space="preserve"> </w:t></w:r><w:r><w:rPr><w:w w:val="105"/></w:rPr><w:t>folder’’.</w:t></w:r><w:r><w:rPr><w:spacing w:val="10"/><w:w w:val="105"/></w:rPr><w:t xml:space="preserve"> </w:t></w:r><w:r><w:rPr><w:w w:val="105"/></w:rPr><w:t>This</w:t></w:r><w:r><w:rPr><w:spacing w:val="0"/><w:w w:val="105"/></w:rPr><w:t xml:space="preserve"> </w:t></w:r><w:r><w:rPr><w:w w:val="105"/></w:rPr><w:t>file</w:t></w:r><w:r><w:rPr><w:spacing w:val="0"/><w:w w:val="105"/></w:rPr><w:t xml:space="preserve"> </w:t></w:r><w:r><w:rPr><w:w w:val="105"/></w:rPr><w:t>management</w:t></w:r><w:r><w:rPr><w:spacing w:val="0"/><w:w w:val="105"/></w:rPr><w:t xml:space="preserve"> </w:t></w:r><w:r><w:rPr><w:w w:val="105"/></w:rPr><w:t>system</w:t></w:r><w:r><w:rPr><w:spacing w:val="0"/><w:w w:val="105"/></w:rPr><w:t xml:space="preserve"> </w:t></w:r><w:r><w:rPr><w:w w:val="105"/></w:rPr><w:t>allows</w:t></w:r><w:r><w:rPr><w:w w:val="98"/></w:rPr><w:t xml:space="preserve"> </w:t></w:r><w:r><w:rPr><w:w w:val="105"/></w:rPr><w:t>you</w:t></w:r><w:r><w:rPr><w:spacing w:val="33"/><w:w w:val="105"/></w:rPr><w:t xml:space="preserve"> </w:t></w:r><w:r><w:rPr><w:w w:val="105"/></w:rPr><w:t>to</w:t></w:r><w:r><w:rPr><w:spacing w:val="34"/><w:w w:val="105"/></w:rPr><w:t xml:space="preserve"> </w:t></w:r><w:r><w:rPr><w:w w:val="105"/></w:rPr><w:t>easily</w:t></w:r><w:r><w:rPr><w:spacing w:val="35"/><w:w w:val="105"/></w:rPr><w:t xml:space="preserve"> </w:t></w:r><w:ins w:id="1035" w:author="Rivard, Christine" w:date="2015-03-26T11:46:00Z"><w:r><w:rPr><w:spacing w:val="35"/><w:w w:val="105"/></w:rPr><w:t>travel</w:t></w:r></w:ins><w:ins w:id="1036" w:author="Rivard, Christine" w:date="2015-03-25T16:43:00Z"><w:r><w:rPr><w:spacing w:val="35"/><w:w w:val="105"/></w:rPr><w:t xml:space="preserve"> from one step to the other</w:t></w:r></w:ins><w:ins w:id="1037" w:author="Rivard, Christine" w:date="2015-03-26T11:46:00Z"><w:r><w:rPr><w:spacing w:val="35"/><w:w w:val="105"/></w:rPr><w:t xml:space="preserve"> </w:t></w:r></w:ins><w:commentRangeStart w:id="29"/><w:r><w:rPr><w:w w:val="105"/></w:rPr><w:t>backup</w:t></w:r><w:r><w:rPr><w:spacing w:val="33"/><w:w w:val="105"/></w:rPr><w:t xml:space="preserve"> </w:t></w:r><w:r><w:rPr><w:w w:val="105"/></w:rPr><w:t>and</w:t></w:r><w:r><w:rPr><w:spacing w:val="34"/><w:w w:val="105"/></w:rPr><w:t xml:space="preserve"> </w:t></w:r><w:r><w:rPr><w:w w:val="105"/></w:rPr><w:t>move</w:t></w:r><w:r><w:rPr><w:spacing w:val="34"/><w:w w:val="105"/></w:rPr><w:t xml:space="preserve"> </w:t></w:r><w:r><w:rPr><w:w w:val="105"/></w:rPr><w:t>your</w:t></w:r><w:r><w:rPr><w:spacing w:val="34"/><w:w w:val="105"/></w:rPr><w:t xml:space="preserve"> </w:t></w:r><w:r><w:rPr><w:w w:val="105"/></w:rPr><w:t>projects</w:t></w:r><w:r><w:rPr><w:spacing w:val="32"/><w:w w:val="105"/></w:rPr><w:t xml:space="preserve"> </w:t></w:r><w:r><w:rPr><w:w w:val="105"/></w:rPr><w:t>from</w:t></w:r><w:r><w:rPr><w:spacing w:val="34"/><w:w w:val="105"/></w:rPr><w:t xml:space="preserve"> </w:t></w:r><w:r><w:rPr><w:w w:val="105"/></w:rPr><w:t>one</w:t></w:r><w:r><w:rPr><w:spacing w:val="34"/><w:w w:val="105"/></w:rPr><w:t xml:space="preserve"> </w:t></w:r><w:r><w:rPr><w:w w:val="105"/></w:rPr><w:t>location</w:t></w:r><w:r><w:rPr><w:spacing w:val="33"/><w:w w:val="105"/></w:rPr><w:t xml:space="preserve"> </w:t></w:r><w:r><w:rPr><w:w w:val="105"/></w:rPr><w:t>to</w:t></w:r><w:r><w:rPr><w:spacing w:val="34"/><w:w w:val="105"/></w:rPr><w:t xml:space="preserve"> </w:t></w:r><w:r><w:rPr><w:w w:val="105"/></w:rPr><w:t>the</w:t></w:r><w:r><w:rPr><w:spacing w:val="34"/><w:w w:val="105"/></w:rPr><w:t xml:space="preserve"> </w:t></w:r><w:r><w:rPr><w:w w:val="105"/></w:rPr><w:t>other</w:t></w:r><w:r><w:rPr><w:spacing w:val="33"/><w:w w:val="105"/></w:rPr><w:t xml:space="preserve"> </w:t></w:r><w:r><w:rPr><w:spacing w:val="33"/><w:w w:val="105"/></w:rPr></w:r><w:commentRangeEnd w:id="29"/><w:r><w:commentReference w:id="29"/></w:r><w:r><w:rPr><w:w w:val="105"/></w:rPr><w:t>since</w:t></w:r><w:r><w:rPr><w:spacing w:val="34"/><w:w w:val="105"/></w:rPr><w:t xml:space="preserve"> </w:t></w:r><w:r><w:rPr><w:w w:val="105"/></w:rPr><w:t>all</w:t></w:r><w:r><w:rPr><w:spacing w:val="34"/><w:w w:val="105"/></w:rPr><w:t xml:space="preserve"> </w:t></w:r><w:r><w:rPr><w:w w:val="105"/></w:rPr><w:t>the</w:t></w:r><w:r><w:rPr><w:spacing w:val="34"/><w:w w:val="105"/></w:rPr><w:t xml:space="preserve"> </w:t></w:r><w:r><w:rPr><w:w w:val="105"/></w:rPr><w:t>files</w:t></w:r><w:r><w:rPr><w:w w:val="98"/></w:rPr><w:t xml:space="preserve"> </w:t></w:r><w:del w:id="1038" w:author="Rivard, Christine" w:date="2015-03-25T16:41:00Z"><w:r><w:rPr><w:w w:val="105"/></w:rPr><w:delText>relating</w:delText></w:r></w:del><w:del w:id="1039" w:author="Rivard, Christine" w:date="2015-03-25T16:41:00Z"><w:r><w:rPr><w:spacing w:val="16"/><w:w w:val="105"/></w:rPr><w:delText xml:space="preserve"> </w:delText></w:r></w:del><w:ins w:id="1040" w:author="Rivard, Christine" w:date="2015-03-25T16:41:00Z"><w:r><w:rPr><w:w w:val="105"/></w:rPr><w:t>related</w:t></w:r></w:ins><w:ins w:id="1041" w:author="Rivard, Christine" w:date="2015-03-25T16:41:00Z"><w:r><w:rPr><w:spacing w:val="16"/><w:w w:val="105"/></w:rPr><w:t xml:space="preserve"> </w:t></w:r></w:ins><w:r><w:rPr><w:w w:val="105"/></w:rPr><w:t>to</w:t></w:r><w:r><w:rPr><w:spacing w:val="17"/><w:w w:val="105"/></w:rPr><w:t xml:space="preserve"> </w:t></w:r><w:r><w:rPr><w:w w:val="105"/></w:rPr><w:t>a</w:t></w:r><w:r><w:rPr><w:spacing w:val="17"/><w:w w:val="105"/></w:rPr><w:t xml:space="preserve"> </w:t></w:r><w:r><w:rPr><w:w w:val="105"/></w:rPr><w:t>given</w:t></w:r><w:r><w:rPr><w:spacing w:val="17"/><w:w w:val="105"/></w:rPr><w:t xml:space="preserve"> </w:t></w:r><w:r><w:rPr><w:w w:val="105"/></w:rPr><w:t>project</w:t></w:r><w:r><w:rPr><w:spacing w:val="15"/><w:w w:val="105"/></w:rPr><w:t xml:space="preserve"> </w:t></w:r><w:r><w:rPr><w:w w:val="105"/></w:rPr><w:t>are</w:t></w:r><w:r><w:rPr><w:spacing w:val="17"/><w:w w:val="105"/></w:rPr><w:t xml:space="preserve"> </w:t></w:r><w:r><w:rPr><w:w w:val="105"/></w:rPr><w:t>saved</w:t></w:r><w:r><w:rPr><w:spacing w:val="17"/><w:w w:val="105"/></w:rPr><w:t xml:space="preserve"> </w:t></w:r><w:r><w:rPr><w:w w:val="105"/></w:rPr><w:t>at</w:t></w:r><w:r><w:rPr><w:spacing w:val="17"/><w:w w:val="105"/></w:rPr><w:t xml:space="preserve"> </w:t></w:r><w:r><w:rPr><w:w w:val="105"/></w:rPr><w:t>the</w:t></w:r><w:r><w:rPr><w:spacing w:val="17"/><w:w w:val="105"/></w:rPr><w:t xml:space="preserve"> </w:t></w:r><w:r><w:rPr><w:w w:val="105"/></w:rPr><w:t>same</w:t></w:r><w:r><w:rPr><w:spacing w:val="16"/><w:w w:val="105"/></w:rPr><w:t xml:space="preserve"> </w:t></w:r><w:r><w:rPr><w:w w:val="105"/></w:rPr><w:t>place.</w:t></w:r></w:p><w:p><w:pPr><w:pStyle w:val="TextBody"/><w:spacing w:lineRule="auto" w:line="249"/><w:ind w:left="125" w:right="111" w:firstLine="359"/><w:jc w:val="both"/><w:rPr></w:rPr></w:pPr><w:del w:id="1042" w:author="Rivard, Christine" w:date="2015-03-26T11:47:00Z"><w:r><w:rPr><w:w w:val="105"/></w:rPr><w:delText>On</w:delText></w:r></w:del><w:del w:id="1043" w:author="Rivard, Christine" w:date="2015-03-26T11:47:00Z"><w:r><w:rPr><w:spacing w:val="0"/><w:w w:val="105"/></w:rPr><w:delText xml:space="preserve"> </w:delText></w:r></w:del><w:ins w:id="1044" w:author="Rivard, Christine" w:date="2015-03-26T11:47:00Z"><w:r><w:rPr><w:w w:val="105"/></w:rPr><w:t>When you</w:t></w:r></w:ins><w:ins w:id="1045" w:author="Rivard, Christine" w:date="2015-03-26T11:47:00Z"><w:r><w:rPr><w:spacing w:val="0"/><w:w w:val="105"/></w:rPr><w:t xml:space="preserve"> </w:t></w:r></w:ins><w:r><w:rPr><w:w w:val="105"/></w:rPr><w:t>first</w:t></w:r><w:r><w:rPr><w:spacing w:val="0"/><w:w w:val="105"/></w:rPr><w:t xml:space="preserve"> </w:t></w:r><w:r><w:rPr><w:w w:val="105"/></w:rPr><w:t>launch</w:t></w:r><w:del w:id="1046" w:author="Rivard, Christine" w:date="2015-03-26T11:47:00Z"><w:r><w:rPr><w:w w:val="105"/></w:rPr><w:delText>,</w:delText></w:r></w:del><w:r><w:rPr><w:spacing w:val="0"/><w:w w:val="105"/></w:rPr><w:t xml:space="preserve"> </w:t></w:r><w:r><w:rPr><w:w w:val="105"/></w:rPr><w:t>WHAT</w:t></w:r><w:ins w:id="1047" w:author="Rivard, Christine" w:date="2015-03-26T11:47:00Z"><w:r><w:rPr><w:w w:val="105"/></w:rPr><w:t>, the software</w:t></w:r></w:ins><w:r><w:rPr><w:spacing w:val="0"/><w:w w:val="105"/></w:rPr><w:t xml:space="preserve"> </w:t></w:r><w:r><w:rPr><w:w w:val="105"/></w:rPr><w:t>will</w:t></w:r><w:r><w:rPr><w:spacing w:val="0"/><w:w w:val="105"/></w:rPr><w:t xml:space="preserve"> </w:t></w:r><w:r><w:rPr><w:w w:val="105"/></w:rPr><w:t>automatically</w:t></w:r><w:r><w:rPr><w:spacing w:val="0"/><w:w w:val="105"/></w:rPr><w:t xml:space="preserve"> </w:t></w:r><w:r><w:rPr><w:w w:val="105"/></w:rPr><w:t>open</w:t></w:r><w:r><w:rPr><w:spacing w:val="0"/><w:w w:val="105"/></w:rPr><w:t xml:space="preserve"> </w:t></w:r><w:r><w:rPr><w:w w:val="105"/></w:rPr><w:t>an</w:t></w:r><w:r><w:rPr><w:spacing w:val="0"/><w:w w:val="105"/></w:rPr><w:t xml:space="preserve"> </w:t></w:r><w:r><w:rPr><w:w w:val="105"/></w:rPr><w:t>example</w:t></w:r><w:r><w:rPr><w:spacing w:val="0"/><w:w w:val="105"/></w:rPr><w:t xml:space="preserve"> </w:t></w:r><w:del w:id="1048" w:author="Rivard, Christine" w:date="2015-03-26T11:48:00Z"><w:r><w:rPr><w:w w:val="105"/></w:rPr><w:delText>that</w:delText></w:r></w:del><w:del w:id="1049" w:author="Rivard, Christine" w:date="2015-03-26T11:48:00Z"><w:r><w:rPr><w:spacing w:val="0"/><w:w w:val="105"/></w:rPr><w:delText xml:space="preserve"> </w:delText></w:r></w:del><w:del w:id="1050" w:author="Rivard, Christine" w:date="2015-03-26T11:48:00Z"><w:r><w:rPr><w:w w:val="105"/></w:rPr><w:delText>is</w:delText></w:r></w:del><w:del w:id="1051" w:author="Rivard, Christine" w:date="2015-03-26T11:48:00Z"><w:r><w:rPr><w:spacing w:val="0"/><w:w w:val="105"/></w:rPr><w:delText xml:space="preserve"> </w:delText></w:r></w:del><w:del w:id="1052" w:author="Rivard, Christine" w:date="2015-03-26T11:48:00Z"><w:r><w:rPr><w:w w:val="105"/></w:rPr><w:delText>distributed</w:delText></w:r></w:del><w:del w:id="1053" w:author="Rivard, Christine" w:date="2015-03-26T11:48:00Z"><w:r><w:rPr><w:spacing w:val="0"/><w:w w:val="105"/></w:rPr><w:delText xml:space="preserve"> </w:delText></w:r></w:del><w:del w:id="1054" w:author="Rivard, Christine" w:date="2015-03-26T11:48:00Z"><w:r><w:rPr><w:w w:val="105"/></w:rPr><w:delText>with</w:delText></w:r></w:del><w:del w:id="1055" w:author="Rivard, Christine" w:date="2015-03-26T11:48:00Z"><w:r><w:rPr><w:spacing w:val="0"/><w:w w:val="105"/></w:rPr><w:delText xml:space="preserve"> </w:delText></w:r></w:del><w:del w:id="1056" w:author="Rivard, Christine" w:date="2015-03-26T11:48:00Z"><w:r><w:rPr><w:w w:val="105"/></w:rPr><w:delText>the</w:delText></w:r></w:del><w:del w:id="1057" w:author="Rivard, Christine" w:date="2015-03-26T11:48:00Z"><w:r><w:rPr><w:spacing w:val="0"/><w:w w:val="105"/></w:rPr><w:delText xml:space="preserve"> </w:delText></w:r></w:del><w:del w:id="1058" w:author="Rivard, Christine" w:date="2015-03-26T11:48:00Z"><w:r><w:rPr><w:w w:val="105"/></w:rPr><w:delText>software</w:delText></w:r></w:del><w:del w:id="1059" w:author="Rivard, Christine" w:date="2015-03-26T11:48:00Z"><w:r><w:rPr><w:w w:val="101"/></w:rPr><w:delText xml:space="preserve"> </w:delText></w:r></w:del><w:r><w:rPr><w:w w:val="105"/></w:rPr><w:t>with</w:t></w:r><w:r><w:rPr><w:spacing w:val="23"/><w:w w:val="105"/></w:rPr><w:t xml:space="preserve"> </w:t></w:r><w:r><w:rPr><w:w w:val="105"/></w:rPr><w:t>all</w:t></w:r><w:r><w:rPr><w:spacing w:val="23"/><w:w w:val="105"/></w:rPr><w:t xml:space="preserve"> </w:t></w:r><w:r><w:rPr><w:w w:val="105"/></w:rPr><w:t>the</w:t></w:r><w:r><w:rPr><w:spacing w:val="24"/><w:w w:val="105"/></w:rPr><w:t xml:space="preserve"> </w:t></w:r><w:r><w:rPr><w:w w:val="105"/></w:rPr><w:t>necessary</w:t></w:r><w:r><w:rPr><w:spacing w:val="22"/><w:w w:val="105"/></w:rPr><w:t xml:space="preserve"> </w:t></w:r><w:r><w:rPr><w:w w:val="105"/></w:rPr><w:t>files</w:t></w:r><w:r><w:rPr><w:spacing w:val="24"/><w:w w:val="105"/></w:rPr><w:t xml:space="preserve"> </w:t></w:r><w:ins w:id="1060" w:author="Rivard, Christine" w:date="2015-03-26T11:48:00Z"><w:r><w:rPr><w:spacing w:val="24"/><w:w w:val="105"/></w:rPr><w:t xml:space="preserve">that allows you </w:t></w:r></w:ins><w:r><w:rPr><w:w w:val="105"/></w:rPr><w:t>to</w:t></w:r><w:r><w:rPr><w:spacing w:val="23"/><w:w w:val="105"/></w:rPr><w:t xml:space="preserve"> </w:t></w:r><w:r><w:rPr><w:w w:val="105"/></w:rPr><w:t>easily</w:t></w:r><w:r><w:rPr><w:spacing w:val="24"/><w:w w:val="105"/></w:rPr><w:t xml:space="preserve"> </w:t></w:r><w:r><w:rPr><w:w w:val="105"/></w:rPr><w:t>and</w:t></w:r><w:r><w:rPr><w:spacing w:val="23"/><w:w w:val="105"/></w:rPr><w:t xml:space="preserve"> </w:t></w:r><w:r><w:rPr><w:w w:val="105"/></w:rPr><w:t>quickly</w:t></w:r><w:r><w:rPr><w:spacing w:val="24"/><w:w w:val="105"/></w:rPr><w:t xml:space="preserve"> </w:t></w:r><w:r><w:rPr><w:w w:val="105"/></w:rPr><w:t>test</w:t></w:r><w:r><w:rPr><w:spacing w:val="23"/><w:w w:val="105"/></w:rPr><w:t xml:space="preserve"> </w:t></w:r><w:r><w:rPr><w:w w:val="105"/></w:rPr><w:t>the</w:t></w:r><w:r><w:rPr><w:spacing w:val="24"/><w:w w:val="105"/></w:rPr><w:t xml:space="preserve"> </w:t></w:r><w:ins w:id="1061" w:author="Rivard, Christine" w:date="2015-03-26T11:49:00Z"><w:r><w:rPr><w:spacing w:val="24"/><w:w w:val="105"/></w:rPr><w:t xml:space="preserve">different </w:t></w:r></w:ins><w:r><w:rPr><w:w w:val="105"/></w:rPr><w:t>functionalit</w:t></w:r><w:ins w:id="1062" w:author="Rivard, Christine" w:date="2015-03-26T11:46:00Z"><w:r><w:rPr><w:w w:val="105"/></w:rPr><w:t>ies</w:t></w:r></w:ins><w:del w:id="1063" w:author="Rivard, Christine" w:date="2015-03-26T11:46:00Z"><w:r><w:rPr><w:w w:val="105"/></w:rPr><w:delText>y</w:delText></w:r></w:del><w:r><w:rPr><w:spacing w:val="24"/><w:w w:val="105"/></w:rPr><w:t xml:space="preserve"> </w:t></w:r><w:r><w:rPr><w:w w:val="105"/></w:rPr><w:t>of</w:t></w:r><w:r><w:rPr><w:spacing w:val="24"/><w:w w:val="105"/></w:rPr><w:t xml:space="preserve"> </w:t></w:r><w:r><w:rPr><w:w w:val="105"/></w:rPr><w:t>the</w:t></w:r><w:r><w:rPr><w:spacing w:val="23"/><w:w w:val="105"/></w:rPr><w:t xml:space="preserve"> </w:t></w:r><w:r><w:rPr><w:w w:val="105"/></w:rPr><w:t>program.</w:t></w:r><w:r><w:rPr><w:spacing w:val="53"/><w:w w:val="105"/></w:rPr><w:t xml:space="preserve"> </w:t></w:r><w:r><w:rPr><w:w w:val="105"/></w:rPr><w:t>The</w:t></w:r><w:r><w:rPr><w:spacing w:val="23"/><w:w w:val="105"/></w:rPr><w:t xml:space="preserve"> </w:t></w:r><w:r><w:rPr><w:w w:val="105"/></w:rPr><w:t>title</w:t></w:r><w:r><w:rPr><w:w w:val="113"/></w:rPr><w:t xml:space="preserve"> </w:t></w:r><w:r><w:rPr><w:w w:val="105"/></w:rPr><w:t>of</w:t></w:r><w:r><w:rPr><w:spacing w:val="22"/><w:w w:val="105"/></w:rPr><w:t xml:space="preserve"> </w:t></w:r><w:r><w:rPr><w:w w:val="105"/></w:rPr><w:t>the</w:t></w:r><w:r><w:rPr><w:spacing w:val="22"/><w:w w:val="105"/></w:rPr><w:t xml:space="preserve"> </w:t></w:r><w:r><w:rPr><w:w w:val="105"/></w:rPr><w:t>current</w:t></w:r><w:del w:id="1064" w:author="Rivard, Christine" w:date="2015-03-26T11:50:00Z"><w:r><w:rPr><w:w w:val="105"/></w:rPr><w:delText>ly</w:delText></w:r></w:del><w:del w:id="1065" w:author="Rivard, Christine" w:date="2015-03-26T11:50:00Z"><w:r><w:rPr><w:spacing w:val="25"/><w:w w:val="105"/></w:rPr><w:delText xml:space="preserve"> </w:delText></w:r></w:del><w:del w:id="1066" w:author="Rivard, Christine" w:date="2015-03-26T11:50:00Z"><w:r><w:rPr><w:w w:val="105"/></w:rPr><w:delText>opened</w:delText></w:r></w:del><w:r><w:rPr><w:spacing w:val="23"/><w:w w:val="105"/></w:rPr><w:t xml:space="preserve"> </w:t></w:r><w:r><w:rPr><w:w w:val="105"/></w:rPr><w:t>project</w:t></w:r><w:r><w:rPr><w:spacing w:val="22"/><w:w w:val="105"/></w:rPr><w:t xml:space="preserve"> </w:t></w:r><w:r><w:rPr><w:w w:val="105"/></w:rPr><w:t>is</w:t></w:r><w:r><w:rPr><w:spacing w:val="23"/><w:w w:val="105"/></w:rPr><w:t xml:space="preserve"> </w:t></w:r><w:r><w:rPr><w:w w:val="105"/></w:rPr><w:t>shown</w:t></w:r><w:r><w:rPr><w:spacing w:val="23"/><w:w w:val="105"/></w:rPr><w:t xml:space="preserve"> </w:t></w:r><w:r><w:rPr><w:w w:val="105"/></w:rPr><w:t>in</w:t></w:r><w:r><w:rPr><w:spacing w:val="22"/><w:w w:val="105"/></w:rPr><w:t xml:space="preserve"> </w:t></w:r><w:r><w:rPr><w:w w:val="105"/></w:rPr><w:t>the</w:t></w:r><w:r><w:rPr><w:spacing w:val="24"/><w:w w:val="105"/></w:rPr><w:t xml:space="preserve"> </w:t></w:r><w:r><w:rPr><w:w w:val="105"/></w:rPr><w:t>menu</w:t></w:r><w:r><w:rPr><w:spacing w:val="22"/><w:w w:val="105"/></w:rPr><w:t xml:space="preserve"> </w:t></w:r><w:r><w:rPr><w:w w:val="105"/></w:rPr><w:t>bar</w:t></w:r><w:r><w:rPr><w:spacing w:val="23"/><w:w w:val="105"/></w:rPr><w:t xml:space="preserve"> </w:t></w:r><w:r><w:rPr><w:w w:val="105"/></w:rPr><w:t>at</w:t></w:r><w:r><w:rPr><w:spacing w:val="24"/><w:w w:val="105"/></w:rPr><w:t xml:space="preserve"> </w:t></w:r><w:r><w:rPr><w:w w:val="105"/></w:rPr><w:t>the</w:t></w:r><w:r><w:rPr><w:spacing w:val="22"/><w:w w:val="105"/></w:rPr><w:t xml:space="preserve"> </w:t></w:r><w:r><w:rPr><w:w w:val="105"/></w:rPr><w:t>top</w:t></w:r><w:r><w:rPr><w:spacing w:val="23"/><w:w w:val="105"/></w:rPr><w:t xml:space="preserve"> </w:t></w:r><w:r><w:rPr><w:w w:val="105"/></w:rPr><w:t>of</w:t></w:r><w:r><w:rPr><w:spacing w:val="23"/><w:w w:val="105"/></w:rPr><w:t xml:space="preserve"> </w:t></w:r><w:r><w:rPr><w:w w:val="105"/></w:rPr><w:t>the</w:t></w:r><w:r><w:rPr><w:spacing w:val="23"/><w:w w:val="105"/></w:rPr><w:t xml:space="preserve"> </w:t></w:r><w:del w:id="1067" w:author="Rivard, Christine" w:date="2015-03-26T11:51:00Z"><w:r><w:rPr><w:w w:val="105"/></w:rPr><w:delText>interface</w:delText></w:r></w:del><w:ins w:id="1068" w:author="Rivard, Christine" w:date="2015-03-26T11:51:00Z"><w:r><w:rPr><w:w w:val="105"/></w:rPr><w:t>page?</w:t></w:r></w:ins><w:r><w:rPr><w:w w:val="105"/></w:rPr><w:t>.</w:t></w:r><w:r><w:rPr><w:spacing w:val="51"/><w:w w:val="105"/></w:rPr><w:t xml:space="preserve"> </w:t></w:r><w:r><w:rPr><w:w w:val="105"/></w:rPr><w:t>Additional</w:t></w:r><w:r><w:rPr><w:w w:val="107"/></w:rPr><w:t xml:space="preserve"> </w:t></w:r><w:r><w:rPr><w:w w:val="105"/></w:rPr><w:t>information</w:t></w:r><w:r><w:rPr><w:spacing w:val="13"/><w:w w:val="105"/></w:rPr><w:t xml:space="preserve"> </w:t></w:r><w:r><w:rPr><w:w w:val="105"/></w:rPr><w:t>about</w:t></w:r><w:r><w:rPr><w:spacing w:val="15"/><w:w w:val="105"/></w:rPr><w:t xml:space="preserve"> </w:t></w:r><w:r><w:rPr><w:w w:val="105"/></w:rPr><w:t>the</w:t></w:r><w:r><w:rPr><w:spacing w:val="15"/><w:w w:val="105"/></w:rPr><w:t xml:space="preserve"> </w:t></w:r><w:r><w:rPr><w:w w:val="105"/></w:rPr><w:t>project</w:t></w:r><w:r><w:rPr><w:spacing w:val="14"/><w:w w:val="105"/></w:rPr><w:t xml:space="preserve"> </w:t></w:r><w:r><w:rPr><w:w w:val="105"/></w:rPr><w:t>can</w:t></w:r><w:r><w:rPr><w:spacing w:val="14"/><w:w w:val="105"/></w:rPr><w:t xml:space="preserve"> </w:t></w:r><w:r><w:rPr><w:w w:val="105"/></w:rPr><w:t>be</w:t></w:r><w:r><w:rPr><w:spacing w:val="14"/><w:w w:val="105"/></w:rPr><w:t xml:space="preserve"> </w:t></w:r><w:commentRangeStart w:id="30"/><w:r><w:rPr><w:w w:val="105"/></w:rPr><w:t>displayed</w:t></w:r><w:r><w:rPr><w:spacing w:val="14"/><w:w w:val="105"/></w:rPr><w:t xml:space="preserve"> </w:t></w:r><w:r><w:rPr><w:spacing w:val="14"/><w:w w:val="105"/></w:rPr></w:r><w:commentRangeEnd w:id="30"/><w:r><w:commentReference w:id="30"/></w:r><w:r><w:rPr><w:w w:val="105"/></w:rPr><w:t>by</w:t></w:r><w:r><w:rPr><w:spacing w:val="15"/><w:w w:val="105"/></w:rPr><w:t xml:space="preserve"> </w:t></w:r><w:r><w:rPr><w:w w:val="105"/></w:rPr><w:t>clicking</w:t></w:r><w:r><w:rPr><w:spacing w:val="16"/><w:w w:val="105"/></w:rPr><w:t xml:space="preserve"> </w:t></w:r><w:r><w:rPr><w:w w:val="105"/></w:rPr><w:t>on</w:t></w:r><w:r><w:rPr><w:spacing w:val="14"/><w:w w:val="105"/></w:rPr><w:t xml:space="preserve"> </w:t></w:r><w:r><w:rPr><w:w w:val="105"/></w:rPr><w:t>the</w:t></w:r><w:r><w:rPr><w:spacing w:val="15"/><w:w w:val="105"/></w:rPr><w:t xml:space="preserve"> </w:t></w:r><w:r><w:rPr><w:w w:val="105"/></w:rPr><w:t>small</w:t></w:r><w:r><w:rPr><w:spacing w:val="15"/><w:w w:val="105"/></w:rPr><w:t xml:space="preserve"> </w:t></w:r><w:r><w:rPr><w:w w:val="105"/></w:rPr><w:t>‘‘i’’</w:t></w:r><w:r><w:rPr><w:spacing w:val="15"/><w:w w:val="105"/></w:rPr><w:t xml:space="preserve"> </w:t></w:r><w:r><w:rPr><w:w w:val="105"/></w:rPr><w:t>icon</w:t></w:r><w:r><w:rPr><w:spacing w:val="13"/><w:w w:val="105"/></w:rPr><w:t xml:space="preserve"> </w:t></w:r><w:r><w:rPr><w:w w:val="105"/></w:rPr><w:t>located</w:t></w:r><w:r><w:rPr><w:spacing w:val="14"/><w:w w:val="105"/></w:rPr><w:t xml:space="preserve"> </w:t></w:r><w:r><w:rPr><w:w w:val="105"/></w:rPr><w:t>next</w:t></w:r><w:r><w:rPr><w:spacing w:val="14"/><w:w w:val="105"/></w:rPr><w:t xml:space="preserve"> </w:t></w:r><w:r><w:rPr><w:w w:val="105"/></w:rPr><w:t>to</w:t></w:r><w:r><w:rPr><w:w w:val="112"/></w:rPr><w:t xml:space="preserve"> </w:t></w:r><w:r><w:rPr><w:w w:val="105"/></w:rPr><w:t>the</w:t></w:r><w:r><w:rPr><w:spacing w:val="14"/><w:w w:val="105"/></w:rPr><w:t xml:space="preserve"> </w:t></w:r><w:r><w:rPr><w:w w:val="105"/></w:rPr><w:t>project</w:t></w:r><w:r><w:rPr><w:spacing w:val="14"/><w:w w:val="105"/></w:rPr><w:t xml:space="preserve"> </w:t></w:r><w:r><w:rPr><w:spacing w:val="0"/><w:w w:val="105"/></w:rPr><w:t>name.</w:t></w:r><w:r><w:rPr><w:spacing w:val="41"/><w:w w:val="105"/></w:rPr><w:t xml:space="preserve"> </w:t></w:r><w:del w:id="1069" w:author="Rivard, Christine" w:date="2015-03-26T11:52:00Z"><w:r><w:rPr><w:w w:val="105"/></w:rPr><w:delText>There</w:delText></w:r></w:del><w:del w:id="1070" w:author="Rivard, Christine" w:date="2015-03-26T11:52:00Z"><w:r><w:rPr><w:spacing w:val="14"/><w:w w:val="105"/></w:rPr><w:delText xml:space="preserve"> </w:delText></w:r></w:del><w:del w:id="1071" w:author="Rivard, Christine" w:date="2015-03-26T11:52:00Z"><w:r><w:rPr><w:w w:val="105"/></w:rPr><w:delText>can</w:delText></w:r></w:del><w:del w:id="1072" w:author="Rivard, Christine" w:date="2015-03-26T11:52:00Z"><w:r><w:rPr><w:spacing w:val="15"/><w:w w:val="105"/></w:rPr><w:delText xml:space="preserve"> </w:delText></w:r></w:del><w:del w:id="1073" w:author="Rivard, Christine" w:date="2015-03-26T11:52:00Z"><w:r><w:rPr><w:w w:val="105"/></w:rPr><w:delText>be</w:delText></w:r></w:del><w:del w:id="1074" w:author="Rivard, Christine" w:date="2015-03-26T11:52:00Z"><w:r><w:rPr><w:spacing w:val="15"/><w:w w:val="105"/></w:rPr><w:delText xml:space="preserve"> </w:delText></w:r></w:del><w:del w:id="1075" w:author="Rivard, Christine" w:date="2015-03-26T11:52:00Z"><w:r><w:rPr><w:w w:val="105"/></w:rPr><w:delText>only</w:delText></w:r></w:del><w:del w:id="1076" w:author="Rivard, Christine" w:date="2015-03-26T11:52:00Z"><w:r><w:rPr><w:spacing w:val="14"/><w:w w:val="105"/></w:rPr><w:delText xml:space="preserve"> </w:delText></w:r></w:del><w:del w:id="1077" w:author="Rivard, Christine" w:date="2015-03-26T11:52:00Z"><w:r><w:rPr><w:w w:val="105"/></w:rPr><w:delText>one</w:delText></w:r></w:del><w:del w:id="1078" w:author="Rivard, Christine" w:date="2015-03-26T11:52:00Z"><w:r><w:rPr><w:spacing w:val="15"/><w:w w:val="105"/></w:rPr><w:delText xml:space="preserve"> </w:delText></w:r></w:del><w:del w:id="1079" w:author="Rivard, Christine" w:date="2015-03-26T11:52:00Z"><w:r><w:rPr><w:w w:val="105"/></w:rPr><w:delText>opened</w:delText></w:r></w:del><w:ins w:id="1080" w:author="Rivard, Christine" w:date="2015-03-26T11:52:00Z"><w:r><w:rPr><w:w w:val="105"/></w:rPr><w:t>Only one</w:t></w:r></w:ins><w:r><w:rPr><w:spacing w:val="15"/><w:w w:val="105"/></w:rPr><w:t xml:space="preserve"> </w:t></w:r><w:r><w:rPr><w:w w:val="105"/></w:rPr><w:t>project</w:t></w:r><w:r><w:rPr><w:spacing w:val="13"/><w:w w:val="105"/></w:rPr><w:t xml:space="preserve"> </w:t></w:r><w:r><w:rPr><w:w w:val="105"/></w:rPr><w:t>at</w:t></w:r><w:r><w:rPr><w:spacing w:val="15"/><w:w w:val="105"/></w:rPr><w:t xml:space="preserve"> </w:t></w:r><w:r><w:rPr><w:w w:val="105"/></w:rPr><w:t>a</w:t></w:r><w:r><w:rPr><w:spacing w:val="15"/><w:w w:val="105"/></w:rPr><w:t xml:space="preserve"> </w:t></w:r><w:r><w:rPr><w:w w:val="105"/></w:rPr><w:t>time</w:t></w:r><w:r><w:rPr><w:spacing w:val="14"/><w:w w:val="105"/></w:rPr><w:t xml:space="preserve"> </w:t></w:r><w:ins w:id="1081" w:author="Rivard, Christine" w:date="2015-03-26T11:52:00Z"><w:r><w:rPr><w:spacing w:val="13"/><w:w w:val="105"/></w:rPr><w:t xml:space="preserve">can be open </w:t></w:r></w:ins><w:del w:id="1082" w:author="Rivard, Christine" w:date="2015-03-26T11:52:00Z"><w:r><w:rPr><w:w w:val="105"/></w:rPr><w:delText>per</w:delText></w:r></w:del><w:del w:id="1083" w:author="Rivard, Christine" w:date="2015-03-26T11:52:00Z"><w:r><w:rPr><w:spacing w:val="14"/><w:w w:val="105"/></w:rPr><w:delText xml:space="preserve"> </w:delText></w:r></w:del><w:del w:id="1084" w:author="Rivard, Christine" w:date="2015-03-26T11:52:00Z"><w:r><w:rPr><w:w w:val="105"/></w:rPr><w:delText>instance</w:delText></w:r></w:del><w:del w:id="1085" w:author="Rivard, Christine" w:date="2015-03-26T11:52:00Z"><w:r><w:rPr><w:spacing w:val="14"/><w:w w:val="105"/></w:rPr><w:delText xml:space="preserve"> </w:delText></w:r></w:del><w:del w:id="1086" w:author="Rivard, Christine" w:date="2015-03-26T11:52:00Z"><w:r><w:rPr><w:w w:val="105"/></w:rPr><w:delText>of</w:delText></w:r></w:del><w:ins w:id="1087" w:author="Rivard, Christine" w:date="2015-03-26T11:52:00Z"><w:r><w:rPr><w:w w:val="105"/></w:rPr><w:t>in</w:t></w:r></w:ins><w:r><w:rPr><w:spacing w:val="15"/><w:w w:val="105"/></w:rPr><w:t xml:space="preserve"> </w:t></w:r><w:r><w:rPr><w:w w:val="105"/></w:rPr><w:t>WHAT.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Normal"/><w:numPr><w:ilvl w:val="1"/><w:numId w:val="7"/></w:numPr><w:tabs><w:tab w:val="left" w:pos="1017" w:leader="none"/></w:tabs><w:spacing w:before="146" w:after="0"/><w:jc w:val="both"/><w:rPr><w:rFonts w:ascii="Georgia" w:hAnsi="Georgia" w:eastAsia="Georgia" w:cs="Georgia"/><w:sz w:val="34"/><w:szCs w:val="34"/></w:rPr></w:pPr><w:bookmarkStart w:id="17" w:name="Create_a_New_Project"/><w:bookmarkStart w:id="18" w:name="_bookmark11"/><w:bookmarkEnd w:id="17"/><w:bookmarkEnd w:id="18"/><w:r><w:rPr><w:rFonts w:ascii="Georgia" w:hAnsi="Georgia"/><w:b/><w:sz w:val="34"/></w:rPr><w:t>Create</w:t></w:r><w:r><w:rPr><w:rFonts w:ascii="Georgia" w:hAnsi="Georgia"/><w:b/><w:spacing w:val="11"/><w:sz w:val="34"/></w:rPr><w:t xml:space="preserve"> </w:t></w:r><w:r><w:rPr><w:rFonts w:ascii="Georgia" w:hAnsi="Georgia"/><w:b/><w:sz w:val="34"/></w:rPr><w:t>a</w:t></w:r><w:r><w:rPr><w:rFonts w:ascii="Georgia" w:hAnsi="Georgia"/><w:b/><w:spacing w:val="12"/><w:sz w:val="34"/></w:rPr><w:t xml:space="preserve"> </w:t></w:r><w:r><w:rPr><w:rFonts w:ascii="Georgia" w:hAnsi="Georgia"/><w:b/><w:sz w:val="34"/></w:rPr><w:t>New</w:t></w:r><w:r><w:rPr><w:rFonts w:ascii="Georgia" w:hAnsi="Georgia"/><w:b/><w:spacing w:val="11"/><w:sz w:val="34"/></w:rPr><w:t xml:space="preserve"> </w:t></w:r><w:r><w:rPr><w:rFonts w:ascii="Georgia" w:hAnsi="Georgia"/><w:b/><w:sz w:val="34"/></w:rPr><w:t>Project</w:t></w:r></w:p><w:p><w:pPr><w:pStyle w:val="TextBody"/><w:spacing w:lineRule="auto" w:line="244" w:before="199" w:after="0"/><w:ind w:left="133" w:right="105" w:hanging="9"/><w:jc w:val="both"/><w:rPr></w:rPr></w:pPr><w:r><w:rPr><w:w w:val="105"/></w:rPr><w:t>To</w:t></w:r><w:r><w:rPr><w:spacing w:val="21"/><w:w w:val="105"/></w:rPr><w:t xml:space="preserve"> </w:t></w:r><w:r><w:rPr><w:w w:val="105"/></w:rPr><w:t>start</w:t></w:r><w:r><w:rPr><w:spacing w:val="22"/><w:w w:val="105"/></w:rPr><w:t xml:space="preserve"> </w:t></w:r><w:r><w:rPr><w:w w:val="105"/></w:rPr><w:t>a</w:t></w:r><w:r><w:rPr><w:spacing w:val="22"/><w:w w:val="105"/></w:rPr><w:t xml:space="preserve"> </w:t></w:r><w:r><w:rPr><w:w w:val="105"/></w:rPr><w:t>new</w:t></w:r><w:r><w:rPr><w:spacing w:val="21"/><w:w w:val="105"/></w:rPr><w:t xml:space="preserve"> </w:t></w:r><w:r><w:rPr><w:w w:val="105"/></w:rPr><w:t>project,</w:t></w:r><w:r><w:rPr><w:spacing w:val="20"/><w:w w:val="105"/></w:rPr><w:t xml:space="preserve"> </w:t></w:r><w:commentRangeStart w:id="31"/><w:r><w:rPr><w:w w:val="105"/></w:rPr><w:t>click</w:t></w:r><w:r><w:rPr><w:spacing w:val="22"/><w:w w:val="105"/></w:rPr><w:t xml:space="preserve"> </w:t></w:r><w:r><w:rPr><w:w w:val="105"/></w:rPr><w:t>on</w:t></w:r><w:r><w:rPr><w:spacing w:val="22"/><w:w w:val="105"/></w:rPr><w:t xml:space="preserve"> </w:t></w:r><w:r><w:rPr><w:w w:val="105"/></w:rPr><w:t>the</w:t></w:r><w:r><w:rPr><w:spacing w:val="22"/><w:w w:val="105"/></w:rPr><w:t xml:space="preserve"> </w:t></w:r><w:r><w:rPr><w:w w:val="105"/></w:rPr><w:t>button</w:t></w:r><w:r><w:rPr><w:spacing w:val="22"/><w:w w:val="105"/></w:rPr><w:t xml:space="preserve"> </w:t></w:r><w:r><w:rPr><w:rFonts w:ascii="Palatino Linotype" w:hAnsi="Palatino Linotype"/><w:i/><w:w w:val="105"/></w:rPr><w:t>New</w:t></w:r><w:r><w:rPr><w:rFonts w:ascii="Palatino Linotype" w:hAnsi="Palatino Linotype"/><w:i/><w:spacing w:val="22"/><w:w w:val="105"/></w:rPr><w:t xml:space="preserve"> </w:t></w:r><w:r><w:rPr><w:rFonts w:ascii="Palatino Linotype" w:hAnsi="Palatino Linotype"/><w:i/><w:w w:val="105"/></w:rPr><w:t>Project</w:t></w:r><w:r><w:rPr><w:rFonts w:ascii="Palatino Linotype" w:hAnsi="Palatino Linotype"/><w:i/><w:w w:val="105"/></w:rPr></w:r><w:del w:id="1088" w:author="Rivard, Christine" w:date="2015-03-26T11:56:00Z"><w:commentRangeEnd w:id="31"/><w:r><w:commentReference w:id="31"/></w:r><w:r><w:rPr><w:rFonts w:ascii="Palatino Linotype" w:hAnsi="Palatino Linotype"/><w:i/><w:w w:val="105"/></w:rPr><w:delText>.</w:delText></w:r></w:del><w:r><w:rPr><w:rFonts w:ascii="Palatino Linotype" w:hAnsi="Palatino Linotype"/><w:i/><w:spacing w:val="0"/><w:w w:val="105"/></w:rPr><w:t xml:space="preserve"> </w:t></w:r><w:del w:id="1089" w:author="Rivard, Christine" w:date="2015-03-26T11:55:00Z"><w:r><w:rPr><w:rFonts w:ascii="Palatino Linotype" w:hAnsi="Palatino Linotype"/><w:i/><w:w w:val="105"/></w:rPr><w:delText>.</w:delText></w:r></w:del><w:del w:id="1090" w:author="Rivard, Christine" w:date="2015-03-26T11:55:00Z"><w:r><w:rPr><w:rFonts w:ascii="Palatino Linotype" w:hAnsi="Palatino Linotype"/><w:i/><w:spacing w:val="0"/><w:w w:val="105"/></w:rPr><w:delText xml:space="preserve"> </w:delText></w:r></w:del><w:del w:id="1091" w:author="Rivard, Christine" w:date="2015-03-26T11:55:00Z"><w:r><w:rPr><w:rFonts w:ascii="Palatino Linotype" w:hAnsi="Palatino Linotype"/><w:i/><w:w w:val="105"/></w:rPr><w:delText>.</w:delText></w:r></w:del><w:del w:id="1092" w:author="Rivard, Christine" w:date="2015-03-26T11:55:00Z"><w:r><w:rPr><w:rFonts w:ascii="Palatino Linotype" w:hAnsi="Palatino Linotype"/><w:i/><w:spacing w:val="30"/><w:w w:val="105"/></w:rPr><w:delText xml:space="preserve"> </w:delText></w:r></w:del><w:del w:id="1093" w:author="Rivard, Christine" w:date="2015-03-26T11:55:00Z"><w:r><w:rPr><w:w w:val="105"/></w:rPr><w:delText>with</w:delText></w:r></w:del><w:ins w:id="1094" w:author="Rivard, Christine" w:date="2015-03-26T12:41:00Z"><w:r><w:rPr><w:w w:val="105"/></w:rPr><w:t>or click on</w:t></w:r></w:ins><w:r><w:rPr><w:spacing w:val="22"/><w:w w:val="105"/></w:rPr><w:t xml:space="preserve"> </w:t></w:r><w:r><w:rPr><w:w w:val="105"/></w:rPr><w:t>the</w:t></w:r><w:r><w:rPr><w:spacing w:val="22"/><w:w w:val="105"/></w:rPr><w:t xml:space="preserve"> </w:t></w:r><w:r><w:rPr><w:w w:val="105"/></w:rPr><w:t>small</w:t></w:r><w:r><w:rPr><w:spacing w:val="21"/><w:w w:val="105"/></w:rPr><w:t xml:space="preserve"> </w:t></w:r><w:r><w:rPr><w:w w:val="105"/></w:rPr><w:t>folder</w:t></w:r><w:r><w:rPr><w:spacing w:val="22"/><w:w w:val="105"/></w:rPr><w:t xml:space="preserve"> </w:t></w:r><w:r><w:rPr><w:w w:val="105"/></w:rPr><w:t>icon</w:t></w:r><w:r><w:rPr><w:spacing w:val="22"/><w:w w:val="105"/></w:rPr><w:t xml:space="preserve"> </w:t></w:r><w:r><w:rPr><w:w w:val="105"/></w:rPr><w:t>located</w:t></w:r><w:r><w:rPr><w:spacing w:val="21"/><w:w w:val="105"/></w:rPr><w:t xml:space="preserve"> </w:t></w:r><w:r><w:rPr><w:w w:val="105"/></w:rPr><w:t>at</w:t></w:r><w:r><w:rPr><w:w w:val="121"/></w:rPr><w:t xml:space="preserve"> </w:t></w:r><w:r><w:rPr><w:w w:val="105"/></w:rPr><w:t>the</w:t></w:r><w:r><w:rPr><w:spacing w:val="12"/><w:w w:val="105"/></w:rPr><w:t xml:space="preserve"> </w:t></w:r><w:r><w:rPr><w:w w:val="105"/></w:rPr><w:t>right</w:t></w:r><w:r><w:rPr><w:spacing w:val="13"/><w:w w:val="105"/></w:rPr><w:t xml:space="preserve"> </w:t></w:r><w:r><w:rPr><w:w w:val="105"/></w:rPr><w:t>end</w:t></w:r><w:r><w:rPr><w:spacing w:val="13"/><w:w w:val="105"/></w:rPr><w:t xml:space="preserve"> </w:t></w:r><w:r><w:rPr><w:spacing w:val="0"/><w:w w:val="105"/></w:rPr><w:t>of</w:t></w:r><w:r><w:rPr><w:spacing w:val="11"/><w:w w:val="105"/></w:rPr><w:t xml:space="preserve"> </w:t></w:r><w:r><w:rPr><w:w w:val="105"/></w:rPr><w:t>the</w:t></w:r><w:r><w:rPr><w:spacing w:val="13"/><w:w w:val="105"/></w:rPr><w:t xml:space="preserve"> </w:t></w:r><w:r><w:rPr><w:w w:val="105"/></w:rPr><w:t>WHAT</w:t></w:r><w:r><w:rPr><w:spacing w:val="12"/><w:w w:val="105"/></w:rPr><w:t xml:space="preserve"> </w:t></w:r><w:r><w:rPr><w:w w:val="105"/></w:rPr><w:t>menu</w:t></w:r><w:r><w:rPr><w:spacing w:val="11"/><w:w w:val="105"/></w:rPr><w:t xml:space="preserve"> </w:t></w:r><w:r><w:rPr><w:w w:val="105"/></w:rPr><w:t>bar</w:t></w:r><w:r><w:rPr><w:spacing w:val="13"/><w:w w:val="105"/></w:rPr><w:t xml:space="preserve"> </w:t></w:r><w:r><w:rPr><w:w w:val="105"/></w:rPr><w:t>(see</w:t></w:r><w:r><w:rPr><w:spacing w:val="12"/><w:w w:val="105"/></w:rPr><w:t xml:space="preserve"> </w:t></w:r><w:r><w:rPr><w:w w:val="105"/></w:rPr><w:t>Figure</w:t></w:r><w:r><w:rPr><w:spacing w:val="13"/><w:w w:val="105"/></w:rPr><w:t xml:space="preserve"> </w:t></w:r><w:hyperlink w:anchor="_bookmark5"><w:r><w:rPr><w:rStyle w:val="InternetLink"/><w:spacing w:val="0"/><w:w w:val="105"/></w:rPr><w:t>1</w:t></w:r></w:hyperlink><w:r><w:rPr><w:spacing w:val="0"/><w:w w:val="105"/></w:rPr><w:t>.1).</w:t></w:r><w:r><w:rPr><w:spacing w:val="37"/><w:w w:val="105"/></w:rPr><w:t xml:space="preserve"> </w:t></w:r><w:r><w:rPr><w:spacing w:val="0"/><w:w w:val="105"/></w:rPr><w:t>This</w:t></w:r><w:r><w:rPr><w:spacing w:val="12"/><w:w w:val="105"/></w:rPr><w:t xml:space="preserve"> </w:t></w:r><w:r><w:rPr><w:w w:val="105"/></w:rPr><w:t>will</w:t></w:r><w:r><w:rPr><w:spacing w:val="13"/><w:w w:val="105"/></w:rPr><w:t xml:space="preserve"> </w:t></w:r><w:r><w:rPr><w:w w:val="105"/></w:rPr><w:t>open</w:t></w:r><w:r><w:rPr><w:spacing w:val="13"/><w:w w:val="105"/></w:rPr><w:t xml:space="preserve"> </w:t></w:r><w:r><w:rPr><w:w w:val="105"/></w:rPr><w:t>a</w:t></w:r><w:r><w:rPr><w:spacing w:val="12"/><w:w w:val="105"/></w:rPr><w:t xml:space="preserve"> </w:t></w:r><w:r><w:rPr><w:w w:val="105"/></w:rPr><w:t>new</w:t></w:r><w:r><w:rPr><w:spacing w:val="12"/><w:w w:val="105"/></w:rPr><w:t xml:space="preserve"> </w:t></w:r><w:r><w:rPr><w:w w:val="105"/></w:rPr><w:t>dialog</w:t></w:r><w:r><w:rPr><w:spacing w:val="12"/><w:w w:val="105"/></w:rPr><w:t xml:space="preserve"> </w:t></w:r><w:r><w:rPr><w:w w:val="105"/></w:rPr><w:t>window</w:t></w:r><w:r><w:rPr><w:spacing w:val="11"/><w:w w:val="105"/></w:rPr><w:t xml:space="preserve"> </w:t></w:r><w:r><w:rPr><w:w w:val="105"/></w:rPr><w:t>(see</w:t></w:r><w:r><w:rPr><w:spacing w:val="28"/><w:w w:val="102"/></w:rPr><w:t xml:space="preserve"> </w:t></w:r><w:r><w:rPr><w:w w:val="105"/></w:rPr><w:t>Figure</w:t></w:r><w:r><w:rPr><w:spacing w:val="26"/><w:w w:val="105"/></w:rPr><w:t xml:space="preserve"> </w:t></w:r><w:hyperlink w:anchor="_bookmark12"><w:r><w:rPr><w:rStyle w:val="InternetLink"/><w:w w:val="105"/></w:rPr><w:t>2.1)</w:t></w:r></w:hyperlink><w:r><w:rPr><w:spacing w:val="27"/><w:w w:val="105"/></w:rPr><w:t xml:space="preserve"> </w:t></w:r><w:r><w:rPr><w:w w:val="105"/></w:rPr><w:t>where</w:t></w:r><w:r><w:rPr><w:spacing w:val="27"/><w:w w:val="105"/></w:rPr><w:t xml:space="preserve"> </w:t></w:r><w:r><w:rPr><w:w w:val="105"/></w:rPr><w:t>you</w:t></w:r><w:r><w:rPr><w:spacing w:val="27"/><w:w w:val="105"/></w:rPr><w:t xml:space="preserve"> </w:t></w:r><w:r><w:rPr><w:w w:val="105"/></w:rPr><w:t>can</w:t></w:r><w:r><w:rPr><w:spacing w:val="27"/><w:w w:val="105"/></w:rPr><w:t xml:space="preserve"> </w:t></w:r><w:r><w:rPr><w:w w:val="105"/></w:rPr><w:t>enter</w:t></w:r><w:r><w:rPr><w:spacing w:val="27"/><w:w w:val="105"/></w:rPr><w:t xml:space="preserve"> </w:t></w:r><w:del w:id="1095" w:author="Rivard, Christine" w:date="2015-03-26T13:38:00Z"><w:r><w:rPr><w:w w:val="105"/></w:rPr><w:delText>various</w:delText></w:r></w:del><w:del w:id="1096" w:author="Rivard, Christine" w:date="2015-03-26T13:38:00Z"><w:r><w:rPr><w:spacing w:val="27"/><w:w w:val="105"/></w:rPr><w:delText xml:space="preserve"> </w:delText></w:r></w:del><w:commentRangeStart w:id="32"/><w:r><w:rPr><w:w w:val="105"/></w:rPr><w:t>information</w:t></w:r><w:r><w:rPr><w:w w:val="105"/></w:rPr></w:r><w:commentRangeEnd w:id="32"/><w:r><w:commentReference w:id="32"/></w:r><w:r><w:rPr><w:spacing w:val="26"/><w:w w:val="105"/></w:rPr><w:t xml:space="preserve"> </w:t></w:r><w:r><w:rPr><w:w w:val="105"/></w:rPr><w:t>about</w:t></w:r><w:r><w:rPr><w:spacing w:val="27"/><w:w w:val="105"/></w:rPr><w:t xml:space="preserve"> </w:t></w:r><w:r><w:rPr><w:w w:val="105"/></w:rPr><w:t>your</w:t></w:r><w:r><w:rPr><w:spacing w:val="27"/><w:w w:val="105"/></w:rPr><w:t xml:space="preserve"> </w:t></w:r><w:r><w:rPr><w:w w:val="105"/></w:rPr><w:t>project</w:t></w:r><w:r><w:rPr><w:spacing w:val="26"/><w:w w:val="105"/></w:rPr><w:t xml:space="preserve"> </w:t></w:r><w:r><w:rPr><w:w w:val="105"/></w:rPr><w:t>such</w:t></w:r><w:r><w:rPr><w:spacing w:val="27"/><w:w w:val="105"/></w:rPr><w:t xml:space="preserve"> </w:t></w:r><w:r><w:rPr><w:spacing w:val="0"/><w:w w:val="105"/></w:rPr><w:t>as</w:t></w:r><w:r><w:rPr><w:spacing w:val="27"/><w:w w:val="105"/></w:rPr><w:t xml:space="preserve"> </w:t></w:r><w:r><w:rPr><w:w w:val="105"/></w:rPr><w:t>its</w:t></w:r><w:r><w:rPr><w:spacing w:val="26"/><w:w w:val="105"/></w:rPr><w:t xml:space="preserve"> </w:t></w:r><w:r><w:rPr><w:w w:val="105"/></w:rPr><w:t>title,</w:t></w:r><w:r><w:rPr><w:spacing w:val="27"/><w:w w:val="105"/></w:rPr><w:t xml:space="preserve"> </w:t></w:r><w:r><w:rPr><w:w w:val="105"/></w:rPr><w:t>author</w:t></w:r><w:r><w:rPr><w:spacing w:val="21"/><w:w w:val="112"/></w:rPr><w:t xml:space="preserve"> </w:t></w:r><w:r><w:rPr><w:w w:val="105"/></w:rPr><w:t>and</w:t></w:r><w:r><w:rPr><w:spacing w:val="12"/><w:w w:val="105"/></w:rPr><w:t xml:space="preserve"> </w:t></w:r><w:r><w:rPr><w:w w:val="105"/></w:rPr><w:t>location</w:t></w:r><w:r><w:rPr><w:spacing w:val="12"/><w:w w:val="105"/></w:rPr><w:t xml:space="preserve"> </w:t></w:r><w:r><w:rPr><w:spacing w:val="0"/><w:w w:val="105"/></w:rPr><w:t>coordinates.</w:t></w:r></w:p><w:p><w:pPr><w:pStyle w:val="TextBody"/><w:spacing w:lineRule="exact" w:line="299"/><w:ind w:left="125" w:firstLine="359"/><w:jc w:val="both"/><w:rPr></w:rPr></w:pPr><w:r><w:rPr><w:w w:val="105"/></w:rPr><w:t>Clicking</w:t></w:r><w:r><w:rPr><w:spacing w:val="43"/><w:w w:val="105"/></w:rPr><w:t xml:space="preserve"> </w:t></w:r><w:r><w:rPr><w:w w:val="105"/></w:rPr><w:t>on</w:t></w:r><w:r><w:rPr><w:spacing w:val="43"/><w:w w:val="105"/></w:rPr><w:t xml:space="preserve"> </w:t></w:r><w:r><w:rPr><w:w w:val="105"/></w:rPr><w:t>the</w:t></w:r><w:r><w:rPr><w:spacing w:val="42"/><w:w w:val="105"/></w:rPr><w:t xml:space="preserve"> </w:t></w:r><w:r><w:rPr><w:w w:val="105"/></w:rPr><w:t>button</w:t></w:r><w:r><w:rPr><w:spacing w:val="43"/><w:w w:val="105"/></w:rPr><w:t xml:space="preserve"> </w:t></w:r><w:r><w:rPr><w:rFonts w:ascii="Palatino Linotype" w:hAnsi="Palatino Linotype"/><w:i/><w:w w:val="105"/></w:rPr><w:t>Save</w:t></w:r><w:r><w:rPr><w:rFonts w:ascii="Palatino Linotype" w:hAnsi="Palatino Linotype"/><w:i/><w:spacing w:val="55"/><w:w w:val="105"/></w:rPr><w:t xml:space="preserve"> </w:t></w:r><w:r><w:rPr><w:w w:val="105"/></w:rPr><w:t>creates</w:t></w:r><w:r><w:rPr><w:spacing w:val="43"/><w:w w:val="105"/></w:rPr><w:t xml:space="preserve"> </w:t></w:r><w:r><w:rPr><w:w w:val="105"/></w:rPr><w:t>a</w:t></w:r><w:r><w:rPr><w:spacing w:val="42"/><w:w w:val="105"/></w:rPr><w:t xml:space="preserve"> </w:t></w:r><w:r><w:rPr><w:w w:val="105"/></w:rPr><w:t>new</w:t></w:r><w:r><w:rPr><w:spacing w:val="42"/><w:w w:val="105"/></w:rPr><w:t xml:space="preserve"> </w:t></w:r><w:r><w:rPr><w:w w:val="105"/></w:rPr><w:t>project</w:t></w:r><w:r><w:rPr><w:spacing w:val="41"/><w:w w:val="105"/></w:rPr><w:t xml:space="preserve"> </w:t></w:r><w:r><w:rPr><w:w w:val="105"/></w:rPr><w:t>folder</w:t></w:r><w:r><w:rPr><w:spacing w:val="43"/><w:w w:val="105"/></w:rPr><w:t xml:space="preserve"> </w:t></w:r><w:r><w:rPr><w:w w:val="105"/></w:rPr><w:t>named</w:t></w:r><w:r><w:rPr><w:spacing w:val="42"/><w:w w:val="105"/></w:rPr><w:t xml:space="preserve"> </w:t></w:r><w:r><w:rPr><w:w w:val="105"/></w:rPr><w:t>after</w:t></w:r><w:r><w:rPr><w:spacing w:val="43"/><w:w w:val="105"/></w:rPr><w:t xml:space="preserve"> </w:t></w:r><w:r><w:rPr><w:w w:val="105"/></w:rPr><w:t>your</w:t></w:r><w:r><w:rPr><w:spacing w:val="42"/><w:w w:val="105"/></w:rPr><w:t xml:space="preserve"> </w:t></w:r><w:r><w:rPr><w:w w:val="105"/></w:rPr><w:t>project</w:t></w:r><w:r><w:rPr><w:spacing w:val="41"/><w:w w:val="105"/></w:rPr><w:t xml:space="preserve"> </w:t></w:r><w:r><w:rPr><w:w w:val="105"/></w:rPr><w:t>title</w:t></w:r><w:ins w:id="1097" w:author="Rivard, Christine" w:date="2015-03-26T13:39:00Z"><w:r><w:rPr><w:w w:val="105"/></w:rPr><w:t xml:space="preserve">. </w:t></w:r></w:ins><w:del w:id="1098" w:author="Rivard, Christine" w:date="2015-03-26T13:39:00Z"><w:r><w:rPr><w:spacing w:val="43"/><w:w w:val="105"/></w:rPr><w:delText xml:space="preserve"> </w:delText></w:r></w:del><w:del w:id="1099" w:author="Rivard, Christine" w:date="2015-03-26T13:39:00Z"><w:r><w:rPr><w:w w:val="105"/></w:rPr><w:delText>in</w:delText></w:r></w:del></w:p><w:p><w:pPr><w:sectPr><w:type w:val="nextPage"/><w:pgSz w:w="12240" w:h="15840"/><w:pgMar w:left="1000" w:right="1020" w:header="0" w:top="1500" w:footer="0" w:bottom="700" w:gutter="0"/><w:pgNumType w:fmt="decimal"/><w:formProt w:val="false"/><w:textDirection w:val="lrTb"/><w:docGrid w:type="default" w:linePitch="240" w:charSpace="4294965247"/></w:sectPr><w:pStyle w:val="TextBody"/><w:spacing w:lineRule="exact" w:line="299"/><w:ind w:left="125" w:firstLine="359"/><w:jc w:val="both"/><w:rPr></w:rPr></w:pPr><w:del w:id="1100" w:author="Rivard, Christine" w:date="2015-03-26T13:39:00Z"><w:r><mc:AlternateContent><mc:Choice Requires="wpg"><w:drawing><wp:anchor behindDoc="1" distT="0" distB="0" distL="114300" distR="114300" simplePos="0" locked="0" layoutInCell="1" allowOverlap="1" relativeHeight="39" wp14:anchorId="3963C1AF"><wp:simplePos x="0" y="0"/><wp:positionH relativeFrom="page"><wp:posOffset>2523490</wp:posOffset></wp:positionH><wp:positionV relativeFrom="paragraph"><wp:posOffset>320675</wp:posOffset></wp:positionV><wp:extent cx="45720" cy="1905"/><wp:effectExtent l="8890" t="6350" r="12700" b="11430"/><wp:wrapNone/><wp:docPr id="25" name="Group 2966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1" h="1"><a:moveTo><a:pt x="0" y="0"/></a:moveTo><a:lnTo><a:pt x="70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2966" style="position:absolute;margin-left:198.7pt;margin-top:25.25pt;width:3.55pt;height:0.1pt" coordorigin="3974,505" coordsize="71,2"></v:group></w:pict></mc:Fallback></mc:AlternateContent><mc:AlternateContent><mc:Choice Requires="wpg"><w:drawing><wp:anchor behindDoc="1" distT="0" distB="0" distL="114300" distR="114300" simplePos="0" locked="0" layoutInCell="1" allowOverlap="1" relativeHeight="40" wp14:anchorId="797A1DF8"><wp:simplePos x="0" y="0"/><wp:positionH relativeFrom="page"><wp:posOffset>1732915</wp:posOffset></wp:positionH><wp:positionV relativeFrom="paragraph"><wp:posOffset>144145</wp:posOffset></wp:positionV><wp:extent cx="45720" cy="1905"/><wp:effectExtent l="8890" t="10795" r="12700" b="6985"/><wp:wrapNone/><wp:docPr id="26" name="Group 2964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1" h="1"><a:moveTo><a:pt x="0" y="0"/></a:moveTo><a:lnTo><a:pt x="70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2964" style="position:absolute;margin-left:136.45pt;margin-top:11.35pt;width:3.55pt;height:0.1pt" coordorigin="2729,227" coordsize="71,2"></v:group></w:pict></mc:Fallback></mc:AlternateContent><mc:AlternateContent><mc:Choice Requires="wpg"><w:drawing><wp:anchor behindDoc="1" distT="0" distB="0" distL="114300" distR="114300" simplePos="0" locked="0" layoutInCell="1" allowOverlap="1" relativeHeight="41" wp14:anchorId="18E0077B"><wp:simplePos x="0" y="0"/><wp:positionH relativeFrom="page"><wp:posOffset>2041525</wp:posOffset></wp:positionH><wp:positionV relativeFrom="paragraph"><wp:posOffset>144145</wp:posOffset></wp:positionV><wp:extent cx="45720" cy="1905"/><wp:effectExtent l="12700" t="10795" r="8890" b="6985"/><wp:wrapNone/><wp:docPr id="27" name="Group 2962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1" h="1"><a:moveTo><a:pt x="0" y="0"/></a:moveTo><a:lnTo><a:pt x="70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2962" style="position:absolute;margin-left:160.75pt;margin-top:11.35pt;width:3.55pt;height:0.1pt" coordorigin="3215,227" coordsize="71,2"></v:group></w:pict></mc:Fallback></mc:AlternateContent></w:r></w:del><w:del w:id="1101" w:author="Rivard, Christine" w:date="2015-03-26T13:39:00Z"><w:r><w:rPr><w:w w:val="105"/></w:rPr><w:delText>which</w:delText></w:r></w:del><w:del w:id="1102" w:author="Rivard, Christine" w:date="2015-03-26T13:39:00Z"><w:r><w:rPr><w:spacing w:val="20"/><w:w w:val="105"/></w:rPr><w:delText xml:space="preserve"> </w:delText></w:r></w:del><w:del w:id="1103" w:author="Rivard, Christine" w:date="2015-03-26T13:39:00Z"><w:r><w:rPr><w:w w:val="105"/></w:rPr><w:delText>y</w:delText></w:r></w:del><w:ins w:id="1104" w:author="Rivard, Christine" w:date="2015-03-26T13:39:00Z"><w:r><w:rPr><w:w w:val="105"/></w:rPr><w:t>Y</w:t></w:r></w:ins><w:r><w:rPr><w:w w:val="105"/></w:rPr><w:t>our</w:t></w:r><w:r><w:rPr><w:spacing w:val="20"/><w:w w:val="105"/></w:rPr><w:t xml:space="preserve"> </w:t></w:r><w:r><w:rPr><w:w w:val="105"/></w:rPr><w:t>project</w:t></w:r><w:r><w:rPr><w:spacing w:val="19"/><w:w w:val="105"/></w:rPr><w:t xml:space="preserve"> </w:t></w:r><w:r><w:rPr><w:w w:val="105"/></w:rPr><w:t>information</w:t></w:r><w:r><w:rPr><w:spacing w:val="19"/><w:w w:val="105"/></w:rPr><w:t xml:space="preserve"> </w:t></w:r><w:del w:id="1105" w:author="Rivard, Christine" w:date="2015-03-26T13:39:00Z"><w:r><w:rPr><w:w w:val="105"/></w:rPr><w:delText>are</w:delText></w:r></w:del><w:del w:id="1106" w:author="Rivard, Christine" w:date="2015-03-26T13:39:00Z"><w:r><w:rPr><w:spacing w:val="20"/><w:w w:val="105"/></w:rPr><w:delText xml:space="preserve"> </w:delText></w:r></w:del><w:ins w:id="1107" w:author="Rivard, Christine" w:date="2015-03-26T13:39:00Z"><w:r><w:rPr><w:w w:val="105"/></w:rPr><w:t>is</w:t></w:r></w:ins><w:ins w:id="1108" w:author="Rivard, Christine" w:date="2015-03-26T13:39:00Z"><w:r><w:rPr><w:spacing w:val="20"/><w:w w:val="105"/></w:rPr><w:t xml:space="preserve"> </w:t></w:r></w:ins><w:r><w:rPr><w:w w:val="105"/></w:rPr><w:t>saved</w:t></w:r><w:r><w:rPr><w:spacing w:val="20"/><w:w w:val="105"/></w:rPr><w:t xml:space="preserve"> </w:t></w:r><w:r><w:rPr><w:w w:val="105"/></w:rPr><w:t>in</w:t></w:r><w:r><w:rPr><w:spacing w:val="20"/><w:w w:val="105"/></w:rPr><w:t xml:space="preserve"> </w:t></w:r><w:r><w:rPr><w:w w:val="105"/></w:rPr><w:t>a</w:t></w:r><w:r><w:rPr><w:spacing w:val="20"/><w:w w:val="105"/></w:rPr><w:t xml:space="preserve"> </w:t></w:r><w:r><w:rPr><w:w w:val="105"/></w:rPr><w:t>file</w:t></w:r><w:r><w:rPr><w:spacing w:val="20"/><w:w w:val="105"/></w:rPr><w:t xml:space="preserve"> </w:t></w:r><w:del w:id="1109" w:author="Rivard, Christine" w:date="2015-03-26T13:40:00Z"><w:r><w:rPr><w:w w:val="105"/></w:rPr><w:delText>with</w:delText></w:r></w:del><w:del w:id="1110" w:author="Rivard, Christine" w:date="2015-03-26T13:40:00Z"><w:r><w:rPr><w:spacing w:val="20"/><w:w w:val="105"/></w:rPr><w:delText xml:space="preserve"> </w:delText></w:r></w:del><w:ins w:id="1111" w:author="Rivard, Christine" w:date="2015-03-26T13:40:00Z"><w:r><w:rPr><w:w w:val="105"/></w:rPr><w:t>having</w:t></w:r></w:ins><w:ins w:id="1112" w:author="Rivard, Christine" w:date="2015-03-26T13:40:00Z"><w:r><w:rPr><w:spacing w:val="20"/><w:w w:val="105"/></w:rPr><w:t xml:space="preserve"> </w:t></w:r></w:ins><w:r><w:rPr><w:w w:val="105"/></w:rPr><w:t>a</w:t></w:r><w:r><w:rPr><w:spacing w:val="20"/><w:w w:val="105"/></w:rPr><w:t xml:space="preserve"> </w:t></w:r><w:r><w:rPr><w:w w:val="105"/></w:rPr><w:t>‘‘.what’’</w:t></w:r><w:r><w:rPr><w:spacing w:val="20"/><w:w w:val="105"/></w:rPr><w:t xml:space="preserve"> </w:t></w:r><w:r><w:rPr><w:w w:val="105"/></w:rPr><w:t>extension.</w:t></w:r><w:r><w:rPr><w:spacing w:val="59"/><w:w w:val="105"/></w:rPr><w:t xml:space="preserve"> </w:t></w:r><w:r><w:rPr><w:w w:val="105"/></w:rPr><w:t>The</w:t></w:r><w:r><w:rPr><w:spacing w:val="20"/><w:w w:val="105"/></w:rPr><w:t xml:space="preserve"> </w:t></w:r><w:r><w:rPr><w:w w:val="105"/></w:rPr><w:t>new</w:t></w:r><w:r><w:rPr><w:spacing w:val="20"/><w:w w:val="105"/></w:rPr><w:t xml:space="preserve"> </w:t></w:r><w:r><w:rPr><w:w w:val="105"/></w:rPr><w:t>folder</w:t></w:r><w:r><w:rPr><w:spacing w:val="21"/><w:w w:val="105"/></w:rPr><w:t xml:space="preserve"> </w:t></w:r><w:r><w:rPr><w:w w:val="105"/></w:rPr><w:t>is</w:t></w:r><w:r><w:rPr></w:rPr><w:t xml:space="preserve"> </w:t></w:r><w:r><w:rPr><w:w w:val="105"/></w:rPr><w:t>created</w:t></w:r><w:r><w:rPr><w:spacing w:val="37"/><w:w w:val="105"/></w:rPr><w:t xml:space="preserve"> </w:t></w:r><w:del w:id="1113" w:author="Rivard, Christine" w:date="2015-03-26T13:41:00Z"><w:r><w:rPr><w:w w:val="105"/></w:rPr><w:delText>in</w:delText></w:r></w:del><w:del w:id="1114" w:author="Rivard, Christine" w:date="2015-03-26T13:41:00Z"><w:r><w:rPr><w:spacing w:val="37"/><w:w w:val="105"/></w:rPr><w:delText xml:space="preserve"> </w:delText></w:r></w:del><w:ins w:id="1115" w:author="Rivard, Christine" w:date="2015-03-26T13:41:00Z"><w:r><w:rPr><w:w w:val="105"/></w:rPr><w:t>at</w:t></w:r></w:ins><w:ins w:id="1116" w:author="Rivard, Christine" w:date="2015-03-26T13:41:00Z"><w:r><w:rPr><w:spacing w:val="37"/><w:w w:val="105"/></w:rPr><w:t xml:space="preserve"> </w:t></w:r></w:ins><w:r><w:rPr><w:w w:val="105"/></w:rPr><w:t>the</w:t></w:r><w:r><w:rPr><w:spacing w:val="38"/><w:w w:val="105"/></w:rPr><w:t xml:space="preserve"> </w:t></w:r><w:r><w:rPr><w:w w:val="105"/></w:rPr><w:t>location</w:t></w:r><w:r><w:rPr><w:spacing w:val="36"/><w:w w:val="105"/></w:rPr><w:t xml:space="preserve"> </w:t></w:r><w:r><w:rPr><w:spacing w:val="0"/><w:w w:val="105"/></w:rPr><w:t>defined</w:t></w:r><w:r><w:rPr><w:spacing w:val="38"/><w:w w:val="105"/></w:rPr><w:t xml:space="preserve"> </w:t></w:r><w:r><w:rPr><w:w w:val="105"/></w:rPr><w:t>by</w:t></w:r><w:r><w:rPr><w:spacing w:val="37"/><w:w w:val="105"/></w:rPr><w:t xml:space="preserve"> </w:t></w:r><w:r><w:rPr><w:w w:val="105"/></w:rPr><w:t>the</w:t></w:r><w:r><w:rPr><w:spacing w:val="38"/><w:w w:val="105"/></w:rPr><w:t xml:space="preserve"> </w:t></w:r><w:r><w:rPr><w:rFonts w:eastAsia="Palatino Linotype" w:cs="Palatino Linotype" w:ascii="Palatino Linotype" w:hAnsi="Palatino Linotype"/><w:i/><w:w w:val="105"/></w:rPr><w:t>Save</w:t></w:r><w:r><w:rPr><w:rFonts w:eastAsia="Palatino Linotype" w:cs="Palatino Linotype" w:ascii="Palatino Linotype" w:hAnsi="Palatino Linotype"/><w:i/><w:spacing w:val="37"/><w:w w:val="105"/></w:rPr><w:t xml:space="preserve"> </w:t></w:r><w:r><w:rPr><w:rFonts w:eastAsia="Palatino Linotype" w:cs="Palatino Linotype" w:ascii="Palatino Linotype" w:hAnsi="Palatino Linotype"/><w:i/><w:w w:val="105"/></w:rPr><w:t>in</w:t></w:r><w:r><w:rPr><w:rFonts w:eastAsia="Palatino Linotype" w:cs="Palatino Linotype" w:ascii="Palatino Linotype" w:hAnsi="Palatino Linotype"/><w:i/><w:spacing w:val="38"/><w:w w:val="105"/></w:rPr><w:t xml:space="preserve"> </w:t></w:r><w:r><w:rPr><w:rFonts w:eastAsia="Palatino Linotype" w:cs="Palatino Linotype" w:ascii="Palatino Linotype" w:hAnsi="Palatino Linotype"/><w:i/><w:w w:val="105"/></w:rPr><w:t>Folder</w:t></w:r><w:r><w:rPr><w:rFonts w:eastAsia="Palatino Linotype" w:cs="Palatino Linotype" w:ascii="Palatino Linotype" w:hAnsi="Palatino Linotype"/><w:i/><w:spacing w:val="58"/><w:w w:val="105"/></w:rPr><w:t xml:space="preserve"> </w:t></w:r><w:r><w:rPr><w:w w:val="105"/></w:rPr><w:t>directory</w:t></w:r><w:r><w:rPr><w:spacing w:val="36"/><w:w w:val="105"/></w:rPr><w:t xml:space="preserve"> </w:t></w:r><w:r><w:rPr><w:w w:val="105"/></w:rPr><w:t xml:space="preserve">path. </w:t></w:r><w:del w:id="1117" w:author="Rivard, Christine" w:date="2015-03-26T13:42:00Z"><w:r><w:rPr><w:spacing w:val="29"/><w:w w:val="105"/></w:rPr><w:delText xml:space="preserve"> </w:delText></w:r></w:del><w:r><w:rPr><w:w w:val="105"/></w:rPr><w:t>For</w:t></w:r><w:r><w:rPr><w:spacing w:val="37"/><w:w w:val="105"/></w:rPr><w:t xml:space="preserve"> </w:t></w:r><w:r><w:rPr><w:w w:val="105"/></w:rPr><w:t>example,</w:t></w:r><w:r><w:rPr><w:spacing w:val="42"/><w:w w:val="105"/></w:rPr><w:t xml:space="preserve"> </w:t></w:r><w:r><w:rPr><w:w w:val="105"/></w:rPr><w:t>saving</w:t></w:r><w:r><w:rPr><w:spacing w:val="39"/><w:w w:val="105"/></w:rPr><w:t xml:space="preserve"> </w:t></w:r><w:r><w:rPr><w:w w:val="105"/></w:rPr><w:t xml:space="preserve">the </w:t></w:r><w:r><w:rPr><w:rFonts w:eastAsia="Palatino Linotype" w:cs="Palatino Linotype" w:ascii="Palatino Linotype" w:hAnsi="Palatino Linotype"/><w:i/></w:rPr><w:t>My</w:t></w:r><w:r><w:rPr><w:rFonts w:eastAsia="Palatino Linotype" w:cs="Palatino Linotype" w:ascii="Palatino Linotype" w:hAnsi="Palatino Linotype"/><w:i/><w:spacing w:val="43"/></w:rPr><w:t xml:space="preserve"> </w:t></w:r><w:r><w:rPr><w:rFonts w:eastAsia="Palatino Linotype" w:cs="Palatino Linotype" w:ascii="Palatino Linotype" w:hAnsi="Palatino Linotype"/><w:i/></w:rPr><w:t>New</w:t></w:r><w:r><w:rPr><w:rFonts w:eastAsia="Palatino Linotype" w:cs="Palatino Linotype" w:ascii="Palatino Linotype" w:hAnsi="Palatino Linotype"/><w:i/><w:spacing w:val="44"/></w:rPr><w:t xml:space="preserve"> </w:t></w:r><w:r><w:rPr><w:rFonts w:eastAsia="Palatino Linotype" w:cs="Palatino Linotype" w:ascii="Palatino Linotype" w:hAnsi="Palatino Linotype"/><w:i/></w:rPr><w:t>Project</w:t></w:r><w:r><w:rPr><w:rFonts w:eastAsia="Palatino Linotype" w:cs="Palatino Linotype" w:ascii="Palatino Linotype" w:hAnsi="Palatino Linotype"/><w:i/><w:spacing w:val="51"/></w:rPr><w:t xml:space="preserve"> </w:t></w:r><w:ins w:id="1118" w:author="Rivard, Christine" w:date="2015-03-26T13:46:00Z"><w:r><w:rPr><w:rFonts w:eastAsia="Palatino Linotype" w:cs="Palatino Linotype" w:ascii="Palatino Linotype" w:hAnsi="Palatino Linotype"/><w:i/><w:spacing w:val="51"/></w:rPr><w:t xml:space="preserve">by John Doe </w:t></w:r></w:ins><w:del w:id="1119" w:author="Rivard, Christine" w:date="2015-03-26T13:46:00Z"><w:r><w:rPr><w:rFonts w:cs="Times New Roman"/></w:rPr><w:delText>of</w:delText></w:r></w:del><w:del w:id="1120" w:author="Rivard, Christine" w:date="2015-03-26T13:46:00Z"><w:r><w:rPr><w:rFonts w:cs="Times New Roman"/><w:spacing w:val="44"/></w:rPr><w:delText xml:space="preserve"> </w:delText></w:r></w:del><w:ins w:id="1121" w:author="Rivard, Christine" w:date="2015-03-26T13:46:00Z"><w:r><w:rPr><w:rFonts w:cs="Times New Roman"/></w:rPr><w:t>(</w:t></w:r></w:ins><w:r><w:rPr><w:rFonts w:cs="Times New Roman"/></w:rPr><w:t>Figure</w:t></w:r><w:r><w:rPr><w:rFonts w:cs="Times New Roman"/><w:spacing w:val="45"/></w:rPr><w:t xml:space="preserve"> </w:t></w:r><w:hyperlink w:anchor="_bookmark12"><w:r><w:rPr><w:rStyle w:val="InternetLink"/><w:rFonts w:cs="Times New Roman"/></w:rPr><w:t>2.1</w:t></w:r></w:hyperlink><w:ins w:id="1122" w:author="Rivard, Christine" w:date="2015-03-26T13:46:00Z"><w:r><w:rPr><w:rFonts w:cs="Times New Roman"/></w:rPr><w:t>)</w:t></w:r></w:ins><w:r><w:rPr><w:rFonts w:cs="Times New Roman"/><w:spacing w:val="44"/></w:rPr><w:t xml:space="preserve"> </w:t></w:r><w:r><w:rPr><w:rFonts w:cs="Times New Roman"/></w:rPr><w:t>would</w:t></w:r><w:r><w:rPr><w:rFonts w:cs="Times New Roman"/><w:spacing w:val="44"/></w:rPr><w:t xml:space="preserve"> </w:t></w:r><w:r><w:rPr><w:rFonts w:cs="Times New Roman"/></w:rPr><w:t>create</w:t></w:r><w:r><w:rPr><w:rFonts w:cs="Times New Roman"/><w:spacing w:val="44"/></w:rPr><w:t xml:space="preserve"> </w:t></w:r><w:r><w:rPr><w:rFonts w:cs="Times New Roman"/></w:rPr><w:t>a</w:t></w:r><w:r><w:rPr><w:rFonts w:cs="Times New Roman"/><w:spacing w:val="43"/></w:rPr><w:t xml:space="preserve"> </w:t></w:r><w:r><w:rPr><w:rFonts w:cs="Times New Roman"/></w:rPr><w:t>folder</w:t></w:r><w:r><w:rPr><w:rFonts w:cs="Times New Roman"/><w:spacing w:val="44"/></w:rPr><w:t xml:space="preserve"> </w:t></w:r><w:r><w:rPr><w:rFonts w:cs="Times New Roman"/></w:rPr><w:t>named</w:t></w:r><w:r><w:rPr><w:rFonts w:cs="Times New Roman"/><w:spacing w:val="44"/></w:rPr><w:t xml:space="preserve"> </w:t></w:r><w:r><w:rPr><w:rFonts w:cs="Times New Roman"/></w:rPr><w:t>‘‘My</w:t></w:r><w:r><w:rPr><w:rFonts w:cs="Times New Roman"/><w:spacing w:val="44"/></w:rPr><w:t xml:space="preserve"> </w:t></w:r><w:r><w:rPr><w:rFonts w:cs="Times New Roman"/></w:rPr><w:t>New</w:t></w:r><w:r><w:rPr><w:rFonts w:cs="Times New Roman"/><w:spacing w:val="44"/></w:rPr><w:t xml:space="preserve"> </w:t></w:r><w:r><w:rPr><w:rFonts w:cs="Times New Roman"/><w:spacing w:val="0"/></w:rPr><w:t>Project’’</w:t></w:r><w:r><w:rPr><w:rFonts w:cs="Times New Roman"/><w:spacing w:val="44"/></w:rPr><w:t xml:space="preserve"> </w:t></w:r><w:r><w:rPr><w:rFonts w:cs="Times New Roman"/></w:rPr><w:t>in</w:t></w:r><w:r><w:rPr><w:rFonts w:cs="Times New Roman"/><w:spacing w:val="44"/></w:rPr><w:t xml:space="preserve"> </w:t></w:r><w:r><w:rPr><w:rFonts w:cs="Times New Roman"/></w:rPr><w:t>the</w:t></w:r><w:r><w:rPr><w:rFonts w:cs="Times New Roman"/><w:spacing w:val="44"/></w:rPr><w:t xml:space="preserve"> </w:t></w:r><w:r><w:rPr><w:rFonts w:cs="Times New Roman"/></w:rPr><w:t>directory</w:t></w:r><w:r><w:rPr><w:rFonts w:cs="Times New Roman"/><w:spacing w:val="28"/><w:w w:val="107"/></w:rPr><w:t xml:space="preserve"> </w:t></w:r><w:r><w:rPr><w:rFonts w:cs="Times New Roman"/></w:rPr><w:t>‘‘</w:t></w:r><w:r><w:rPr><w:rFonts w:eastAsia="Palatino Linotype" w:cs="Palatino Linotype" w:ascii="Palatino Linotype" w:hAnsi="Palatino Linotype"/><w:i/></w:rPr><w:t>C:</w:t></w:r><w:r><w:rPr><w:rFonts w:eastAsia="Meiryo" w:cs="Meiryo" w:ascii="Meiryo" w:hAnsi="Meiryo"/><w:i/></w:rPr><w:t>//</w:t></w:r><w:r><w:rPr><w:rFonts w:eastAsia="Palatino Linotype" w:cs="Palatino Linotype" w:ascii="Palatino Linotype" w:hAnsi="Palatino Linotype"/><w:i/></w:rPr><w:t>Users</w:t></w:r><w:r><w:rPr><w:rFonts w:eastAsia="Meiryo" w:cs="Meiryo" w:ascii="Meiryo" w:hAnsi="Meiryo"/><w:i/></w:rPr><w:t>/</w:t></w:r><w:commentRangeStart w:id="33"/><w:r><w:rPr><w:rFonts w:eastAsia="Palatino Linotype" w:cs="Palatino Linotype" w:ascii="Palatino Linotype" w:hAnsi="Palatino Linotype"/><w:i/></w:rPr><w:t>johndoe</w:t></w:r><w:r><w:rPr><w:rFonts w:eastAsia="Palatino Linotype" w:cs="Palatino Linotype" w:ascii="Palatino Linotype" w:hAnsi="Palatino Linotype"/><w:i/></w:rPr></w:r><w:commentRangeEnd w:id="33"/><w:r><w:commentReference w:id="33"/></w:r><w:r><w:rPr><w:rFonts w:eastAsia="Meiryo" w:cs="Meiryo" w:ascii="Meiryo" w:hAnsi="Meiryo"/><w:i/></w:rPr><w:t>/</w:t></w:r><w:r><w:rPr><w:rFonts w:eastAsia="Palatino Linotype" w:cs="Palatino Linotype" w:ascii="Palatino Linotype" w:hAnsi="Palatino Linotype"/><w:i/></w:rPr><w:t>WHAT</w:t></w:r><w:r><w:rPr><w:rFonts w:eastAsia="Palatino Linotype" w:cs="Palatino Linotype" w:ascii="Palatino Linotype" w:hAnsi="Palatino Linotype"/><w:i/><w:spacing w:val="54"/></w:rPr><w:t xml:space="preserve"> </w:t></w:r><w:r><w:rPr><w:rFonts w:eastAsia="Palatino Linotype" w:cs="Palatino Linotype" w:ascii="Palatino Linotype" w:hAnsi="Palatino Linotype"/><w:i/></w:rPr><w:t>4.0.5-beta</w:t></w:r><w:r><w:rPr><w:rFonts w:eastAsia="Meiryo" w:cs="Meiryo" w:ascii="Meiryo" w:hAnsi="Meiryo"/><w:i/></w:rPr><w:t>/</w:t></w:r><w:r><w:rPr><w:rFonts w:eastAsia="Palatino Linotype" w:cs="Palatino Linotype" w:ascii="Palatino Linotype" w:hAnsi="Palatino Linotype"/><w:i/></w:rPr><w:t>Projects</w:t></w:r><w:r><w:rPr><w:rFonts w:cs="Times New Roman"/></w:rPr><w:t>’’</w:t></w:r><w:r><w:rPr><w:rFonts w:cs="Times New Roman"/><w:spacing w:val="45"/></w:rPr><w:t xml:space="preserve"> </w:t></w:r><w:r><w:rPr><w:rFonts w:cs="Times New Roman"/></w:rPr><w:t>and</w:t></w:r><w:r><w:rPr><w:rFonts w:cs="Times New Roman"/><w:spacing w:val="45"/></w:rPr><w:t xml:space="preserve"> </w:t></w:r><w:r><w:rPr><w:rFonts w:cs="Times New Roman"/></w:rPr><w:t>would</w:t></w:r><w:r><w:rPr><w:rFonts w:cs="Times New Roman"/><w:spacing w:val="47"/></w:rPr><w:t xml:space="preserve"> </w:t></w:r><w:r><w:rPr><w:rFonts w:cs="Times New Roman"/></w:rPr><w:t>save</w:t></w:r><w:del w:id="1123" w:author="Rivard, Christine" w:date="2015-03-26T13:42:00Z"><w:r><w:rPr><w:rFonts w:cs="Times New Roman"/></w:rPr><w:delText>d</w:delText></w:r></w:del><w:r><w:rPr><w:rFonts w:cs="Times New Roman"/><w:spacing w:val="46"/></w:rPr><w:t xml:space="preserve"> </w:t></w:r><w:r><w:rPr><w:rFonts w:cs="Times New Roman"/></w:rPr><w:t>the</w:t></w:r><w:r><w:rPr><w:rFonts w:cs="Times New Roman"/><w:spacing w:val="45"/></w:rPr><w:t xml:space="preserve"> </w:t></w:r><w:r><w:rPr><w:rFonts w:cs="Times New Roman"/></w:rPr><w:t>project</w:t></w:r><w:r><w:rPr><w:rFonts w:cs="Times New Roman"/><w:spacing w:val="45"/></w:rPr><w:t xml:space="preserve"> </w:t></w:r><w:r><w:rPr><w:rFonts w:cs="Times New Roman"/></w:rPr><w:t>information</w:t></w:r><w:r><w:rPr><w:rFonts w:cs="Times New Roman"/><w:spacing w:val="45"/></w:rPr><w:t xml:space="preserve"> </w:t></w:r><w:r><w:rPr><w:rFonts w:cs="Times New Roman"/></w:rPr><w:t>in</w:t></w:r><w:r><w:rPr><w:rFonts w:cs="Times New Roman"/><w:spacing w:val="45"/></w:rPr><w:t xml:space="preserve"> </w:t></w:r><w:r><w:rPr><w:rFonts w:cs="Times New Roman"/></w:rPr><w:t xml:space="preserve">the </w:t></w:r><w:r><w:rPr><w:w w:val="105"/></w:rPr><w:t>file</w:t></w:r><w:r><w:rPr><w:spacing w:val="2"/><w:w w:val="105"/></w:rPr><w:t xml:space="preserve"> </w:t></w:r><w:r><w:rPr><w:w w:val="105"/></w:rPr><w:t>named</w:t></w:r><w:r><w:rPr><w:spacing w:val="3"/><w:w w:val="105"/></w:rPr><w:t xml:space="preserve"> </w:t></w:r><w:r><w:rPr><w:w w:val="105"/></w:rPr><w:t>‘‘</w:t></w:r><w:ins w:id="1124" w:author="Rivard, Christine" w:date="2015-03-26T13:42:00Z"><w:commentRangeStart w:id="34"/><w:r><w:rPr><w:w w:val="105"/></w:rPr><w:t>M</w:t></w:r></w:ins><w:del w:id="1125" w:author="Rivard, Christine" w:date="2015-03-26T13:42:00Z"><w:r><w:rPr><w:w w:val="105"/></w:rPr><w:delText>m</w:delText></w:r></w:del><w:r><w:rPr><w:w w:val="105"/></w:rPr><w:t>y</w:t></w:r><w:r><w:rPr><w:spacing w:val="8"/><w:w w:val="105"/></w:rPr><w:t xml:space="preserve"> </w:t></w:r><w:ins w:id="1126" w:author="Rivard, Christine" w:date="2015-03-26T13:43:00Z"><w:r><w:rPr><w:w w:val="105"/></w:rPr><w:t>N</w:t></w:r></w:ins><w:del w:id="1127" w:author="Rivard, Christine" w:date="2015-03-26T13:43:00Z"><w:r><w:rPr><w:w w:val="105"/></w:rPr><w:delText>n</w:delText></w:r></w:del><w:r><w:rPr><w:w w:val="105"/></w:rPr><w:t>ew</w:t></w:r><w:r><w:rPr><w:spacing w:val="8"/><w:w w:val="105"/></w:rPr><w:t xml:space="preserve"> </w:t></w:r><w:ins w:id="1128" w:author="Rivard, Christine" w:date="2015-03-26T13:43:00Z"><w:r><w:rPr><w:w w:val="105"/></w:rPr><w:t>P</w:t></w:r></w:ins><w:del w:id="1129" w:author="Rivard, Christine" w:date="2015-03-26T13:43:00Z"><w:r><w:rPr><w:w w:val="105"/></w:rPr><w:delText>p</w:delText></w:r></w:del><w:r><w:rPr><w:w w:val="105"/></w:rPr><w:t>roject</w:t></w:r><w:r><w:rPr><w:w w:val="105"/></w:rPr></w:r><w:commentRangeEnd w:id="34"/><w:r><w:commentReference w:id="34"/></w:r><w:r><w:rPr><w:w w:val="105"/></w:rPr><w:t>.what’’.</w:t></w:r><w:r><w:rPr><w:spacing w:val="24"/><w:w w:val="105"/></w:rPr><w:t xml:space="preserve"> </w:t></w:r><w:r><w:rPr><w:w w:val="105"/></w:rPr><w:t>It</w:t></w:r><w:r><w:rPr><w:spacing w:val="3"/><w:w w:val="105"/></w:rPr><w:t xml:space="preserve"> </w:t></w:r><w:r><w:rPr><w:w w:val="105"/></w:rPr><w:t>is</w:t></w:r><w:r><w:rPr><w:spacing w:val="3"/><w:w w:val="105"/></w:rPr><w:t xml:space="preserve"> </w:t></w:r><w:r><w:rPr><w:w w:val="105"/></w:rPr><w:t>possible</w:t></w:r><w:r><w:rPr><w:spacing w:val="2"/><w:w w:val="105"/></w:rPr><w:t xml:space="preserve"> </w:t></w:r><w:r><w:rPr><w:w w:val="105"/></w:rPr><w:t>to</w:t></w:r><w:r><w:rPr><w:spacing w:val="3"/><w:w w:val="105"/></w:rPr><w:t xml:space="preserve"> </w:t></w:r><w:r><w:rPr><w:w w:val="105"/></w:rPr><w:t>change</w:t></w:r><w:r><w:rPr><w:spacing w:val="3"/><w:w w:val="105"/></w:rPr><w:t xml:space="preserve"> </w:t></w:r><w:r><w:rPr><w:w w:val="105"/></w:rPr><w:t>the</w:t></w:r><w:r><w:rPr><w:spacing w:val="3"/><w:w w:val="105"/></w:rPr><w:t xml:space="preserve"> </w:t></w:r><w:r><w:rPr><w:spacing w:val="0"/><w:w w:val="105"/></w:rPr><w:t>directory</w:t></w:r><w:r><w:rPr><w:spacing w:val="3"/><w:w w:val="105"/></w:rPr><w:t xml:space="preserve"> </w:t></w:r><w:r><w:rPr><w:w w:val="105"/></w:rPr><w:t>where</w:t></w:r><w:r><w:rPr><w:spacing w:val="3"/><w:w w:val="105"/></w:rPr><w:t xml:space="preserve"> </w:t></w:r><w:r><w:rPr><w:w w:val="105"/></w:rPr><w:t>the</w:t></w:r><w:r><w:rPr><w:spacing w:val="2"/><w:w w:val="105"/></w:rPr><w:t xml:space="preserve"> </w:t></w:r><w:r><w:rPr><w:w w:val="105"/></w:rPr><w:t>project</w:t></w:r><w:r><w:rPr><w:spacing w:val="2"/><w:w w:val="105"/></w:rPr><w:t xml:space="preserve"> </w:t></w:r><w:r><w:rPr><w:w w:val="105"/></w:rPr><w:t>folder</w:t></w:r><w:r><w:rPr><w:spacing w:val="28"/></w:rPr><w:t xml:space="preserve"> </w:t></w:r><w:r><w:rPr><w:w w:val="105"/></w:rPr><w:t>is</w:t></w:r><w:r><w:rPr><w:spacing w:val="12"/><w:w w:val="105"/></w:rPr><w:t xml:space="preserve"> </w:t></w:r><w:r><w:rPr><w:w w:val="105"/></w:rPr><w:t>created</w:t></w:r><w:r><w:rPr><w:spacing w:val="12"/><w:w w:val="105"/></w:rPr><w:t xml:space="preserve"> </w:t></w:r><w:r><w:rPr><w:w w:val="105"/></w:rPr><w:t>by</w:t></w:r><w:r><w:rPr><w:spacing w:val="12"/><w:w w:val="105"/></w:rPr><w:t xml:space="preserve"> </w:t></w:r><w:r><w:rPr><w:w w:val="105"/></w:rPr><w:t>clicking</w:t></w:r><w:r><w:rPr><w:spacing w:val="14"/><w:w w:val="105"/></w:rPr><w:t xml:space="preserve"> </w:t></w:r><w:r><w:rPr><w:w w:val="105"/></w:rPr><w:t>the</w:t></w:r><w:r><w:rPr><w:spacing w:val="12"/><w:w w:val="105"/></w:rPr><w:t xml:space="preserve"> </w:t></w:r><w:r><w:rPr><w:w w:val="105"/></w:rPr><w:t>small</w:t></w:r><w:r><w:rPr><w:spacing w:val="12"/><w:w w:val="105"/></w:rPr><w:t xml:space="preserve"> </w:t></w:r><w:r><w:rPr><w:w w:val="105"/></w:rPr><w:t>folder</w:t></w:r><w:r><w:rPr><w:spacing w:val="13"/><w:w w:val="105"/></w:rPr><w:t xml:space="preserve"> </w:t></w:r><w:r><w:rPr><w:w w:val="105"/></w:rPr><w:t>icon</w:t></w:r><w:r><w:rPr><w:spacing w:val="11"/><w:w w:val="105"/></w:rPr><w:t xml:space="preserve"> </w:t></w:r><w:r><w:rPr><w:w w:val="105"/></w:rPr><w:t>located</w:t></w:r><w:r><w:rPr><w:spacing w:val="11"/><w:w w:val="105"/></w:rPr><w:t xml:space="preserve"> </w:t></w:r><w:r><w:rPr><w:w w:val="105"/></w:rPr><w:t>next</w:t></w:r><w:r><w:rPr><w:spacing w:val="12"/><w:w w:val="105"/></w:rPr><w:t xml:space="preserve"> </w:t></w:r><w:r><w:rPr><w:w w:val="105"/></w:rPr><w:t>to</w:t></w:r><w:r><w:rPr><w:spacing w:val="12"/><w:w w:val="105"/></w:rPr><w:t xml:space="preserve"> </w:t></w:r><w:r><w:rPr><w:w w:val="105"/></w:rPr><w:t>the</w:t></w:r><w:r><w:rPr><w:spacing w:val="12"/><w:w w:val="105"/></w:rPr><w:t xml:space="preserve"> </w:t></w:r><w:r><w:rPr><w:rFonts w:eastAsia="Palatino Linotype" w:cs="Palatino Linotype" w:ascii="Palatino Linotype" w:hAnsi="Palatino Linotype"/><w:i/><w:w w:val="105"/></w:rPr><w:t>Save</w:t></w:r><w:r><w:rPr><w:rFonts w:eastAsia="Palatino Linotype" w:cs="Palatino Linotype" w:ascii="Palatino Linotype" w:hAnsi="Palatino Linotype"/><w:i/><w:spacing w:val="11"/><w:w w:val="105"/></w:rPr><w:t xml:space="preserve"> </w:t></w:r><w:r><w:rPr><w:rFonts w:eastAsia="Palatino Linotype" w:cs="Palatino Linotype" w:ascii="Palatino Linotype" w:hAnsi="Palatino Linotype"/><w:i/><w:w w:val="105"/></w:rPr><w:t>in</w:t></w:r><w:r><w:rPr><w:rFonts w:eastAsia="Palatino Linotype" w:cs="Palatino Linotype" w:ascii="Palatino Linotype" w:hAnsi="Palatino Linotype"/><w:i/><w:spacing w:val="13"/><w:w w:val="105"/></w:rPr><w:t xml:space="preserve"> </w:t></w:r><w:r><w:rPr><w:rFonts w:eastAsia="Palatino Linotype" w:cs="Palatino Linotype" w:ascii="Palatino Linotype" w:hAnsi="Palatino Linotype"/><w:i/><w:w w:val="105"/></w:rPr><w:t>Folder</w:t></w:r><w:r><w:rPr><w:rFonts w:eastAsia="Palatino Linotype" w:cs="Palatino Linotype" w:ascii="Palatino Linotype" w:hAnsi="Palatino Linotype"/><w:i/><w:spacing w:val="29"/><w:w w:val="105"/></w:rPr><w:t xml:space="preserve"> </w:t></w:r><w:r><w:rPr><w:w w:val="105"/></w:rPr><w:t>directory</w:t></w:r><w:r><w:rPr><w:spacing w:val="11"/><w:w w:val="105"/></w:rPr><w:t xml:space="preserve"> </w:t></w:r><w:r><w:rPr><w:w w:val="105"/></w:rPr><w:t>path.</w:t></w:r></w:p><w:p><w:pPr><w:pStyle w:val="Normal"/><w:spacing w:before="5" w:after="0"/><w:rPr><w:rFonts w:ascii="Times New Roman" w:hAnsi="Times New Roman" w:eastAsia="Times New Roman" w:cs="Times New Roman"/><w:sz w:val="6"/><w:szCs w:val="6"/></w:rPr></w:pPr><w:r><w:rPr><w:rFonts w:eastAsia="Times New Roman" w:cs="Times New Roman" w:ascii="Times New Roman" w:hAnsi="Times New Roman"/><w:sz w:val="6"/><w:szCs w:val="6"/></w:rPr></w:r></w:p><w:p><w:pPr><w:pStyle w:val="Normal"/><w:spacing w:lineRule="atLeast" w:line="200"/><w:ind w:left="2606" w:hanging="0"/><w:rPr><w:rFonts w:ascii="Times New Roman" w:hAnsi="Times New Roman" w:eastAsia="Times New Roman" w:cs="Times New Roman"/><w:sz w:val="20"/><w:szCs w:val="20"/></w:rPr></w:pPr><w:r><w:rPr></w:rPr><w:drawing><wp:inline distT="0" distB="0" distL="0" distR="0"><wp:extent cx="3153410" cy="2392045"/><wp:effectExtent l="0" t="0" r="0" b="0"/><wp:docPr id="28" name="image9.png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28" name="image9.png" descr=""></pic:cNvPr><pic:cNvPicPr><a:picLocks noChangeAspect="1" noChangeArrowheads="1"/></pic:cNvPicPr></pic:nvPicPr><pic:blipFill><a:blip r:embed="rId12"/><a:stretch><a:fillRect/></a:stretch></pic:blipFill><pic:spPr bwMode="auto"><a:xfrm><a:off x="0" y="0"/><a:ext cx="3153410" cy="2392045"/></a:xfrm><a:prstGeom prst="rect"><a:avLst/></a:prstGeom><a:noFill/><a:ln w="9525"><a:noFill/><a:miter lim="800000"/><a:headEnd/><a:tailEnd/></a:ln></pic:spPr></pic:pic></a:graphicData></a:graphic></wp:inline></w:drawing></w:r></w:p><w:p><w:pPr><w:pStyle w:val="Normal"/><w:spacing w:before="11" w:after="0"/><w:rPr><w:rFonts w:ascii="Times New Roman" w:hAnsi="Times New Roman" w:eastAsia="Times New Roman" w:cs="Times New Roman"/><w:sz w:val="11"/><w:szCs w:val="11"/></w:rPr></w:pPr><w:r><w:rPr><w:rFonts w:eastAsia="Times New Roman" w:cs="Times New Roman" w:ascii="Times New Roman" w:hAnsi="Times New Roman"/><w:sz w:val="11"/><w:szCs w:val="11"/></w:rPr></w:r></w:p><w:p><w:pPr><w:pStyle w:val="TextBody"/><w:spacing w:before="55" w:after="0"/><w:ind w:left="3058" w:hanging="0"/><w:rPr></w:rPr></w:pPr><w:bookmarkStart w:id="19" w:name="_bookmark12"/><w:bookmarkEnd w:id="19"/><w:r><w:rPr></w:rPr><w:t>Figure</w:t></w:r><w:r><w:rPr><w:spacing w:val="34"/></w:rPr><w:t xml:space="preserve"> </w:t></w:r><w:r><w:rPr></w:rPr><w:t xml:space="preserve">2.1: </w:t></w:r><w:r><w:rPr><w:spacing w:val="6"/></w:rPr><w:t xml:space="preserve"> </w:t></w:r><w:r><w:rPr></w:rPr><w:t>New</w:t></w:r><w:r><w:rPr><w:spacing w:val="34"/></w:rPr><w:t xml:space="preserve"> </w:t></w:r><w:r><w:rPr></w:rPr><w:t>Project</w:t></w:r><w:r><w:rPr><w:spacing w:val="35"/></w:rPr><w:t xml:space="preserve"> </w:t></w:r><w:r><w:rPr></w:rPr><w:t>dialog</w:t></w:r><w:r><w:rPr><w:spacing w:val="33"/></w:rPr><w:t xml:space="preserve"> </w:t></w:r><w:r><w:rPr></w:rPr><w:t>window.</w:t></w:r></w:p><w:p><w:pPr><w:pStyle w:val="Normal"/><w:spacing w:before="4" w:after="0"/><w:rPr><w:rFonts w:ascii="Times New Roman" w:hAnsi="Times New Roman" w:eastAsia="Times New Roman" w:cs="Times New Roman"/><w:sz w:val="31"/><w:szCs w:val="31"/></w:rPr></w:pPr><w:r><w:rPr><w:rFonts w:eastAsia="Times New Roman" w:cs="Times New Roman" w:ascii="Times New Roman" w:hAnsi="Times New Roman"/><w:sz w:val="31"/><w:szCs w:val="31"/></w:rPr></w:r></w:p><w:p><w:pPr><w:pStyle w:val="Normal"/><w:numPr><w:ilvl w:val="1"/><w:numId w:val="7"/></w:numPr><w:tabs><w:tab w:val="left" w:pos="997" w:leader="none"/></w:tabs><w:ind w:left="996" w:hanging="883"/><w:jc w:val="both"/><w:rPr><w:rFonts w:ascii="Georgia" w:hAnsi="Georgia" w:eastAsia="Georgia" w:cs="Georgia"/><w:sz w:val="34"/><w:szCs w:val="34"/></w:rPr></w:pPr><w:bookmarkStart w:id="20" w:name="_bookmark13"/><w:bookmarkStart w:id="21" w:name="Open_a_Project"/><w:bookmarkEnd w:id="20"/><w:bookmarkEnd w:id="21"/><w:r><w:rPr><w:rFonts w:ascii="Georgia" w:hAnsi="Georgia"/><w:b/><w:sz w:val="34"/></w:rPr><w:t>Open</w:t></w:r><w:r><w:rPr><w:rFonts w:ascii="Georgia" w:hAnsi="Georgia"/><w:b/><w:spacing w:val="0"/><w:sz w:val="34"/></w:rPr><w:t xml:space="preserve"> </w:t></w:r><w:r><w:rPr><w:rFonts w:ascii="Georgia" w:hAnsi="Georgia"/><w:b/><w:sz w:val="34"/></w:rPr><w:t>a</w:t></w:r><w:r><w:rPr><w:rFonts w:ascii="Georgia" w:hAnsi="Georgia"/><w:b/><w:spacing w:val="0"/><w:sz w:val="34"/></w:rPr><w:t xml:space="preserve"> </w:t></w:r><w:r><w:rPr><w:rFonts w:ascii="Georgia" w:hAnsi="Georgia"/><w:b/><w:sz w:val="34"/></w:rPr><w:t>Project</w:t></w:r></w:p><w:p><w:pPr><w:pStyle w:val="TextBody"/><w:spacing w:lineRule="auto" w:line="249" w:before="227" w:after="0"/><w:ind w:left="113" w:right="151" w:hanging="9"/><w:jc w:val="both"/><w:rPr></w:rPr></w:pPr><w:r><w:rPr><w:w w:val="105"/></w:rPr><w:t>To</w:t></w:r><w:r><w:rPr><w:spacing w:val="17"/><w:w w:val="105"/></w:rPr><w:t xml:space="preserve"> </w:t></w:r><w:commentRangeStart w:id="35"/><w:r><w:rPr><w:w w:val="105"/></w:rPr><w:t>open</w:t></w:r><w:r><w:rPr><w:spacing w:val="18"/><w:w w:val="105"/></w:rPr><w:t xml:space="preserve"> </w:t></w:r><w:r><w:rPr><w:w w:val="105"/></w:rPr><w:t>a</w:t></w:r><w:ins w:id="1130" w:author="Rivard, Christine" w:date="2015-03-26T13:51:00Z"><w:r><w:rPr><w:w w:val="105"/></w:rPr><w:t>n existing?</w:t></w:r></w:ins><w:r><w:rPr><w:spacing w:val="18"/><w:w w:val="105"/></w:rPr><w:t xml:space="preserve"> </w:t></w:r><w:del w:id="1131" w:author="Rivard, Christine" w:date="2015-03-26T13:51:00Z"><w:r><w:rPr><w:w w:val="105"/></w:rPr><w:delText>new</w:delText></w:r></w:del><w:del w:id="1132" w:author="Rivard, Christine" w:date="2015-03-26T13:51:00Z"><w:r><w:rPr><w:spacing w:val="18"/><w:w w:val="105"/></w:rPr><w:delText xml:space="preserve"> </w:delText></w:r></w:del><w:r><w:rPr><w:w w:val="105"/></w:rPr><w:t>project</w:t></w:r><w:r><w:rPr><w:w w:val="105"/></w:rPr></w:r><w:commentRangeEnd w:id="35"/><w:r><w:commentReference w:id="35"/></w:r><w:r><w:rPr><w:w w:val="105"/></w:rPr><w:t>,</w:t></w:r><w:r><w:rPr><w:spacing w:val="17"/><w:w w:val="105"/></w:rPr><w:t xml:space="preserve"> </w:t></w:r><w:r><w:rPr><w:w w:val="105"/></w:rPr><w:t>click</w:t></w:r><w:r><w:rPr><w:spacing w:val="18"/><w:w w:val="105"/></w:rPr><w:t xml:space="preserve"> </w:t></w:r><w:r><w:rPr><w:spacing w:val="0"/><w:w w:val="105"/></w:rPr><w:t>on</w:t></w:r><w:r><w:rPr><w:spacing w:val="18"/><w:w w:val="105"/></w:rPr><w:t xml:space="preserve"> </w:t></w:r><w:r><w:rPr><w:w w:val="105"/></w:rPr><w:t>the</w:t></w:r><w:r><w:rPr><w:spacing w:val="18"/><w:w w:val="105"/></w:rPr><w:t xml:space="preserve"> </w:t></w:r><w:del w:id="1133" w:author="Rivard, Christine" w:date="2015-03-26T13:51:00Z"><w:r><w:rPr><w:w w:val="105"/></w:rPr><w:delText>name</w:delText></w:r></w:del><w:del w:id="1134" w:author="Rivard, Christine" w:date="2015-03-26T13:51:00Z"><w:r><w:rPr><w:spacing w:val="18"/><w:w w:val="105"/></w:rPr><w:delText xml:space="preserve"> </w:delText></w:r></w:del><w:del w:id="1135" w:author="Rivard, Christine" w:date="2015-03-26T13:51:00Z"><w:r><w:rPr><w:w w:val="105"/></w:rPr><w:delText>of</w:delText></w:r></w:del><w:del w:id="1136" w:author="Rivard, Christine" w:date="2015-03-26T13:51:00Z"><w:r><w:rPr><w:spacing w:val="18"/><w:w w:val="105"/></w:rPr><w:delText xml:space="preserve"> </w:delText></w:r></w:del><w:del w:id="1137" w:author="Rivard, Christine" w:date="2015-03-26T13:51:00Z"><w:r><w:rPr><w:w w:val="105"/></w:rPr><w:delText>the</w:delText></w:r></w:del><w:del w:id="1138" w:author="Rivard, Christine" w:date="2015-03-26T13:51:00Z"><w:r><w:rPr><w:spacing w:val="18"/><w:w w:val="105"/></w:rPr><w:delText xml:space="preserve"> </w:delText></w:r></w:del><w:del w:id="1139" w:author="Rivard, Christine" w:date="2015-03-26T13:51:00Z"><w:r><w:rPr><w:w w:val="105"/></w:rPr><w:delText>currently</w:delText></w:r></w:del><w:del w:id="1140" w:author="Rivard, Christine" w:date="2015-03-26T13:51:00Z"><w:r><w:rPr><w:spacing w:val="19"/><w:w w:val="105"/></w:rPr><w:delText xml:space="preserve"> </w:delText></w:r></w:del><w:del w:id="1141" w:author="Rivard, Christine" w:date="2015-03-26T13:51:00Z"><w:r><w:rPr><w:w w:val="105"/></w:rPr><w:delText>open</w:delText></w:r></w:del><w:del w:id="1142" w:author="Rivard, Christine" w:date="2015-03-26T13:49:00Z"><w:r><w:rPr><w:w w:val="105"/></w:rPr><w:delText>ed</w:delText></w:r></w:del><w:del w:id="1143" w:author="Rivard, Christine" w:date="2015-03-26T13:51:00Z"><w:r><w:rPr><w:spacing w:val="18"/><w:w w:val="105"/></w:rPr><w:delText xml:space="preserve"> </w:delText></w:r></w:del><w:del w:id="1144" w:author="Rivard, Christine" w:date="2015-03-26T13:51:00Z"><w:r><w:rPr><w:w w:val="105"/></w:rPr><w:delText>project</w:delText></w:r></w:del><w:ins w:id="1145" w:author="Rivard, Christine" w:date="2015-03-26T13:51:00Z"><w:r><w:rPr><w:w w:val="105"/></w:rPr><w:t>icon located in</w:t></w:r></w:ins><w:r><w:rPr><w:spacing w:val="16"/><w:w w:val="105"/></w:rPr><w:t xml:space="preserve"> </w:t></w:r><w:del w:id="1146" w:author="Rivard, Christine" w:date="2015-03-26T13:52:00Z"><w:r><w:rPr><w:w w:val="105"/></w:rPr><w:delText>in</w:delText></w:r></w:del><w:del w:id="1147" w:author="Rivard, Christine" w:date="2015-03-26T13:52:00Z"><w:r><w:rPr><w:spacing w:val="18"/><w:w w:val="105"/></w:rPr><w:delText xml:space="preserve"> </w:delText></w:r></w:del><w:del w:id="1148" w:author="Rivard, Christine" w:date="2015-03-26T13:52:00Z"><w:r><w:rPr><w:w w:val="105"/></w:rPr><w:delText>the</w:delText></w:r></w:del><w:del w:id="1149" w:author="Rivard, Christine" w:date="2015-03-26T13:52:00Z"><w:r><w:rPr><w:spacing w:val="18"/><w:w w:val="105"/></w:rPr><w:delText xml:space="preserve"> </w:delText></w:r></w:del><w:del w:id="1150" w:author="Rivard, Christine" w:date="2015-03-26T13:52:00Z"><w:r><w:rPr><w:w w:val="105"/></w:rPr><w:delText>menu</w:delText></w:r></w:del><w:del w:id="1151" w:author="Rivard, Christine" w:date="2015-03-26T13:52:00Z"><w:r><w:rPr><w:spacing w:val="18"/><w:w w:val="105"/></w:rPr><w:delText xml:space="preserve"> </w:delText></w:r></w:del><w:del w:id="1152" w:author="Rivard, Christine" w:date="2015-03-26T13:52:00Z"><w:r><w:rPr><w:w w:val="105"/></w:rPr><w:delText>bar</w:delText></w:r></w:del><w:del w:id="1153" w:author="Rivard, Christine" w:date="2015-03-26T13:52:00Z"><w:r><w:rPr><w:spacing w:val="18"/><w:w w:val="105"/></w:rPr><w:delText xml:space="preserve"> </w:delText></w:r></w:del><w:del w:id="1154" w:author="Rivard, Christine" w:date="2015-03-26T13:52:00Z"><w:r><w:rPr><w:w w:val="105"/></w:rPr><w:delText>at</w:delText></w:r></w:del><w:del w:id="1155" w:author="Rivard, Christine" w:date="2015-03-26T13:52:00Z"><w:r><w:rPr><w:spacing w:val="18"/><w:w w:val="105"/></w:rPr><w:delText xml:space="preserve"> </w:delText></w:r></w:del><w:r><w:rPr><w:w w:val="105"/></w:rPr><w:t>the</w:t></w:r><w:r><w:rPr><w:spacing w:val="21"/><w:w w:val="111"/></w:rPr><w:t xml:space="preserve"> </w:t></w:r><w:r><w:rPr><w:w w:val="105"/></w:rPr><w:t>top</w:t></w:r><w:r><w:rPr><w:spacing w:val="0"/><w:w w:val="105"/></w:rPr><w:t xml:space="preserve"> </w:t></w:r><w:ins w:id="1156" w:author="Rivard, Christine" w:date="2015-03-26T13:49:00Z"><w:r><w:rPr><w:spacing w:val="0"/><w:w w:val="105"/></w:rPr><w:t xml:space="preserve">right corner </w:t></w:r></w:ins><w:r><w:rPr><w:w w:val="105"/></w:rPr><w:t>of</w:t></w:r><w:r><w:rPr><w:spacing w:val="0"/><w:w w:val="105"/></w:rPr><w:t xml:space="preserve"> </w:t></w:r><w:ins w:id="1157" w:author="Rivard, Christine" w:date="2015-03-26T13:49:00Z"><w:r><w:rPr><w:spacing w:val="0"/><w:w w:val="105"/></w:rPr><w:t xml:space="preserve">the </w:t></w:r></w:ins><w:r><w:rPr><w:w w:val="105"/></w:rPr><w:t>WHAT</w:t></w:r><w:r><w:rPr><w:spacing w:val="0"/><w:w w:val="105"/></w:rPr><w:t xml:space="preserve"> </w:t></w:r><w:r><w:rPr><w:w w:val="105"/></w:rPr><w:t>window.</w:t></w:r><w:r><w:rPr><w:spacing w:val="17"/><w:w w:val="105"/></w:rPr><w:t xml:space="preserve"> </w:t></w:r><w:r><w:rPr><w:w w:val="105"/></w:rPr><w:t>This</w:t></w:r><w:r><w:rPr><w:spacing w:val="0"/><w:w w:val="105"/></w:rPr><w:t xml:space="preserve"> </w:t></w:r><w:r><w:rPr><w:w w:val="105"/></w:rPr><w:t>will</w:t></w:r><w:r><w:rPr><w:spacing w:val="0"/><w:w w:val="105"/></w:rPr><w:t xml:space="preserve"> open </w:t></w:r><w:r><w:rPr><w:w w:val="105"/></w:rPr><w:t>a</w:t></w:r><w:r><w:rPr><w:spacing w:val="0"/><w:w w:val="105"/></w:rPr><w:t xml:space="preserve"> </w:t></w:r><w:r><w:rPr><w:w w:val="105"/></w:rPr><w:t>new</w:t></w:r><w:r><w:rPr><w:spacing w:val="0"/><w:w w:val="105"/></w:rPr><w:t xml:space="preserve"> </w:t></w:r><w:r><w:rPr><w:w w:val="105"/></w:rPr><w:t>dialog</w:t></w:r><w:r><w:rPr><w:spacing w:val="0"/><w:w w:val="105"/></w:rPr><w:t xml:space="preserve"> </w:t></w:r><w:r><w:rPr><w:w w:val="105"/></w:rPr><w:t>window</w:t></w:r><w:r><w:rPr><w:spacing w:val="0"/><w:w w:val="105"/></w:rPr><w:t xml:space="preserve"> </w:t></w:r><w:r><w:rPr><w:w w:val="105"/></w:rPr><w:t>where</w:t></w:r><w:r><w:rPr><w:spacing w:val="0"/><w:w w:val="105"/></w:rPr><w:t xml:space="preserve"> </w:t></w:r><w:r><w:rPr><w:w w:val="105"/></w:rPr><w:t>you</w:t></w:r><w:r><w:rPr><w:spacing w:val="0"/><w:w w:val="105"/></w:rPr><w:t xml:space="preserve"> </w:t></w:r><w:r><w:rPr><w:w w:val="105"/></w:rPr><w:t>can</w:t></w:r><w:r><w:rPr><w:spacing w:val="0"/><w:w w:val="105"/></w:rPr><w:t xml:space="preserve"> </w:t></w:r><w:r><w:rPr><w:w w:val="105"/></w:rPr><w:t>browse</w:t></w:r><w:r><w:rPr><w:spacing w:val="0"/><w:w w:val="105"/></w:rPr><w:t xml:space="preserve"> </w:t></w:r><w:r><w:rPr><w:w w:val="105"/></w:rPr><w:t>your</w:t></w:r><w:r><w:rPr><w:spacing w:val="0"/><w:w w:val="105"/></w:rPr><w:t xml:space="preserve"> </w:t></w:r><w:r><w:rPr><w:w w:val="105"/></w:rPr><w:t>folders</w:t></w:r><w:r><w:rPr><w:spacing w:val="0"/><w:w w:val="105"/></w:rPr><w:t xml:space="preserve"> </w:t></w:r><w:r><w:rPr><w:w w:val="105"/></w:rPr><w:t>to</w:t></w:r><w:r><w:rPr><w:spacing w:val="23"/><w:w w:val="110"/></w:rPr><w:t xml:space="preserve"> </w:t></w:r><w:r><w:rPr><w:w w:val="105"/></w:rPr><w:t>select</w:t></w:r><w:r><w:rPr><w:spacing w:val="24"/><w:w w:val="105"/></w:rPr><w:t xml:space="preserve"> </w:t></w:r><w:r><w:rPr><w:w w:val="105"/></w:rPr><w:t>an</w:t></w:r><w:r><w:rPr><w:spacing w:val="25"/><w:w w:val="105"/></w:rPr><w:t xml:space="preserve"> </w:t></w:r><w:del w:id="1158" w:author="Rivard, Christine" w:date="2015-03-26T13:52:00Z"><w:r><w:rPr><w:w w:val="105"/></w:rPr><w:delText>already</w:delText></w:r></w:del><w:del w:id="1159" w:author="Rivard, Christine" w:date="2015-03-26T13:52:00Z"><w:r><w:rPr><w:spacing w:val="24"/><w:w w:val="105"/></w:rPr><w:delText xml:space="preserve"> </w:delText></w:r></w:del><w:r><w:rPr><w:w w:val="105"/></w:rPr><w:t>existing</w:t></w:r><w:r><w:rPr><w:spacing w:val="26"/><w:w w:val="105"/></w:rPr><w:t xml:space="preserve"> </w:t></w:r><w:r><w:rPr><w:w w:val="105"/></w:rPr><w:t>project</w:t></w:r><w:r><w:rPr><w:spacing w:val="23"/><w:w w:val="105"/></w:rPr><w:t xml:space="preserve"> </w:t></w:r><w:r><w:rPr><w:w w:val="105"/></w:rPr><w:t>file</w:t></w:r><w:r><w:rPr><w:spacing w:val="25"/><w:w w:val="105"/></w:rPr><w:t xml:space="preserve"> </w:t></w:r><w:r><w:rPr><w:w w:val="105"/></w:rPr><w:t>(*.what),</w:t></w:r><w:r><w:rPr><w:spacing w:val="24"/><w:w w:val="105"/></w:rPr><w:t xml:space="preserve"> </w:t></w:r><w:r><w:rPr><w:w w:val="105"/></w:rPr><w:t>and</w:t></w:r><w:r><w:rPr><w:spacing w:val="24"/><w:w w:val="105"/></w:rPr><w:t xml:space="preserve"> </w:t></w:r><w:r><w:rPr><w:w w:val="105"/></w:rPr><w:t>then</w:t></w:r><w:r><w:rPr><w:spacing w:val="25"/><w:w w:val="105"/></w:rPr><w:t xml:space="preserve"> </w:t></w:r><w:r><w:rPr><w:w w:val="105"/></w:rPr><w:t>click</w:t></w:r><w:r><w:rPr><w:spacing w:val="24"/><w:w w:val="105"/></w:rPr><w:t xml:space="preserve"> </w:t></w:r><w:r><w:rPr><w:w w:val="105"/></w:rPr><w:t>Open.</w:t></w:r><w:r><w:rPr><w:spacing w:val="56"/><w:w w:val="105"/></w:rPr><w:t xml:space="preserve"> </w:t></w:r><w:r><w:rPr><w:w w:val="105"/></w:rPr><w:t>WHAT</w:t></w:r><w:r><w:rPr><w:spacing w:val="24"/><w:w w:val="105"/></w:rPr><w:t xml:space="preserve"> </w:t></w:r><w:r><w:rPr><w:w w:val="105"/></w:rPr><w:t>will</w:t></w:r><w:r><w:rPr><w:spacing w:val="25"/><w:w w:val="105"/></w:rPr><w:t xml:space="preserve"> </w:t></w:r><w:r><w:rPr><w:w w:val="105"/></w:rPr><w:t>then</w:t></w:r><w:r><w:rPr><w:spacing w:val="24"/><w:w w:val="105"/></w:rPr><w:t xml:space="preserve"> </w:t></w:r><w:r><w:rPr><w:w w:val="105"/></w:rPr><w:t>open</w:t></w:r><w:r><w:rPr><w:spacing w:val="25"/><w:w w:val="105"/></w:rPr><w:t xml:space="preserve"> </w:t></w:r><w:r><w:rPr><w:w w:val="105"/></w:rPr><w:t>the</w:t></w:r><w:r><w:rPr><w:w w:val="112"/></w:rPr><w:t xml:space="preserve"> </w:t></w:r><w:r><w:rPr><w:w w:val="105"/></w:rPr><w:t>project</w:t></w:r><w:r><w:rPr><w:spacing w:val="12"/><w:w w:val="105"/></w:rPr><w:t xml:space="preserve"> </w:t></w:r><w:r><w:rPr><w:w w:val="105"/></w:rPr><w:t>and</w:t></w:r><w:r><w:rPr><w:spacing w:val="13"/><w:w w:val="105"/></w:rPr><w:t xml:space="preserve"> </w:t></w:r><w:r><w:rPr><w:w w:val="105"/></w:rPr><w:t>the</w:t></w:r><w:r><w:rPr><w:spacing w:val="14"/><w:w w:val="105"/></w:rPr><w:t xml:space="preserve"> </w:t></w:r><w:del w:id="1160" w:author="Rivard, Christine" w:date="2015-03-26T13:54:00Z"><w:r><w:rPr><w:w w:val="105"/></w:rPr><w:delText>currently</w:delText></w:r></w:del><w:del w:id="1161" w:author="Rivard, Christine" w:date="2015-03-26T13:54:00Z"><w:r><w:rPr><w:spacing w:val="14"/><w:w w:val="105"/></w:rPr><w:delText xml:space="preserve"> </w:delText></w:r></w:del><w:del w:id="1162" w:author="Rivard, Christine" w:date="2015-03-26T13:54:00Z"><w:r><w:rPr><w:w w:val="105"/></w:rPr><w:delText>opened</w:delText></w:r></w:del><w:del w:id="1163" w:author="Rivard, Christine" w:date="2015-03-26T13:54:00Z"><w:r><w:rPr><w:spacing w:val="14"/><w:w w:val="105"/></w:rPr><w:delText xml:space="preserve"> </w:delText></w:r></w:del><w:ins w:id="1164" w:author="Rivard, Christine" w:date="2015-03-26T13:54:00Z"><w:r><w:rPr><w:w w:val="105"/></w:rPr><w:t>displayed</w:t></w:r></w:ins><w:ins w:id="1165" w:author="Rivard, Christine" w:date="2015-03-26T13:54:00Z"><w:r><w:rPr><w:spacing w:val="14"/><w:w w:val="105"/></w:rPr><w:t xml:space="preserve"> </w:t></w:r></w:ins><w:r><w:rPr><w:w w:val="105"/></w:rPr><w:t>project</w:t></w:r><w:r><w:rPr><w:spacing w:val="12"/><w:w w:val="105"/></w:rPr><w:t xml:space="preserve"> </w:t></w:r><w:ins w:id="1166" w:author="Rivard, Christine" w:date="2015-03-26T13:54:00Z"><w:r><w:rPr><w:spacing w:val="12"/><w:w w:val="105"/></w:rPr><w:t>name appearing</w:t></w:r></w:ins><w:del w:id="1167" w:author="Rivard, Christine" w:date="2015-03-26T13:54:00Z"><w:r><w:rPr><w:w w:val="105"/></w:rPr><w:delText>displayed</w:delText></w:r></w:del><w:r><w:rPr><w:spacing w:val="14"/><w:w w:val="105"/></w:rPr><w:t xml:space="preserve"> </w:t></w:r><w:r><w:rPr><w:w w:val="105"/></w:rPr><w:t>in</w:t></w:r><w:r><w:rPr><w:spacing w:val="13"/><w:w w:val="105"/></w:rPr><w:t xml:space="preserve"> </w:t></w:r><w:r><w:rPr><w:w w:val="105"/></w:rPr><w:t>the</w:t></w:r><w:r><w:rPr><w:spacing w:val="13"/><w:w w:val="105"/></w:rPr><w:t xml:space="preserve"> </w:t></w:r><w:r><w:rPr><w:w w:val="105"/></w:rPr><w:t>menu</w:t></w:r><w:r><w:rPr><w:spacing w:val="14"/><w:w w:val="105"/></w:rPr><w:t xml:space="preserve"> </w:t></w:r><w:r><w:rPr><w:w w:val="105"/></w:rPr><w:t>bar</w:t></w:r><w:r><w:rPr><w:spacing w:val="13"/><w:w w:val="105"/></w:rPr><w:t xml:space="preserve"> </w:t></w:r><w:del w:id="1168" w:author="Rivard, Christine" w:date="2015-03-26T13:53:00Z"><w:r><w:rPr><w:w w:val="105"/></w:rPr><w:delText>should</w:delText></w:r></w:del><w:del w:id="1169" w:author="Rivard, Christine" w:date="2015-03-26T13:53:00Z"><w:r><w:rPr><w:spacing w:val="14"/><w:w w:val="105"/></w:rPr><w:delText xml:space="preserve"> </w:delText></w:r></w:del><w:ins w:id="1170" w:author="Rivard, Christine" w:date="2015-03-26T13:53:00Z"><w:r><w:rPr><w:w w:val="105"/></w:rPr><w:t>will</w:t></w:r></w:ins><w:ins w:id="1171" w:author="Rivard, Christine" w:date="2015-03-26T13:53:00Z"><w:r><w:rPr><w:spacing w:val="14"/><w:w w:val="105"/></w:rPr><w:t xml:space="preserve"> </w:t></w:r></w:ins><w:r><w:rPr><w:w w:val="105"/></w:rPr><w:t>change</w:t></w:r><w:r><w:rPr><w:spacing w:val="13"/><w:w w:val="105"/></w:rPr><w:t xml:space="preserve"> </w:t></w:r><w:del w:id="1172" w:author="Rivard, Christine" w:date="2015-03-26T13:54:00Z"><w:r><w:rPr><w:w w:val="105"/></w:rPr><w:delText>to</w:delText></w:r></w:del><w:del w:id="1173" w:author="Rivard, Christine" w:date="2015-03-26T13:54:00Z"><w:r><w:rPr><w:spacing w:val="14"/><w:w w:val="105"/></w:rPr><w:delText xml:space="preserve"> </w:delText></w:r></w:del><w:ins w:id="1174" w:author="Rivard, Christine" w:date="2015-03-26T13:54:00Z"><w:r><w:rPr><w:w w:val="105"/></w:rPr><w:t>for</w:t></w:r></w:ins><w:ins w:id="1175" w:author="Rivard, Christine" w:date="2015-03-26T13:54:00Z"><w:r><w:rPr><w:spacing w:val="14"/><w:w w:val="105"/></w:rPr><w:t xml:space="preserve"> </w:t></w:r></w:ins><w:r><w:rPr><w:w w:val="105"/></w:rPr><w:t>the</w:t></w:r><w:r><w:rPr><w:spacing w:val="13"/><w:w w:val="105"/></w:rPr><w:t xml:space="preserve"> </w:t></w:r><w:r><w:rPr><w:w w:val="105"/></w:rPr><w:t>name</w:t></w:r><w:r><w:rPr><w:spacing w:val="12"/><w:w w:val="105"/></w:rPr><w:t xml:space="preserve"> </w:t></w:r><w:r><w:rPr><w:w w:val="105"/></w:rPr><w:t>of</w:t></w:r><w:r><w:rPr><w:w w:val="93"/></w:rPr><w:t xml:space="preserve"> </w:t></w:r><w:r><w:rPr><w:w w:val="105"/></w:rPr><w:t>the</w:t></w:r><w:r><w:rPr><w:spacing w:val="17"/><w:w w:val="105"/></w:rPr><w:t xml:space="preserve"> </w:t></w:r><w:r><w:rPr><w:w w:val="105"/></w:rPr><w:t>project</w:t></w:r><w:r><w:rPr><w:spacing w:val="17"/><w:w w:val="105"/></w:rPr><w:t xml:space="preserve"> </w:t></w:r><w:r><w:rPr><w:w w:val="105"/></w:rPr><w:t>you</w:t></w:r><w:r><w:rPr><w:spacing w:val="18"/><w:w w:val="105"/></w:rPr><w:t xml:space="preserve"> </w:t></w:r><w:r><w:rPr><w:w w:val="105"/></w:rPr><w:t>just</w:t></w:r><w:r><w:rPr><w:spacing w:val="18"/><w:w w:val="105"/></w:rPr><w:t xml:space="preserve"> </w:t></w:r><w:r><w:rPr><w:w w:val="105"/></w:rPr><w:t>selected.</w:t></w:r></w:p><w:p><w:pPr><w:pStyle w:val="TextBody"/><w:spacing w:lineRule="auto" w:line="249"/><w:ind w:left="101" w:right="145" w:firstLine="363"/><w:jc w:val="both"/><w:rPr></w:rPr></w:pPr><w:r><w:rPr></w:rPr><w:t>The</w:t></w:r><w:r><w:rPr><w:spacing w:val="28"/></w:rPr><w:t xml:space="preserve"> </w:t></w:r><w:r><w:rPr></w:rPr><w:t>path</w:t></w:r><w:r><w:rPr><w:spacing w:val="28"/></w:rPr><w:t xml:space="preserve"> </w:t></w:r><w:r><w:rPr></w:rPr><w:t>to</w:t></w:r><w:r><w:rPr><w:spacing w:val="28"/></w:rPr><w:t xml:space="preserve"> </w:t></w:r><w:r><w:rPr><w:spacing w:val="0"/></w:rPr><w:t>your</w:t></w:r><w:r><w:rPr><w:spacing w:val="28"/></w:rPr><w:t xml:space="preserve"> </w:t></w:r><w:r><w:rPr></w:rPr><w:t>project</w:t></w:r><w:r><w:rPr><w:spacing w:val="28"/></w:rPr><w:t xml:space="preserve"> </w:t></w:r><w:r><w:rPr></w:rPr><w:t>folder</w:t></w:r><w:r><w:rPr><w:spacing w:val="29"/></w:rPr><w:t xml:space="preserve"> </w:t></w:r><w:r><w:rPr></w:rPr><w:t>is</w:t></w:r><w:r><w:rPr><w:spacing w:val="28"/></w:rPr><w:t xml:space="preserve"> </w:t></w:r><w:r><w:rPr></w:rPr><w:t>stored</w:t></w:r><w:r><w:rPr><w:spacing w:val="29"/></w:rPr><w:t xml:space="preserve"> </w:t></w:r><w:r><w:rPr></w:rPr><w:t>in</w:t></w:r><w:r><w:rPr><w:spacing w:val="28"/></w:rPr><w:t xml:space="preserve"> </w:t></w:r><w:r><w:rPr></w:rPr><w:t>WHAT</w:t></w:r><w:r><w:rPr><w:spacing w:val="28"/></w:rPr><w:t xml:space="preserve"> </w:t></w:r><w:r><w:rPr></w:rPr><w:t>in</w:t></w:r><w:r><w:rPr><w:spacing w:val="28"/></w:rPr><w:t xml:space="preserve"> </w:t></w:r><w:r><w:rPr></w:rPr><w:t>a</w:t></w:r><w:r><w:rPr><w:spacing w:val="28"/></w:rPr><w:t xml:space="preserve"> </w:t></w:r><w:r><w:rPr></w:rPr><w:t>relative</w:t></w:r><w:r><w:rPr><w:spacing w:val="28"/></w:rPr><w:t xml:space="preserve"> </w:t></w:r><w:r><w:rPr></w:rPr><w:t>format.</w:t></w:r><w:r><w:rPr><w:spacing w:val="3"/></w:rPr><w:t xml:space="preserve"> </w:t></w:r><w:r><w:rPr></w:rPr><w:t>This</w:t></w:r><w:r><w:rPr><w:spacing w:val="28"/></w:rPr><w:t xml:space="preserve"> </w:t></w:r><w:r><w:rPr></w:rPr><w:t>means</w:t></w:r><w:r><w:rPr><w:spacing w:val="28"/></w:rPr><w:t xml:space="preserve"> </w:t></w:r><w:r><w:rPr></w:rPr><w:t>that</w:t></w:r><w:r><w:rPr><w:spacing w:val="28"/></w:rPr><w:t xml:space="preserve"> </w:t></w:r><w:r><w:rPr></w:rPr><w:t>if</w:t></w:r><w:r><w:rPr><w:spacing w:val="28"/></w:rPr><w:t xml:space="preserve"> </w:t></w:r><w:r><w:rPr></w:rPr><w:t>you</w:t></w:r><w:r><w:rPr><w:spacing w:val="23"/></w:rPr><w:t xml:space="preserve"> </w:t></w:r><w:r><w:rPr></w:rPr><w:t>change</w:t></w:r><w:r><w:rPr><w:spacing w:val="53"/></w:rPr><w:t xml:space="preserve"> </w:t></w:r><w:r><w:rPr></w:rPr><w:t>the</w:t></w:r><w:r><w:rPr><w:spacing w:val="53"/></w:rPr><w:t xml:space="preserve"> </w:t></w:r><w:r><w:rPr></w:rPr><w:t>location</w:t></w:r><w:r><w:rPr><w:spacing w:val="52"/></w:rPr><w:t xml:space="preserve"> </w:t></w:r><w:r><w:rPr></w:rPr><w:t>of</w:t></w:r><w:r><w:rPr><w:spacing w:val="52"/></w:rPr><w:t xml:space="preserve"> </w:t></w:r><w:r><w:rPr></w:rPr><w:t>your</w:t></w:r><w:r><w:rPr><w:spacing w:val="53"/></w:rPr><w:t xml:space="preserve"> </w:t></w:r><w:r><w:rPr></w:rPr><w:t>project</w:t></w:r><w:r><w:rPr><w:spacing w:val="52"/></w:rPr><w:t xml:space="preserve"> </w:t></w:r><w:r><w:rPr></w:rPr><w:t>folder</w:t></w:r><w:r><w:rPr><w:spacing w:val="53"/></w:rPr><w:t xml:space="preserve"> </w:t></w:r><w:r><w:rPr></w:rPr><w:t>relative</w:t></w:r><w:r><w:rPr><w:spacing w:val="52"/></w:rPr><w:t xml:space="preserve"> </w:t></w:r><w:r><w:rPr></w:rPr><w:t>the</w:t></w:r><w:r><w:rPr><w:spacing w:val="53"/></w:rPr><w:t xml:space="preserve"> </w:t></w:r><w:r><w:rPr></w:rPr><w:t>‘‘WHAT.exe’’,</w:t></w:r><w:r><w:rPr><w:spacing w:val="53"/></w:rPr><w:t xml:space="preserve"> </w:t></w:r><w:r><w:rPr></w:rPr><w:t>your</w:t></w:r><w:r><w:rPr><w:spacing w:val="53"/></w:rPr><w:t xml:space="preserve"> </w:t></w:r><w:r><w:rPr></w:rPr><w:t>will</w:t></w:r><w:r><w:rPr><w:spacing w:val="54"/></w:rPr><w:t xml:space="preserve"> </w:t></w:r><w:r><w:rPr></w:rPr><w:t>have</w:t></w:r><w:r><w:rPr><w:spacing w:val="51"/></w:rPr><w:t xml:space="preserve"> </w:t></w:r><w:r><w:rPr></w:rPr><w:t>to</w:t></w:r><w:r><w:rPr><w:spacing w:val="54"/></w:rPr><w:t xml:space="preserve"> </w:t></w:r><w:r><w:rPr></w:rPr><w:t>redirect</w:t></w:r><w:r><w:rPr><w:w w:val="108"/></w:rPr><w:t xml:space="preserve"> </w:t></w:r><w:r><w:rPr></w:rPr><w:t>WHAT</w:t></w:r><w:r><w:rPr><w:spacing w:val="39"/></w:rPr><w:t xml:space="preserve"> </w:t></w:r><w:r><w:rPr></w:rPr><w:t>to</w:t></w:r><w:r><w:rPr><w:spacing w:val="41"/></w:rPr><w:t xml:space="preserve"> </w:t></w:r><w:r><w:rPr><w:spacing w:val="0"/></w:rPr><w:t>the</w:t></w:r><w:r><w:rPr><w:spacing w:val="40"/></w:rPr><w:t xml:space="preserve"> </w:t></w:r><w:r><w:rPr></w:rPr><w:t>new</w:t></w:r><w:r><w:rPr><w:spacing w:val="40"/></w:rPr><w:t xml:space="preserve"> </w:t></w:r><w:r><w:rPr></w:rPr><w:t>location</w:t></w:r><w:r><w:rPr><w:spacing w:val="39"/></w:rPr><w:t xml:space="preserve"> </w:t></w:r><w:r><w:rPr></w:rPr><w:t>of</w:t></w:r><w:r><w:rPr><w:spacing w:val="39"/></w:rPr><w:t xml:space="preserve"> </w:t></w:r><w:r><w:rPr></w:rPr><w:t>your</w:t></w:r><w:r><w:rPr><w:spacing w:val="41"/></w:rPr><w:t xml:space="preserve"> </w:t></w:r><w:r><w:rPr></w:rPr><w:t>project</w:t></w:r><w:r><w:rPr><w:spacing w:val="39"/></w:rPr><w:t xml:space="preserve"> </w:t></w:r><w:r><w:rPr></w:rPr><w:t>by</w:t></w:r><w:r><w:rPr><w:spacing w:val="41"/></w:rPr><w:t xml:space="preserve"> </w:t></w:r><w:r><w:rPr></w:rPr><w:t>repeating</w:t></w:r><w:r><w:rPr><w:spacing w:val="39"/></w:rPr><w:t xml:space="preserve"> </w:t></w:r><w:r><w:rPr></w:rPr><w:t>the</w:t></w:r><w:r><w:rPr><w:spacing w:val="40"/></w:rPr><w:t xml:space="preserve"> </w:t></w:r><w:r><w:rPr></w:rPr><w:t>procedure</w:t></w:r><w:r><w:rPr><w:spacing w:val="39"/></w:rPr><w:t xml:space="preserve"> </w:t></w:r><w:r><w:rPr></w:rPr><w:t>described</w:t></w:r><w:r><w:rPr><w:spacing w:val="39"/></w:rPr><w:t xml:space="preserve"> </w:t></w:r><w:r><w:rPr></w:rPr><w:t>in</w:t></w:r><w:r><w:rPr><w:spacing w:val="41"/></w:rPr><w:t xml:space="preserve"> </w:t></w:r><w:r><w:rPr></w:rPr><w:t>the</w:t></w:r><w:r><w:rPr><w:spacing w:val="39"/></w:rPr><w:t xml:space="preserve"> </w:t></w:r><w:r><w:rPr></w:rPr><w:t>paragraph</w:t></w:r><w:r><w:rPr><w:spacing w:val="22"/><w:w w:val="107"/></w:rPr><w:t xml:space="preserve"> </w:t></w:r><w:r><w:rPr></w:rPr><w:t>above.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Normal"/><w:numPr><w:ilvl w:val="1"/><w:numId w:val="7"/></w:numPr><w:tabs><w:tab w:val="left" w:pos="997" w:leader="none"/></w:tabs><w:spacing w:before="146" w:after="0"/><w:ind w:left="996" w:hanging="883"/><w:jc w:val="both"/><w:rPr><w:rFonts w:ascii="Georgia" w:hAnsi="Georgia" w:eastAsia="Georgia" w:cs="Georgia"/><w:sz w:val="34"/><w:szCs w:val="34"/></w:rPr></w:pPr><w:bookmarkStart w:id="22" w:name="Project_Folder_Structure_Overview"/><w:bookmarkStart w:id="23" w:name="_bookmark14"/><w:bookmarkEnd w:id="22"/><w:bookmarkEnd w:id="23"/><w:r><w:rPr><w:rFonts w:ascii="Georgia" w:hAnsi="Georgia"/><w:b/><w:sz w:val="34"/></w:rPr><w:t>Project</w:t></w:r><w:r><w:rPr><w:rFonts w:ascii="Georgia" w:hAnsi="Georgia"/><w:b/><w:spacing w:val="0"/><w:sz w:val="34"/></w:rPr><w:t xml:space="preserve"> </w:t></w:r><w:r><w:rPr><w:rFonts w:ascii="Georgia" w:hAnsi="Georgia"/><w:b/><w:sz w:val="34"/></w:rPr><w:t>Folder</w:t></w:r><w:r><w:rPr><w:rFonts w:ascii="Georgia" w:hAnsi="Georgia"/><w:b/><w:spacing w:val="0"/><w:sz w:val="34"/></w:rPr><w:t xml:space="preserve"> </w:t></w:r><w:r><w:rPr><w:rFonts w:ascii="Georgia" w:hAnsi="Georgia"/><w:b/><w:sz w:val="34"/></w:rPr><w:t>Structure</w:t></w:r><w:r><w:rPr><w:rFonts w:ascii="Georgia" w:hAnsi="Georgia"/><w:b/><w:spacing w:val="0"/><w:sz w:val="34"/></w:rPr><w:t xml:space="preserve"> </w:t></w:r><w:r><w:rPr><w:rFonts w:ascii="Georgia" w:hAnsi="Georgia"/><w:b/><w:sz w:val="34"/></w:rPr><w:t>Overview</w:t></w:r></w:p><w:p><w:pPr><w:pStyle w:val="TextBody"/><w:spacing w:lineRule="auto" w:line="249" w:before="227" w:after="0"/><w:ind w:left="101" w:right="118" w:firstLine="11"/><w:jc w:val="both"/><w:rPr></w:rPr></w:pPr><w:r><w:rPr><w:w w:val="105"/></w:rPr><w:t>In</w:t></w:r><w:r><w:rPr><w:spacing w:val="35"/><w:w w:val="105"/></w:rPr><w:t xml:space="preserve"> </w:t></w:r><w:r><w:rPr><w:spacing w:val="0"/><w:w w:val="105"/></w:rPr><w:t>addition</w:t></w:r><w:r><w:rPr><w:spacing w:val="36"/><w:w w:val="105"/></w:rPr><w:t xml:space="preserve"> </w:t></w:r><w:r><w:rPr><w:w w:val="105"/></w:rPr><w:t>to</w:t></w:r><w:r><w:rPr><w:spacing w:val="36"/><w:w w:val="105"/></w:rPr><w:t xml:space="preserve"> </w:t></w:r><w:r><w:rPr><w:w w:val="105"/></w:rPr><w:t>the</w:t></w:r><w:r><w:rPr><w:spacing w:val="35"/><w:w w:val="105"/></w:rPr><w:t xml:space="preserve"> </w:t></w:r><w:r><w:rPr><w:w w:val="105"/></w:rPr><w:t>project</w:t></w:r><w:r><w:rPr><w:spacing w:val="35"/><w:w w:val="105"/></w:rPr><w:t xml:space="preserve"> </w:t></w:r><w:r><w:rPr><w:w w:val="105"/></w:rPr><w:t>file</w:t></w:r><w:r><w:rPr><w:spacing w:val="36"/><w:w w:val="105"/></w:rPr><w:t xml:space="preserve"> </w:t></w:r><w:r><w:rPr><w:w w:val="105"/></w:rPr><w:t>(.what</w:t></w:r><w:r><w:rPr><w:spacing w:val="35"/><w:w w:val="105"/></w:rPr><w:t xml:space="preserve"> </w:t></w:r><w:r><w:rPr><w:w w:val="105"/></w:rPr><w:t>file</w:t></w:r><w:r><w:rPr><w:spacing w:val="36"/><w:w w:val="105"/></w:rPr><w:t xml:space="preserve"> </w:t></w:r><w:r><w:rPr><w:w w:val="105"/></w:rPr><w:t>extension)</w:t></w:r><w:r><w:rPr><w:spacing w:val="37"/><w:w w:val="105"/></w:rPr><w:t xml:space="preserve"> </w:t></w:r><w:r><w:rPr><w:w w:val="105"/></w:rPr><w:t>that</w:t></w:r><w:r><w:rPr><w:spacing w:val="36"/><w:w w:val="105"/></w:rPr><w:t xml:space="preserve"> </w:t></w:r><w:r><w:rPr><w:w w:val="105"/></w:rPr><w:t>is</w:t></w:r><w:r><w:rPr><w:spacing w:val="35"/><w:w w:val="105"/></w:rPr><w:t xml:space="preserve"> </w:t></w:r><w:r><w:rPr><w:w w:val="105"/></w:rPr><w:t>created</w:t></w:r><w:r><w:rPr><w:spacing w:val="36"/><w:w w:val="105"/></w:rPr><w:t xml:space="preserve"> </w:t></w:r><w:r><w:rPr><w:w w:val="105"/></w:rPr><w:t>when</w:t></w:r><w:r><w:rPr><w:spacing w:val="36"/><w:w w:val="105"/></w:rPr><w:t xml:space="preserve"> </w:t></w:r><w:r><w:rPr><w:w w:val="105"/></w:rPr><w:t>saving</w:t></w:r><w:r><w:rPr><w:spacing w:val="35"/><w:w w:val="105"/></w:rPr><w:t xml:space="preserve"> </w:t></w:r><w:r><w:rPr><w:w w:val="105"/></w:rPr><w:t>a</w:t></w:r><w:r><w:rPr><w:spacing w:val="36"/><w:w w:val="105"/></w:rPr><w:t xml:space="preserve"> </w:t></w:r><w:r><w:rPr><w:w w:val="105"/></w:rPr><w:t>new</w:t></w:r><w:r><w:rPr><w:spacing w:val="36"/><w:w w:val="105"/></w:rPr><w:t xml:space="preserve"> </w:t></w:r><w:r><w:rPr><w:w w:val="105"/></w:rPr><w:t>project,</w:t></w:r><w:r><w:rPr><w:spacing w:val="27"/><w:w w:val="108"/></w:rPr><w:t xml:space="preserve"> </w:t></w:r><w:r><w:rPr><w:w w:val="105"/></w:rPr><w:t>WHAT</w:t></w:r><w:r><w:rPr><w:spacing w:val="18"/><w:w w:val="105"/></w:rPr><w:t xml:space="preserve"> </w:t></w:r><w:r><w:rPr><w:w w:val="105"/></w:rPr><w:t>automatically</w:t></w:r><w:r><w:rPr><w:spacing w:val="19"/><w:w w:val="105"/></w:rPr><w:t xml:space="preserve"> </w:t></w:r><w:r><w:rPr><w:w w:val="105"/></w:rPr><w:t>generates</w:t></w:r><w:r><w:rPr><w:spacing w:val="18"/><w:w w:val="105"/></w:rPr><w:t xml:space="preserve"> </w:t></w:r><w:r><w:rPr><w:w w:val="105"/></w:rPr><w:t>various</w:t></w:r><w:r><w:rPr><w:spacing w:val="19"/><w:w w:val="105"/></w:rPr><w:t xml:space="preserve"> </w:t></w:r><w:r><w:rPr><w:w w:val="105"/></w:rPr><w:t>files</w:t></w:r><w:r><w:rPr><w:spacing w:val="19"/><w:w w:val="105"/></w:rPr><w:t xml:space="preserve"> </w:t></w:r><w:r><w:rPr><w:w w:val="105"/></w:rPr><w:t>and</w:t></w:r><w:r><w:rPr><w:spacing w:val="18"/><w:w w:val="105"/></w:rPr><w:t xml:space="preserve"> </w:t></w:r><w:r><w:rPr><w:w w:val="105"/></w:rPr><w:t>sub-folders</w:t></w:r><w:r><w:rPr><w:spacing w:val="20"/><w:w w:val="105"/></w:rPr><w:t xml:space="preserve"> </w:t></w:r><w:r><w:rPr><w:w w:val="105"/></w:rPr><w:t>that</w:t></w:r><w:r><w:rPr><w:spacing w:val="18"/><w:w w:val="105"/></w:rPr><w:t xml:space="preserve"> </w:t></w:r><w:r><w:rPr><w:w w:val="105"/></w:rPr><w:t>are</w:t></w:r><w:r><w:rPr><w:spacing w:val="19"/><w:w w:val="105"/></w:rPr><w:t xml:space="preserve"> </w:t></w:r><w:r><w:rPr><w:spacing w:val="0"/><w:w w:val="105"/></w:rPr><w:t>required</w:t></w:r><w:r><w:rPr><w:spacing w:val="19"/><w:w w:val="105"/></w:rPr><w:t xml:space="preserve"> </w:t></w:r><w:r><w:rPr><w:w w:val="105"/></w:rPr><w:t>for</w:t></w:r><w:r><w:rPr><w:spacing w:val="18"/><w:w w:val="105"/></w:rPr><w:t xml:space="preserve"> </w:t></w:r><w:r><w:rPr><w:w w:val="105"/></w:rPr><w:t>it</w:t></w:r><w:ins w:id="1176" w:author="Rivard, Christine" w:date="2015-03-26T13:59:00Z"><w:r><w:rPr><w:w w:val="105"/></w:rPr><w:t xml:space="preserve">s </w:t></w:r></w:ins><w:ins w:id="1177" w:author="Rivard, Christine" w:date="2015-03-26T14:00:00Z"><w:r><w:rPr><w:spacing w:val="19"/><w:w w:val="105"/></w:rPr><w:t>execution</w:t></w:r></w:ins><w:del w:id="1178" w:author="Rivard, Christine" w:date="2015-03-26T13:59:00Z"><w:r><w:rPr><w:spacing w:val="19"/><w:w w:val="105"/></w:rPr><w:delText xml:space="preserve"> </w:delText></w:r></w:del><w:del w:id="1179" w:author="Rivard, Christine" w:date="2015-03-26T13:59:00Z"><w:r><w:rPr><w:w w:val="105"/></w:rPr><w:delText>to</w:delText></w:r></w:del><w:del w:id="1180" w:author="Rivard, Christine" w:date="2015-03-26T13:59:00Z"><w:r><w:rPr><w:spacing w:val="19"/><w:w w:val="105"/></w:rPr><w:delText xml:space="preserve"> </w:delText></w:r></w:del><w:del w:id="1181" w:author="Rivard, Christine" w:date="2015-03-26T13:59:00Z"><w:r><w:rPr><w:w w:val="105"/></w:rPr><w:delText>run</w:delText></w:r></w:del><w:r><w:rPr><w:w w:val="105"/></w:rPr><w:t>.</w:t></w:r><w:r><w:rPr><w:spacing w:val="45"/><w:w w:val="105"/></w:rPr><w:t xml:space="preserve"> </w:t></w:r><w:r><w:rPr><w:w w:val="105"/></w:rPr><w:t>This</w:t></w:r><w:r><w:rPr><w:spacing w:val="27"/><w:w w:val="107"/></w:rPr><w:t xml:space="preserve"> </w:t></w:r><w:r><w:rPr><w:w w:val="105"/></w:rPr><w:t>file</w:t></w:r><w:r><w:rPr><w:spacing w:val="14"/><w:w w:val="105"/></w:rPr><w:t xml:space="preserve"> </w:t></w:r><w:r><w:rPr><w:w w:val="105"/></w:rPr><w:t>organization</w:t></w:r><w:r><w:rPr><w:spacing w:val="14"/><w:w w:val="105"/></w:rPr><w:t xml:space="preserve"> </w:t></w:r><w:r><w:rPr><w:w w:val="105"/></w:rPr><w:t>is</w:t></w:r><w:r><w:rPr><w:spacing w:val="15"/><w:w w:val="105"/></w:rPr><w:t xml:space="preserve"> </w:t></w:r><w:r><w:rPr><w:w w:val="105"/></w:rPr><w:t>briefly</w:t></w:r><w:r><w:rPr><w:spacing w:val="13"/><w:w w:val="105"/></w:rPr><w:t xml:space="preserve"> </w:t></w:r><w:r><w:rPr><w:w w:val="105"/></w:rPr><w:t>described</w:t></w:r><w:r><w:rPr><w:spacing w:val="14"/><w:w w:val="105"/></w:rPr><w:t xml:space="preserve"> </w:t></w:r><w:del w:id="1182" w:author="Rivard, Christine" w:date="2015-03-26T14:00:00Z"><w:r><w:rPr><w:w w:val="105"/></w:rPr><w:delText>here</w:delText></w:r></w:del><w:del w:id="1183" w:author="Rivard, Christine" w:date="2015-03-26T14:00:00Z"><w:r><w:rPr><w:spacing w:val="13"/><w:w w:val="105"/></w:rPr><w:delText xml:space="preserve"> </w:delText></w:r></w:del><w:ins w:id="1184" w:author="Rivard, Christine" w:date="2015-03-26T14:00:00Z"><w:r><w:rPr><w:w w:val="105"/></w:rPr><w:t>below</w:t></w:r></w:ins><w:ins w:id="1185" w:author="Rivard, Christine" w:date="2015-03-26T14:00:00Z"><w:r><w:rPr><w:spacing w:val="13"/><w:w w:val="105"/></w:rPr><w:t xml:space="preserve"> </w:t></w:r></w:ins><w:r><w:rPr><w:w w:val="105"/></w:rPr><w:t>and</w:t></w:r><w:r><w:rPr><w:spacing w:val="15"/><w:w w:val="105"/></w:rPr><w:t xml:space="preserve"> </w:t></w:r><w:r><w:rPr><w:w w:val="105"/></w:rPr><w:t>an</w:t></w:r><w:r><w:rPr><w:spacing w:val="14"/><w:w w:val="105"/></w:rPr><w:t xml:space="preserve"> </w:t></w:r><w:r><w:rPr><w:w w:val="105"/></w:rPr><w:t>example</w:t></w:r><w:r><w:rPr><w:spacing w:val="15"/><w:w w:val="105"/></w:rPr><w:t xml:space="preserve"> </w:t></w:r><w:r><w:rPr><w:w w:val="105"/></w:rPr><w:t>is</w:t></w:r><w:r><w:rPr><w:spacing w:val="14"/><w:w w:val="105"/></w:rPr><w:t xml:space="preserve"> </w:t></w:r><w:r><w:rPr><w:w w:val="105"/></w:rPr><w:t>presented</w:t></w:r><w:r><w:rPr><w:spacing w:val="13"/><w:w w:val="105"/></w:rPr><w:t xml:space="preserve"> </w:t></w:r><w:r><w:rPr><w:w w:val="105"/></w:rPr><w:t>in</w:t></w:r><w:r><w:rPr><w:spacing w:val="15"/><w:w w:val="105"/></w:rPr><w:t xml:space="preserve"> </w:t></w:r><w:r><w:rPr><w:w w:val="105"/></w:rPr><w:t>Figure</w:t></w:r><w:r><w:rPr><w:spacing w:val="14"/><w:w w:val="105"/></w:rPr><w:t xml:space="preserve"> </w:t></w:r><w:hyperlink w:anchor="_bookmark15"><w:r><w:rPr><w:rStyle w:val="InternetLink"/><w:w w:val="105"/></w:rPr><w:t>2.2.</w:t></w:r></w:hyperlink><w:r><w:rPr><w:spacing w:val="41"/><w:w w:val="105"/></w:rPr><w:t xml:space="preserve"> </w:t></w:r><w:r><w:rPr><w:w w:val="105"/></w:rPr><w:t>The</w:t></w:r><w:r><w:rPr><w:spacing w:val="14"/><w:w w:val="105"/></w:rPr><w:t xml:space="preserve"> </w:t></w:r><w:r><w:rPr><w:spacing w:val="0"/><w:w w:val="105"/></w:rPr><w:t>project</w:t></w:r><w:r><w:rPr><w:spacing w:val="26"/><w:w w:val="137"/></w:rPr><w:t xml:space="preserve"> </w:t></w:r><w:r><w:rPr><w:w w:val="105"/></w:rPr><w:t>folder</w:t></w:r><w:r><w:rPr><w:spacing w:val="0"/><w:w w:val="105"/></w:rPr><w:t xml:space="preserve"> </w:t></w:r><w:r><w:rPr><w:w w:val="105"/></w:rPr><w:t>contains</w:t></w:r><w:r><w:rPr><w:spacing w:val="0"/><w:w w:val="105"/></w:rPr><w:t xml:space="preserve"> two </w:t></w:r><w:r><w:rPr><w:w w:val="105"/></w:rPr><w:t>sub-folders</w:t></w:r><w:r><w:rPr><w:spacing w:val="0"/><w:w w:val="105"/></w:rPr><w:t xml:space="preserve"> </w:t></w:r><w:r><w:rPr><w:w w:val="105"/></w:rPr><w:t>named</w:t></w:r><w:r><w:rPr><w:spacing w:val="0"/><w:w w:val="105"/></w:rPr><w:t xml:space="preserve"> </w:t></w:r><w:r><w:rPr><w:w w:val="105"/></w:rPr><w:t>‘‘Meteo’’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‘‘Waterlvl’’</w:t></w:r><w:r><w:rPr><w:spacing w:val="0"/><w:w w:val="105"/></w:rPr><w:t xml:space="preserve"> </w:t></w:r><w:del w:id="1186" w:author="Rivard, Christine" w:date="2015-03-26T14:01:00Z"><w:r><w:rPr><w:w w:val="105"/></w:rPr><w:delText>in</w:delText></w:r></w:del><w:del w:id="1187" w:author="Rivard, Christine" w:date="2015-03-26T14:01:00Z"><w:r><w:rPr><w:spacing w:val="0"/><w:w w:val="105"/></w:rPr><w:delText xml:space="preserve"> </w:delText></w:r></w:del><w:del w:id="1188" w:author="Rivard, Christine" w:date="2015-03-26T14:01:00Z"><w:r><w:rPr><w:w w:val="105"/></w:rPr><w:delText>addition</w:delText></w:r></w:del><w:del w:id="1189" w:author="Rivard, Christine" w:date="2015-03-26T14:01:00Z"><w:r><w:rPr><w:spacing w:val="0"/><w:w w:val="105"/></w:rPr><w:delText xml:space="preserve"> </w:delText></w:r></w:del><w:del w:id="1190" w:author="Rivard, Christine" w:date="2015-03-26T14:01:00Z"><w:r><w:rPr><w:w w:val="105"/></w:rPr><w:delText>to</w:delText></w:r></w:del><w:ins w:id="1191" w:author="Rivard, Christine" w:date="2015-03-26T14:01:00Z"><w:r><w:rPr><w:w w:val="105"/></w:rPr><w:t>and</w:t></w:r></w:ins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few</w:t></w:r><w:r><w:rPr><w:spacing w:val="0"/><w:w w:val="105"/></w:rPr><w:t xml:space="preserve"> </w:t></w:r><w:r><w:rPr><w:w w:val="105"/></w:rPr><w:t>other</w:t></w:r><w:r><w:rPr><w:spacing w:val="0"/><w:w w:val="105"/></w:rPr><w:t xml:space="preserve"> </w:t></w:r><w:r><w:rPr><w:w w:val="105"/></w:rPr><w:t>files.</w:t></w:r></w:p><w:p><w:pPr><w:pStyle w:val="Normal"/><w:rPr><w:rFonts w:ascii="Times New Roman" w:hAnsi="Times New Roman" w:eastAsia="Times New Roman" w:cs="Times New Roman"/><w:sz w:val="29"/><w:szCs w:val="29"/></w:rPr></w:pPr><w:r><w:rPr><w:rFonts w:eastAsia="Times New Roman" w:cs="Times New Roman" w:ascii="Times New Roman" w:hAnsi="Times New Roman"/><w:sz w:val="29"/><w:szCs w:val="29"/></w:rPr></w:r></w:p><w:p><w:pPr><w:pStyle w:val="TextBody"/><w:spacing w:lineRule="auto" w:line="249"/><w:ind w:left="105" w:right="106" w:firstLine="8"/><w:jc w:val="both"/><w:rPr></w:rPr></w:pPr><w:r><w:rPr><w:rFonts w:eastAsia="Georgia" w:cs="Georgia" w:ascii="Georgia" w:hAnsi="Georgia"/><w:b/><w:bCs/></w:rPr><w:t>Meteo</w:t></w:r><w:ins w:id="1192" w:author="Rivard, Christine" w:date="2015-03-26T14:01:00Z"><w:r><w:rPr><w:rFonts w:eastAsia="Georgia" w:cs="Georgia" w:ascii="Georgia" w:hAnsi="Georgia"/><w:b/><w:bCs/></w:rPr><w:t>:</w:t></w:r></w:ins><w:r><w:rPr><w:rFonts w:eastAsia="Georgia" w:cs="Georgia" w:ascii="Georgia" w:hAnsi="Georgia"/><w:b/><w:bCs/><w:spacing w:val="38"/></w:rPr><w:t xml:space="preserve"> </w:t></w:r><w:r><w:rPr></w:rPr><w:t>The</w:t></w:r><w:r><w:rPr><w:spacing w:val="34"/></w:rPr><w:t xml:space="preserve"> </w:t></w:r><w:ins w:id="1193" w:author="Rivard, Christine" w:date="2015-03-26T14:02:00Z"><w:commentRangeStart w:id="36"/><w:r><w:rPr><w:spacing w:val="34"/></w:rPr><w:t>sub-</w:t></w:r></w:ins><w:r><w:rPr></w:rPr><w:t>folder</w:t></w:r><w:r><w:rPr><w:spacing w:val="35"/></w:rPr><w:t xml:space="preserve"> </w:t></w:r><w:r><w:rPr><w:spacing w:val="35"/></w:rPr></w:r><w:commentRangeEnd w:id="36"/><w:r><w:commentReference w:id="36"/></w:r><w:r><w:rPr><w:rFonts w:eastAsia="Arial" w:cs="Arial" w:ascii="Arial" w:hAnsi="Arial"/><w:i/></w:rPr><w:t>Meteo</w:t></w:r><w:r><w:rPr><w:rFonts w:eastAsia="Arial" w:cs="Arial" w:ascii="Arial" w:hAnsi="Arial"/><w:i/><w:spacing w:val="44"/></w:rPr><w:t xml:space="preserve"> </w:t></w:r><w:r><w:rPr></w:rPr><w:t>contains</w:t></w:r><w:r><w:rPr><w:spacing w:val="35"/></w:rPr><w:t xml:space="preserve"> </w:t></w:r><w:r><w:rPr></w:rPr><w:t>three</w:t></w:r><w:r><w:rPr><w:spacing w:val="34"/></w:rPr><w:t xml:space="preserve"> </w:t></w:r><w:ins w:id="1194" w:author="Rivard, Christine" w:date="2015-03-26T14:03:00Z"><w:commentRangeStart w:id="37"/><w:r><w:rPr><w:spacing w:val="34"/></w:rPr><w:t>sub-?</w:t></w:r></w:ins><w:r><w:rPr></w:rPr><w:t>sub-folders</w:t></w:r><w:r><w:rPr><w:spacing w:val="35"/></w:rPr><w:t xml:space="preserve"> </w:t></w:r><w:r><w:rPr><w:spacing w:val="35"/></w:rPr></w:r><w:commentRangeEnd w:id="37"/><w:r><w:commentReference w:id="37"/></w:r><w:r><w:rPr></w:rPr><w:t>named</w:t></w:r><w:r><w:rPr><w:spacing w:val="34"/></w:rPr><w:t xml:space="preserve"> </w:t></w:r><w:r><w:rPr></w:rPr><w:t>respectively</w:t></w:r><w:r><w:rPr><w:spacing w:val="35"/></w:rPr><w:t xml:space="preserve"> </w:t></w:r><w:r><w:rPr><w:spacing w:val="0"/></w:rPr><w:t>Raw,</w:t></w:r><w:r><w:rPr><w:spacing w:val="34"/></w:rPr><w:t xml:space="preserve"> </w:t></w:r><w:r><w:rPr></w:rPr><w:t>Input</w:t></w:r><w:r><w:rPr><w:spacing w:val="35"/></w:rPr><w:t xml:space="preserve"> </w:t></w:r><w:r><w:rPr></w:rPr><w:t>and</w:t></w:r><w:r><w:rPr><w:spacing w:val="34"/></w:rPr><w:t xml:space="preserve"> </w:t></w:r><w:r><w:rPr></w:rPr><w:t>Output.</w:t></w:r><w:r><w:rPr><w:spacing w:val="23"/><w:w w:val="111"/></w:rPr><w:t xml:space="preserve"> </w:t></w:r><w:r><w:rPr></w:rPr><w:t>The</w:t></w:r><w:r><w:rPr><w:spacing w:val="29"/></w:rPr><w:t xml:space="preserve"> </w:t></w:r><w:del w:id="1195" w:author="Rivard, Christine" w:date="2015-03-26T14:04:00Z"><w:r><w:rPr></w:rPr><w:delText>folder</w:delText></w:r></w:del><w:del w:id="1196" w:author="Rivard, Christine" w:date="2015-03-26T14:04:00Z"><w:r><w:rPr><w:spacing w:val="29"/></w:rPr><w:delText xml:space="preserve"> </w:delText></w:r></w:del><w:ins w:id="1197" w:author="Rivard, Christine" w:date="2015-03-26T14:04:00Z"><w:r><w:rPr></w:rPr><w:t>binder</w:t></w:r></w:ins><w:ins w:id="1198" w:author="Rivard, Christine" w:date="2015-03-26T14:04:00Z"><w:r><w:rPr><w:spacing w:val="29"/></w:rPr><w:t xml:space="preserve"> </w:t></w:r></w:ins><w:r><w:rPr><w:rFonts w:eastAsia="Georgia" w:cs="Georgia" w:ascii="Georgia" w:hAnsi="Georgia"/><w:b/><w:bCs/></w:rPr><w:t>Raw</w:t></w:r><w:r><w:rPr><w:rFonts w:eastAsia="Georgia" w:cs="Georgia" w:ascii="Georgia" w:hAnsi="Georgia"/><w:b/><w:bCs/><w:spacing w:val="33"/></w:rPr><w:t xml:space="preserve"> </w:t></w:r><w:r><w:rPr></w:rPr><w:t>is</w:t></w:r><w:r><w:rPr><w:spacing w:val="29"/></w:rPr><w:t xml:space="preserve"> </w:t></w:r><w:r><w:rPr></w:rPr><w:t>where</w:t></w:r><w:r><w:rPr><w:spacing w:val="29"/></w:rPr><w:t xml:space="preserve"> </w:t></w:r><w:del w:id="1199" w:author="Rivard, Christine" w:date="2015-03-26T14:05:00Z"><w:r><w:rPr></w:rPr><w:delText>are</w:delText></w:r></w:del><w:del w:id="1200" w:author="Rivard, Christine" w:date="2015-03-26T14:05:00Z"><w:r><w:rPr><w:spacing w:val="30"/></w:rPr><w:delText xml:space="preserve"> </w:delText></w:r></w:del><w:del w:id="1201" w:author="Rivard, Christine" w:date="2015-03-26T14:05:00Z"><w:r><w:rPr></w:rPr><w:delText>saved</w:delText></w:r></w:del><w:del w:id="1202" w:author="Rivard, Christine" w:date="2015-03-26T14:05:00Z"><w:r><w:rPr><w:spacing w:val="29"/></w:rPr><w:delText xml:space="preserve"> </w:delText></w:r></w:del><w:r><w:rPr></w:rPr><w:t>the</w:t></w:r><w:r><w:rPr><w:spacing w:val="29"/></w:rPr><w:t xml:space="preserve"> </w:t></w:r><w:r><w:rPr></w:rPr><w:t>weather</w:t></w:r><w:r><w:rPr><w:spacing w:val="29"/></w:rPr><w:t xml:space="preserve"> </w:t></w:r><w:r><w:rPr></w:rPr><w:t>data</w:t></w:r><w:r><w:rPr><w:spacing w:val="30"/></w:rPr><w:t xml:space="preserve"> </w:t></w:r><w:r><w:rPr></w:rPr><w:t>files</w:t></w:r><w:r><w:rPr><w:spacing w:val="29"/></w:rPr><w:t xml:space="preserve"> </w:t></w:r><w:r><w:rPr></w:rPr><w:t>downloaded</w:t></w:r><w:r><w:rPr><w:spacing w:val="28"/></w:rPr><w:t xml:space="preserve"> </w:t></w:r><w:r><w:rPr></w:rPr><w:t>from</w:t></w:r><w:r><w:rPr><w:spacing w:val="29"/></w:rPr><w:t xml:space="preserve"> </w:t></w:r><w:r><w:rPr></w:rPr><w:t>the</w:t></w:r><w:r><w:rPr><w:spacing w:val="30"/></w:rPr><w:t xml:space="preserve"> </w:t></w:r><w:r><w:rPr></w:rPr><w:t>CDCD</w:t></w:r><w:ins w:id="1203" w:author="Rivard, Christine" w:date="2015-03-26T14:05:00Z"><w:r><w:rPr></w:rPr><w:t xml:space="preserve"> are</w:t></w:r></w:ins><w:ins w:id="1204" w:author="Rivard, Christine" w:date="2015-03-26T14:05:00Z"><w:r><w:rPr><w:spacing w:val="30"/></w:rPr><w:t xml:space="preserve"> </w:t></w:r></w:ins><w:ins w:id="1205" w:author="Rivard, Christine" w:date="2015-03-26T14:05:00Z"><w:r><w:rPr></w:rPr><w:t>saved</w:t></w:r></w:ins><w:r><w:rPr></w:rPr><w:t>.</w:t></w:r><w:r><w:rPr><w:spacing w:val="29"/></w:rPr><w:t xml:space="preserve"> </w:t></w:r><w:del w:id="1206" w:author="Rivard, Christine" w:date="2015-03-26T14:07:00Z"><w:r><w:rPr></w:rPr><w:delText>These</w:delText></w:r></w:del><w:del w:id="1207" w:author="Rivard, Christine" w:date="2015-03-26T14:07:00Z"><w:r><w:rPr><w:spacing w:val="29"/></w:rPr><w:delText xml:space="preserve"> </w:delText></w:r></w:del><w:ins w:id="1208" w:author="Rivard, Christine" w:date="2015-03-26T14:07:00Z"><w:r><w:rPr></w:rPr><w:t>CDCD</w:t></w:r></w:ins><w:ins w:id="1209" w:author="Rivard, Christine" w:date="2015-03-26T14:07:00Z"><w:r><w:rPr><w:spacing w:val="29"/></w:rPr><w:t xml:space="preserve"> </w:t></w:r></w:ins><w:ins w:id="1210" w:author="Rivard, Christine" w:date="2015-03-26T14:06:00Z"><w:r><w:rPr><w:spacing w:val="29"/></w:rPr><w:t xml:space="preserve">files </w:t></w:r></w:ins><w:del w:id="1211" w:author="Rivard, Christine" w:date="2015-03-26T14:05:00Z"><w:r><w:rPr></w:rPr><w:delText>are</w:delText></w:r></w:del><w:ins w:id="1212" w:author="Rivard, Christine" w:date="2015-03-26T14:05:00Z"><w:r><w:rPr></w:rPr><w:t>contain</w:t></w:r></w:ins><w:r><w:rPr><w:w w:val="105"/></w:rPr><w:t xml:space="preserve"> </w:t></w:r><w:del w:id="1213" w:author="Rivard, Christine" w:date="2015-03-26T14:07:00Z"><w:r><w:rPr></w:rPr><w:delText>coma-separated</w:delText></w:r></w:del><w:del w:id="1214" w:author="Rivard, Christine" w:date="2015-03-26T14:07:00Z"><w:r><w:rPr><w:spacing w:val="45"/></w:rPr><w:delText xml:space="preserve"> </w:delText></w:r></w:del><w:ins w:id="1215" w:author="Rivard, Christine" w:date="2015-03-26T14:07:00Z"><w:r><w:rPr><w:spacing w:val="45"/></w:rPr><w:t xml:space="preserve">daily </w:t></w:r></w:ins><w:ins w:id="1216" w:author="Rivard, Christine" w:date="2015-03-26T14:06:00Z"><w:r><w:rPr><w:spacing w:val="45"/></w:rPr><w:t xml:space="preserve">weather </w:t></w:r></w:ins><w:del w:id="1217" w:author="Rivard, Christine" w:date="2015-03-26T14:09:00Z"><w:r><w:rPr></w:rPr><w:delText>values</w:delText></w:r></w:del><w:del w:id="1218" w:author="Rivard, Christine" w:date="2015-03-26T14:09:00Z"><w:r><w:rPr><w:spacing w:val="43"/></w:rPr><w:delText xml:space="preserve"> </w:delText></w:r></w:del><w:ins w:id="1219" w:author="Rivard, Christine" w:date="2015-03-26T14:09:00Z"><w:r><w:rPr></w:rPr><w:t>data</w:t></w:r></w:ins><w:ins w:id="1220" w:author="Rivard, Christine" w:date="2015-03-26T14:09:00Z"><w:r><w:rPr><w:spacing w:val="43"/></w:rPr><w:t xml:space="preserve"> </w:t></w:r></w:ins><w:ins w:id="1221" w:author="Rivard, Christine" w:date="2015-03-26T14:08:00Z"><w:r><w:rPr><w:spacing w:val="43"/></w:rPr><w:t xml:space="preserve">for a given year, </w:t></w:r></w:ins><w:ins w:id="1222" w:author="Rivard, Christine" w:date="2015-03-26T14:09:00Z"><w:r><w:rPr><w:spacing w:val="43"/></w:rPr><w:t xml:space="preserve">each </w:t></w:r></w:ins><w:ins w:id="1223" w:author="Rivard, Christine" w:date="2015-03-26T14:08:00Z"><w:r><w:rPr><w:spacing w:val="43"/></w:rPr><w:t xml:space="preserve">separated with a coma </w:t></w:r></w:ins><w:r><w:rPr></w:rPr><w:t>(CSV)</w:t></w:r><w:r><w:rPr><w:spacing w:val="44"/></w:rPr><w:t xml:space="preserve"> </w:t></w:r><w:del w:id="1224" w:author="Rivard, Christine" w:date="2015-03-26T14:08:00Z"><w:r><w:rPr></w:rPr><w:delText>files</w:delText></w:r></w:del><w:del w:id="1225" w:author="Rivard, Christine" w:date="2015-03-26T14:08:00Z"><w:r><w:rPr><w:spacing w:val="44"/></w:rPr><w:delText xml:space="preserve"> </w:delText></w:r></w:del><w:del w:id="1226" w:author="Rivard, Christine" w:date="2015-03-26T14:08:00Z"><w:r><w:rPr></w:rPr><w:delText>that</w:delText></w:r></w:del><w:del w:id="1227" w:author="Rivard, Christine" w:date="2015-03-26T14:08:00Z"><w:r><w:rPr><w:spacing w:val="43"/></w:rPr><w:delText xml:space="preserve"> </w:delText></w:r></w:del><w:del w:id="1228" w:author="Rivard, Christine" w:date="2015-03-26T14:08:00Z"><w:r><w:rPr></w:rPr><w:delText>contain</w:delText></w:r></w:del><w:del w:id="1229" w:author="Rivard, Christine" w:date="2015-03-26T14:08:00Z"><w:r><w:rPr><w:spacing w:val="45"/></w:rPr><w:delText xml:space="preserve"> </w:delText></w:r></w:del><w:del w:id="1230" w:author="Rivard, Christine" w:date="2015-03-26T14:08:00Z"><w:r><w:rPr></w:rPr><w:delText>weather</w:delText></w:r></w:del><w:del w:id="1231" w:author="Rivard, Christine" w:date="2015-03-26T14:08:00Z"><w:r><w:rPr><w:spacing w:val="44"/></w:rPr><w:delText xml:space="preserve"> </w:delText></w:r></w:del><w:del w:id="1232" w:author="Rivard, Christine" w:date="2015-03-26T14:08:00Z"><w:r><w:rPr></w:rPr><w:delText>data</w:delText></w:r></w:del><w:del w:id="1233" w:author="Rivard, Christine" w:date="2015-03-26T14:08:00Z"><w:r><w:rPr><w:spacing w:val="44"/></w:rPr><w:delText xml:space="preserve"> </w:delText></w:r></w:del><w:del w:id="1234" w:author="Rivard, Christine" w:date="2015-03-26T14:09:00Z"><w:r><w:rPr></w:rPr><w:delText>on</w:delText></w:r></w:del><w:del w:id="1235" w:author="Rivard, Christine" w:date="2015-03-26T14:09:00Z"><w:r><w:rPr><w:spacing w:val="43"/></w:rPr><w:delText xml:space="preserve"> </w:delText></w:r></w:del><w:del w:id="1236" w:author="Rivard, Christine" w:date="2015-03-26T14:09:00Z"><w:r><w:rPr></w:rPr><w:delText>a</w:delText></w:r></w:del><w:del w:id="1237" w:author="Rivard, Christine" w:date="2015-03-26T14:09:00Z"><w:r><w:rPr><w:spacing w:val="44"/></w:rPr><w:delText xml:space="preserve"> </w:delText></w:r></w:del><w:del w:id="1238" w:author="Rivard, Christine" w:date="2015-03-26T14:09:00Z"><w:r><w:rPr></w:rPr><w:delText>yearly</w:delText></w:r></w:del><w:del w:id="1239" w:author="Rivard, Christine" w:date="2015-03-26T14:09:00Z"><w:r><w:rPr><w:spacing w:val="44"/></w:rPr><w:delText xml:space="preserve"> </w:delText></w:r></w:del><w:del w:id="1240" w:author="Rivard, Christine" w:date="2015-03-26T14:09:00Z"><w:r><w:rPr></w:rPr><w:delText>basis</w:delText></w:r></w:del><w:ins w:id="1241" w:author="Rivard, Christine" w:date="2015-03-26T14:09:00Z"><w:r><w:rPr></w:rPr><w:t>for a given year</w:t></w:r></w:ins><w:r><w:rPr></w:rPr><w:t>.</w:t></w:r><w:r><w:rPr><w:spacing w:val="18"/></w:rPr><w:t xml:space="preserve"> </w:t></w:r><w:r><w:rPr></w:rPr><w:t>All</w:t></w:r><w:r><w:rPr><w:spacing w:val="44"/></w:rPr><w:t xml:space="preserve"> </w:t></w:r><w:r><w:rPr></w:rPr><w:t>the</w:t></w:r><w:r><w:rPr><w:spacing w:val="43"/></w:rPr><w:t xml:space="preserve"> </w:t></w:r><w:r><w:rPr><w:spacing w:val="0"/></w:rPr><w:t>data</w:t></w:r><w:r><w:rPr><w:spacing w:val="44"/></w:rPr><w:t xml:space="preserve"> </w:t></w:r><w:r><w:rPr></w:rPr><w:t>files</w:t></w:r><w:r><w:rPr><w:spacing w:val="23"/><w:w w:val="96"/></w:rPr><w:t xml:space="preserve"> </w:t></w:r><w:ins w:id="1242" w:author="Rivard, Christine" w:date="2015-03-26T14:14:00Z"><w:r><w:rPr><w:spacing w:val="23"/><w:w w:val="96"/></w:rPr><w:t xml:space="preserve">for the selected years </w:t></w:r></w:ins><w:r><w:rPr></w:rPr><w:t>for</w:t></w:r><w:r><w:rPr><w:spacing w:val="46"/></w:rPr><w:t xml:space="preserve"> </w:t></w:r><w:r><w:rPr></w:rPr><w:t>a</w:t></w:r><w:r><w:rPr><w:spacing w:val="46"/></w:rPr><w:t xml:space="preserve"> </w:t></w:r><w:r><w:rPr></w:rPr><w:t>given</w:t></w:r><w:r><w:rPr><w:spacing w:val="46"/></w:rPr><w:t xml:space="preserve"> </w:t></w:r><w:r><w:rPr></w:rPr><w:t>weather</w:t></w:r><w:r><w:rPr><w:spacing w:val="46"/></w:rPr><w:t xml:space="preserve"> </w:t></w:r><w:r><w:rPr></w:rPr><w:t>station</w:t></w:r><w:r><w:rPr><w:spacing w:val="48"/></w:rPr><w:t xml:space="preserve"> </w:t></w:r><w:r><w:rPr></w:rPr><w:t>are</w:t></w:r><w:r><w:rPr><w:spacing w:val="46"/></w:rPr><w:t xml:space="preserve"> </w:t></w:r><w:r><w:rPr></w:rPr><w:t>saved</w:t></w:r><w:r><w:rPr><w:spacing w:val="46"/></w:rPr><w:t xml:space="preserve"> </w:t></w:r><w:ins w:id="1243" w:author="Rivard, Christine" w:date="2015-03-26T14:09:00Z"><w:r><w:rPr><w:spacing w:val="46"/></w:rPr><w:t xml:space="preserve">in WHAT </w:t></w:r></w:ins><w:r><w:rPr></w:rPr><w:t>within</w:t></w:r><w:r><w:rPr><w:spacing w:val="48"/></w:rPr><w:t xml:space="preserve"> </w:t></w:r><w:r><w:rPr></w:rPr><w:t>a</w:t></w:r><w:r><w:rPr><w:spacing w:val="46"/></w:rPr><w:t xml:space="preserve"> </w:t></w:r><w:r><w:rPr></w:rPr><w:t>common</w:t></w:r><w:r><w:rPr><w:spacing w:val="48"/></w:rPr><w:t xml:space="preserve"> </w:t></w:r><w:r><w:rPr></w:rPr><w:t>folder</w:t></w:r><w:r><w:rPr><w:spacing w:val="46"/></w:rPr><w:t xml:space="preserve"> </w:t></w:r><w:r><w:rPr></w:rPr><w:t>named</w:t></w:r><w:r><w:rPr><w:spacing w:val="46"/></w:rPr><w:t xml:space="preserve"> </w:t></w:r><w:r><w:rPr><w:spacing w:val="0"/></w:rPr><w:t>after</w:t></w:r><w:r><w:rPr><w:spacing w:val="46"/></w:rPr><w:t xml:space="preserve"> </w:t></w:r><w:r><w:rPr></w:rPr><w:t>the</w:t></w:r><w:r><w:rPr><w:spacing w:val="47"/></w:rPr><w:t xml:space="preserve"> </w:t></w:r><w:r><w:rPr></w:rPr><w:t>station</w:t></w:r><w:r><w:rPr><w:spacing w:val="46"/></w:rPr><w:t xml:space="preserve"> </w:t></w:r><w:r><w:rPr></w:rPr><w:t>name</w:t></w:r><w:r><w:rPr><w:spacing w:val="46"/></w:rPr><w:t xml:space="preserve"> </w:t></w:r><w:r><w:rPr></w:rPr><w:t>and</w:t></w:r><w:r><w:rPr><w:spacing w:val="24"/><w:w w:val="109"/></w:rPr><w:t xml:space="preserve"> </w:t></w:r><w:r><w:rPr></w:rPr><w:t>its</w:t></w:r><w:r><w:rPr><w:spacing w:val="47"/></w:rPr><w:t xml:space="preserve"> </w:t></w:r><w:commentRangeStart w:id="38"/><w:r><w:rPr></w:rPr><w:t>unique</w:t></w:r><w:r><w:rPr></w:rPr></w:r><w:commentRangeEnd w:id="38"/><w:r><w:commentReference w:id="38"/></w:r><w:r><w:rPr><w:spacing w:val="47"/></w:rPr><w:t xml:space="preserve"> </w:t></w:r><w:r><w:rPr></w:rPr><w:t>identification</w:t></w:r><w:r><w:rPr><w:spacing w:val="46"/></w:rPr><w:t xml:space="preserve"> </w:t></w:r><w:r><w:rPr></w:rPr><w:t>number</w:t></w:r><w:r><w:rPr><w:spacing w:val="47"/></w:rPr><w:t xml:space="preserve"> </w:t></w:r><w:r><w:rPr></w:rPr><w:t>(IDN).</w:t></w:r><w:r><w:rPr><w:spacing w:val="47"/></w:rPr><w:t xml:space="preserve"> </w:t></w:r><w:r><w:rPr></w:rPr><w:t>For</w:t></w:r><w:r><w:rPr><w:spacing w:val="47"/></w:rPr><w:t xml:space="preserve"> </w:t></w:r><w:r><w:rPr></w:rPr><w:t>example,</w:t></w:r><w:r><w:rPr><w:spacing w:val="49"/></w:rPr><w:t xml:space="preserve"> </w:t></w:r><w:r><w:rPr></w:rPr><w:t>in</w:t></w:r><w:r><w:rPr><w:spacing w:val="47"/></w:rPr><w:t xml:space="preserve"> </w:t></w:r><w:r><w:rPr></w:rPr><w:t>Figure</w:t></w:r><w:r><w:rPr><w:spacing w:val="49"/></w:rPr><w:t xml:space="preserve"> </w:t></w:r><w:hyperlink w:anchor="_bookmark15"><w:r><w:rPr><w:rStyle w:val="InternetLink"/></w:rPr><w:t>2.2,</w:t></w:r></w:hyperlink><w:r><w:rPr><w:spacing w:val="47"/></w:rPr><w:t xml:space="preserve"> </w:t></w:r><w:r><w:rPr></w:rPr><w:t>the</w:t></w:r><w:r><w:rPr><w:spacing w:val="47"/></w:rPr><w:t xml:space="preserve"> </w:t></w:r><w:r><w:rPr></w:rPr><w:t>raw</w:t></w:r><w:r><w:rPr><w:spacing w:val="47"/></w:rPr><w:t xml:space="preserve"> </w:t></w:r><w:r><w:rPr></w:rPr><w:t>data</w:t></w:r><w:r><w:rPr><w:spacing w:val="47"/></w:rPr><w:t xml:space="preserve"> </w:t></w:r><w:r><w:rPr></w:rPr><w:t>file</w:t></w:r><w:r><w:rPr><w:spacing w:val="48"/></w:rPr><w:t xml:space="preserve"> </w:t></w:r><w:r><w:rPr></w:rPr><w:t>‘‘eng-daily- 01011980-12311980.csv’’</w:t></w:r><w:r><w:rPr><w:spacing w:val="16"/></w:rPr><w:t xml:space="preserve"> </w:t></w:r><w:r><w:rPr></w:rPr><w:t>that</w:t></w:r><w:r><w:rPr><w:spacing w:val="16"/></w:rPr><w:t xml:space="preserve"> </w:t></w:r><w:r><w:rPr></w:rPr><w:t>contains</w:t></w:r><w:r><w:rPr><w:spacing w:val="17"/></w:rPr><w:t xml:space="preserve"> </w:t></w:r><w:r><w:rPr></w:rPr><w:t>weather</w:t></w:r><w:r><w:rPr><w:spacing w:val="17"/></w:rPr><w:t xml:space="preserve"> </w:t></w:r><w:r><w:rPr></w:rPr><w:t>data</w:t></w:r><w:r><w:rPr><w:spacing w:val="16"/></w:rPr><w:t xml:space="preserve"> </w:t></w:r><w:r><w:rPr></w:rPr><w:t>of</w:t></w:r><w:r><w:rPr><w:spacing w:val="16"/></w:rPr><w:t xml:space="preserve"> </w:t></w:r><w:r><w:rPr></w:rPr><w:t>the</w:t></w:r><w:r><w:rPr><w:spacing w:val="16"/></w:rPr><w:t xml:space="preserve"> </w:t></w:r><w:r><w:rPr></w:rPr><w:t>station</w:t></w:r><w:r><w:rPr><w:spacing w:val="16"/></w:rPr><w:t xml:space="preserve"> </w:t></w:r><w:r><w:rPr><w:spacing w:val="0"/></w:rPr><w:t>‘‘Marieville’’</w:t></w:r><w:r><w:rPr><w:spacing w:val="17"/></w:rPr><w:t xml:space="preserve"> </w:t></w:r><w:r><w:rPr></w:rPr><w:t>for</w:t></w:r><w:r><w:rPr><w:spacing w:val="16"/></w:rPr><w:t xml:space="preserve"> </w:t></w:r><w:r><w:rPr></w:rPr><w:t>the</w:t></w:r><w:r><w:rPr><w:spacing w:val="17"/></w:rPr><w:t xml:space="preserve"> </w:t></w:r><w:r><w:rPr></w:rPr><w:t>year</w:t></w:r><w:r><w:rPr><w:spacing w:val="16"/></w:rPr><w:t xml:space="preserve"> </w:t></w:r><w:r><w:rPr></w:rPr><w:t>1980</w:t></w:r><w:r><w:rPr><w:spacing w:val="16"/></w:rPr><w:t xml:space="preserve"> </w:t></w:r><w:r><w:rPr></w:rPr><w:t>is</w:t></w:r><w:r><w:rPr><w:spacing w:val="26"/><w:w w:val="96"/></w:rPr><w:t xml:space="preserve"> </w:t></w:r><w:r><w:rPr></w:rPr><w:t>saved</w:t></w:r><w:r><w:rPr><w:spacing w:val="36"/></w:rPr><w:t xml:space="preserve"> </w:t></w:r><w:r><w:rPr></w:rPr><w:t>within</w:t></w:r><w:r><w:rPr><w:spacing w:val="37"/></w:rPr><w:t xml:space="preserve"> </w:t></w:r><w:r><w:rPr></w:rPr><w:t>a</w:t></w:r><w:r><w:rPr><w:spacing w:val="36"/></w:rPr><w:t xml:space="preserve"> </w:t></w:r><w:r><w:rPr></w:rPr><w:t>folder</w:t></w:r><w:r><w:rPr><w:spacing w:val="36"/></w:rPr><w:t xml:space="preserve"> </w:t></w:r><w:r><w:rPr></w:rPr><w:t>named</w:t></w:r><w:r><w:rPr><w:spacing w:val="36"/></w:rPr><w:t xml:space="preserve"> </w:t></w:r><w:r><w:rPr></w:rPr><w:t>‘‘MARIEVILLE</w:t></w:r><w:r><w:rPr><w:spacing w:val="33"/></w:rPr><w:t xml:space="preserve"> </w:t></w:r><w:r><w:rPr></w:rPr><w:t>(7024627)’’</w:t></w:r><w:r><w:rPr><w:spacing w:val="36"/></w:rPr><w:t xml:space="preserve"> </w:t></w:r><w:r><w:rPr></w:rPr><w:t>where</w:t></w:r><w:r><w:rPr><w:spacing w:val="36"/></w:rPr><w:t xml:space="preserve"> </w:t></w:r><w:r><w:rPr></w:rPr><w:t>the</w:t></w:r><w:r><w:rPr><w:spacing w:val="36"/></w:rPr><w:t xml:space="preserve"> </w:t></w:r><w:r><w:rPr></w:rPr><w:t>number</w:t></w:r><w:r><w:rPr><w:spacing w:val="36"/></w:rPr><w:t xml:space="preserve"> </w:t></w:r><w:r><w:rPr></w:rPr><w:t>in</w:t></w:r><w:r><w:rPr><w:spacing w:val="36"/></w:rPr><w:t xml:space="preserve"> </w:t></w:r><w:r><w:rPr><w:spacing w:val="0"/></w:rPr><w:t>parentheses</w:t></w:r><w:r><w:rPr><w:spacing w:val="36"/></w:rPr><w:t xml:space="preserve"> </w:t></w:r><w:del w:id="1244" w:author="Rivard, Christine" w:date="2015-03-26T14:18:00Z"><w:r><w:rPr></w:rPr><w:delText>is</w:delText></w:r></w:del><w:del w:id="1245" w:author="Rivard, Christine" w:date="2015-03-26T14:18:00Z"><w:r><w:rPr><w:spacing w:val="36"/></w:rPr><w:delText xml:space="preserve"> </w:delText></w:r></w:del><w:ins w:id="1246" w:author="Rivard, Christine" w:date="2015-03-26T14:18:00Z"><w:r><w:rPr></w:rPr><w:t>corresponds to</w:t></w:r></w:ins><w:ins w:id="1247" w:author="Rivard, Christine" w:date="2015-03-26T14:18:00Z"><w:r><w:rPr><w:spacing w:val="36"/></w:rPr><w:t xml:space="preserve"> </w:t></w:r></w:ins><w:r><w:rPr></w:rPr><w:t>the</w:t></w:r><w:r><w:rPr><w:spacing w:val="29"/><w:w w:val="110"/></w:rPr><w:t xml:space="preserve"> </w:t></w:r><w:del w:id="1248" w:author="Rivard, Christine" w:date="2015-03-26T14:18:00Z"><w:r><w:rPr></w:rPr><w:delText>unique</w:delText></w:r></w:del><w:del w:id="1249" w:author="Rivard, Christine" w:date="2015-03-26T14:18:00Z"><w:r><w:rPr><w:spacing w:val="45"/></w:rPr><w:delText xml:space="preserve"> </w:delText></w:r></w:del><w:ins w:id="1250" w:author="Rivard, Christine" w:date="2015-03-26T14:19:00Z"><w:r><w:rPr><w:spacing w:val="45"/></w:rPr><w:t xml:space="preserve">station </w:t></w:r></w:ins><w:r><w:rPr></w:rPr><w:t>IDN</w:t></w:r><w:del w:id="1251" w:author="Rivard, Christine" w:date="2015-03-26T14:19:00Z"><w:r><w:rPr><w:spacing w:val="47"/></w:rPr><w:delText xml:space="preserve"> </w:delText></w:r></w:del><w:del w:id="1252" w:author="Rivard, Christine" w:date="2015-03-26T14:19:00Z"><w:r><w:rPr></w:rPr><w:delText>of</w:delText></w:r></w:del><w:del w:id="1253" w:author="Rivard, Christine" w:date="2015-03-26T14:19:00Z"><w:r><w:rPr><w:spacing w:val="47"/></w:rPr><w:delText xml:space="preserve"> </w:delText></w:r></w:del><w:del w:id="1254" w:author="Rivard, Christine" w:date="2015-03-26T14:19:00Z"><w:r><w:rPr></w:rPr><w:delText>the</w:delText></w:r></w:del><w:del w:id="1255" w:author="Rivard, Christine" w:date="2015-03-26T14:19:00Z"><w:r><w:rPr><w:spacing w:val="47"/></w:rPr><w:delText xml:space="preserve"> </w:delText></w:r></w:del><w:del w:id="1256" w:author="Rivard, Christine" w:date="2015-03-26T14:19:00Z"><w:r><w:rPr></w:rPr><w:delText>station</w:delText></w:r></w:del><w:r><w:rPr></w:rPr><w:t>.</w:t></w:r></w:p><w:p><w:pPr><w:pStyle w:val="TextBody"/><w:ind w:left="465" w:hanging="0"/><w:rPr></w:rPr></w:pPr><w:r><w:rPr><w:w w:val="105"/></w:rPr><w:t>The</w:t></w:r><w:r><w:rPr><w:spacing w:val="13"/><w:w w:val="105"/></w:rPr><w:t xml:space="preserve"> </w:t></w:r><w:del w:id="1257" w:author="Rivard, Christine" w:date="2015-03-26T14:19:00Z"><w:r><w:rPr><w:w w:val="105"/></w:rPr><w:delText>folder</w:delText></w:r></w:del><w:del w:id="1258" w:author="Rivard, Christine" w:date="2015-03-26T14:19:00Z"><w:r><w:rPr><w:spacing w:val="14"/><w:w w:val="105"/></w:rPr><w:delText xml:space="preserve"> </w:delText></w:r></w:del><w:ins w:id="1259" w:author="Rivard, Christine" w:date="2015-03-26T14:19:00Z"><w:r><w:rPr><w:w w:val="105"/></w:rPr><w:t>binder</w:t></w:r></w:ins><w:ins w:id="1260" w:author="Rivard, Christine" w:date="2015-03-26T14:19:00Z"><w:r><w:rPr><w:spacing w:val="14"/><w:w w:val="105"/></w:rPr><w:t xml:space="preserve"> </w:t></w:r></w:ins><w:r><w:rPr><w:rFonts w:ascii="Georgia" w:hAnsi="Georgia"/><w:b/><w:w w:val="105"/></w:rPr><w:t>Input</w:t></w:r><w:r><w:rPr><w:rFonts w:ascii="Georgia" w:hAnsi="Georgia"/><w:b/><w:spacing w:val="12"/><w:w w:val="105"/></w:rPr><w:t xml:space="preserve"> </w:t></w:r><w:r><w:rPr><w:w w:val="105"/></w:rPr><w:t>contains</w:t></w:r><w:r><w:rPr><w:spacing w:val="15"/><w:w w:val="105"/></w:rPr><w:t xml:space="preserve"> </w:t></w:r><w:r><w:rPr><w:w w:val="105"/></w:rPr><w:t>the</w:t></w:r><w:r><w:rPr><w:spacing w:val="14"/><w:w w:val="105"/></w:rPr><w:t xml:space="preserve"> </w:t></w:r><w:r><w:rPr><w:w w:val="105"/></w:rPr><w:t>formatted</w:t></w:r><w:r><w:rPr><w:spacing w:val="14"/><w:w w:val="105"/></w:rPr><w:t xml:space="preserve"> </w:t></w:r><w:r><w:rPr><w:w w:val="105"/></w:rPr><w:t>weather</w:t></w:r><w:r><w:rPr><w:spacing w:val="15"/><w:w w:val="105"/></w:rPr><w:t xml:space="preserve"> </w:t></w:r><w:r><w:rPr><w:w w:val="105"/></w:rPr><w:t>data</w:t></w:r><w:r><w:rPr><w:spacing w:val="13"/><w:w w:val="105"/></w:rPr><w:t xml:space="preserve"> </w:t></w:r><w:r><w:rPr><w:w w:val="105"/></w:rPr><w:t>files</w:t></w:r><w:r><w:rPr><w:spacing w:val="14"/><w:w w:val="105"/></w:rPr><w:t xml:space="preserve"> </w:t></w:r><w:r><w:rPr><w:w w:val="105"/></w:rPr><w:t>produced</w:t></w:r><w:r><w:rPr><w:spacing w:val="14"/><w:w w:val="105"/></w:rPr><w:t xml:space="preserve"> </w:t></w:r><w:r><w:rPr><w:w w:val="105"/></w:rPr><w:t>from</w:t></w:r><w:r><w:rPr><w:spacing w:val="14"/><w:w w:val="105"/></w:rPr><w:t xml:space="preserve"> </w:t></w:r><w:r><w:rPr><w:w w:val="105"/></w:rPr><w:t>the</w:t></w:r><w:r><w:rPr><w:spacing w:val="15"/><w:w w:val="105"/></w:rPr><w:t xml:space="preserve"> </w:t></w:r><w:r><w:rPr><w:w w:val="105"/></w:rPr><w:t>raw</w:t></w:r><w:r><w:rPr><w:spacing w:val="13"/><w:w w:val="105"/></w:rPr><w:t xml:space="preserve"> </w:t></w:r><w:r><w:rPr><w:w w:val="105"/></w:rPr><w:t>data</w:t></w:r><w:r><w:rPr><w:spacing w:val="13"/><w:w w:val="105"/></w:rPr><w:t xml:space="preserve"> </w:t></w:r><w:r><w:rPr><w:w w:val="105"/></w:rPr><w:t>files</w:t></w:r><w:ins w:id="1261" w:author="Rivard, Christine" w:date="2015-03-26T14:20:00Z"><w:r><w:rPr><w:w w:val="105"/></w:rPr><w:t>, for the selected years of a given station</w:t></w:r></w:ins><w:r><w:rPr><w:w w:val="105"/></w:rPr><w:t>.</w:t></w:r></w:p><w:p><w:pPr><w:sectPr><w:type w:val="nextPage"/><w:pgSz w:w="12240" w:h="15840"/><w:pgMar w:left="1020" w:right="980" w:header="0" w:top="1060" w:footer="0" w:bottom="700" w:gutter="0"/><w:pgNumType w:fmt="decimal"/><w:formProt w:val="false"/><w:textDirection w:val="lrTb"/><w:docGrid w:type="default" w:linePitch="240" w:charSpace="4294965247"/></w:sectPr><w:pStyle w:val="TextBody"/><w:spacing w:before="12" w:after="0"/><w:ind w:left="105" w:hanging="0"/><w:jc w:val="both"/><w:rPr></w:rPr></w:pPr><w:r><w:rPr><w:w w:val="105"/></w:rPr><w:t>These</w:t></w:r><w:r><w:rPr><w:spacing w:val="19"/><w:w w:val="105"/></w:rPr><w:t xml:space="preserve"> </w:t></w:r><w:r><w:rPr><w:w w:val="105"/></w:rPr><w:t>are</w:t></w:r><w:r><w:rPr><w:spacing w:val="19"/><w:w w:val="105"/></w:rPr><w:t xml:space="preserve"> </w:t></w:r><w:r><w:rPr><w:spacing w:val="0"/><w:w w:val="105"/></w:rPr><w:t>tab-separated</w:t></w:r><w:r><w:rPr><w:spacing w:val="19"/><w:w w:val="105"/></w:rPr><w:t xml:space="preserve"> </w:t></w:r><w:r><w:rPr><w:w w:val="105"/></w:rPr><w:t>values</w:t></w:r><w:r><w:rPr><w:spacing w:val="18"/><w:w w:val="105"/></w:rPr><w:t xml:space="preserve"> </w:t></w:r><w:r><w:rPr><w:w w:val="105"/></w:rPr><w:t>(TSV)</w:t></w:r><w:r><w:rPr><w:spacing w:val="19"/><w:w w:val="105"/></w:rPr><w:t xml:space="preserve"> </w:t></w:r><w:r><w:rPr><w:w w:val="105"/></w:rPr><w:t>files</w:t></w:r><w:r><w:rPr><w:spacing w:val="19"/><w:w w:val="105"/></w:rPr><w:t xml:space="preserve"> </w:t></w:r><w:r><w:rPr><w:w w:val="105"/></w:rPr><w:t>that</w:t></w:r><w:r><w:rPr><w:spacing w:val="19"/><w:w w:val="105"/></w:rPr><w:t xml:space="preserve"> </w:t></w:r><w:r><w:rPr><w:w w:val="105"/></w:rPr><w:t>are</w:t></w:r><w:r><w:rPr><w:spacing w:val="19"/><w:w w:val="105"/></w:rPr><w:t xml:space="preserve"> </w:t></w:r><w:r><w:rPr><w:w w:val="105"/></w:rPr><w:t>named</w:t></w:r><w:r><w:rPr><w:spacing w:val="20"/><w:w w:val="105"/></w:rPr><w:t xml:space="preserve"> </w:t></w:r><w:r><w:rPr><w:w w:val="105"/></w:rPr><w:t>after</w:t></w:r><w:r><w:rPr><w:spacing w:val="19"/><w:w w:val="105"/></w:rPr><w:t xml:space="preserve"> </w:t></w:r><w:r><w:rPr><w:w w:val="105"/></w:rPr><w:t>the</w:t></w:r><w:r><w:rPr><w:spacing w:val="19"/><w:w w:val="105"/></w:rPr><w:t xml:space="preserve"> </w:t></w:r><w:r><w:rPr><w:w w:val="105"/></w:rPr><w:t>station’s</w:t></w:r><w:r><w:rPr><w:spacing w:val="20"/><w:w w:val="105"/></w:rPr><w:t xml:space="preserve"> </w:t></w:r><w:r><w:rPr><w:spacing w:val="0"/><w:w w:val="105"/></w:rPr><w:t>name</w:t></w:r><w:r><w:rPr><w:spacing w:val="20"/><w:w w:val="105"/></w:rPr><w:t xml:space="preserve"> </w:t></w:r><w:r><w:rPr><w:w w:val="105"/></w:rPr><w:t>and</w:t></w:r><w:r><w:rPr><w:spacing w:val="19"/><w:w w:val="105"/></w:rPr><w:t xml:space="preserve"> </w:t></w:r><w:r><w:rPr><w:w w:val="105"/></w:rPr><w:t>IDN.</w:t></w:r></w:p><w:p><w:pPr><w:pStyle w:val="TextBody"/><w:spacing w:lineRule="auto" w:line="249" w:before="29" w:after="0"/><w:ind w:left="105" w:right="142" w:firstLine="359"/><w:jc w:val="both"/><w:rPr></w:rPr></w:pPr><w:r><w:rPr><w:w w:val="105"/></w:rPr><w:t>The</w:t></w:r><w:r><w:rPr><w:spacing w:val="0"/><w:w w:val="105"/></w:rPr><w:t xml:space="preserve"> </w:t></w:r><w:del w:id="1262" w:author="Rivard, Christine" w:date="2015-03-26T14:21:00Z"><w:r><w:rPr><w:w w:val="105"/></w:rPr><w:delText>folder</w:delText></w:r></w:del><w:del w:id="1263" w:author="Rivard, Christine" w:date="2015-03-26T14:21:00Z"><w:r><w:rPr><w:spacing w:val="0"/><w:w w:val="105"/></w:rPr><w:delText xml:space="preserve"> </w:delText></w:r></w:del><w:ins w:id="1264" w:author="Rivard, Christine" w:date="2015-03-26T14:21:00Z"><w:r><w:rPr><w:spacing w:val="0"/><w:w w:val="105"/></w:rPr><w:t>b</w:t></w:r></w:ins><w:ins w:id="1265" w:author="Rivard, Christine" w:date="2015-03-26T14:21:00Z"><w:r><w:rPr><w:w w:val="105"/></w:rPr><w:t>inder</w:t></w:r></w:ins><w:ins w:id="1266" w:author="Rivard, Christine" w:date="2015-03-26T14:21:00Z"><w:r><w:rPr><w:spacing w:val="0"/><w:w w:val="105"/></w:rPr><w:t xml:space="preserve"> </w:t></w:r></w:ins><w:r><w:rPr><w:rFonts w:eastAsia="Georgia" w:cs="Georgia" w:ascii="Georgia" w:hAnsi="Georgia"/><w:b/><w:bCs/><w:w w:val="105"/></w:rPr><w:t>Output</w:t></w:r><w:r><w:rPr><w:rFonts w:eastAsia="Georgia" w:cs="Georgia" w:ascii="Georgia" w:hAnsi="Georgia"/><w:b/><w:bCs/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where</w:t></w:r><w:r><w:rPr><w:spacing w:val="0"/><w:w w:val="105"/></w:rPr><w:t xml:space="preserve"> </w:t></w:r><w:del w:id="1267" w:author="Rivard, Christine" w:date="2015-03-26T14:21:00Z"><w:r><w:rPr><w:w w:val="105"/></w:rPr><w:delText>are</w:delText></w:r></w:del><w:del w:id="1268" w:author="Rivard, Christine" w:date="2015-03-26T14:21:00Z"><w:r><w:rPr><w:spacing w:val="0"/><w:w w:val="105"/></w:rPr><w:delText xml:space="preserve"> </w:delText></w:r></w:del><w:del w:id="1269" w:author="Rivard, Christine" w:date="2015-03-26T14:21:00Z"><w:r><w:rPr><w:w w:val="105"/></w:rPr><w:delText>saved</w:delText></w:r></w:del><w:del w:id="1270" w:author="Rivard, Christine" w:date="2015-03-26T14:21:00Z"><w:r><w:rPr><w:spacing w:val="0"/><w:w w:val="105"/></w:rPr><w:delText xml:space="preserve"> </w:delText></w:r></w:del><w:r><w:rPr><w:w w:val="105"/></w:rPr><w:t>the</w:t></w:r><w:r><w:rPr><w:spacing w:val="0"/><w:w w:val="105"/></w:rPr><w:t xml:space="preserve"> </w:t></w:r><w:r><w:rPr><w:w w:val="105"/></w:rPr><w:t>gapless</w:t></w:r><w:r><w:rPr><w:spacing w:val="0"/><w:w w:val="105"/></w:rPr><w:t xml:space="preserve"> </w:t></w:r><w:r><w:rPr><w:w w:val="105"/></w:rPr><w:t>weather</w:t></w:r><w:r><w:rPr><w:spacing w:val="0"/><w:w w:val="105"/></w:rPr><w:t xml:space="preserve"> </w:t></w:r><w:r><w:rPr><w:w w:val="105"/></w:rPr><w:t>time-series</w:t></w:r><w:r><w:rPr><w:spacing w:val="0"/><w:w w:val="105"/></w:rPr><w:t xml:space="preserve"> </w:t></w:r><w:ins w:id="1271" w:author="Rivard, Christine" w:date="2015-03-26T14:22:00Z"><w:r><w:rPr><w:spacing w:val="0"/><w:w w:val="105"/></w:rPr><w:t>are saved</w:t></w:r></w:ins><w:ins w:id="1272" w:author="Rivard, Christine" w:date="2015-03-26T14:23:00Z"><w:r><w:rPr><w:spacing w:val="0"/><w:w w:val="105"/></w:rPr><w:t xml:space="preserve">. Files are </w:t></w:r></w:ins><w:r><w:rPr><w:w w:val="105"/></w:rPr><w:t>produced</w:t></w:r><w:r><w:rPr><w:spacing w:val="0"/><w:w w:val="105"/></w:rPr><w:t xml:space="preserve"> </w:t></w:r><w:del w:id="1273" w:author="Rivard, Christine" w:date="2015-03-26T14:24:00Z"><w:r><w:rPr><w:w w:val="105"/></w:rPr><w:delText>from</w:delText></w:r></w:del><w:del w:id="1274" w:author="Rivard, Christine" w:date="2015-03-26T14:24:00Z"><w:r><w:rPr><w:spacing w:val="0"/><w:w w:val="105"/></w:rPr><w:delText xml:space="preserve"> </w:delText></w:r></w:del><w:ins w:id="1275" w:author="Rivard, Christine" w:date="2015-03-26T14:24:00Z"><w:r><w:rPr><w:w w:val="105"/></w:rPr><w:t>using</w:t></w:r></w:ins><w:ins w:id="1276" w:author="Rivard, Christine" w:date="2015-03-26T14:24:00Z"><w:r><w:rPr><w:spacing w:val="0"/><w:w w:val="105"/></w:rPr><w:t xml:space="preserve"> </w:t></w:r></w:ins><w:r><w:rPr><w:w w:val="105"/></w:rPr><w:t>the</w:t></w:r><w:r><w:rPr><w:spacing w:val="0"/><w:w w:val="105"/></w:rPr><w:t xml:space="preserve"> </w:t></w:r><w:r><w:rPr><w:w w:val="105"/></w:rPr><w:t>content</w:t></w:r><w:r><w:rPr><w:w w:val="106"/></w:rPr><w:t xml:space="preserve"> </w:t></w:r><w:r><w:rPr><w:w w:val="105"/></w:rPr><w:t>of</w:t></w:r><w:r><w:rPr><w:spacing w:val="0"/><w:w w:val="105"/></w:rPr><w:t xml:space="preserve"> </w:t></w:r><w:r><w:rPr><w:w w:val="105"/></w:rPr><w:t>the Input</w:t></w:r><w:r><w:rPr><w:spacing w:val="0"/><w:w w:val="105"/></w:rPr><w:t xml:space="preserve"> </w:t></w:r><w:r><w:rPr><w:w w:val="105"/></w:rPr><w:t>folder</w:t></w:r><w:ins w:id="1277" w:author="Rivard, Christine" w:date="2015-03-26T14:24:00Z"><w:r><w:rPr><w:w w:val="105"/></w:rPr><w:t xml:space="preserve"> and a gap-filling procedure</w:t></w:r></w:ins><w:r><w:rPr><w:w w:val="105"/></w:rPr><w:t>.</w:t></w:r><w:r><w:rPr><w:spacing w:val="24"/><w:w w:val="105"/></w:rPr><w:t xml:space="preserve"> </w:t></w:r><w:del w:id="1278" w:author="Rivard, Christine" w:date="2015-03-26T14:25:00Z"><w:r><w:rPr><w:w w:val="105"/></w:rPr><w:delText xml:space="preserve">These </w:delText></w:r></w:del><w:ins w:id="1279" w:author="Rivard, Christine" w:date="2015-03-26T14:25:00Z"><w:r><w:rPr><w:w w:val="105"/></w:rPr><w:t xml:space="preserve">They </w:t></w:r></w:ins><w:r><w:rPr><w:w w:val="105"/></w:rPr><w:t>are</w:t></w:r><w:r><w:rPr><w:spacing w:val="0"/><w:w w:val="105"/></w:rPr><w:t xml:space="preserve"> </w:t></w:r><w:r><w:rPr><w:w w:val="105"/></w:rPr><w:t>saved in</w:t></w:r><w:r><w:rPr><w:spacing w:val="0"/><w:w w:val="105"/></w:rPr><w:t xml:space="preserve"> </w:t></w:r><w:r><w:rPr><w:w w:val="105"/></w:rPr><w:t>TSV text</w:t></w:r><w:r><w:rPr><w:spacing w:val="0"/><w:w w:val="105"/></w:rPr><w:t xml:space="preserve"> </w:t></w:r><w:r><w:rPr><w:w w:val="105"/></w:rPr><w:t>files with the</w:t></w:r><w:r><w:rPr><w:spacing w:val="0"/><w:w w:val="105"/></w:rPr><w:t xml:space="preserve"> </w:t></w:r><w:r><w:rPr><w:w w:val="105"/></w:rPr><w:t xml:space="preserve">extension </w:t></w:r><w:r><w:rPr><w:spacing w:val="0"/><w:w w:val="105"/></w:rPr><w:t>‘‘.out’’.</w:t></w:r><w:r><w:rPr><w:spacing w:val="22"/><w:w w:val="105"/></w:rPr><w:t xml:space="preserve"> </w:t></w:r><w:r><w:rPr><w:w w:val="105"/></w:rPr><w:t>The files with the</w:t></w:r><w:r><w:rPr><w:spacing w:val="28"/><w:w w:val="108"/></w:rPr><w:t xml:space="preserve"> </w:t></w:r><w:r><w:rPr><w:w w:val="105"/></w:rPr><w:t>extension</w:t></w:r><w:r><w:rPr><w:spacing w:val="23"/><w:w w:val="105"/></w:rPr><w:t xml:space="preserve"> </w:t></w:r><w:r><w:rPr><w:w w:val="105"/></w:rPr><w:t>‘‘.log’’</w:t></w:r><w:r><w:rPr><w:spacing w:val="22"/><w:w w:val="105"/></w:rPr><w:t xml:space="preserve"> </w:t></w:r><w:r><w:rPr><w:w w:val="105"/></w:rPr><w:t>are</w:t></w:r><w:r><w:rPr><w:spacing w:val="23"/><w:w w:val="105"/></w:rPr><w:t xml:space="preserve"> </w:t></w:r><w:r><w:rPr><w:w w:val="105"/></w:rPr><w:t>TSV</w:t></w:r><w:r><w:rPr><w:spacing w:val="22"/><w:w w:val="105"/></w:rPr><w:t xml:space="preserve"> </w:t></w:r><w:r><w:rPr><w:spacing w:val="0"/><w:w w:val="105"/></w:rPr><w:t>text</w:t></w:r><w:r><w:rPr><w:spacing w:val="23"/><w:w w:val="105"/></w:rPr><w:t xml:space="preserve"> </w:t></w:r><w:r><w:rPr><w:w w:val="105"/></w:rPr><w:t>files</w:t></w:r><w:r><w:rPr><w:spacing w:val="23"/><w:w w:val="105"/></w:rPr><w:t xml:space="preserve"> </w:t></w:r><w:r><w:rPr><w:w w:val="105"/></w:rPr><w:t>that</w:t></w:r><w:r><w:rPr><w:spacing w:val="22"/><w:w w:val="105"/></w:rPr><w:t xml:space="preserve"> </w:t></w:r><w:r><w:rPr><w:w w:val="105"/></w:rPr><w:t>contain</w:t></w:r><w:r><w:rPr><w:spacing w:val="24"/><w:w w:val="105"/></w:rPr><w:t xml:space="preserve"> </w:t></w:r><w:r><w:rPr><w:w w:val="105"/></w:rPr><w:t>detailed</w:t></w:r><w:r><w:rPr><w:spacing w:val="22"/><w:w w:val="105"/></w:rPr><w:t xml:space="preserve"> </w:t></w:r><w:r><w:rPr><w:w w:val="105"/></w:rPr><w:t>information</w:t></w:r><w:r><w:rPr><w:spacing w:val="22"/><w:w w:val="105"/></w:rPr><w:t xml:space="preserve"> </w:t></w:r><w:r><w:rPr><w:w w:val="105"/></w:rPr><w:t>about</w:t></w:r><w:r><w:rPr><w:spacing w:val="23"/><w:w w:val="105"/></w:rPr><w:t xml:space="preserve"> </w:t></w:r><w:r><w:rPr><w:w w:val="105"/></w:rPr><w:t>every</w:t></w:r><w:r><w:rPr><w:spacing w:val="22"/><w:w w:val="105"/></w:rPr><w:t xml:space="preserve"> </w:t></w:r><w:r><w:rPr><w:w w:val="105"/></w:rPr><w:t>missing</w:t></w:r><w:r><w:rPr><w:spacing w:val="23"/><w:w w:val="105"/></w:rPr><w:t xml:space="preserve"> </w:t></w:r><w:r><w:rPr><w:w w:val="105"/></w:rPr><w:t>daily</w:t></w:r><w:r><w:rPr><w:spacing w:val="23"/><w:w w:val="106"/></w:rPr><w:t xml:space="preserve"> </w:t></w:r><w:r><w:rPr><w:w w:val="105"/></w:rPr><w:t>weather</w:t></w:r><w:r><w:rPr><w:spacing w:val="15"/><w:w w:val="105"/></w:rPr><w:t xml:space="preserve"> </w:t></w:r><w:r><w:rPr><w:w w:val="105"/></w:rPr><w:t>value</w:t></w:r><w:r><w:rPr><w:spacing w:val="15"/><w:w w:val="105"/></w:rPr><w:t xml:space="preserve"> </w:t></w:r><w:r><w:rPr><w:spacing w:val="0"/><w:w w:val="105"/></w:rPr><w:t>that</w:t></w:r><w:r><w:rPr><w:spacing w:val="16"/><w:w w:val="105"/></w:rPr><w:t xml:space="preserve"> </w:t></w:r><w:del w:id="1280" w:author="Rivard, Christine" w:date="2015-03-26T14:25:00Z"><w:r><w:rPr><w:w w:val="105"/></w:rPr><w:delText>were</w:delText></w:r></w:del><w:del w:id="1281" w:author="Rivard, Christine" w:date="2015-03-26T14:25:00Z"><w:r><w:rPr><w:spacing w:val="15"/><w:w w:val="105"/></w:rPr><w:delText xml:space="preserve"> </w:delText></w:r></w:del><w:ins w:id="1282" w:author="Rivard, Christine" w:date="2015-03-26T14:25:00Z"><w:r><w:rPr><w:w w:val="105"/></w:rPr><w:t>was</w:t></w:r></w:ins><w:ins w:id="1283" w:author="Rivard, Christine" w:date="2015-03-26T14:25:00Z"><w:r><w:rPr><w:spacing w:val="15"/><w:w w:val="105"/></w:rPr><w:t xml:space="preserve"> </w:t></w:r></w:ins><w:r><w:rPr><w:w w:val="105"/></w:rPr><w:t>estimated</w:t></w:r><w:r><w:rPr><w:spacing w:val="16"/><w:w w:val="105"/></w:rPr><w:t xml:space="preserve"> </w:t></w:r><w:r><w:rPr><w:w w:val="105"/></w:rPr><w:t>by</w:t></w:r><w:r><w:rPr><w:spacing w:val="15"/><w:w w:val="105"/></w:rPr><w:t xml:space="preserve"> </w:t></w:r><w:r><w:rPr><w:w w:val="105"/></w:rPr><w:t>the</w:t></w:r><w:r><w:rPr><w:spacing w:val="16"/><w:w w:val="105"/></w:rPr><w:t xml:space="preserve"> </w:t></w:r><w:r><w:rPr><w:w w:val="105"/></w:rPr><w:t>program</w:t></w:r><w:r><w:rPr><w:spacing w:val="14"/><w:w w:val="105"/></w:rPr><w:t xml:space="preserve"> </w:t></w:r><w:r><w:rPr><w:w w:val="105"/></w:rPr><w:t>to</w:t></w:r><w:r><w:rPr><w:spacing w:val="15"/><w:w w:val="105"/></w:rPr><w:t xml:space="preserve"> </w:t></w:r><w:r><w:rPr><w:spacing w:val="0"/><w:w w:val="105"/></w:rPr><w:t>produce</w:t></w:r><w:r><w:rPr><w:spacing w:val="16"/><w:w w:val="105"/></w:rPr><w:t xml:space="preserve"> </w:t></w:r><w:r><w:rPr><w:w w:val="105"/></w:rPr><w:t>the</w:t></w:r><w:r><w:rPr><w:spacing w:val="15"/><w:w w:val="105"/></w:rPr><w:t xml:space="preserve"> </w:t></w:r><w:r><w:rPr><w:w w:val="105"/></w:rPr><w:t>gapless</w:t></w:r><w:r><w:rPr><w:spacing w:val="16"/><w:w w:val="105"/></w:rPr><w:t xml:space="preserve"> </w:t></w:r><w:r><w:rPr><w:w w:val="105"/></w:rPr><w:t>time-series</w:t></w:r><w:r><w:rPr><w:spacing w:val="14"/><w:w w:val="105"/></w:rPr><w:t xml:space="preserve"> </w:t></w:r><w:r><w:rPr><w:w w:val="105"/></w:rPr><w:t>(</w:t></w:r><w:ins w:id="1284" w:author="Rivard, Christine" w:date="2015-03-26T14:26:00Z"><w:r><w:rPr><w:w w:val="105"/></w:rPr><w:t>*</w:t></w:r></w:ins><w:r><w:rPr><w:w w:val="105"/></w:rPr><w:t>.out</w:t></w:r><w:r><w:rPr><w:spacing w:val="16"/><w:w w:val="105"/></w:rPr><w:t xml:space="preserve"> </w:t></w:r><w:r><w:rPr><w:w w:val="105"/></w:rPr><w:t>files).</w:t></w:r></w:p><w:p><w:pPr><w:pStyle w:val="Normal"/><w:spacing w:before="2" w:after="0"/><w:rPr><w:rFonts w:ascii="Times New Roman" w:hAnsi="Times New Roman" w:eastAsia="Times New Roman" w:cs="Times New Roman"/><w:sz w:val="29"/><w:szCs w:val="29"/></w:rPr></w:pPr><w:r><w:rPr><w:rFonts w:eastAsia="Times New Roman" w:cs="Times New Roman" w:ascii="Times New Roman" w:hAnsi="Times New Roman"/><w:sz w:val="29"/><w:szCs w:val="29"/></w:rPr></w:r></w:p><w:p><w:pPr><w:pStyle w:val="TextBody"/><w:spacing w:lineRule="auto" w:line="249"/><w:ind w:left="113" w:right="152" w:hanging="0"/><w:jc w:val="both"/><w:rPr></w:rPr></w:pPr><w:r><w:rPr><w:rFonts w:eastAsia="Georgia" w:cs="Georgia" w:ascii="Georgia" w:hAnsi="Georgia"/><w:b/><w:bCs/><w:w w:val="105"/></w:rPr><w:t>Waterlvl</w:t></w:r><w:ins w:id="1285" w:author="Rivard, Christine" w:date="2015-03-26T14:01:00Z"><w:r><w:rPr><w:rFonts w:eastAsia="Georgia" w:cs="Georgia" w:ascii="Georgia" w:hAnsi="Georgia"/><w:b/><w:bCs/><w:w w:val="105"/></w:rPr><w:t>:</w:t></w:r></w:ins><w:r><w:rPr><w:rFonts w:eastAsia="Georgia" w:cs="Georgia" w:ascii="Georgia" w:hAnsi="Georgia"/><w:b/><w:bCs/><w:spacing w:val="12"/><w:w w:val="105"/></w:rPr><w:t xml:space="preserve"> </w:t></w:r><w:r><w:rPr><w:w w:val="105"/></w:rPr><w:t>The</w:t></w:r><w:r><w:rPr><w:spacing w:val="0"/><w:w w:val="105"/></w:rPr><w:t xml:space="preserve"> </w:t></w:r><w:ins w:id="1286" w:author="Rivard, Christine" w:date="2015-03-26T14:27:00Z"><w:r><w:rPr><w:spacing w:val="0"/><w:w w:val="105"/></w:rPr><w:t>sub-</w:t></w:r></w:ins><w:r><w:rPr><w:spacing w:val="0"/><w:w w:val="105"/></w:rPr><w:t xml:space="preserve">folder </w:t></w:r><w:r><w:rPr><w:w w:val="105"/></w:rPr><w:t>‘‘Waterlvl’’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preferred</w:t></w:r><w:r><w:rPr><w:spacing w:val="0"/><w:w w:val="105"/></w:rPr><w:t xml:space="preserve"> </w:t></w:r><w:r><w:rPr><w:w w:val="105"/></w:rPr><w:t>location</w:t></w:r><w:r><w:rPr><w:spacing w:val="0"/><w:w w:val="105"/></w:rPr><w:t xml:space="preserve"> </w:t></w:r><w:r><w:rPr><w:w w:val="105"/></w:rPr><w:t>w</w:t></w:r><w:ins w:id="1287" w:author="Rivard, Christine" w:date="2015-03-26T14:26:00Z"><w:r><w:rPr><w:w w:val="105"/></w:rPr><w:t>h</w:t></w:r></w:ins><w:r><w:rPr><w:w w:val="105"/></w:rPr><w:t>ere</w:t></w:r><w:r><w:rPr><w:spacing w:val="0"/><w:w w:val="105"/></w:rPr><w:t xml:space="preserve"> </w:t></w:r><w:r><w:rPr><w:w w:val="105"/></w:rPr><w:t>your</w:t></w:r><w:r><w:rPr><w:spacing w:val="0"/><w:w w:val="105"/></w:rPr><w:t xml:space="preserve"> </w:t></w:r><w:r><w:rPr><w:w w:val="105"/></w:rPr><w:t>water</w:t></w:r><w:del w:id="1288" w:author="Rivard, Christine" w:date="2015-03-26T14:27:00Z"><w:r><w:rPr><w:spacing w:val="0"/><w:w w:val="105"/></w:rPr><w:delText xml:space="preserve"> </w:delText></w:r></w:del><w:ins w:id="1289" w:author="Rivard, Christine" w:date="2015-03-26T14:27:00Z"><w:r><w:rPr><w:spacing w:val="0"/><w:w w:val="105"/></w:rPr><w:t>-</w:t></w:r></w:ins><w:r><w:rPr><w:w w:val="105"/></w:rPr><w:t>level</w:t></w:r><w:r><w:rPr><w:spacing w:val="0"/><w:w w:val="105"/></w:rPr><w:t xml:space="preserve"> </w:t></w:r><w:r><w:rPr><w:w w:val="105"/></w:rPr><w:t>time-series</w:t></w:r><w:r><w:rPr><w:spacing w:val="0"/><w:w w:val="105"/></w:rPr><w:t xml:space="preserve"> </w:t></w:r><w:r><w:rPr><w:w w:val="105"/></w:rPr><w:t>should</w:t></w:r><w:r><w:rPr><w:spacing w:val="25"/><w:w w:val="101"/></w:rPr><w:t xml:space="preserve"> </w:t></w:r><w:r><w:rPr><w:w w:val="105"/></w:rPr><w:t>be</w:t></w:r><w:r><w:rPr><w:spacing w:val="36"/><w:w w:val="105"/></w:rPr><w:t xml:space="preserve"> </w:t></w:r><w:r><w:rPr><w:w w:val="105"/></w:rPr><w:t>stored.</w:t></w:r><w:r><w:rPr><w:spacing w:val="41"/><w:w w:val="105"/></w:rPr><w:t xml:space="preserve"> </w:t></w:r><w:r><w:rPr><w:w w:val="105"/></w:rPr><w:t>These</w:t></w:r><w:r><w:rPr><w:spacing w:val="37"/><w:w w:val="105"/></w:rPr><w:t xml:space="preserve"> </w:t></w:r><w:r><w:rPr><w:w w:val="105"/></w:rPr><w:t>files</w:t></w:r><w:r><w:rPr><w:spacing w:val="37"/><w:w w:val="105"/></w:rPr><w:t xml:space="preserve"> </w:t></w:r><w:r><w:rPr><w:w w:val="105"/></w:rPr><w:t>can</w:t></w:r><w:r><w:rPr><w:spacing w:val="37"/><w:w w:val="105"/></w:rPr><w:t xml:space="preserve"> </w:t></w:r><w:r><w:rPr><w:w w:val="105"/></w:rPr><w:t>be</w:t></w:r><w:r><w:rPr><w:spacing w:val="36"/><w:w w:val="105"/></w:rPr><w:t xml:space="preserve"> </w:t></w:r><w:r><w:rPr><w:w w:val="105"/></w:rPr><w:t>either</w:t></w:r><w:r><w:rPr><w:spacing w:val="38"/><w:w w:val="105"/></w:rPr><w:t xml:space="preserve"> </w:t></w:r><w:r><w:rPr><w:w w:val="105"/></w:rPr><w:t>in</w:t></w:r><w:r><w:rPr><w:spacing w:val="36"/><w:w w:val="105"/></w:rPr><w:t xml:space="preserve"> </w:t></w:r><w:r><w:rPr><w:w w:val="105"/></w:rPr><w:t>a</w:t></w:r><w:r><w:rPr><w:spacing w:val="36"/><w:w w:val="105"/></w:rPr><w:t xml:space="preserve"> </w:t></w:r><w:r><w:rPr><w:w w:val="105"/></w:rPr><w:t>Microsoft</w:t></w:r><w:r><w:rPr><w:spacing w:val="37"/><w:w w:val="105"/></w:rPr><w:t xml:space="preserve"> </w:t></w:r><w:r><w:rPr><w:w w:val="105"/></w:rPr><w:t>Excel</w:t></w:r><w:r><w:rPr><w:spacing w:val="37"/><w:w w:val="105"/></w:rPr><w:t xml:space="preserve"> </w:t></w:r><w:r><w:rPr><w:w w:val="105"/></w:rPr><w:t>spreadsheet</w:t></w:r><w:r><w:rPr><w:spacing w:val="37"/><w:w w:val="105"/></w:rPr><w:t xml:space="preserve"> </w:t></w:r><w:r><w:rPr><w:w w:val="105"/></w:rPr><w:t>file</w:t></w:r><w:r><w:rPr><w:spacing w:val="37"/><w:w w:val="105"/></w:rPr><w:t xml:space="preserve"> </w:t></w:r><w:r><w:rPr><w:w w:val="105"/></w:rPr><w:t>format</w:t></w:r><w:r><w:rPr><w:spacing w:val="37"/><w:w w:val="105"/></w:rPr><w:t xml:space="preserve"> </w:t></w:r><w:r><w:rPr><w:w w:val="105"/></w:rPr><w:t>(xls)</w:t></w:r><w:r><w:rPr><w:spacing w:val="36"/><w:w w:val="105"/></w:rPr><w:t xml:space="preserve"> </w:t></w:r><w:r><w:rPr><w:w w:val="105"/></w:rPr><w:t>or</w:t></w:r><w:r><w:rPr><w:spacing w:val="37"/><w:w w:val="105"/></w:rPr><w:t xml:space="preserve"> </w:t></w:r><w:r><w:rPr><w:w w:val="105"/></w:rPr><w:t>in</w:t></w:r><w:r><w:rPr><w:spacing w:val="38"/><w:w w:val="105"/></w:rPr><w:t xml:space="preserve"> </w:t></w:r><w:r><w:rPr><w:w w:val="105"/></w:rPr><w:t>a</w:t></w:r><w:r><w:rPr><w:w w:val="111"/></w:rPr><w:t xml:space="preserve"> </w:t></w:r><w:r><w:rPr><w:w w:val="105"/></w:rPr><w:t>tab-separated</w:t></w:r><w:r><w:rPr><w:spacing w:val="31"/><w:w w:val="105"/></w:rPr><w:t xml:space="preserve"> </w:t></w:r><w:r><w:rPr><w:w w:val="105"/></w:rPr><w:t>values</w:t></w:r><w:r><w:rPr><w:spacing w:val="31"/><w:w w:val="105"/></w:rPr><w:t xml:space="preserve"> </w:t></w:r><w:r><w:rPr><w:w w:val="105"/></w:rPr><w:t>text</w:t></w:r><w:r><w:rPr><w:spacing w:val="32"/><w:w w:val="105"/></w:rPr><w:t xml:space="preserve"> </w:t></w:r><w:r><w:rPr><w:w w:val="105"/></w:rPr><w:t>format</w:t></w:r><w:r><w:rPr><w:spacing w:val="32"/><w:w w:val="105"/></w:rPr><w:t xml:space="preserve"> </w:t></w:r><w:r><w:rPr><w:w w:val="105"/></w:rPr><w:t>(TSV).</w:t></w:r></w:p><w:p><w:pPr><w:pStyle w:val="Normal"/><w:spacing w:before="2" w:after="0"/><w:rPr><w:rFonts w:ascii="Times New Roman" w:hAnsi="Times New Roman" w:eastAsia="Times New Roman" w:cs="Times New Roman"/><w:sz w:val="29"/><w:szCs w:val="29"/></w:rPr></w:pPr><w:r><w:rPr><w:rFonts w:eastAsia="Times New Roman" w:cs="Times New Roman" w:ascii="Times New Roman" w:hAnsi="Times New Roman"/><w:sz w:val="29"/><w:szCs w:val="29"/></w:rPr></w:r></w:p><w:p><w:pPr><w:pStyle w:val="TextBody"/><w:spacing w:lineRule="auto" w:line="249"/><w:ind w:left="105" w:right="107" w:firstLine="8"/><w:jc w:val="both"/><w:rPr></w:rPr></w:pPr><w:r><mc:AlternateContent><mc:Choice Requires="wpg"><w:drawing><wp:anchor behindDoc="1" distT="0" distB="0" distL="114300" distR="114300" simplePos="0" locked="0" layoutInCell="1" allowOverlap="1" relativeHeight="42" wp14:anchorId="47481FC7"><wp:simplePos x="0" y="0"/><wp:positionH relativeFrom="page"><wp:posOffset>2903220</wp:posOffset></wp:positionH><wp:positionV relativeFrom="paragraph"><wp:posOffset>139700</wp:posOffset></wp:positionV><wp:extent cx="45720" cy="1905"/><wp:effectExtent l="7620" t="6350" r="13970" b="11430"/><wp:wrapNone/><wp:docPr id="29" name="Group 2960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2" h="1"><a:moveTo><a:pt x="0" y="0"/></a:moveTo><a:lnTo><a:pt x="71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2960" style="position:absolute;margin-left:228.6pt;margin-top:11pt;width:3.55pt;height:0.1pt" coordorigin="4572,220" coordsize="71,2"></v:group></w:pict></mc:Fallback></mc:AlternateContent><mc:AlternateContent><mc:Choice Requires="wpg"><w:drawing><wp:anchor behindDoc="1" distT="0" distB="0" distL="114300" distR="114300" simplePos="0" locked="0" layoutInCell="1" allowOverlap="1" relativeHeight="43" wp14:anchorId="292FFF69"><wp:simplePos x="0" y="0"/><wp:positionH relativeFrom="page"><wp:posOffset>5372100</wp:posOffset></wp:positionH><wp:positionV relativeFrom="paragraph"><wp:posOffset>690245</wp:posOffset></wp:positionV><wp:extent cx="45720" cy="1905"/><wp:effectExtent l="9525" t="13970" r="12065" b="3810"/><wp:wrapNone/><wp:docPr id="30" name="Group 2958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1" h="1"><a:moveTo><a:pt x="0" y="0"/></a:moveTo><a:lnTo><a:pt x="70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2958" style="position:absolute;margin-left:423pt;margin-top:54.35pt;width:3.55pt;height:0.1pt" coordorigin="8460,1087" coordsize="71,2"></v:group></w:pict></mc:Fallback></mc:AlternateContent><mc:AlternateContent><mc:Choice Requires="wpg"><w:drawing><wp:anchor behindDoc="1" distT="0" distB="0" distL="114300" distR="114300" simplePos="0" locked="0" layoutInCell="1" allowOverlap="1" relativeHeight="44" wp14:anchorId="362135B3"><wp:simplePos x="0" y="0"/><wp:positionH relativeFrom="page"><wp:posOffset>5951855</wp:posOffset></wp:positionH><wp:positionV relativeFrom="paragraph"><wp:posOffset>690245</wp:posOffset></wp:positionV><wp:extent cx="45720" cy="1905"/><wp:effectExtent l="8255" t="13970" r="13335" b="3810"/><wp:wrapNone/><wp:docPr id="31" name="Group 2956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2" h="1"><a:moveTo><a:pt x="0" y="0"/></a:moveTo><a:lnTo><a:pt x="71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2956" style="position:absolute;margin-left:468.65pt;margin-top:54.35pt;width:3.55pt;height:0.1pt" coordorigin="9373,1087" coordsize="71,2"></v:group></w:pict></mc:Fallback></mc:AlternateContent><mc:AlternateContent><mc:Choice Requires="wpg"><w:drawing><wp:anchor behindDoc="1" distT="0" distB="0" distL="114300" distR="114300" simplePos="0" locked="0" layoutInCell="1" allowOverlap="1" relativeHeight="45" wp14:anchorId="6917290E"><wp:simplePos x="0" y="0"/><wp:positionH relativeFrom="page"><wp:posOffset>3317240</wp:posOffset></wp:positionH><wp:positionV relativeFrom="paragraph"><wp:posOffset>1057275</wp:posOffset></wp:positionV><wp:extent cx="45720" cy="1905"/><wp:effectExtent l="12065" t="9525" r="9525" b="8255"/><wp:wrapNone/><wp:docPr id="32" name="Group 2954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1" h="1"><a:moveTo><a:pt x="0" y="0"/></a:moveTo><a:lnTo><a:pt x="70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2954" style="position:absolute;margin-left:261.2pt;margin-top:83.25pt;width:3.55pt;height:0.1pt" coordorigin="5224,1665" coordsize="71,2"></v:group></w:pict></mc:Fallback></mc:AlternateContent><mc:AlternateContent><mc:Choice Requires="wpg"><w:drawing><wp:anchor behindDoc="1" distT="0" distB="0" distL="114300" distR="114300" simplePos="0" locked="0" layoutInCell="1" allowOverlap="1" relativeHeight="46" wp14:anchorId="5D17F896"><wp:simplePos x="0" y="0"/><wp:positionH relativeFrom="page"><wp:posOffset>3839845</wp:posOffset></wp:positionH><wp:positionV relativeFrom="paragraph"><wp:posOffset>1057275</wp:posOffset></wp:positionV><wp:extent cx="45720" cy="1905"/><wp:effectExtent l="10795" t="9525" r="10795" b="8255"/><wp:wrapNone/><wp:docPr id="33" name="Group 2952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2" h="1"><a:moveTo><a:pt x="0" y="0"/></a:moveTo><a:lnTo><a:pt x="71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2952" style="position:absolute;margin-left:302.35pt;margin-top:83.25pt;width:3.55pt;height:0.1pt" coordorigin="6047,1665" coordsize="71,2"></v:group></w:pict></mc:Fallback></mc:AlternateContent></w:r><w:r><w:rPr><w:rFonts w:eastAsia="Georgia" w:cs="Georgia" w:ascii="Georgia" w:hAnsi="Georgia"/><w:b/><w:bCs/></w:rPr><w:t>Other</w:t></w:r><w:r><w:rPr><w:rFonts w:eastAsia="Georgia" w:cs="Georgia" w:ascii="Georgia" w:hAnsi="Georgia"/><w:b/><w:bCs/><w:spacing w:val="58"/></w:rPr><w:t xml:space="preserve"> </w:t></w:r><w:r><w:rPr><w:rFonts w:eastAsia="Georgia" w:cs="Georgia" w:ascii="Georgia" w:hAnsi="Georgia"/><w:b/><w:bCs/></w:rPr><w:t>Files</w:t></w:r><w:ins w:id="1290" w:author="Rivard, Christine" w:date="2015-03-26T14:01:00Z"><w:r><w:rPr><w:rFonts w:eastAsia="Georgia" w:cs="Georgia" w:ascii="Georgia" w:hAnsi="Georgia"/><w:b/><w:bCs/></w:rPr><w:t>:</w:t></w:r></w:ins><w:r><w:rPr><w:rFonts w:eastAsia="Georgia" w:cs="Georgia" w:ascii="Georgia" w:hAnsi="Georgia"/><w:b/><w:bCs/></w:rPr><w:t xml:space="preserve"> </w:t></w:r><w:del w:id="1291" w:author="Rivard, Christine" w:date="2015-03-26T14:01:00Z"><w:r><w:rPr><w:rFonts w:eastAsia="Georgia" w:cs="Georgia" w:ascii="Georgia" w:hAnsi="Georgia"/><w:b/><w:bCs/></w:rPr><w:delText xml:space="preserve"> </w:delText></w:r></w:del><w:del w:id="1292" w:author="Rivard, Christine" w:date="2015-03-26T14:01:00Z"><w:r><w:rPr><w:rFonts w:eastAsia="Georgia" w:cs="Georgia" w:ascii="Georgia" w:hAnsi="Georgia"/><w:b/><w:bCs/><w:spacing w:val="35"/></w:rPr><w:delText xml:space="preserve"> </w:delText></w:r></w:del><w:r><w:rPr></w:rPr><w:t>The</w:t></w:r><w:r><w:rPr><w:spacing w:val="44"/></w:rPr><w:t xml:space="preserve"> </w:t></w:r><w:r><w:rPr></w:rPr><w:t>file</w:t></w:r><w:r><w:rPr><w:spacing w:val="45"/></w:rPr><w:t xml:space="preserve"> </w:t></w:r><w:r><w:rPr></w:rPr><w:t>‘‘weather</w:t></w:r><w:r><w:rPr><w:spacing w:val="39"/></w:rPr><w:t xml:space="preserve"> </w:t></w:r><w:r><w:rPr></w:rPr><w:t>stations.lst’’</w:t></w:r><w:r><w:rPr><w:spacing w:val="46"/></w:rPr><w:t xml:space="preserve"> </w:t></w:r><w:r><w:rPr></w:rPr><w:t>is</w:t></w:r><w:r><w:rPr><w:spacing w:val="44"/></w:rPr><w:t xml:space="preserve"> </w:t></w:r><w:r><w:rPr></w:rPr><w:t>a</w:t></w:r><w:r><w:rPr><w:spacing w:val="44"/></w:rPr><w:t xml:space="preserve"> </w:t></w:r><w:r><w:rPr></w:rPr><w:t>resource</w:t></w:r><w:r><w:rPr><w:spacing w:val="44"/></w:rPr><w:t xml:space="preserve"> </w:t></w:r><w:r><w:rPr></w:rPr><w:t>file</w:t></w:r><w:r><w:rPr><w:spacing w:val="45"/></w:rPr><w:t xml:space="preserve"> </w:t></w:r><w:r><w:rPr></w:rPr><w:t>that</w:t></w:r><w:r><w:rPr><w:spacing w:val="45"/></w:rPr><w:t xml:space="preserve"> </w:t></w:r><w:r><w:rPr></w:rPr><w:t>is</w:t></w:r><w:r><w:rPr><w:spacing w:val="44"/></w:rPr><w:t xml:space="preserve"> </w:t></w:r><w:r><w:rPr></w:rPr><w:t>used</w:t></w:r><w:r><w:rPr><w:spacing w:val="44"/></w:rPr><w:t xml:space="preserve"> </w:t></w:r><w:r><w:rPr></w:rPr><w:t>to</w:t></w:r><w:r><w:rPr><w:spacing w:val="44"/></w:rPr><w:t xml:space="preserve"> </w:t></w:r><w:r><w:rPr></w:rPr><w:t>store</w:t></w:r><w:r><w:rPr><w:spacing w:val="45"/></w:rPr><w:t xml:space="preserve"> </w:t></w:r><w:r><w:rPr></w:rPr><w:t>the</w:t></w:r><w:r><w:rPr><w:spacing w:val="43"/></w:rPr><w:t xml:space="preserve"> </w:t></w:r><w:r><w:rPr></w:rPr><w:t>results</w:t></w:r><w:r><w:rPr><w:w w:val="108"/></w:rPr><w:t xml:space="preserve"> </w:t></w:r><w:r><w:rPr></w:rPr><w:t>of</w:t></w:r><w:r><w:rPr><w:spacing w:val="1"/></w:rPr><w:t xml:space="preserve"> </w:t></w:r><w:r><w:rPr></w:rPr><w:t>a</w:t></w:r><w:r><w:rPr><w:spacing w:val="2"/></w:rPr><w:t xml:space="preserve"> </w:t></w:r><w:r><w:rPr></w:rPr><w:t>weather</w:t></w:r><w:r><w:rPr><w:spacing w:val="1"/></w:rPr><w:t xml:space="preserve"> </w:t></w:r><w:r><w:rPr></w:rPr><w:t>station</w:t></w:r><w:r><w:rPr><w:spacing w:val="3"/></w:rPr><w:t xml:space="preserve"> </w:t></w:r><w:r><w:rPr></w:rPr><w:t>search</w:t></w:r><w:r><w:rPr><w:spacing w:val="2"/></w:rPr><w:t xml:space="preserve"> </w:t></w:r><w:r><w:rPr></w:rPr><w:t>in</w:t></w:r><w:r><w:rPr><w:spacing w:val="1"/></w:rPr><w:t xml:space="preserve"> </w:t></w:r><w:r><w:rPr></w:rPr><w:t>the</w:t></w:r><w:r><w:rPr><w:spacing w:val="2"/></w:rPr><w:t xml:space="preserve"> </w:t></w:r><w:r><w:rPr></w:rPr><w:t>Canadian</w:t></w:r><w:r><w:rPr><w:spacing w:val="3"/></w:rPr><w:t xml:space="preserve"> </w:t></w:r><w:r><w:rPr></w:rPr><w:t>Daily</w:t></w:r><w:r><w:rPr><w:spacing w:val="2"/></w:rPr><w:t xml:space="preserve"> </w:t></w:r><w:r><w:rPr></w:rPr><w:t>Climate</w:t></w:r><w:r><w:rPr><w:spacing w:val="1"/></w:rPr><w:t xml:space="preserve"> </w:t></w:r><w:r><w:rPr></w:rPr><w:t>Database (CDCD).</w:t></w:r><w:r><w:rPr><w:spacing w:val="2"/></w:rPr><w:t xml:space="preserve"> </w:t></w:r><w:r><w:rPr></w:rPr><w:t>The</w:t></w:r><w:r><w:rPr><w:spacing w:val="2"/></w:rPr><w:t xml:space="preserve"> </w:t></w:r><w:r><w:rPr></w:rPr><w:t>file</w:t></w:r><w:r><w:rPr><w:spacing w:val="1"/></w:rPr><w:t xml:space="preserve"> </w:t></w:r><w:r><w:rPr></w:rPr><w:t>‘‘graph</w:t></w:r><w:r><w:rPr><w:w w:val="103"/></w:rPr><w:t xml:space="preserve"> </w:t></w:r><w:r><w:rPr></w:rPr><w:t>layout.lst’’</w:t></w:r><w:r><w:rPr><w:spacing w:val="25"/></w:rPr><w:t xml:space="preserve"> </w:t></w:r><w:r><w:rPr></w:rPr><w:t>is</w:t></w:r><w:r><w:rPr><w:spacing w:val="25"/></w:rPr><w:t xml:space="preserve"> </w:t></w:r><w:r><w:rPr></w:rPr><w:t>also</w:t></w:r><w:r><w:rPr><w:spacing w:val="26"/></w:rPr><w:t xml:space="preserve"> </w:t></w:r><w:r><w:rPr></w:rPr><w:t>a</w:t></w:r><w:r><w:rPr><w:spacing w:val="25"/></w:rPr><w:t xml:space="preserve"> </w:t></w:r><w:r><w:rPr></w:rPr><w:t>resource</w:t></w:r><w:r><w:rPr><w:spacing w:val="24"/></w:rPr><w:t xml:space="preserve"> </w:t></w:r><w:r><w:rPr></w:rPr><w:t>file</w:t></w:r><w:r><w:rPr><w:spacing w:val="26"/></w:rPr><w:t xml:space="preserve"> </w:t></w:r><w:r><w:rPr></w:rPr><w:t>in</w:t></w:r><w:r><w:rPr><w:spacing w:val="25"/></w:rPr><w:t xml:space="preserve"> </w:t></w:r><w:r><w:rPr></w:rPr><w:t>which</w:t></w:r><w:r><w:rPr><w:spacing w:val="26"/></w:rPr><w:t xml:space="preserve"> </w:t></w:r><w:r><w:rPr></w:rPr><w:t>are</w:t></w:r><w:r><w:rPr><w:spacing w:val="25"/></w:rPr><w:t xml:space="preserve"> </w:t></w:r><w:r><w:rPr></w:rPr><w:t>stored</w:t></w:r><w:r><w:rPr><w:spacing w:val="25"/></w:rPr><w:t xml:space="preserve"> </w:t></w:r><w:r><w:rPr></w:rPr><w:t>the</w:t></w:r><w:r><w:rPr><w:spacing w:val="26"/></w:rPr><w:t xml:space="preserve"> </w:t></w:r><w:r><w:rPr><w:spacing w:val="0"/></w:rPr><w:t>layout</w:t></w:r><w:r><w:rPr><w:spacing w:val="25"/></w:rPr><w:t xml:space="preserve"> </w:t></w:r><w:r><w:rPr></w:rPr><w:t>parameters</w:t></w:r><w:r><w:rPr><w:spacing w:val="25"/></w:rPr><w:t xml:space="preserve"> </w:t></w:r><w:r><w:rPr></w:rPr><w:t>of</w:t></w:r><w:r><w:rPr><w:spacing w:val="25"/></w:rPr><w:t xml:space="preserve"> </w:t></w:r><w:r><w:rPr></w:rPr><w:t>the</w:t></w:r><w:r><w:rPr><w:spacing w:val="25"/></w:rPr><w:t xml:space="preserve"> </w:t></w:r><w:r><w:rPr></w:rPr><w:t>well</w:t></w:r><w:r><w:rPr><w:spacing w:val="27"/></w:rPr><w:t xml:space="preserve"> </w:t></w:r><w:r><w:rPr><w:spacing w:val="0"/></w:rPr><w:t>hydrographs</w:t></w:r><w:r><w:rPr><w:spacing w:val="30"/><w:w w:val="105"/></w:rPr><w:t xml:space="preserve"> </w:t></w:r><w:r><w:rPr></w:rPr><w:t>that</w:t></w:r><w:r><w:rPr><w:spacing w:val="37"/></w:rPr><w:t xml:space="preserve"> </w:t></w:r><w:r><w:rPr></w:rPr><w:t>are</w:t></w:r><w:r><w:rPr><w:spacing w:val="38"/></w:rPr><w:t xml:space="preserve"> </w:t></w:r><w:r><w:rPr></w:rPr><w:t>produced</w:t></w:r><w:r><w:rPr><w:spacing w:val="37"/></w:rPr><w:t xml:space="preserve"> </w:t></w:r><w:commentRangeStart w:id="39"/><w:r><w:rPr></w:rPr><w:t>in</w:t></w:r><w:r><w:rPr><w:spacing w:val="38"/></w:rPr><w:t xml:space="preserve"> </w:t></w:r><w:r><w:rPr></w:rPr><w:t>the</w:t></w:r><w:r><w:rPr><w:spacing w:val="37"/></w:rPr><w:t xml:space="preserve"> </w:t></w:r><w:r><w:rPr><w:spacing w:val="0"/></w:rPr><w:t>hy</w:t></w:r><w:del w:id="1293" w:author="Rivard, Christine" w:date="2015-03-26T14:30:00Z"><w:r><w:rPr><w:spacing w:val="0"/></w:rPr><w:delText>h</w:delText></w:r></w:del><w:r><w:rPr><w:spacing w:val="0"/></w:rPr><w:t>drograph</w:t></w:r><w:r><w:rPr><w:spacing w:val="38"/></w:rPr><w:t xml:space="preserve"> </w:t></w:r><w:r><w:rPr></w:rPr><w:t>tab</w:t></w:r><w:r><w:rPr><w:spacing w:val="39"/></w:rPr><w:t xml:space="preserve"> </w:t></w:r><w:r><w:rPr><w:spacing w:val="39"/></w:rPr></w:r><w:commentRangeEnd w:id="39"/><w:r><w:commentReference w:id="39"/></w:r><w:r><w:rPr></w:rPr><w:t>of</w:t></w:r><w:r><w:rPr><w:spacing w:val="37"/></w:rPr><w:t xml:space="preserve"> </w:t></w:r><w:r><w:rPr></w:rPr><w:t>WHAT.</w:t></w:r><w:r><w:rPr><w:spacing w:val="38"/></w:rPr><w:t xml:space="preserve"> </w:t></w:r><w:r><w:rPr></w:rPr><w:t>The</w:t></w:r><w:r><w:rPr><w:spacing w:val="37"/></w:rPr><w:t xml:space="preserve"> </w:t></w:r><w:r><w:rPr></w:rPr><w:t>file</w:t></w:r><w:r><w:rPr><w:spacing w:val="39"/></w:rPr><w:t xml:space="preserve"> </w:t></w:r><w:r><w:rPr></w:rPr><w:t>‘‘weather</w:t></w:r><w:r><w:rPr><w:spacing w:val="45"/></w:rPr><w:t xml:space="preserve"> </w:t></w:r><w:r><w:rPr></w:rPr><w:t>datasets</w:t></w:r><w:r><w:rPr><w:spacing w:val="45"/></w:rPr><w:t xml:space="preserve"> </w:t></w:r><w:r><w:rPr></w:rPr><w:t>summary.log’’</w:t></w:r><w:r><w:rPr><w:spacing w:val="41"/></w:rPr><w:t xml:space="preserve"> </w:t></w:r><w:r><w:rPr></w:rPr><w:t>is</w:t></w:r><w:r><w:rPr><w:spacing w:val="20"/><w:w w:val="97"/></w:rPr><w:t xml:space="preserve"> </w:t></w:r><w:r><w:rPr></w:rPr><w:t>a</w:t></w:r><w:del w:id="1294" w:author="Rivard, Christine" w:date="2015-03-26T14:30:00Z"><w:r><w:rPr></w:rPr><w:delText>n</w:delText></w:r></w:del><w:r><w:rPr><w:spacing w:val="35"/></w:rPr><w:t xml:space="preserve"> </w:t></w:r><w:r><w:rPr></w:rPr><w:t>tab-separated</w:t></w:r><w:r><w:rPr><w:spacing w:val="35"/></w:rPr><w:t xml:space="preserve"> </w:t></w:r><w:r><w:rPr></w:rPr><w:t>values</w:t></w:r><w:r><w:rPr><w:spacing w:val="35"/></w:rPr><w:t xml:space="preserve"> </w:t></w:r><w:r><w:rPr></w:rPr><w:t>(TSV)</w:t></w:r><w:r><w:rPr><w:spacing w:val="35"/></w:rPr><w:t xml:space="preserve"> </w:t></w:r><w:r><w:rPr></w:rPr><w:t>file</w:t></w:r><w:r><w:rPr><w:spacing w:val="36"/></w:rPr><w:t xml:space="preserve"> </w:t></w:r><w:r><w:rPr></w:rPr><w:t>that</w:t></w:r><w:r><w:rPr><w:spacing w:val="35"/></w:rPr><w:t xml:space="preserve"> </w:t></w:r><w:r><w:rPr></w:rPr><w:t>contains</w:t></w:r><w:r><w:rPr><w:spacing w:val="36"/></w:rPr><w:t xml:space="preserve"> </w:t></w:r><w:r><w:rPr></w:rPr><w:t>a</w:t></w:r><w:r><w:rPr><w:spacing w:val="36"/></w:rPr><w:t xml:space="preserve"> </w:t></w:r><w:r><w:rPr></w:rPr><w:t>summary</w:t></w:r><w:r><w:rPr><w:spacing w:val="37"/></w:rPr><w:t xml:space="preserve"> </w:t></w:r><w:r><w:rPr></w:rPr><w:t>of</w:t></w:r><w:r><w:rPr><w:spacing w:val="35"/></w:rPr><w:t xml:space="preserve"> </w:t></w:r><w:r><w:rPr></w:rPr><w:t>all</w:t></w:r><w:r><w:rPr><w:spacing w:val="36"/></w:rPr><w:t xml:space="preserve"> </w:t></w:r><w:r><w:rPr></w:rPr><w:t>the</w:t></w:r><w:r><w:rPr><w:spacing w:val="36"/></w:rPr><w:t xml:space="preserve"> </w:t></w:r><w:r><w:rPr><w:spacing w:val="0"/></w:rPr><w:t>weather</w:t></w:r><w:r><w:rPr><w:spacing w:val="35"/></w:rPr><w:t xml:space="preserve"> </w:t></w:r><w:r><w:rPr></w:rPr><w:t>data</w:t></w:r><w:r><w:rPr><w:spacing w:val="36"/></w:rPr><w:t xml:space="preserve"> </w:t></w:r><w:r><w:rPr></w:rPr><w:t>files</w:t></w:r><w:r><w:rPr><w:spacing w:val="36"/></w:rPr><w:t xml:space="preserve"> </w:t></w:r><w:del w:id="1295" w:author="Rivard, Christine" w:date="2015-03-26T14:31:00Z"><w:r><w:rPr></w:rPr><w:delText>contained</w:delText></w:r></w:del><w:del w:id="1296" w:author="Rivard, Christine" w:date="2015-03-26T14:31:00Z"><w:r><w:rPr><w:spacing w:val="26"/><w:w w:val="101"/></w:rPr><w:delText xml:space="preserve"> </w:delText></w:r></w:del><w:ins w:id="1297" w:author="Rivard, Christine" w:date="2015-03-26T14:31:00Z"><w:commentRangeStart w:id="40"/><w:r><w:rPr></w:rPr><w:t>included</w:t></w:r></w:ins><w:r><w:rPr></w:rPr></w:r><w:ins w:id="1298" w:author="Rivard, Christine" w:date="2015-03-26T14:31:00Z"><w:commentRangeEnd w:id="40"/><w:r><w:commentReference w:id="40"/></w:r><w:r><w:rPr><w:spacing w:val="26"/><w:w w:val="101"/></w:rPr><w:t xml:space="preserve"> </w:t></w:r></w:ins><w:r><w:rPr></w:rPr><w:t>in</w:t></w:r><w:r><w:rPr><w:spacing w:val="25"/></w:rPr><w:t xml:space="preserve"> </w:t></w:r><w:r><w:rPr></w:rPr><w:t>the</w:t></w:r><w:r><w:rPr><w:spacing w:val="25"/></w:rPr><w:t xml:space="preserve"> </w:t></w:r><w:r><w:rPr></w:rPr><w:t>‘‘Input’’</w:t></w:r><w:r><w:rPr><w:spacing w:val="25"/></w:rPr><w:t xml:space="preserve"> </w:t></w:r><w:r><w:rPr></w:rPr><w:t>folder.</w:t></w:r><w:r><w:rPr><w:spacing w:val="54"/></w:rPr><w:t xml:space="preserve"> </w:t></w:r><w:r><w:rPr></w:rPr><w:t>The</w:t></w:r><w:r><w:rPr><w:spacing w:val="25"/></w:rPr><w:t xml:space="preserve"> </w:t></w:r><w:r><w:rPr></w:rPr><w:t>file</w:t></w:r><w:r><w:rPr><w:spacing w:val="25"/></w:rPr><w:t xml:space="preserve"> </w:t></w:r><w:r><w:rPr></w:rPr><w:t>‘‘waterlvl</w:t></w:r><w:r><w:rPr><w:spacing w:val="30"/></w:rPr><w:t xml:space="preserve"> </w:t></w:r><w:r><w:rPr></w:rPr><w:t>manual</w:t></w:r><w:r><w:rPr><w:spacing w:val="32"/></w:rPr><w:t xml:space="preserve"> </w:t></w:r><w:r><w:rPr></w:rPr><w:t>measurements.xls’’</w:t></w:r><w:r><w:rPr><w:spacing w:val="23"/></w:rPr><w:t xml:space="preserve"> </w:t></w:r><w:ins w:id="1299" w:author="Rivard, Christine" w:date="2015-03-26T14:34:00Z"><w:r><w:rPr><w:spacing w:val="23"/></w:rPr><w:t xml:space="preserve">contains all the available </w:t></w:r></w:ins><w:ins w:id="1300" w:author="Rivard, Christine" w:date="2015-03-26T14:34:00Z"><w:r><w:rPr></w:rPr><w:t>manual</w:t></w:r></w:ins><w:ins w:id="1301" w:author="Rivard, Christine" w:date="2015-03-26T14:34:00Z"><w:r><w:rPr><w:spacing w:val="25"/></w:rPr><w:t xml:space="preserve"> </w:t></w:r></w:ins><w:ins w:id="1302" w:author="Rivard, Christine" w:date="2015-03-26T14:34:00Z"><w:r><w:rPr></w:rPr><w:t>water</w:t></w:r></w:ins><w:ins w:id="1303" w:author="Rivard, Christine" w:date="2015-03-26T14:34:00Z"><w:r><w:rPr><w:w w:val="105"/></w:rPr><w:t>-</w:t></w:r></w:ins><w:ins w:id="1304" w:author="Rivard, Christine" w:date="2015-03-26T14:34:00Z"><w:r><w:rPr></w:rPr><w:t>level</w:t></w:r></w:ins><w:ins w:id="1305" w:author="Rivard, Christine" w:date="2015-03-26T14:34:00Z"><w:r><w:rPr><w:spacing w:val="22"/></w:rPr><w:t xml:space="preserve"> </w:t></w:r></w:ins><w:ins w:id="1306" w:author="Rivard, Christine" w:date="2015-03-26T14:34:00Z"><w:r><w:rPr></w:rPr><w:t>measurements</w:t></w:r></w:ins><w:ins w:id="1307" w:author="Rivard, Christine" w:date="2015-03-26T14:34:00Z"><w:r><w:rPr><w:spacing w:val="22"/></w:rPr><w:t xml:space="preserve"> from field visits. </w:t></w:r></w:ins><w:ins w:id="1308" w:author="Rivard, Christine" w:date="2015-03-26T14:35:00Z"><w:r><w:rPr><w:spacing w:val="22"/></w:rPr><w:t>These values can be</w:t></w:r></w:ins><w:del w:id="1309" w:author="Rivard, Christine" w:date="2015-03-26T14:35:00Z"><w:r><w:rPr></w:rPr><w:delText>is</w:delText></w:r></w:del><w:r><w:rPr><w:spacing w:val="25"/></w:rPr><w:t xml:space="preserve"> </w:t></w:r><w:ins w:id="1310" w:author="Rivard, Christine" w:date="2015-03-26T14:35:00Z"><w:r><w:rPr><w:spacing w:val="25"/></w:rPr><w:t xml:space="preserve">added to </w:t></w:r></w:ins><w:ins w:id="1311" w:author="Rivard, Christine" w:date="2015-03-26T14:36:00Z"><w:r><w:rPr><w:spacing w:val="25"/></w:rPr><w:t xml:space="preserve">graphs showing </w:t></w:r></w:ins><w:ins w:id="1312" w:author="Rivard, Christine" w:date="2015-03-26T14:35:00Z"><w:r><w:rPr><w:spacing w:val="25"/></w:rPr><w:t xml:space="preserve">the well hydrograph </w:t></w:r></w:ins><w:ins w:id="1313" w:author="Rivard, Christine" w:date="2015-03-26T14:37:00Z"><w:r><w:rPr><w:spacing w:val="25"/></w:rPr><w:t>and</w:t></w:r></w:ins><w:ins w:id="1314" w:author="Rivard, Christine" w:date="2015-03-26T14:39:00Z"><w:r><w:rPr><w:spacing w:val="25"/></w:rPr><w:t xml:space="preserve"> hence,</w:t></w:r></w:ins><w:ins w:id="1315" w:author="Rivard, Christine" w:date="2015-03-26T14:37:00Z"><w:r><w:rPr><w:spacing w:val="25"/></w:rPr><w:t xml:space="preserve"> they </w:t></w:r></w:ins><w:del w:id="1316" w:author="Rivard, Christine" w:date="2015-03-26T14:38:00Z"><w:r><w:rPr></w:rPr><w:delText>used</w:delText></w:r></w:del><w:del w:id="1317" w:author="Rivard, Christine" w:date="2015-03-26T14:38:00Z"><w:r><w:rPr><w:spacing w:val="24"/></w:rPr><w:delText xml:space="preserve"> </w:delText></w:r></w:del><w:del w:id="1318" w:author="Rivard, Christine" w:date="2015-03-26T14:38:00Z"><w:r><w:rPr></w:rPr><w:delText>to</w:delText></w:r></w:del><w:del w:id="1319" w:author="Rivard, Christine" w:date="2015-03-26T14:38:00Z"><w:r><w:rPr><w:spacing w:val="25"/></w:rPr><w:delText xml:space="preserve"> </w:delText></w:r></w:del><w:del w:id="1320" w:author="Rivard, Christine" w:date="2015-03-26T14:34:00Z"><w:r><w:rPr></w:rPr><w:delText>input</w:delText></w:r></w:del><w:del w:id="1321" w:author="Rivard, Christine" w:date="2015-03-26T14:34:00Z"><w:r><w:rPr><w:spacing w:val="26"/></w:rPr><w:delText xml:space="preserve"> </w:delText></w:r></w:del><w:del w:id="1322" w:author="Rivard, Christine" w:date="2015-03-26T14:34:00Z"><w:r><w:rPr></w:rPr><w:delText>manual</w:delText></w:r></w:del><w:del w:id="1323" w:author="Rivard, Christine" w:date="2015-03-26T14:34:00Z"><w:r><w:rPr><w:spacing w:val="25"/></w:rPr><w:delText xml:space="preserve"> </w:delText></w:r></w:del><w:del w:id="1324" w:author="Rivard, Christine" w:date="2015-03-26T14:34:00Z"><w:r><w:rPr></w:rPr><w:delText>water</w:delText></w:r></w:del><w:del w:id="1325" w:author="Rivard, Christine" w:date="2015-03-26T14:31:00Z"><w:r><w:rPr><w:w w:val="105"/></w:rPr><w:delText xml:space="preserve"> </w:delText></w:r></w:del><w:del w:id="1326" w:author="Rivard, Christine" w:date="2015-03-26T14:34:00Z"><w:r><w:rPr></w:rPr><w:delText>level</w:delText></w:r></w:del><w:del w:id="1327" w:author="Rivard, Christine" w:date="2015-03-26T14:34:00Z"><w:r><w:rPr><w:spacing w:val="22"/></w:rPr><w:delText xml:space="preserve"> </w:delText></w:r></w:del><w:del w:id="1328" w:author="Rivard, Christine" w:date="2015-03-26T14:34:00Z"><w:r><w:rPr></w:rPr><w:delText>measurements</w:delText></w:r></w:del><w:del w:id="1329" w:author="Rivard, Christine" w:date="2015-03-26T14:34:00Z"><w:r><w:rPr><w:spacing w:val="22"/></w:rPr><w:delText xml:space="preserve"> </w:delText></w:r></w:del><w:del w:id="1330" w:author="Rivard, Christine" w:date="2015-03-26T14:38:00Z"><w:commentRangeStart w:id="41"/><w:r><w:rPr><w:spacing w:val="0"/></w:rPr><w:delText>associated</w:delText></w:r></w:del><w:del w:id="1331" w:author="Rivard, Christine" w:date="2015-03-26T14:38:00Z"><w:r><w:rPr><w:spacing w:val="22"/></w:rPr><w:delText xml:space="preserve"> </w:delText></w:r></w:del><w:del w:id="1332" w:author="Rivard, Christine" w:date="2015-03-26T14:38:00Z"><w:r><w:rPr></w:rPr><w:delText>with</w:delText></w:r></w:del><w:del w:id="1333" w:author="Rivard, Christine" w:date="2015-03-26T14:38:00Z"><w:r><w:rPr><w:spacing w:val="23"/></w:rPr><w:delText xml:space="preserve"> </w:delText></w:r></w:del><w:del w:id="1334" w:author="Rivard, Christine" w:date="2015-03-26T14:38:00Z"><w:r><w:rPr></w:rPr><w:delText>the</w:delText></w:r></w:del><w:del w:id="1335" w:author="Rivard, Christine" w:date="2015-03-26T14:38:00Z"><w:r><w:rPr><w:spacing w:val="22"/></w:rPr><w:delText xml:space="preserve"> </w:delText></w:r></w:del><w:del w:id="1336" w:author="Rivard, Christine" w:date="2015-03-26T14:38:00Z"><w:r><w:rPr></w:rPr><w:delText>water</w:delText></w:r></w:del><w:del w:id="1337" w:author="Rivard, Christine" w:date="2015-03-26T14:32:00Z"><w:r><w:rPr><w:spacing w:val="23"/></w:rPr><w:delText xml:space="preserve"> </w:delText></w:r></w:del><w:del w:id="1338" w:author="Rivard, Christine" w:date="2015-03-26T14:38:00Z"><w:r><w:rPr></w:rPr><w:delText>level</w:delText></w:r></w:del><w:del w:id="1339" w:author="Rivard, Christine" w:date="2015-03-26T14:38:00Z"><w:r><w:rPr><w:spacing w:val="22"/></w:rPr><w:delText xml:space="preserve"> </w:delText></w:r></w:del><w:del w:id="1340" w:author="Rivard, Christine" w:date="2015-03-26T14:38:00Z"><w:r><w:rPr></w:rPr><w:delText>time-series</w:delText></w:r></w:del><w:del w:id="1341" w:author="Rivard, Christine" w:date="2015-03-26T14:38:00Z"><w:r><w:rPr><w:spacing w:val="22"/></w:rPr><w:delText xml:space="preserve"> </w:delText></w:r></w:del><w:del w:id="1342" w:author="Rivard, Christine" w:date="2015-03-26T14:38:00Z"><w:r><w:rPr></w:rPr><w:delText>files</w:delText></w:r></w:del><w:del w:id="1343" w:author="Rivard, Christine" w:date="2015-03-26T14:38:00Z"><w:r><w:rPr><w:spacing w:val="24"/></w:rPr><w:delText xml:space="preserve"> </w:delText></w:r></w:del><w:del w:id="1344" w:author="Rivard, Christine" w:date="2015-03-26T14:38:00Z"><w:r><w:rPr></w:rPr><w:delText>stored</w:delText></w:r></w:del><w:del w:id="1345" w:author="Rivard, Christine" w:date="2015-03-26T14:38:00Z"><w:r><w:rPr><w:spacing w:val="23"/></w:rPr><w:delText xml:space="preserve"> </w:delText></w:r></w:del><w:del w:id="1346" w:author="Rivard, Christine" w:date="2015-03-26T14:38:00Z"><w:r><w:rPr></w:rPr><w:delText>in</w:delText></w:r></w:del><w:del w:id="1347" w:author="Rivard, Christine" w:date="2015-03-26T14:38:00Z"><w:r><w:rPr><w:spacing w:val="23"/></w:rPr><w:delText xml:space="preserve"> </w:delText></w:r></w:del><w:del w:id="1348" w:author="Rivard, Christine" w:date="2015-03-26T14:38:00Z"><w:r><w:rPr></w:rPr><w:delText>the</w:delText></w:r></w:del><w:del w:id="1349" w:author="Rivard, Christine" w:date="2015-03-26T14:38:00Z"><w:r><w:rPr><w:spacing w:val="22"/></w:rPr><w:delText xml:space="preserve"> </w:delText></w:r></w:del><w:del w:id="1350" w:author="Rivard, Christine" w:date="2015-03-26T14:38:00Z"><w:r><w:rPr></w:rPr><w:delText>‘‘Waterlvl’’</w:delText></w:r></w:del><w:del w:id="1351" w:author="Rivard, Christine" w:date="2015-03-26T14:38:00Z"><w:r><w:rPr><w:spacing w:val="22"/></w:rPr><w:delText xml:space="preserve"> </w:delText></w:r></w:del><w:del w:id="1352" w:author="Rivard, Christine" w:date="2015-03-26T14:38:00Z"><w:r><w:rPr></w:rPr><w:delText>folder</w:delText></w:r></w:del><w:r><w:rPr></w:rPr></w:r><w:del w:id="1353" w:author="Rivard, Christine" w:date="2015-03-26T14:38:00Z"><w:commentRangeEnd w:id="41"/><w:r><w:commentReference w:id="41"/></w:r><w:r><w:rPr></w:rPr><w:delText>.</w:delText></w:r></w:del><w:del w:id="1354" w:author="Rivard, Christine" w:date="2015-03-26T14:38:00Z"><w:r><w:rPr><w:spacing w:val="29"/><w:w w:val="99"/></w:rPr><w:delText xml:space="preserve"> </w:delText></w:r></w:del><w:del w:id="1355" w:author="Rivard, Christine" w:date="2015-03-26T14:38:00Z"><w:r><w:rPr></w:rPr><w:delText>These</w:delText></w:r></w:del><w:del w:id="1356" w:author="Rivard, Christine" w:date="2015-03-26T14:38:00Z"><w:r><w:rPr><w:spacing w:val="39"/></w:rPr><w:delText xml:space="preserve"> </w:delText></w:r></w:del><w:del w:id="1357" w:author="Rivard, Christine" w:date="2015-03-26T14:38:00Z"><w:r><w:rPr></w:rPr><w:delText>measurements</w:delText></w:r></w:del><w:del w:id="1358" w:author="Rivard, Christine" w:date="2015-03-26T14:38:00Z"><w:r><w:rPr><w:spacing w:val="38"/></w:rPr><w:delText xml:space="preserve"> </w:delText></w:r></w:del><w:del w:id="1359" w:author="Rivard, Christine" w:date="2015-03-26T14:38:00Z"><w:r><w:rPr></w:rPr><w:delText>are</w:delText></w:r></w:del><w:del w:id="1360" w:author="Rivard, Christine" w:date="2015-03-26T14:38:00Z"><w:r><w:rPr><w:spacing w:val="40"/></w:rPr><w:delText xml:space="preserve"> </w:delText></w:r></w:del><w:del w:id="1361" w:author="Rivard, Christine" w:date="2015-03-26T14:38:00Z"><w:r><w:rPr></w:rPr><w:delText>plotted</w:delText></w:r></w:del><w:del w:id="1362" w:author="Rivard, Christine" w:date="2015-03-26T14:38:00Z"><w:r><w:rPr><w:spacing w:val="39"/></w:rPr><w:delText xml:space="preserve"> </w:delText></w:r></w:del><w:del w:id="1363" w:author="Rivard, Christine" w:date="2015-03-26T14:38:00Z"><w:r><w:rPr></w:rPr><w:delText>on</w:delText></w:r></w:del><w:del w:id="1364" w:author="Rivard, Christine" w:date="2015-03-26T14:38:00Z"><w:r><w:rPr><w:spacing w:val="40"/></w:rPr><w:delText xml:space="preserve"> </w:delText></w:r></w:del><w:del w:id="1365" w:author="Rivard, Christine" w:date="2015-03-26T14:38:00Z"><w:r><w:rPr></w:rPr><w:delText>the</w:delText></w:r></w:del><w:del w:id="1366" w:author="Rivard, Christine" w:date="2015-03-26T14:38:00Z"><w:r><w:rPr><w:spacing w:val="39"/></w:rPr><w:delText xml:space="preserve"> </w:delText></w:r></w:del><w:del w:id="1367" w:author="Rivard, Christine" w:date="2015-03-26T14:38:00Z"><w:r><w:rPr><w:spacing w:val="0"/></w:rPr><w:delText>hydrograph</w:delText></w:r></w:del><w:del w:id="1368" w:author="Rivard, Christine" w:date="2015-03-26T14:38:00Z"><w:r><w:rPr><w:spacing w:val="40"/></w:rPr><w:delText xml:space="preserve"> </w:delText></w:r></w:del><w:del w:id="1369" w:author="Rivard, Christine" w:date="2015-03-26T14:38:00Z"><w:r><w:rPr></w:rPr><w:delText>and</w:delText></w:r></w:del><w:del w:id="1370" w:author="Rivard, Christine" w:date="2015-03-26T14:38:00Z"><w:r><w:rPr><w:spacing w:val="39"/></w:rPr><w:delText xml:space="preserve"> </w:delText></w:r></w:del><w:r><w:rPr></w:rPr><w:t>can</w:t></w:r><w:r><w:rPr><w:spacing w:val="40"/></w:rPr><w:t xml:space="preserve"> </w:t></w:r><w:del w:id="1371" w:author="Rivard, Christine" w:date="2015-03-26T14:39:00Z"><w:r><w:rPr></w:rPr><w:delText>also</w:delText></w:r></w:del><w:del w:id="1372" w:author="Rivard, Christine" w:date="2015-03-26T14:39:00Z"><w:r><w:rPr><w:spacing w:val="39"/></w:rPr><w:delText xml:space="preserve"> </w:delText></w:r></w:del><w:r><w:rPr></w:rPr><w:t>be</w:t></w:r><w:r><w:rPr><w:spacing w:val="40"/></w:rPr><w:t xml:space="preserve"> </w:t></w:r><w:r><w:rPr></w:rPr><w:t>used</w:t></w:r><w:r><w:rPr><w:spacing w:val="39"/></w:rPr><w:t xml:space="preserve"> </w:t></w:r><w:r><w:rPr></w:rPr><w:t>to</w:t></w:r><w:r><w:rPr><w:spacing w:val="39"/></w:rPr><w:t xml:space="preserve"> </w:t></w:r><w:ins w:id="1373" w:author="Rivard, Christine" w:date="2015-03-26T14:39:00Z"><w:r><w:rPr><w:spacing w:val="39"/></w:rPr><w:t xml:space="preserve">check and </w:t></w:r></w:ins><w:r><w:rPr></w:rPr><w:t>adjust</w:t></w:r><w:r><w:rPr><w:spacing w:val="40"/></w:rPr><w:t xml:space="preserve"> </w:t></w:r><w:r><w:rPr></w:rPr><w:t>the</w:t></w:r><w:r><w:rPr><w:spacing w:val="39"/></w:rPr><w:t xml:space="preserve"> </w:t></w:r><w:r><w:rPr></w:rPr><w:t>position</w:t></w:r><w:r><w:rPr><w:spacing w:val="40"/></w:rPr><w:t xml:space="preserve"> </w:t></w:r><w:r><w:rPr></w:rPr><w:t>of</w:t></w:r><w:r><w:rPr><w:spacing w:val="29"/><w:w w:val="93"/></w:rPr><w:t xml:space="preserve"> </w:t></w:r><w:r><w:rPr></w:rPr><w:t>the</w:t></w:r><w:r><w:rPr><w:spacing w:val="35"/></w:rPr><w:t xml:space="preserve"> </w:t></w:r><w:r><w:rPr></w:rPr><w:t>water-level</w:t></w:r><w:r><w:rPr><w:spacing w:val="37"/></w:rPr><w:t xml:space="preserve"> </w:t></w:r><w:r><w:rPr></w:rPr><w:t>time-series</w:t></w:r><w:r><w:rPr><w:spacing w:val="36"/></w:rPr><w:t xml:space="preserve"> </w:t></w:r><w:ins w:id="1374" w:author="Rivard, Christine" w:date="2015-03-26T14:40:00Z"><w:r><w:rPr></w:rPr><w:t>o</w:t></w:r></w:ins><w:del w:id="1375" w:author="Rivard, Christine" w:date="2015-03-26T14:40:00Z"><w:r><w:rPr></w:rPr><w:delText>i</w:delText></w:r></w:del><w:r><w:rPr></w:rPr><w:t>n</w:t></w:r><w:r><w:rPr><w:spacing w:val="37"/></w:rPr><w:t xml:space="preserve"> </w:t></w:r><w:r><w:rPr></w:rPr><w:t>the</w:t></w:r><w:r><w:rPr><w:spacing w:val="36"/></w:rPr><w:t xml:space="preserve"> </w:t></w:r><w:r><w:rPr></w:rPr><w:t>vertical</w:t></w:r><w:r><w:rPr><w:spacing w:val="35"/></w:rPr><w:t xml:space="preserve"> </w:t></w:r><w:r><w:rPr></w:rPr><w:t>axis</w:t></w:r><w:r><w:rPr><w:spacing w:val="36"/></w:rPr><w:t xml:space="preserve"> </w:t></w:r><w:r><w:rPr></w:rPr><w:t>when</w:t></w:r><w:r><w:rPr><w:spacing w:val="37"/></w:rPr><w:t xml:space="preserve"> </w:t></w:r><w:r><w:rPr></w:rPr><w:t>the</w:t></w:r><w:r><w:rPr><w:spacing w:val="36"/></w:rPr><w:t xml:space="preserve"> </w:t></w:r><w:del w:id="1376" w:author="Rivard, Christine" w:date="2015-03-26T14:32:00Z"><w:r><w:rPr></w:rPr><w:delText>installation</w:delText></w:r></w:del><w:del w:id="1377" w:author="Rivard, Christine" w:date="2015-03-26T14:32:00Z"><w:r><w:rPr><w:spacing w:val="36"/></w:rPr><w:delText xml:space="preserve"> </w:delText></w:r></w:del><w:r><w:rPr></w:rPr><w:t>depth</w:t></w:r><w:r><w:rPr><w:spacing w:val="35"/></w:rPr><w:t xml:space="preserve"> </w:t></w:r><w:ins w:id="1378" w:author="Rivard, Christine" w:date="2015-03-26T14:33:00Z"><w:r><w:rPr><w:spacing w:val="35"/></w:rPr><w:t xml:space="preserve">at which </w:t></w:r></w:ins><w:del w:id="1379" w:author="Rivard, Christine" w:date="2015-03-26T14:33:00Z"><w:r><w:rPr></w:rPr><w:delText>of</w:delText></w:r></w:del><w:r><w:rPr><w:spacing w:val="36"/></w:rPr><w:t xml:space="preserve"> </w:t></w:r><w:r><w:rPr></w:rPr><w:t>the</w:t></w:r><w:r><w:rPr><w:spacing w:val="36"/></w:rPr><w:t xml:space="preserve"> </w:t></w:r><w:r><w:rPr></w:rPr><w:t>pressure</w:t></w:r><w:r><w:rPr><w:spacing w:val="36"/></w:rPr><w:t xml:space="preserve"> </w:t></w:r><w:r><w:rPr></w:rPr><w:t>probe</w:t></w:r><w:r><w:rPr><w:spacing w:val="35"/></w:rPr><w:t xml:space="preserve"> </w:t></w:r><w:ins w:id="1380" w:author="Rivard, Christine" w:date="2015-03-26T14:33:00Z"><w:r><w:rPr><w:spacing w:val="35"/></w:rPr><w:t xml:space="preserve">was installed </w:t></w:r></w:ins><w:ins w:id="1381" w:author="Rivard, Christine" w:date="2015-03-26T14:40:00Z"><w:r><w:rPr><w:spacing w:val="35"/></w:rPr><w:t xml:space="preserve">in the well </w:t></w:r></w:ins><w:r><w:rPr></w:rPr><w:t>is</w:t></w:r><w:r><w:rPr><w:w w:val="97"/></w:rPr><w:t xml:space="preserve"> </w:t></w:r><w:r><w:rPr></w:rPr><w:t>unknown.</w:t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spacing w:before="11" w:after="0"/><w:rPr><w:rFonts w:ascii="Times New Roman" w:hAnsi="Times New Roman" w:eastAsia="Times New Roman" w:cs="Times New Roman"/><w:sz w:val="27"/><w:szCs w:val="27"/></w:rPr></w:pPr><w:r><w:rPr><w:rFonts w:eastAsia="Times New Roman" w:cs="Times New Roman" w:ascii="Times New Roman" w:hAnsi="Times New Roman"/><w:sz w:val="27"/><w:szCs w:val="27"/></w:rPr></w:r></w:p><w:p><w:pPr><w:pStyle w:val="Normal"/><w:spacing w:lineRule="atLeast" w:line="200"/><w:ind w:left="2606" w:hanging="0"/><w:rPr><w:rFonts w:ascii="Times New Roman" w:hAnsi="Times New Roman" w:eastAsia="Times New Roman" w:cs="Times New Roman"/><w:sz w:val="20"/><w:szCs w:val="20"/></w:rPr></w:pPr><w:r><w:rPr></w:rPr><mc:AlternateContent><mc:Choice Requires="wpg"><w:drawing><wp:inline distT="0" distB="0" distL="0" distR="0" wp14:anchorId="06BE3126"><wp:extent cx="3167380" cy="3359785"/><wp:effectExtent l="0" t="0" r="0" b="0"/><wp:docPr id="34" name=""/><a:graphic xmlns:a="http://schemas.openxmlformats.org/drawingml/2006/main"><a:graphicData uri="http://schemas.microsoft.com/office/word/2010/wordprocessingGroup"><wpg:wgp><wpg:cNvGrpSpPr/><wpg:grpSpPr><a:xfrm><a:off x="0" y="0"/><a:ext cx="3166920" cy="3359160"/></a:xfrm></wpg:grpSpPr><pic:pic xmlns:pic="http://schemas.openxmlformats.org/drawingml/2006/picture"><pic:nvPicPr><pic:cNvPr id="0" name="Picture 2951" descr=""/><pic:cNvPicPr/></pic:nvPicPr><pic:blipFill><a:blip r:embed="rId13"></a:blip><a:stretch/></pic:blipFill><pic:spPr><a:xfrm><a:off x="0" y="0"/><a:ext cx="3166920" cy="3359160"/></a:xfrm><a:prstGeom prst="rect"><a:avLst/></a:prstGeom><a:ln><a:noFill/></a:ln></pic:spPr></pic:pic><wpg:grpSp><wpg:cNvGrpSpPr/><wpg:grpSpPr><a:xfrm><a:off x="10800" y="13320"/><a:ext cx="3091320" cy="200520"/></a:xfrm></wpg:grpSpPr><wps:wsp><wps:cNvSpPr/><wps:spPr><a:xfrm><a:off x="0" y="0"/><a:ext cx="3091320" cy="200520"/></a:xfrm><a:custGeom><a:avLst/><a:gdLst/><a:ahLst/><a:rect l="0" t="0" r="r" b="b"/><a:pathLst><a:path w="4868" h="317"><a:moveTo><a:pt x="0" y="0"/></a:moveTo><a:lnTo><a:pt x="4867" y="0"/></a:lnTo><a:lnTo><a:pt x="4867" y="316"/></a:lnTo><a:lnTo><a:pt x="0" y="316"/></a:lnTo><a:lnTo><a:pt x="0" y="0"/></a:lnTo></a:path></a:pathLst></a:custGeom><a:solidFill><a:srgbClr val="ededed"/></a:solidFill><a:ln><a:noFill/></a:ln></wps:spPr><wps:style><a:lnRef idx="0"/><a:fillRef idx="0"/><a:effectRef idx="0"/><a:fontRef idx="minor"/></wps:style><wps:bodyPr/></wps:wsp></wpg:grpSp><wpg:grpSp><wpg:cNvGrpSpPr/><wpg:grpSpPr><a:xfrm><a:off x="10800" y="213840"/><a:ext cx="3091320" cy="187200"/></a:xfrm></wpg:grpSpPr><wps:wsp><wps:cNvSpPr/><wps:spPr><a:xfrm><a:off x="0" y="0"/><a:ext cx="3091320" cy="187200"/></a:xfrm><a:custGeom><a:avLst/><a:gdLst/><a:ahLst/><a:rect l="0" t="0" r="r" b="b"/><a:pathLst><a:path w="4868" h="297"><a:moveTo><a:pt x="0" y="0"/></a:moveTo><a:lnTo><a:pt x="4867" y="0"/></a:lnTo><a:lnTo><a:pt x="4867" y="296"/></a:lnTo><a:lnTo><a:pt x="0" y="296"/></a:lnTo><a:lnTo><a:pt x="0" y="0"/></a:lnTo></a:path></a:pathLst></a:custGeom><a:solidFill><a:srgbClr val="ffffff"/></a:solidFill><a:ln><a:noFill/></a:ln></wps:spPr><wps:style><a:lnRef idx="0"/><a:fillRef idx="0"/><a:effectRef idx="0"/><a:fontRef idx="minor"/></wps:style><wps:bodyPr/></wps:wsp></wpg:grpSp><wpg:grpSp><wpg:cNvGrpSpPr/><wpg:grpSpPr><a:xfrm><a:off x="10800" y="402120"/><a:ext cx="3091320" cy="187200"/></a:xfrm></wpg:grpSpPr><wps:wsp><wps:cNvSpPr/><wps:spPr><a:xfrm><a:off x="0" y="0"/><a:ext cx="3091320" cy="187200"/></a:xfrm><a:custGeom><a:avLst/><a:gdLst/><a:ahLst/><a:rect l="0" t="0" r="r" b="b"/><a:pathLst><a:path w="4868" h="297"><a:moveTo><a:pt x="0" y="0"/></a:moveTo><a:lnTo><a:pt x="4867" y="0"/></a:lnTo><a:lnTo><a:pt x="4867" y="296"/></a:lnTo><a:lnTo><a:pt x="0" y="296"/></a:lnTo><a:lnTo><a:pt x="0" y="0"/></a:lnTo></a:path></a:pathLst></a:custGeom><a:solidFill><a:srgbClr val="ededed"/></a:solidFill><a:ln><a:noFill/></a:ln></wps:spPr><wps:style><a:lnRef idx="0"/><a:fillRef idx="0"/><a:effectRef idx="0"/><a:fontRef idx="minor"/></wps:style><wps:bodyPr/></wps:wsp></wpg:grpSp><wpg:grpSp><wpg:cNvGrpSpPr/><wpg:grpSpPr><a:xfrm><a:off x="10800" y="590040"/><a:ext cx="3091320" cy="187200"/></a:xfrm></wpg:grpSpPr><wps:wsp><wps:cNvSpPr/><wps:spPr><a:xfrm><a:off x="0" y="0"/><a:ext cx="3091320" cy="187200"/></a:xfrm><a:custGeom><a:avLst/><a:gdLst/><a:ahLst/><a:rect l="0" t="0" r="r" b="b"/><a:pathLst><a:path w="4868" h="296"><a:moveTo><a:pt x="0" y="0"/></a:moveTo><a:lnTo><a:pt x="4867" y="0"/></a:lnTo><a:lnTo><a:pt x="4867" y="295"/></a:lnTo><a:lnTo><a:pt x="0" y="295"/></a:lnTo><a:lnTo><a:pt x="0" y="0"/></a:lnTo></a:path></a:pathLst></a:custGeom><a:solidFill><a:srgbClr val="ffffff"/></a:solidFill><a:ln><a:noFill/></a:ln></wps:spPr><wps:style><a:lnRef idx="0"/><a:fillRef idx="0"/><a:effectRef idx="0"/><a:fontRef idx="minor"/></wps:style><wps:bodyPr/></wps:wsp></wpg:grpSp><wpg:grpSp><wpg:cNvGrpSpPr/><wpg:grpSpPr><a:xfrm><a:off x="10800" y="777240"/><a:ext cx="3091320" cy="187200"/></a:xfrm></wpg:grpSpPr><wps:wsp><wps:cNvSpPr/><wps:spPr><a:xfrm><a:off x="0" y="0"/><a:ext cx="3091320" cy="187200"/></a:xfrm><a:custGeom><a:avLst/><a:gdLst/><a:ahLst/><a:rect l="0" t="0" r="r" b="b"/><a:pathLst><a:path w="4868" h="297"><a:moveTo><a:pt x="0" y="0"/></a:moveTo><a:lnTo><a:pt x="4867" y="0"/></a:lnTo><a:lnTo><a:pt x="4867" y="296"/></a:lnTo><a:lnTo><a:pt x="0" y="296"/></a:lnTo><a:lnTo><a:pt x="0" y="0"/></a:lnTo></a:path></a:pathLst></a:custGeom><a:solidFill><a:srgbClr val="ededed"/></a:solidFill><a:ln><a:noFill/></a:ln></wps:spPr><wps:style><a:lnRef idx="0"/><a:fillRef idx="0"/><a:effectRef idx="0"/><a:fontRef idx="minor"/></wps:style><wps:bodyPr/></wps:wsp></wpg:grpSp><wpg:grpSp><wpg:cNvGrpSpPr/><wpg:grpSpPr><a:xfrm><a:off x="10800" y="965160"/><a:ext cx="3091320" cy="187200"/></a:xfrm></wpg:grpSpPr><wps:wsp><wps:cNvSpPr/><wps:spPr><a:xfrm><a:off x="0" y="0"/><a:ext cx="3091320" cy="187200"/></a:xfrm><a:custGeom><a:avLst/><a:gdLst/><a:ahLst/><a:rect l="0" t="0" r="r" b="b"/><a:pathLst><a:path w="4868" h="296"><a:moveTo><a:pt x="0" y="0"/></a:moveTo><a:lnTo><a:pt x="4867" y="0"/></a:lnTo><a:lnTo><a:pt x="4867" y="295"/></a:lnTo><a:lnTo><a:pt x="0" y="295"/></a:lnTo><a:lnTo><a:pt x="0" y="0"/></a:lnTo></a:path></a:pathLst></a:custGeom><a:solidFill><a:srgbClr val="ffffff"/></a:solidFill><a:ln><a:noFill/></a:ln></wps:spPr><wps:style><a:lnRef idx="0"/><a:fillRef idx="0"/><a:effectRef idx="0"/><a:fontRef idx="minor"/></wps:style><wps:bodyPr/></wps:wsp></wpg:grpSp><wpg:grpSp><wpg:cNvGrpSpPr/><wpg:grpSpPr><a:xfrm><a:off x="10800" y="1152360"/><a:ext cx="3091320" cy="199440"/></a:xfrm></wpg:grpSpPr><wps:wsp><wps:cNvSpPr/><wps:spPr><a:xfrm><a:off x="0" y="0"/><a:ext cx="3091320" cy="199440"/></a:xfrm><a:custGeom><a:avLst/><a:gdLst/><a:ahLst/><a:rect l="0" t="0" r="r" b="b"/><a:pathLst><a:path w="4868" h="316"><a:moveTo><a:pt x="0" y="0"/></a:moveTo><a:lnTo><a:pt x="4867" y="0"/></a:lnTo><a:lnTo><a:pt x="4867" y="315"/></a:lnTo><a:lnTo><a:pt x="0" y="315"/></a:lnTo><a:lnTo><a:pt x="0" y="0"/></a:lnTo></a:path></a:pathLst></a:custGeom><a:solidFill><a:srgbClr val="ededed"/></a:solidFill><a:ln><a:noFill/></a:ln></wps:spPr><wps:style><a:lnRef idx="0"/><a:fillRef idx="0"/><a:effectRef idx="0"/><a:fontRef idx="minor"/></wps:style><wps:bodyPr/></wps:wsp></wpg:grpSp><wpg:grpSp><wpg:cNvGrpSpPr/><wpg:grpSpPr><a:xfrm><a:off x="10800" y="1352520"/><a:ext cx="3091320" cy="199440"/></a:xfrm></wpg:grpSpPr><wps:wsp><wps:cNvSpPr/><wps:spPr><a:xfrm><a:off x="0" y="0"/><a:ext cx="3091320" cy="199440"/></a:xfrm><a:custGeom><a:avLst/><a:gdLst/><a:ahLst/><a:rect l="0" t="0" r="r" b="b"/><a:pathLst><a:path w="4868" h="316"><a:moveTo><a:pt x="0" y="0"/></a:moveTo><a:lnTo><a:pt x="4867" y="0"/></a:lnTo><a:lnTo><a:pt x="4867" y="315"/></a:lnTo><a:lnTo><a:pt x="0" y="315"/></a:lnTo><a:lnTo><a:pt x="0" y="0"/></a:lnTo></a:path></a:pathLst></a:custGeom><a:solidFill><a:srgbClr val="ffffff"/></a:solidFill><a:ln><a:noFill/></a:ln></wps:spPr><wps:style><a:lnRef idx="0"/><a:fillRef idx="0"/><a:effectRef idx="0"/><a:fontRef idx="minor"/></wps:style><wps:bodyPr/></wps:wsp></wpg:grpSp><wpg:grpSp><wpg:cNvGrpSpPr/><wpg:grpSpPr><a:xfrm><a:off x="10800" y="1552680"/><a:ext cx="3091320" cy="200160"/></a:xfrm></wpg:grpSpPr><wps:wsp><wps:cNvSpPr/><wps:spPr><a:xfrm><a:off x="0" y="0"/><a:ext cx="3091320" cy="200160"/></a:xfrm><a:custGeom><a:avLst/><a:gdLst/><a:ahLst/><a:rect l="0" t="0" r="r" b="b"/><a:pathLst><a:path w="4868" h="316"><a:moveTo><a:pt x="0" y="0"/></a:moveTo><a:lnTo><a:pt x="4867" y="0"/></a:lnTo><a:lnTo><a:pt x="4867" y="315"/></a:lnTo><a:lnTo><a:pt x="0" y="315"/></a:lnTo><a:lnTo><a:pt x="0" y="0"/></a:lnTo></a:path></a:pathLst></a:custGeom><a:solidFill><a:srgbClr val="ededed"/></a:solidFill><a:ln><a:noFill/></a:ln></wps:spPr><wps:style><a:lnRef idx="0"/><a:fillRef idx="0"/><a:effectRef idx="0"/><a:fontRef idx="minor"/></wps:style><wps:bodyPr/></wps:wsp></wpg:grpSp><wpg:grpSp><wpg:cNvGrpSpPr/><wpg:grpSpPr><a:xfrm><a:off x="10800" y="1753200"/><a:ext cx="3091320" cy="187200"/></a:xfrm></wpg:grpSpPr><wps:wsp><wps:cNvSpPr/><wps:spPr><a:xfrm><a:off x="0" y="0"/><a:ext cx="3091320" cy="187200"/></a:xfrm><a:custGeom><a:avLst/><a:gdLst/><a:ahLst/><a:rect l="0" t="0" r="r" b="b"/><a:pathLst><a:path w="4868" h="296"><a:moveTo><a:pt x="0" y="0"/></a:moveTo><a:lnTo><a:pt x="4867" y="0"/></a:lnTo><a:lnTo><a:pt x="4867" y="295"/></a:lnTo><a:lnTo><a:pt x="0" y="295"/></a:lnTo><a:lnTo><a:pt x="0" y="0"/></a:lnTo></a:path></a:pathLst></a:custGeom><a:solidFill><a:srgbClr val="ffffff"/></a:solidFill><a:ln><a:noFill/></a:ln></wps:spPr><wps:style><a:lnRef idx="0"/><a:fillRef idx="0"/><a:effectRef idx="0"/><a:fontRef idx="minor"/></wps:style><wps:bodyPr/></wps:wsp></wpg:grpSp><wpg:grpSp><wpg:cNvGrpSpPr/><wpg:grpSpPr><a:xfrm><a:off x="10800" y="1940400"/><a:ext cx="3091320" cy="199440"/></a:xfrm></wpg:grpSpPr><wps:wsp><wps:cNvSpPr/><wps:spPr><a:xfrm><a:off x="0" y="0"/><a:ext cx="3091320" cy="199440"/></a:xfrm><a:custGeom><a:avLst/><a:gdLst/><a:ahLst/><a:rect l="0" t="0" r="r" b="b"/><a:pathLst><a:path w="4868" h="316"><a:moveTo><a:pt x="0" y="0"/></a:moveTo><a:lnTo><a:pt x="4867" y="0"/></a:lnTo><a:lnTo><a:pt x="4867" y="315"/></a:lnTo><a:lnTo><a:pt x="0" y="315"/></a:lnTo><a:lnTo><a:pt x="0" y="0"/></a:lnTo></a:path></a:pathLst></a:custGeom><a:solidFill><a:srgbClr val="ededed"/></a:solidFill><a:ln><a:noFill/></a:ln></wps:spPr><wps:style><a:lnRef idx="0"/><a:fillRef idx="0"/><a:effectRef idx="0"/><a:fontRef idx="minor"/></wps:style><wps:bodyPr/></wps:wsp></wpg:grpSp><wpg:grpSp><wpg:cNvGrpSpPr/><wpg:grpSpPr><a:xfrm><a:off x="10800" y="2140560"/><a:ext cx="3091320" cy="187200"/></a:xfrm></wpg:grpSpPr><wps:wsp><wps:cNvSpPr/><wps:spPr><a:xfrm><a:off x="0" y="0"/><a:ext cx="3091320" cy="187200"/></a:xfrm><a:custGeom><a:avLst/><a:gdLst/><a:ahLst/><a:rect l="0" t="0" r="r" b="b"/><a:pathLst><a:path w="4868" h="297"><a:moveTo><a:pt x="0" y="0"/></a:moveTo><a:lnTo><a:pt x="4867" y="0"/></a:lnTo><a:lnTo><a:pt x="4867" y="296"/></a:lnTo><a:lnTo><a:pt x="0" y="296"/></a:lnTo><a:lnTo><a:pt x="0" y="0"/></a:lnTo></a:path></a:pathLst></a:custGeom><a:solidFill><a:srgbClr val="ffffff"/></a:solidFill><a:ln><a:noFill/></a:ln></wps:spPr><wps:style><a:lnRef idx="0"/><a:fillRef idx="0"/><a:effectRef idx="0"/><a:fontRef idx="minor"/></wps:style><wps:bodyPr/></wps:wsp></wpg:grpSp><wpg:grpSp><wpg:cNvGrpSpPr/><wpg:grpSpPr><a:xfrm><a:off x="10800" y="2328480"/><a:ext cx="3091320" cy="199440"/></a:xfrm></wpg:grpSpPr><wps:wsp><wps:cNvSpPr/><wps:spPr><a:xfrm><a:off x="0" y="0"/><a:ext cx="3091320" cy="199440"/></a:xfrm><a:custGeom><a:avLst/><a:gdLst/><a:ahLst/><a:rect l="0" t="0" r="r" b="b"/><a:pathLst><a:path w="4868" h="315"><a:moveTo><a:pt x="0" y="0"/></a:moveTo><a:lnTo><a:pt x="4867" y="0"/></a:lnTo><a:lnTo><a:pt x="4867" y="314"/></a:lnTo><a:lnTo><a:pt x="0" y="314"/></a:lnTo><a:lnTo><a:pt x="0" y="0"/></a:lnTo></a:path></a:pathLst></a:custGeom><a:solidFill><a:srgbClr val="ededed"/></a:solidFill><a:ln><a:noFill/></a:ln></wps:spPr><wps:style><a:lnRef idx="0"/><a:fillRef idx="0"/><a:effectRef idx="0"/><a:fontRef idx="minor"/></wps:style><wps:bodyPr/></wps:wsp></wpg:grpSp><wpg:grpSp><wpg:cNvGrpSpPr/><wpg:grpSpPr><a:xfrm><a:off x="10800" y="2527920"/><a:ext cx="3091320" cy="187200"/></a:xfrm></wpg:grpSpPr><wps:wsp><wps:cNvSpPr/><wps:spPr><a:xfrm><a:off x="0" y="0"/><a:ext cx="3091320" cy="187200"/></a:xfrm><a:custGeom><a:avLst/><a:gdLst/><a:ahLst/><a:rect l="0" t="0" r="r" b="b"/><a:pathLst><a:path w="4868" h="297"><a:moveTo><a:pt x="0" y="0"/></a:moveTo><a:lnTo><a:pt x="4867" y="0"/></a:lnTo><a:lnTo><a:pt x="4867" y="296"/></a:lnTo><a:lnTo><a:pt x="0" y="296"/></a:lnTo><a:lnTo><a:pt x="0" y="0"/></a:lnTo></a:path></a:pathLst></a:custGeom><a:solidFill><a:srgbClr val="ffffff"/></a:solidFill><a:ln><a:noFill/></a:ln></wps:spPr><wps:style><a:lnRef idx="0"/><a:fillRef idx="0"/><a:effectRef idx="0"/><a:fontRef idx="minor"/></wps:style><wps:bodyPr/></wps:wsp></wpg:grpSp><wpg:grpSp><wpg:cNvGrpSpPr/><wpg:grpSpPr><a:xfrm><a:off x="10800" y="2715840"/><a:ext cx="3091320" cy="187200"/></a:xfrm></wpg:grpSpPr><wps:wsp><wps:cNvSpPr/><wps:spPr><a:xfrm><a:off x="0" y="0"/><a:ext cx="3091320" cy="187200"/></a:xfrm><a:custGeom><a:avLst/><a:gdLst/><a:ahLst/><a:rect l="0" t="0" r="r" b="b"/><a:pathLst><a:path w="4868" h="297"><a:moveTo><a:pt x="0" y="0"/></a:moveTo><a:lnTo><a:pt x="4867" y="0"/></a:lnTo><a:lnTo><a:pt x="4867" y="296"/></a:lnTo><a:lnTo><a:pt x="0" y="296"/></a:lnTo><a:lnTo><a:pt x="0" y="0"/></a:lnTo></a:path></a:pathLst></a:custGeom><a:solidFill><a:srgbClr val="ededed"/></a:solidFill><a:ln><a:noFill/></a:ln></wps:spPr><wps:style><a:lnRef idx="0"/><a:fillRef idx="0"/><a:effectRef idx="0"/><a:fontRef idx="minor"/></wps:style><wps:bodyPr/></wps:wsp></wpg:grpSp><wpg:grpSp><wpg:cNvGrpSpPr/><wpg:grpSpPr><a:xfrm><a:off x="10800" y="2903760"/><a:ext cx="3091320" cy="199440"/></a:xfrm></wpg:grpSpPr><wps:wsp><wps:cNvSpPr/><wps:spPr><a:xfrm><a:off x="0" y="0"/><a:ext cx="3091320" cy="199440"/></a:xfrm><a:custGeom><a:avLst/><a:gdLst/><a:ahLst/><a:rect l="0" t="0" r="r" b="b"/><a:pathLst><a:path w="4868" h="315"><a:moveTo><a:pt x="0" y="0"/></a:moveTo><a:lnTo><a:pt x="4867" y="0"/></a:lnTo><a:lnTo><a:pt x="4867" y="314"/></a:lnTo><a:lnTo><a:pt x="0" y="314"/></a:lnTo><a:lnTo><a:pt x="0" y="0"/></a:lnTo></a:path></a:pathLst></a:custGeom><a:solidFill><a:srgbClr val="ffffff"/></a:solidFill><a:ln><a:noFill/></a:ln></wps:spPr><wps:style><a:lnRef idx="0"/><a:fillRef idx="0"/><a:effectRef idx="0"/><a:fontRef idx="minor"/></wps:style><wps:bodyPr/></wps:wsp></wpg:grpSp><wpg:grpSp><wpg:cNvGrpSpPr/><wpg:grpSpPr><a:xfrm><a:off x="10800" y="3103200"/><a:ext cx="3091320" cy="187200"/></a:xfrm></wpg:grpSpPr><wps:wsp><wps:cNvSpPr/><wps:spPr><a:xfrm><a:off x="0" y="0"/><a:ext cx="3091320" cy="187200"/></a:xfrm><a:custGeom><a:avLst/><a:gdLst/><a:ahLst/><a:rect l="0" t="0" r="r" b="b"/><a:pathLst><a:path w="4868" h="297"><a:moveTo><a:pt x="0" y="0"/></a:moveTo><a:lnTo><a:pt x="4867" y="0"/></a:lnTo><a:lnTo><a:pt x="4867" y="296"/></a:lnTo><a:lnTo><a:pt x="0" y="296"/></a:lnTo><a:lnTo><a:pt x="0" y="0"/></a:lnTo></a:path></a:pathLst></a:custGeom><a:solidFill><a:srgbClr val="ededed"/></a:solidFill><a:ln><a:noFill/></a:ln></wps:spPr><wps:style><a:lnRef idx="0"/><a:fillRef idx="0"/><a:effectRef idx="0"/><a:fontRef idx="minor"/></wps:style><wps:bodyPr/></wps:wsp></wpg:grpSp><wpg:grpSp><wpg:cNvGrpSpPr/><wpg:grpSpPr><a:xfrm><a:off x="10800" y="14760"/><a:ext cx="3091320" cy="720"/></a:xfrm></wpg:grpSpPr><wps:wsp><wps:cNvSpPr/><wps:spPr><a:xfrm><a:off x="0" y="0"/><a:ext cx="3091320" cy="720"/></a:xfrm><a:custGeom><a:avLst/><a:gdLst/><a:ahLst/><a:rect l="0" t="0" r="r" b="b"/><a:pathLst><a:path w="4868" h="1"><a:moveTo><a:pt x="0" y="0"/></a:moveTo><a:lnTo><a:pt x="4867" y="0"/></a:lnTo></a:path></a:pathLst></a:custGeom><a:noFill/><a:ln w="72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0800" y="3291840"/><a:ext cx="3091320" cy="720"/></a:xfrm></wpg:grpSpPr><wps:wsp><wps:cNvSpPr/><wps:spPr><a:xfrm><a:off x="0" y="0"/><a:ext cx="3091320" cy="720"/></a:xfrm><a:custGeom><a:avLst/><a:gdLst/><a:ahLst/><a:rect l="0" t="0" r="r" b="b"/><a:pathLst><a:path w="4868" h="1"><a:moveTo><a:pt x="0" y="0"/></a:moveTo><a:lnTo><a:pt x="4867" y="0"/></a:lnTo></a:path></a:pathLst></a:custGeom><a:noFill/><a:ln w="72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0800" y="14760"/><a:ext cx="720" cy="3277080"/></a:xfrm></wpg:grpSpPr><wps:wsp><wps:cNvSpPr/><wps:spPr><a:xfrm><a:off x="0" y="0"/><a:ext cx="720" cy="3277080"/></a:xfrm><a:custGeom><a:avLst/><a:gdLst/><a:ahLst/><a:rect l="0" t="0" r="r" b="b"/><a:pathLst><a:path w="1" h="5161"><a:moveTo><a:pt x="0" y="0"/></a:moveTo><a:lnTo><a:pt x="0" y="5160"/></a:lnTo></a:path></a:pathLst></a:custGeom><a:noFill/><a:ln w="72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102480" y="14760"/><a:ext cx="720" cy="3277080"/></a:xfrm></wpg:grpSpPr><wps:wsp><wps:cNvSpPr/><wps:spPr><a:xfrm><a:off x="0" y="0"/><a:ext cx="720" cy="3277080"/></a:xfrm><a:custGeom><a:avLst/><a:gdLst/><a:ahLst/><a:rect l="0" t="0" r="r" b="b"/><a:pathLst><a:path w="1" h="5161"><a:moveTo><a:pt x="0" y="0"/></a:moveTo><a:lnTo><a:pt x="0" y="5160"/></a:lnTo></a:path></a:pathLst></a:custGeom><a:noFill/><a:ln w="72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6040" y="56520"/><a:ext cx="122040" cy="114840"/></a:xfrm></wpg:grpSpPr><wps:wsp><wps:cNvSpPr/><wps:spPr><a:xfrm><a:off x="0" y="0"/><a:ext cx="122040" cy="114840"/></a:xfrm><a:custGeom><a:avLst/><a:gdLst/><a:ahLst/><a:rect l="0" t="0" r="r" b="b"/><a:pathLst><a:path w="194" h="182"><a:moveTo><a:pt x="70" y="0"/></a:moveTo><a:lnTo><a:pt x="66" y="0"/></a:lnTo><a:lnTo><a:pt x="7" y="2"/></a:lnTo><a:lnTo><a:pt x="3" y="2"/></a:lnTo><a:lnTo><a:pt x="0" y="4"/></a:lnTo><a:lnTo><a:pt x="0" y="179"/></a:lnTo><a:lnTo><a:pt x="3" y="181"/></a:lnTo><a:lnTo><a:pt x="190" y="181"/></a:lnTo><a:lnTo><a:pt x="193" y="179"/></a:lnTo><a:lnTo><a:pt x="193" y="157"/></a:lnTo><a:lnTo><a:pt x="28" y="157"/></a:lnTo><a:lnTo><a:pt x="25" y="154"/></a:lnTo><a:lnTo><a:pt x="25" y="52"/></a:lnTo><a:lnTo><a:pt x="28" y="49"/></a:lnTo><a:lnTo><a:pt x="168" y="49"/></a:lnTo><a:lnTo><a:pt x="168" y="29"/></a:lnTo><a:lnTo><a:pt x="165" y="26"/></a:lnTo><a:lnTo><a:pt x="73" y="26"/></a:lnTo><a:lnTo><a:pt x="73" y="3"/></a:lnTo><a:lnTo><a:pt x="70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22040" cy="114840"/></a:xfrm><a:custGeom><a:avLst/><a:gdLst/><a:ahLst/><a:rect l="0" t="0" r="r" b="b"/><a:pathLst><a:path w="159" h="96"><a:moveTo><a:pt x="155" y="0"/></a:moveTo><a:lnTo><a:pt x="2" y="0"/></a:lnTo><a:lnTo><a:pt x="2" y="92"/></a:lnTo><a:lnTo><a:pt x="0" y="95"/></a:lnTo><a:lnTo><a:pt x="158" y="95"/></a:lnTo><a:lnTo><a:pt x="158" y="2"/></a:lnTo><a:lnTo><a:pt x="155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358920" y="259200"/><a:ext cx="105480" cy="97200"/></a:xfrm></wpg:grpSpPr><wps:wsp><wps:cNvSpPr/><wps:spPr><a:xfrm><a:off x="0" y="0"/><a:ext cx="105480" cy="97200"/></a:xfrm><a:custGeom><a:avLst/><a:gdLst/><a:ahLst/><a:rect l="0" t="0" r="r" b="b"/><a:pathLst><a:path w="167" h="155"><a:moveTo><a:pt x="166" y="0"/></a:moveTo><a:lnTo><a:pt x="0" y="0"/></a:lnTo><a:lnTo><a:pt x="0" y="154"/></a:lnTo><a:lnTo><a:pt x="121" y="154"/></a:lnTo><a:lnTo><a:pt x="133" y="143"/></a:lnTo><a:lnTo><a:pt x="14" y="143"/></a:lnTo><a:lnTo><a:pt x="14" y="11"/></a:lnTo><a:lnTo><a:pt x="166" y="11"/></a:lnTo><a:lnTo><a:pt x="166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05480" cy="97200"/></a:xfrm><a:custGeom><a:avLst/><a:gdLst/><a:ahLst/><a:rect l="0" t="0" r="r" b="b"/><a:pathLst><a:path w="53" h="133"><a:moveTo><a:pt x="52" y="0"/></a:moveTo><a:lnTo><a:pt x="39" y="0"/></a:lnTo><a:lnTo><a:pt x="39" y="95"/></a:lnTo><a:lnTo><a:pt x="0" y="95"/></a:lnTo><a:lnTo><a:pt x="0" y="132"/></a:lnTo><a:lnTo><a:pt x="19" y="132"/></a:lnTo><a:lnTo><a:pt x="52" y="102"/></a:lnTo><a:lnTo><a:pt x="52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383040" y="292680"/><a:ext cx="56520" cy="720"/></a:xfrm></wpg:grpSpPr><wps:wsp><wps:cNvSpPr/><wps:spPr><a:xfrm><a:off x="0" y="0"/><a:ext cx="56520" cy="720"/></a:xfrm><a:custGeom><a:avLst/><a:gdLst/><a:ahLst/><a:rect l="0" t="0" r="r" b="b"/><a:pathLst><a:path w="91" h="1"><a:moveTo><a:pt x="0" y="0"/></a:moveTo><a:lnTo><a:pt x="90" y="0"/></a:lnTo></a:path></a:pathLst></a:custGeom><a:noFill/><a:ln w="234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383040" y="311760"/><a:ext cx="32400" cy="7560"/></a:xfrm></wpg:grpSpPr><wps:wsp><wps:cNvSpPr/><wps:spPr><a:xfrm><a:off x="0" y="0"/><a:ext cx="32400" cy="7560"/></a:xfrm><a:custGeom><a:avLst/><a:gdLst/><a:ahLst/><a:rect l="0" t="0" r="r" b="b"/><a:pathLst><a:path w="53" h="1"><a:moveTo><a:pt x="0" y="0"/></a:moveTo><a:lnTo><a:pt x="52" y="0"/></a:lnTo></a:path></a:pathLst></a:custGeom><a:noFill/><a:ln w="90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358920" y="447120"/><a:ext cx="105480" cy="97200"/></a:xfrm></wpg:grpSpPr><wps:wsp><wps:cNvSpPr/><wps:spPr><a:xfrm><a:off x="0" y="0"/><a:ext cx="105480" cy="97200"/></a:xfrm><a:custGeom><a:avLst/><a:gdLst/><a:ahLst/><a:rect l="0" t="0" r="r" b="b"/><a:pathLst><a:path w="167" h="155"><a:moveTo><a:pt x="166" y="0"/></a:moveTo><a:lnTo><a:pt x="0" y="0"/></a:lnTo><a:lnTo><a:pt x="0" y="154"/></a:lnTo><a:lnTo><a:pt x="121" y="154"/></a:lnTo><a:lnTo><a:pt x="133" y="143"/></a:lnTo><a:lnTo><a:pt x="14" y="143"/></a:lnTo><a:lnTo><a:pt x="14" y="11"/></a:lnTo><a:lnTo><a:pt x="166" y="11"/></a:lnTo><a:lnTo><a:pt x="166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05480" cy="97200"/></a:xfrm><a:custGeom><a:avLst/><a:gdLst/><a:ahLst/><a:rect l="0" t="0" r="r" b="b"/><a:pathLst><a:path w="53" h="133"><a:moveTo><a:pt x="52" y="0"/></a:moveTo><a:lnTo><a:pt x="39" y="0"/></a:lnTo><a:lnTo><a:pt x="39" y="95"/></a:lnTo><a:lnTo><a:pt x="0" y="95"/></a:lnTo><a:lnTo><a:pt x="0" y="132"/></a:lnTo><a:lnTo><a:pt x="19" y="132"/></a:lnTo><a:lnTo><a:pt x="52" y="102"/></a:lnTo><a:lnTo><a:pt x="52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383040" y="480600"/><a:ext cx="56520" cy="720"/></a:xfrm></wpg:grpSpPr><wps:wsp><wps:cNvSpPr/><wps:spPr><a:xfrm><a:off x="0" y="0"/><a:ext cx="56520" cy="720"/></a:xfrm><a:custGeom><a:avLst/><a:gdLst/><a:ahLst/><a:rect l="0" t="0" r="r" b="b"/><a:pathLst><a:path w="91" h="1"><a:moveTo><a:pt x="0" y="0"/></a:moveTo><a:lnTo><a:pt x="90" y="0"/></a:lnTo></a:path></a:pathLst></a:custGeom><a:noFill/><a:ln w="234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383040" y="499680"/><a:ext cx="32400" cy="7560"/></a:xfrm></wpg:grpSpPr><wps:wsp><wps:cNvSpPr/><wps:spPr><a:xfrm><a:off x="0" y="0"/><a:ext cx="32400" cy="7560"/></a:xfrm><a:custGeom><a:avLst/><a:gdLst/><a:ahLst/><a:rect l="0" t="0" r="r" b="b"/><a:pathLst><a:path w="53" h="1"><a:moveTo><a:pt x="0" y="0"/></a:moveTo><a:lnTo><a:pt x="52" y="0"/></a:lnTo></a:path></a:pathLst></a:custGeom><a:noFill/><a:ln w="90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358920" y="634320"/><a:ext cx="105480" cy="97200"/></a:xfrm></wpg:grpSpPr><wps:wsp><wps:cNvSpPr/><wps:spPr><a:xfrm><a:off x="0" y="0"/><a:ext cx="105480" cy="97200"/></a:xfrm><a:custGeom><a:avLst/><a:gdLst/><a:ahLst/><a:rect l="0" t="0" r="r" b="b"/><a:pathLst><a:path w="167" h="155"><a:moveTo><a:pt x="166" y="0"/></a:moveTo><a:lnTo><a:pt x="0" y="0"/></a:lnTo><a:lnTo><a:pt x="0" y="154"/></a:lnTo><a:lnTo><a:pt x="121" y="154"/></a:lnTo><a:lnTo><a:pt x="133" y="143"/></a:lnTo><a:lnTo><a:pt x="14" y="143"/></a:lnTo><a:lnTo><a:pt x="14" y="11"/></a:lnTo><a:lnTo><a:pt x="166" y="11"/></a:lnTo><a:lnTo><a:pt x="166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05480" cy="97200"/></a:xfrm><a:custGeom><a:avLst/><a:gdLst/><a:ahLst/><a:rect l="0" t="0" r="r" b="b"/><a:pathLst><a:path w="53" h="133"><a:moveTo><a:pt x="52" y="0"/></a:moveTo><a:lnTo><a:pt x="39" y="0"/></a:lnTo><a:lnTo><a:pt x="39" y="96"/></a:lnTo><a:lnTo><a:pt x="0" y="96"/></a:lnTo><a:lnTo><a:pt x="0" y="132"/></a:lnTo><a:lnTo><a:pt x="19" y="132"/></a:lnTo><a:lnTo><a:pt x="52" y="102"/></a:lnTo><a:lnTo><a:pt x="52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383040" y="668160"/><a:ext cx="56520" cy="720"/></a:xfrm></wpg:grpSpPr><wps:wsp><wps:cNvSpPr/><wps:spPr><a:xfrm><a:off x="0" y="0"/><a:ext cx="56520" cy="720"/></a:xfrm><a:custGeom><a:avLst/><a:gdLst/><a:ahLst/><a:rect l="0" t="0" r="r" b="b"/><a:pathLst><a:path w="91" h="1"><a:moveTo><a:pt x="0" y="0"/></a:moveTo><a:lnTo><a:pt x="90" y="0"/></a:lnTo></a:path></a:pathLst></a:custGeom><a:noFill/><a:ln w="234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383040" y="687240"/><a:ext cx="32400" cy="7560"/></a:xfrm></wpg:grpSpPr><wps:wsp><wps:cNvSpPr/><wps:spPr><a:xfrm><a:off x="0" y="0"/><a:ext cx="32400" cy="7560"/></a:xfrm><a:custGeom><a:avLst/><a:gdLst/><a:ahLst/><a:rect l="0" t="0" r="r" b="b"/><a:pathLst><a:path w="53" h="1"><a:moveTo><a:pt x="0" y="0"/></a:moveTo><a:lnTo><a:pt x="52" y="0"/></a:lnTo></a:path></a:pathLst></a:custGeom><a:noFill/><a:ln w="90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358920" y="822240"/><a:ext cx="105480" cy="97200"/></a:xfrm></wpg:grpSpPr><wps:wsp><wps:cNvSpPr/><wps:spPr><a:xfrm><a:off x="0" y="0"/><a:ext cx="105480" cy="97200"/></a:xfrm><a:custGeom><a:avLst/><a:gdLst/><a:ahLst/><a:rect l="0" t="0" r="r" b="b"/><a:pathLst><a:path w="167" h="155"><a:moveTo><a:pt x="166" y="0"/></a:moveTo><a:lnTo><a:pt x="0" y="0"/></a:lnTo><a:lnTo><a:pt x="0" y="154"/></a:lnTo><a:lnTo><a:pt x="121" y="154"/></a:lnTo><a:lnTo><a:pt x="133" y="143"/></a:lnTo><a:lnTo><a:pt x="14" y="143"/></a:lnTo><a:lnTo><a:pt x="14" y="11"/></a:lnTo><a:lnTo><a:pt x="166" y="11"/></a:lnTo><a:lnTo><a:pt x="166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05480" cy="97200"/></a:xfrm><a:custGeom><a:avLst/><a:gdLst/><a:ahLst/><a:rect l="0" t="0" r="r" b="b"/><a:pathLst><a:path w="53" h="133"><a:moveTo><a:pt x="52" y="0"/></a:moveTo><a:lnTo><a:pt x="39" y="0"/></a:lnTo><a:lnTo><a:pt x="39" y="95"/></a:lnTo><a:lnTo><a:pt x="0" y="95"/></a:lnTo><a:lnTo><a:pt x="0" y="132"/></a:lnTo><a:lnTo><a:pt x="19" y="132"/></a:lnTo><a:lnTo><a:pt x="52" y="102"/></a:lnTo><a:lnTo><a:pt x="52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383040" y="856080"/><a:ext cx="56520" cy="720"/></a:xfrm></wpg:grpSpPr><wps:wsp><wps:cNvSpPr/><wps:spPr><a:xfrm><a:off x="0" y="0"/><a:ext cx="56520" cy="720"/></a:xfrm><a:custGeom><a:avLst/><a:gdLst/><a:ahLst/><a:rect l="0" t="0" r="r" b="b"/><a:pathLst><a:path w="91" h="1"><a:moveTo><a:pt x="0" y="0"/></a:moveTo><a:lnTo><a:pt x="90" y="0"/></a:lnTo></a:path></a:pathLst></a:custGeom><a:noFill/><a:ln w="234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383040" y="875160"/><a:ext cx="32400" cy="7560"/></a:xfrm></wpg:grpSpPr><wps:wsp><wps:cNvSpPr/><wps:spPr><a:xfrm><a:off x="0" y="0"/><a:ext cx="32400" cy="7560"/></a:xfrm><a:custGeom><a:avLst/><a:gdLst/><a:ahLst/><a:rect l="0" t="0" r="r" b="b"/><a:pathLst><a:path w="53" h="1"><a:moveTo><a:pt x="0" y="0"/></a:moveTo><a:lnTo><a:pt x="52" y="0"/></a:lnTo></a:path></a:pathLst></a:custGeom><a:noFill/><a:ln w="90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358920" y="1010160"/><a:ext cx="105480" cy="97200"/></a:xfrm></wpg:grpSpPr><wps:wsp><wps:cNvSpPr/><wps:spPr><a:xfrm><a:off x="0" y="0"/><a:ext cx="105480" cy="97200"/></a:xfrm><a:custGeom><a:avLst/><a:gdLst/><a:ahLst/><a:rect l="0" t="0" r="r" b="b"/><a:pathLst><a:path w="167" h="155"><a:moveTo><a:pt x="166" y="0"/></a:moveTo><a:lnTo><a:pt x="0" y="0"/></a:lnTo><a:lnTo><a:pt x="0" y="154"/></a:lnTo><a:lnTo><a:pt x="121" y="154"/></a:lnTo><a:lnTo><a:pt x="133" y="143"/></a:lnTo><a:lnTo><a:pt x="14" y="143"/></a:lnTo><a:lnTo><a:pt x="14" y="11"/></a:lnTo><a:lnTo><a:pt x="166" y="11"/></a:lnTo><a:lnTo><a:pt x="166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05480" cy="97200"/></a:xfrm><a:custGeom><a:avLst/><a:gdLst/><a:ahLst/><a:rect l="0" t="0" r="r" b="b"/><a:pathLst><a:path w="53" h="133"><a:moveTo><a:pt x="52" y="0"/></a:moveTo><a:lnTo><a:pt x="39" y="0"/></a:lnTo><a:lnTo><a:pt x="39" y="95"/></a:lnTo><a:lnTo><a:pt x="0" y="95"/></a:lnTo><a:lnTo><a:pt x="0" y="132"/></a:lnTo><a:lnTo><a:pt x="19" y="132"/></a:lnTo><a:lnTo><a:pt x="52" y="102"/></a:lnTo><a:lnTo><a:pt x="52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383040" y="1044000"/><a:ext cx="56520" cy="720"/></a:xfrm></wpg:grpSpPr><wps:wsp><wps:cNvSpPr/><wps:spPr><a:xfrm><a:off x="0" y="0"/><a:ext cx="56520" cy="720"/></a:xfrm><a:custGeom><a:avLst/><a:gdLst/><a:ahLst/><a:rect l="0" t="0" r="r" b="b"/><a:pathLst><a:path w="91" h="1"><a:moveTo><a:pt x="0" y="0"/></a:moveTo><a:lnTo><a:pt x="90" y="0"/></a:lnTo></a:path></a:pathLst></a:custGeom><a:noFill/><a:ln w="234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383040" y="1063080"/><a:ext cx="32400" cy="7560"/></a:xfrm></wpg:grpSpPr><wps:wsp><wps:cNvSpPr/><wps:spPr><a:xfrm><a:off x="0" y="0"/><a:ext cx="32400" cy="7560"/></a:xfrm><a:custGeom><a:avLst/><a:gdLst/><a:ahLst/><a:rect l="0" t="0" r="r" b="b"/><a:pathLst><a:path w="53" h="1"><a:moveTo><a:pt x="0" y="0"/></a:moveTo><a:lnTo><a:pt x="52" y="0"/></a:lnTo></a:path></a:pathLst></a:custGeom><a:noFill/><a:ln w="90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353520" y="1195200"/><a:ext cx="122040" cy="114840"/></a:xfrm></wpg:grpSpPr><wps:wsp><wps:cNvSpPr/><wps:spPr><a:xfrm><a:off x="0" y="0"/><a:ext cx="122040" cy="114840"/></a:xfrm><a:custGeom><a:avLst/><a:gdLst/><a:ahLst/><a:rect l="0" t="0" r="r" b="b"/><a:pathLst><a:path w="193" h="182"><a:moveTo><a:pt x="69" y="0"/></a:moveTo><a:lnTo><a:pt x="65" y="0"/></a:lnTo><a:lnTo><a:pt x="7" y="2"/></a:lnTo><a:lnTo><a:pt x="2" y="2"/></a:lnTo><a:lnTo><a:pt x="0" y="4"/></a:lnTo><a:lnTo><a:pt x="0" y="179"/></a:lnTo><a:lnTo><a:pt x="2" y="181"/></a:lnTo><a:lnTo><a:pt x="189" y="181"/></a:lnTo><a:lnTo><a:pt x="192" y="179"/></a:lnTo><a:lnTo><a:pt x="192" y="157"/></a:lnTo><a:lnTo><a:pt x="27" y="157"/></a:lnTo><a:lnTo><a:pt x="24" y="154"/></a:lnTo><a:lnTo><a:pt x="24" y="52"/></a:lnTo><a:lnTo><a:pt x="27" y="49"/></a:lnTo><a:lnTo><a:pt x="167" y="49"/></a:lnTo><a:lnTo><a:pt x="167" y="29"/></a:lnTo><a:lnTo><a:pt x="165" y="26"/></a:lnTo><a:lnTo><a:pt x="72" y="26"/></a:lnTo><a:lnTo><a:pt x="72" y="3"/></a:lnTo><a:lnTo><a:pt x="69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22040" cy="114840"/></a:xfrm><a:custGeom><a:avLst/><a:gdLst/><a:ahLst/><a:rect l="0" t="0" r="r" b="b"/><a:pathLst><a:path w="159" h="96"><a:moveTo><a:pt x="155" y="0"/></a:moveTo><a:lnTo><a:pt x="3" y="0"/></a:lnTo><a:lnTo><a:pt x="3" y="92"/></a:lnTo><a:lnTo><a:pt x="0" y="95"/></a:lnTo><a:lnTo><a:pt x="158" y="95"/></a:lnTo><a:lnTo><a:pt x="158" y="2"/></a:lnTo><a:lnTo><a:pt x="155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532800" y="1395000"/><a:ext cx="122040" cy="114840"/></a:xfrm></wpg:grpSpPr><wps:wsp><wps:cNvSpPr/><wps:spPr><a:xfrm><a:off x="0" y="0"/><a:ext cx="122040" cy="114840"/></a:xfrm><a:custGeom><a:avLst/><a:gdLst/><a:ahLst/><a:rect l="0" t="0" r="r" b="b"/><a:pathLst><a:path w="193" h="182"><a:moveTo><a:pt x="69" y="0"/></a:moveTo><a:lnTo><a:pt x="65" y="0"/></a:lnTo><a:lnTo><a:pt x="7" y="1"/></a:lnTo><a:lnTo><a:pt x="3" y="1"/></a:lnTo><a:lnTo><a:pt x="0" y="4"/></a:lnTo><a:lnTo><a:pt x="0" y="178"/></a:lnTo><a:lnTo><a:pt x="3" y="181"/></a:lnTo><a:lnTo><a:pt x="189" y="181"/></a:lnTo><a:lnTo><a:pt x="192" y="178"/></a:lnTo><a:lnTo><a:pt x="192" y="157"/></a:lnTo><a:lnTo><a:pt x="27" y="157"/></a:lnTo><a:lnTo><a:pt x="24" y="154"/></a:lnTo><a:lnTo><a:pt x="24" y="52"/></a:lnTo><a:lnTo><a:pt x="27" y="49"/></a:lnTo><a:lnTo><a:pt x="167" y="49"/></a:lnTo><a:lnTo><a:pt x="167" y="29"/></a:lnTo><a:lnTo><a:pt x="165" y="26"/></a:lnTo><a:lnTo><a:pt x="72" y="26"/></a:lnTo><a:lnTo><a:pt x="72" y="3"/></a:lnTo><a:lnTo><a:pt x="69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22040" cy="114840"/></a:xfrm><a:custGeom><a:avLst/><a:gdLst/><a:ahLst/><a:rect l="0" t="0" r="r" b="b"/><a:pathLst><a:path w="159" h="97"><a:moveTo><a:pt x="155" y="0"/></a:moveTo><a:lnTo><a:pt x="3" y="0"/></a:lnTo><a:lnTo><a:pt x="3" y="93"/></a:lnTo><a:lnTo><a:pt x="0" y="96"/></a:lnTo><a:lnTo><a:pt x="158" y="96"/></a:lnTo><a:lnTo><a:pt x="158" y="3"/></a:lnTo><a:lnTo><a:pt x="155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716760" y="1797840"/><a:ext cx="106200" cy="97200"/></a:xfrm></wpg:grpSpPr><wps:wsp><wps:cNvSpPr/><wps:spPr><a:xfrm><a:off x="0" y="0"/><a:ext cx="106200" cy="97200"/></a:xfrm><a:custGeom><a:avLst/><a:gdLst/><a:ahLst/><a:rect l="0" t="0" r="r" b="b"/><a:pathLst><a:path w="167" h="155"><a:moveTo><a:pt x="166" y="0"/></a:moveTo><a:lnTo><a:pt x="0" y="0"/></a:lnTo><a:lnTo><a:pt x="0" y="154"/></a:lnTo><a:lnTo><a:pt x="121" y="154"/></a:lnTo><a:lnTo><a:pt x="133" y="143"/></a:lnTo><a:lnTo><a:pt x="14" y="143"/></a:lnTo><a:lnTo><a:pt x="14" y="11"/></a:lnTo><a:lnTo><a:pt x="166" y="11"/></a:lnTo><a:lnTo><a:pt x="166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06200" cy="97200"/></a:xfrm><a:custGeom><a:avLst/><a:gdLst/><a:ahLst/><a:rect l="0" t="0" r="r" b="b"/><a:pathLst><a:path w="53" h="133"><a:moveTo><a:pt x="52" y="0"/></a:moveTo><a:lnTo><a:pt x="39" y="0"/></a:lnTo><a:lnTo><a:pt x="39" y="96"/></a:lnTo><a:lnTo><a:pt x="0" y="96"/></a:lnTo><a:lnTo><a:pt x="0" y="132"/></a:lnTo><a:lnTo><a:pt x="19" y="132"/></a:lnTo><a:lnTo><a:pt x="52" y="103"/></a:lnTo><a:lnTo><a:pt x="52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740880" y="1832040"/><a:ext cx="57240" cy="720"/></a:xfrm></wpg:grpSpPr><wps:wsp><wps:cNvSpPr/><wps:spPr><a:xfrm><a:off x="0" y="0"/><a:ext cx="57240" cy="720"/></a:xfrm><a:custGeom><a:avLst/><a:gdLst/><a:ahLst/><a:rect l="0" t="0" r="r" b="b"/><a:pathLst><a:path w="91" h="1"><a:moveTo><a:pt x="0" y="0"/></a:moveTo><a:lnTo><a:pt x="90" y="0"/></a:lnTo></a:path></a:pathLst></a:custGeom><a:noFill/><a:ln w="234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740880" y="1851120"/><a:ext cx="32400" cy="7560"/></a:xfrm></wpg:grpSpPr><wps:wsp><wps:cNvSpPr/><wps:spPr><a:xfrm><a:off x="0" y="0"/><a:ext cx="32400" cy="7560"/></a:xfrm><a:custGeom><a:avLst/><a:gdLst/><a:ahLst/><a:rect l="0" t="0" r="r" b="b"/><a:pathLst><a:path w="53" h="1"><a:moveTo><a:pt x="0" y="0"/></a:moveTo><a:lnTo><a:pt x="52" y="0"/></a:lnTo></a:path></a:pathLst></a:custGeom><a:noFill/><a:ln w="90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532800" y="1983240"/><a:ext cx="122040" cy="114840"/></a:xfrm></wpg:grpSpPr><wps:wsp><wps:cNvSpPr/><wps:spPr><a:xfrm><a:off x="0" y="0"/><a:ext cx="122040" cy="114840"/></a:xfrm><a:custGeom><a:avLst/><a:gdLst/><a:ahLst/><a:rect l="0" t="0" r="r" b="b"/><a:pathLst><a:path w="193" h="182"><a:moveTo><a:pt x="69" y="0"/></a:moveTo><a:lnTo><a:pt x="65" y="0"/></a:lnTo><a:lnTo><a:pt x="7" y="1"/></a:lnTo><a:lnTo><a:pt x="3" y="1"/></a:lnTo><a:lnTo><a:pt x="0" y="4"/></a:lnTo><a:lnTo><a:pt x="0" y="178"/></a:lnTo><a:lnTo><a:pt x="3" y="181"/></a:lnTo><a:lnTo><a:pt x="189" y="181"/></a:lnTo><a:lnTo><a:pt x="192" y="178"/></a:lnTo><a:lnTo><a:pt x="192" y="157"/></a:lnTo><a:lnTo><a:pt x="27" y="157"/></a:lnTo><a:lnTo><a:pt x="24" y="154"/></a:lnTo><a:lnTo><a:pt x="24" y="52"/></a:lnTo><a:lnTo><a:pt x="27" y="49"/></a:lnTo><a:lnTo><a:pt x="167" y="49"/></a:lnTo><a:lnTo><a:pt x="167" y="29"/></a:lnTo><a:lnTo><a:pt x="165" y="26"/></a:lnTo><a:lnTo><a:pt x="72" y="26"/></a:lnTo><a:lnTo><a:pt x="72" y="3"/></a:lnTo><a:lnTo><a:pt x="69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22040" cy="114840"/></a:xfrm><a:custGeom><a:avLst/><a:gdLst/><a:ahLst/><a:rect l="0" t="0" r="r" b="b"/><a:pathLst><a:path w="159" h="97"><a:moveTo><a:pt x="155" y="0"/></a:moveTo><a:lnTo><a:pt x="3" y="0"/></a:lnTo><a:lnTo><a:pt x="3" y="93"/></a:lnTo><a:lnTo><a:pt x="0" y="96"/></a:lnTo><a:lnTo><a:pt x="158" y="96"/></a:lnTo><a:lnTo><a:pt x="158" y="3"/></a:lnTo><a:lnTo><a:pt x="155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716760" y="2185560"/><a:ext cx="106200" cy="97200"/></a:xfrm></wpg:grpSpPr><wps:wsp><wps:cNvSpPr/><wps:spPr><a:xfrm><a:off x="0" y="0"/><a:ext cx="106200" cy="97200"/></a:xfrm><a:custGeom><a:avLst/><a:gdLst/><a:ahLst/><a:rect l="0" t="0" r="r" b="b"/><a:pathLst><a:path w="167" h="155"><a:moveTo><a:pt x="166" y="0"/></a:moveTo><a:lnTo><a:pt x="0" y="0"/></a:lnTo><a:lnTo><a:pt x="0" y="154"/></a:lnTo><a:lnTo><a:pt x="121" y="154"/></a:lnTo><a:lnTo><a:pt x="133" y="143"/></a:lnTo><a:lnTo><a:pt x="14" y="143"/></a:lnTo><a:lnTo><a:pt x="14" y="11"/></a:lnTo><a:lnTo><a:pt x="166" y="11"/></a:lnTo><a:lnTo><a:pt x="166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06200" cy="97200"/></a:xfrm><a:custGeom><a:avLst/><a:gdLst/><a:ahLst/><a:rect l="0" t="0" r="r" b="b"/><a:pathLst><a:path w="53" h="133"><a:moveTo><a:pt x="52" y="0"/></a:moveTo><a:lnTo><a:pt x="39" y="0"/></a:lnTo><a:lnTo><a:pt x="39" y="95"/></a:lnTo><a:lnTo><a:pt x="0" y="95"/></a:lnTo><a:lnTo><a:pt x="0" y="132"/></a:lnTo><a:lnTo><a:pt x="19" y="132"/></a:lnTo><a:lnTo><a:pt x="52" y="102"/></a:lnTo><a:lnTo><a:pt x="52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740880" y="2219400"/><a:ext cx="57240" cy="720"/></a:xfrm></wpg:grpSpPr><wps:wsp><wps:cNvSpPr/><wps:spPr><a:xfrm><a:off x="0" y="0"/><a:ext cx="57240" cy="720"/></a:xfrm><a:custGeom><a:avLst/><a:gdLst/><a:ahLst/><a:rect l="0" t="0" r="r" b="b"/><a:pathLst><a:path w="91" h="1"><a:moveTo><a:pt x="0" y="0"/></a:moveTo><a:lnTo><a:pt x="90" y="0"/></a:lnTo></a:path></a:pathLst></a:custGeom><a:noFill/><a:ln w="234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740880" y="2238480"/><a:ext cx="32400" cy="7560"/></a:xfrm></wpg:grpSpPr><wps:wsp><wps:cNvSpPr/><wps:spPr><a:xfrm><a:off x="0" y="0"/><a:ext cx="32400" cy="7560"/></a:xfrm><a:custGeom><a:avLst/><a:gdLst/><a:ahLst/><a:rect l="0" t="0" r="r" b="b"/><a:pathLst><a:path w="53" h="1"><a:moveTo><a:pt x="0" y="0"/></a:moveTo><a:lnTo><a:pt x="52" y="0"/></a:lnTo></a:path></a:pathLst></a:custGeom><a:noFill/><a:ln w="90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532800" y="2370600"/><a:ext cx="122040" cy="114840"/></a:xfrm></wpg:grpSpPr><wps:wsp><wps:cNvSpPr/><wps:spPr><a:xfrm><a:off x="0" y="0"/><a:ext cx="122040" cy="114840"/></a:xfrm><a:custGeom><a:avLst/><a:gdLst/><a:ahLst/><a:rect l="0" t="0" r="r" b="b"/><a:pathLst><a:path w="193" h="183"><a:moveTo><a:pt x="69" y="0"/></a:moveTo><a:lnTo><a:pt x="65" y="0"/></a:lnTo><a:lnTo><a:pt x="7" y="2"/></a:lnTo><a:lnTo><a:pt x="3" y="2"/></a:lnTo><a:lnTo><a:pt x="0" y="4"/></a:lnTo><a:lnTo><a:pt x="0" y="179"/></a:lnTo><a:lnTo><a:pt x="3" y="182"/></a:lnTo><a:lnTo><a:pt x="189" y="182"/></a:lnTo><a:lnTo><a:pt x="192" y="179"/></a:lnTo><a:lnTo><a:pt x="192" y="157"/></a:lnTo><a:lnTo><a:pt x="27" y="157"/></a:lnTo><a:lnTo><a:pt x="24" y="154"/></a:lnTo><a:lnTo><a:pt x="24" y="52"/></a:lnTo><a:lnTo><a:pt x="27" y="49"/></a:lnTo><a:lnTo><a:pt x="167" y="49"/></a:lnTo><a:lnTo><a:pt x="167" y="29"/></a:lnTo><a:lnTo><a:pt x="165" y="26"/></a:lnTo><a:lnTo><a:pt x="72" y="26"/></a:lnTo><a:lnTo><a:pt x="72" y="3"/></a:lnTo><a:lnTo><a:pt x="69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22040" cy="114840"/></a:xfrm><a:custGeom><a:avLst/><a:gdLst/><a:ahLst/><a:rect l="0" t="0" r="r" b="b"/><a:pathLst><a:path w="159" h="96"><a:moveTo><a:pt x="155" y="0"/></a:moveTo><a:lnTo><a:pt x="3" y="0"/></a:lnTo><a:lnTo><a:pt x="3" y="92"/></a:lnTo><a:lnTo><a:pt x="0" y="95"/></a:lnTo><a:lnTo><a:pt x="158" y="95"/></a:lnTo><a:lnTo><a:pt x="158" y="2"/></a:lnTo><a:lnTo><a:pt x="155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716760" y="2572920"/><a:ext cx="106200" cy="97200"/></a:xfrm></wpg:grpSpPr><wps:wsp><wps:cNvSpPr/><wps:spPr><a:xfrm><a:off x="0" y="0"/><a:ext cx="106200" cy="97200"/></a:xfrm><a:custGeom><a:avLst/><a:gdLst/><a:ahLst/><a:rect l="0" t="0" r="r" b="b"/><a:pathLst><a:path w="167" h="155"><a:moveTo><a:pt x="166" y="0"/></a:moveTo><a:lnTo><a:pt x="0" y="0"/></a:lnTo><a:lnTo><a:pt x="0" y="154"/></a:lnTo><a:lnTo><a:pt x="121" y="154"/></a:lnTo><a:lnTo><a:pt x="133" y="143"/></a:lnTo><a:lnTo><a:pt x="14" y="143"/></a:lnTo><a:lnTo><a:pt x="14" y="11"/></a:lnTo><a:lnTo><a:pt x="166" y="11"/></a:lnTo><a:lnTo><a:pt x="166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06200" cy="97200"/></a:xfrm><a:custGeom><a:avLst/><a:gdLst/><a:ahLst/><a:rect l="0" t="0" r="r" b="b"/><a:pathLst><a:path w="53" h="133"><a:moveTo><a:pt x="52" y="0"/></a:moveTo><a:lnTo><a:pt x="39" y="0"/></a:lnTo><a:lnTo><a:pt x="39" y="95"/></a:lnTo><a:lnTo><a:pt x="0" y="95"/></a:lnTo><a:lnTo><a:pt x="0" y="132"/></a:lnTo><a:lnTo><a:pt x="19" y="132"/></a:lnTo><a:lnTo><a:pt x="52" y="102"/></a:lnTo><a:lnTo><a:pt x="52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740880" y="2606760"/><a:ext cx="57240" cy="720"/></a:xfrm></wpg:grpSpPr><wps:wsp><wps:cNvSpPr/><wps:spPr><a:xfrm><a:off x="0" y="0"/><a:ext cx="57240" cy="720"/></a:xfrm><a:custGeom><a:avLst/><a:gdLst/><a:ahLst/><a:rect l="0" t="0" r="r" b="b"/><a:pathLst><a:path w="91" h="1"><a:moveTo><a:pt x="0" y="0"/></a:moveTo><a:lnTo><a:pt x="90" y="0"/></a:lnTo></a:path></a:pathLst></a:custGeom><a:noFill/><a:ln w="234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740880" y="2625840"/><a:ext cx="32400" cy="7560"/></a:xfrm></wpg:grpSpPr><wps:wsp><wps:cNvSpPr/><wps:spPr><a:xfrm><a:off x="0" y="0"/><a:ext cx="32400" cy="7560"/></a:xfrm><a:custGeom><a:avLst/><a:gdLst/><a:ahLst/><a:rect l="0" t="0" r="r" b="b"/><a:pathLst><a:path w="53" h="1"><a:moveTo><a:pt x="0" y="0"/></a:moveTo><a:lnTo><a:pt x="52" y="0"/></a:lnTo></a:path></a:pathLst></a:custGeom><a:noFill/><a:ln w="90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716760" y="2760840"/><a:ext cx="106200" cy="97200"/></a:xfrm></wpg:grpSpPr><wps:wsp><wps:cNvSpPr/><wps:spPr><a:xfrm><a:off x="0" y="0"/><a:ext cx="106200" cy="97200"/></a:xfrm><a:custGeom><a:avLst/><a:gdLst/><a:ahLst/><a:rect l="0" t="0" r="r" b="b"/><a:pathLst><a:path w="167" h="155"><a:moveTo><a:pt x="166" y="0"/></a:moveTo><a:lnTo><a:pt x="0" y="0"/></a:lnTo><a:lnTo><a:pt x="0" y="154"/></a:lnTo><a:lnTo><a:pt x="121" y="154"/></a:lnTo><a:lnTo><a:pt x="133" y="143"/></a:lnTo><a:lnTo><a:pt x="14" y="143"/></a:lnTo><a:lnTo><a:pt x="14" y="11"/></a:lnTo><a:lnTo><a:pt x="166" y="11"/></a:lnTo><a:lnTo><a:pt x="166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06200" cy="97200"/></a:xfrm><a:custGeom><a:avLst/><a:gdLst/><a:ahLst/><a:rect l="0" t="0" r="r" b="b"/><a:pathLst><a:path w="53" h="133"><a:moveTo><a:pt x="52" y="0"/></a:moveTo><a:lnTo><a:pt x="39" y="0"/></a:lnTo><a:lnTo><a:pt x="39" y="95"/></a:lnTo><a:lnTo><a:pt x="0" y="95"/></a:lnTo><a:lnTo><a:pt x="0" y="132"/></a:lnTo><a:lnTo><a:pt x="19" y="132"/></a:lnTo><a:lnTo><a:pt x="52" y="102"/></a:lnTo><a:lnTo><a:pt x="52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740880" y="2794680"/><a:ext cx="57240" cy="720"/></a:xfrm></wpg:grpSpPr><wps:wsp><wps:cNvSpPr/><wps:spPr><a:xfrm><a:off x="0" y="0"/><a:ext cx="57240" cy="720"/></a:xfrm><a:custGeom><a:avLst/><a:gdLst/><a:ahLst/><a:rect l="0" t="0" r="r" b="b"/><a:pathLst><a:path w="91" h="1"><a:moveTo><a:pt x="0" y="0"/></a:moveTo><a:lnTo><a:pt x="90" y="0"/></a:lnTo></a:path></a:pathLst></a:custGeom><a:noFill/><a:ln w="234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740880" y="2813760"/><a:ext cx="32400" cy="7560"/></a:xfrm></wpg:grpSpPr><wps:wsp><wps:cNvSpPr/><wps:spPr><a:xfrm><a:off x="0" y="0"/><a:ext cx="32400" cy="7560"/></a:xfrm><a:custGeom><a:avLst/><a:gdLst/><a:ahLst/><a:rect l="0" t="0" r="r" b="b"/><a:pathLst><a:path w="53" h="1"><a:moveTo><a:pt x="0" y="0"/></a:moveTo><a:lnTo><a:pt x="52" y="0"/></a:lnTo></a:path></a:pathLst></a:custGeom><a:noFill/><a:ln w="90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353520" y="2945880"/><a:ext cx="122040" cy="114840"/></a:xfrm></wpg:grpSpPr><wps:wsp><wps:cNvSpPr/><wps:spPr><a:xfrm><a:off x="0" y="0"/><a:ext cx="122040" cy="114840"/></a:xfrm><a:custGeom><a:avLst/><a:gdLst/><a:ahLst/><a:rect l="0" t="0" r="r" b="b"/><a:pathLst><a:path w="193" h="183"><a:moveTo><a:pt x="69" y="0"/></a:moveTo><a:lnTo><a:pt x="65" y="0"/></a:lnTo><a:lnTo><a:pt x="7" y="2"/></a:lnTo><a:lnTo><a:pt x="2" y="2"/></a:lnTo><a:lnTo><a:pt x="0" y="4"/></a:lnTo><a:lnTo><a:pt x="0" y="179"/></a:lnTo><a:lnTo><a:pt x="2" y="182"/></a:lnTo><a:lnTo><a:pt x="189" y="182"/></a:lnTo><a:lnTo><a:pt x="192" y="179"/></a:lnTo><a:lnTo><a:pt x="192" y="157"/></a:lnTo><a:lnTo><a:pt x="27" y="157"/></a:lnTo><a:lnTo><a:pt x="24" y="154"/></a:lnTo><a:lnTo><a:pt x="24" y="52"/></a:lnTo><a:lnTo><a:pt x="27" y="49"/></a:lnTo><a:lnTo><a:pt x="167" y="49"/></a:lnTo><a:lnTo><a:pt x="167" y="29"/></a:lnTo><a:lnTo><a:pt x="165" y="26"/></a:lnTo><a:lnTo><a:pt x="72" y="26"/></a:lnTo><a:lnTo><a:pt x="72" y="3"/></a:lnTo><a:lnTo><a:pt x="69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22040" cy="114840"/></a:xfrm><a:custGeom><a:avLst/><a:gdLst/><a:ahLst/><a:rect l="0" t="0" r="r" b="b"/><a:pathLst><a:path w="159" h="96"><a:moveTo><a:pt x="155" y="0"/></a:moveTo><a:lnTo><a:pt x="3" y="0"/></a:lnTo><a:lnTo><a:pt x="3" y="92"/></a:lnTo><a:lnTo><a:pt x="0" y="95"/></a:lnTo><a:lnTo><a:pt x="158" y="95"/></a:lnTo><a:lnTo><a:pt x="158" y="2"/></a:lnTo><a:lnTo><a:pt x="155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541080" y="3135600"/><a:ext cx="104040" cy="97200"/></a:xfrm></wpg:grpSpPr><wps:wsp><wps:cNvSpPr/><wps:spPr><a:xfrm><a:off x="0" y="0"/><a:ext cx="104040" cy="97200"/></a:xfrm><a:custGeom><a:avLst/><a:gdLst/><a:ahLst/><a:rect l="0" t="0" r="r" b="b"/><a:pathLst><a:path w="166" h="155"><a:moveTo><a:pt x="165" y="0"/></a:moveTo><a:lnTo><a:pt x="0" y="0"/></a:lnTo><a:lnTo><a:pt x="0" y="154"/></a:lnTo><a:lnTo><a:pt x="120" y="154"/></a:lnTo><a:lnTo><a:pt x="132" y="143"/></a:lnTo><a:lnTo><a:pt x="14" y="143"/></a:lnTo><a:lnTo><a:pt x="14" y="11"/></a:lnTo><a:lnTo><a:pt x="165" y="11"/></a:lnTo><a:lnTo><a:pt x="165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04040" cy="97200"/></a:xfrm><a:custGeom><a:avLst/><a:gdLst/><a:ahLst/><a:rect l="0" t="0" r="r" b="b"/><a:pathLst><a:path w="51" h="133"><a:moveTo><a:pt x="50" y="0"/></a:moveTo><a:lnTo><a:pt x="37" y="0"/></a:lnTo><a:lnTo><a:pt x="37" y="95"/></a:lnTo><a:lnTo><a:pt x="0" y="95"/></a:lnTo><a:lnTo><a:pt x="0" y="132"/></a:lnTo><a:lnTo><a:pt x="17" y="132"/></a:lnTo><a:lnTo><a:pt x="50" y="102"/></a:lnTo><a:lnTo><a:pt x="50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565920" y="3169440"/><a:ext cx="55800" cy="720"/></a:xfrm></wpg:grpSpPr><wps:wsp><wps:cNvSpPr/><wps:spPr><a:xfrm><a:off x="0" y="0"/><a:ext cx="55800" cy="720"/></a:xfrm><a:custGeom><a:avLst/><a:gdLst/><a:ahLst/><a:rect l="0" t="0" r="r" b="b"/><a:pathLst><a:path w="89" h="1"><a:moveTo><a:pt x="0" y="0"/></a:moveTo><a:lnTo><a:pt x="88" y="0"/></a:lnTo></a:path></a:pathLst></a:custGeom><a:noFill/><a:ln w="234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40680" y="69120"/><a:ext cx="2619360" cy="3193920"/></a:xfrm></wpg:grpSpPr><wps:wsp><wps:cNvSpPr/><wps:spPr><a:xfrm><a:off x="525240" y="3119040"/><a:ext cx="31680" cy="7560"/></a:xfrm><a:custGeom><a:avLst/><a:gdLst/><a:ahLst/><a:rect l="0" t="0" r="r" b="b"/><a:pathLst><a:path w="51" h="1"><a:moveTo><a:pt x="0" y="0"/></a:moveTo><a:lnTo><a:pt x="50" y="0"/></a:lnTo></a:path></a:pathLst></a:custGeom><a:noFill/><a:ln w="9000"><a:solidFill><a:srgbClr val="4d4d4d"/></a:solidFill><a:round/></a:ln></wps:spPr><wps:style><a:lnRef idx="0"/><a:fillRef idx="0"/><a:effectRef idx="0"/><a:fontRef idx="minor"/></wps:style><wps:bodyPr/></wps:wsp><wps:wsp><wps:cNvSpPr/><wps:spPr><a:xfrm><a:off x="0" y="0"/><a:ext cx="2049120" cy="242136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0" w:after="0" w:lineRule="atLeast" w:line="169"/><w:jc w:val="left"/><w:rPr></w:rPr></w:pPr><w:r><w:rPr><w:sz w:val="16"/><w:smallCaps w:val="false"/><w:caps w:val="false"/><w:iCs w:val="false"/><w:bCs w:val="false"/><w:szCs w:val="16"/><w:spacing w:val="0"/><w:vertAlign w:val="baseline"/><w:position w:val="0"/><w:i w:val="false"/><w:dstrike w:val="false"/><w:strike w:val="false"/><w:u w:val="none"/><w:b w:val="false"/><w:rFonts w:cs="Arial Narrow" w:ascii="Arial Narrow" w:hAnsi="Arial Narrow" w:eastAsia="Arial Narrow"/></w:rPr><w:t>▼</w:t></w:r><w:r><w:rPr><w:sz w:val="16"/><w:smallCaps w:val="false"/><w:caps w:val="false"/><w:szCs w:val="16"/><w:spacing w:val="0"/><w:vertAlign w:val="baseline"/><w:position w:val="0"/><w:dstrike w:val="false"/><w:strike w:val="false"/><w:u w:val="none"/><w:iCs/><w:bCs/><w:i/><w:b/><w:rFonts w:cs="Lucida Sans" w:eastAsia="Lucida Sans" w:ascii="Lucida Sans" w:hAnsi="Lucida Sans"/></w:rPr><w:t>My New Project</w:t></w:r></w:p><w:p><w:pPr><w:spacing w:before="126" w:after="0" w:lineRule="auto" w:line="384"/><w:jc w:val="left"/><w:rPr></w:rPr></w:pPr><w:r><w:rPr><w:sz w:val="16"/><w:b w:val="false"/><w:u w:val="none"/><w:dstrike w:val="false"/><w:strike w:val="false"/><w:i/><w:vertAlign w:val="baseline"/><w:position w:val="0"/><w:spacing w:val="0"/><w:szCs w:val="16"/><w:bCs w:val="false"/><w:iCs/><w:smallCaps w:val="false"/><w:caps w:val="false"/><w:rFonts w:cs="Lucida Sans" w:eastAsia="Lucida Sans" w:ascii="Arial" w:hAnsi="Arial"/></w:rPr><w:t>My_New_Project.what  Mettre des majuscules?</w:t></w:r></w:p><w:p><w:pPr><w:spacing w:before="126" w:after="0" w:lineRule="auto" w:line="384"/><w:jc w:val="left"/><w:rPr></w:rPr></w:pPr><w:r><w:rPr><w:sz w:val="16"/><w:b w:val="false"/><w:u w:val="none"/><w:dstrike w:val="false"/><w:strike w:val="false"/><w:i/><w:vertAlign w:val="baseline"/><w:position w:val="0"/><w:spacing w:val="0"/><w:szCs w:val="16"/><w:bCs w:val="false"/><w:iCs/><w:smallCaps w:val="false"/><w:caps w:val="false"/><w:rFonts w:cs="Lucida Sans" w:eastAsia="Lucida Sans" w:ascii="Arial" w:hAnsi="Arial"/></w:rPr><w:t>weather_stations.lst</w:t></w:r></w:p><w:p><w:pPr><w:spacing w:before="3" w:after="0" w:lineRule="auto" w:line="345"/><w:jc w:val="left"/><w:rPr></w:rPr></w:pPr><w:r><w:rPr><w:sz w:val="16"/><w:b w:val="false"/><w:u w:val="none"/><w:dstrike w:val="false"/><w:strike w:val="false"/><w:i/><w:vertAlign w:val="baseline"/><w:position w:val="0"/><w:spacing w:val="0"/><w:szCs w:val="16"/><w:bCs w:val="false"/><w:iCs/><w:smallCaps w:val="false"/><w:caps w:val="false"/><w:rFonts w:cs="Lucida Sans" w:eastAsia="Lucida Sans" w:ascii="Arial" w:hAnsi="Arial"/></w:rPr><w:t>graph_layout.lst weather_datasets_summary.log</w:t></w:r></w:p><w:p><w:pPr><w:spacing w:before="62" w:after="0" w:lineRule="auto" w:line="240"/><w:jc w:val="left"/><w:rPr></w:rPr></w:pPr><w:r><w:rPr><w:sz w:val="16"/><w:b w:val="false"/><w:u w:val="none"/><w:dstrike w:val="false"/><w:strike w:val="false"/><w:i/><w:vertAlign w:val="baseline"/><w:position w:val="0"/><w:spacing w:val="0"/><w:szCs w:val="16"/><w:bCs w:val="false"/><w:iCs/><w:smallCaps w:val="false"/><w:caps w:val="false"/><w:rFonts w:cs="Lucida Sans" w:eastAsia="Lucida Sans" w:ascii="Arial" w:hAnsi="Arial"/></w:rPr><w:t>waterlvl_manual_measurements.xls</w:t></w:r></w:p><w:p><w:pPr><w:spacing w:before="111" w:after="0" w:lineRule="auto" w:line="240"/><w:jc w:val="left"/><w:rPr></w:rPr></w:pPr><w:r><w:rPr><w:sz w:val="16"/><w:smallCaps w:val="false"/><w:caps w:val="false"/><w:iCs/><w:bCs/><w:szCs w:val="16"/><w:spacing w:val="0"/><w:vertAlign w:val="baseline"/><w:position w:val="0"/><w:i/><w:dstrike w:val="false"/><w:strike w:val="false"/><w:u w:val="none"/><w:b/><w:rFonts w:cs="Arial Narrow" w:eastAsia="Arial Narrow" w:ascii="Arial Narrow" w:hAnsi="Arial Narrow"/></w:rPr><w:t>▼</w:t></w:r><w:r><w:rPr><w:sz w:val="16"/><w:smallCaps w:val="false"/><w:caps w:val="false"/><w:iCs/><w:bCs/><w:szCs w:val="16"/><w:spacing w:val="0"/><w:vertAlign w:val="baseline"/><w:position w:val="0"/><w:i/><w:dstrike w:val="false"/><w:strike w:val="false"/><w:u w:val="none"/><w:b/><w:rFonts w:ascii="Lucida Sans" w:hAnsi="Lucida Sans" w:eastAsia="Lucida Sans" w:cs="Lucida Sans"/></w:rPr><w:t>Meteo</w:t></w:r></w:p><w:p><w:pPr><w:spacing w:before="131" w:after="0" w:lineRule="auto" w:line="240"/><w:jc w:val="left"/><w:rPr></w:rPr></w:pPr><w:r><w:rPr><w:sz w:val="16"/><w:b/><w:u w:val="none"/><w:dstrike w:val="false"/><w:strike w:val="false"/><w:i/><w:vertAlign w:val="baseline"/><w:position w:val="0"/><w:spacing w:val="0"/><w:szCs w:val="16"/><w:bCs/><w:iCs/><w:smallCaps w:val="false"/><w:caps w:val="false"/><w:rFonts w:ascii="Arial Narrow" w:hAnsi="Arial Narrow" w:eastAsia="Arial Narrow" w:cs="Arial Narrow"/></w:rPr><w:t>▼</w:t></w:r></w:p><w:p><w:pPr><w:spacing w:before="0" w:after="0" w:lineRule="auto" w:line="240"/><w:jc w:val="left"/><w:rPr></w:rPr></w:pPr><w:r><w:rPr></w:rPr></w:r></w:p><w:p><w:pPr><w:spacing w:before="0" w:after="0" w:lineRule="auto" w:line="240"/><w:jc w:val="left"/><w:rPr></w:rPr></w:pPr><w:r><w:rPr></w:rPr></w:r></w:p><w:p><w:pPr><w:spacing w:before="0" w:after="0" w:lineRule="auto" w:line="240"/><w:jc w:val="left"/><w:rPr></w:rPr></w:pPr><w:r><w:rPr></w:rPr></w:r></w:p><w:p><w:pPr><w:spacing w:before="6" w:after="0" w:lineRule="auto" w:line="240"/><w:jc w:val="left"/><w:rPr></w:rPr></w:pPr><w:r><w:rPr></w:rPr></w:r></w:p><w:p><w:pPr><w:spacing w:before="0" w:after="0" w:lineRule="auto" w:line="240"/><w:jc w:val="left"/><w:rPr></w:rPr></w:pPr><w:r><w:rPr><w:sz w:val="16"/><w:b/><w:u w:val="none"/><w:dstrike w:val="false"/><w:strike w:val="false"/><w:i/><w:vertAlign w:val="baseline"/><w:position w:val="0"/><w:spacing w:val="0"/><w:szCs w:val="16"/><w:bCs/><w:iCs/><w:smallCaps w:val="false"/><w:caps w:val="false"/><w:rFonts w:ascii="Arial Narrow" w:hAnsi="Arial Narrow" w:eastAsia="Arial Narrow" w:cs="Arial Narrow"/></w:rPr><w:t>▼</w:t></w:r></w:p><w:p><w:pPr><w:spacing w:before="0" w:after="0" w:lineRule="auto" w:line="240"/><w:jc w:val="left"/><w:rPr></w:rPr></w:pPr><w:r><w:rPr></w:rPr></w:r></w:p><w:p><w:pPr><w:spacing w:before="1" w:after="0" w:lineRule="auto" w:line="240"/><w:jc w:val="left"/><w:rPr></w:rPr></w:pPr><w:r><w:rPr></w:rPr></w:r></w:p><w:p><w:pPr><w:spacing w:before="0" w:after="0" w:lineRule="atLeast" w:line="183"/><w:jc w:val="left"/><w:rPr></w:rPr></w:pPr><w:r><w:rPr><w:sz w:val="16"/><w:b/><w:u w:val="none"/><w:dstrike w:val="false"/><w:strike w:val="false"/><w:i/><w:vertAlign w:val="baseline"/><w:position w:val="0"/><w:spacing w:val="0"/><w:szCs w:val="16"/><w:bCs/><w:iCs/><w:smallCaps w:val="false"/><w:caps w:val="false"/><w:rFonts w:ascii="Arial Narrow" w:hAnsi="Arial Narrow" w:eastAsia="Arial Narrow" w:cs="Arial Narrow"/></w:rPr><w:t>▼</w:t></w:r></w:p></w:txbxContent></wps:txbx><wps:bodyPr lIns="0" rIns="0" tIns="0" bIns="0"><a:noAutofit/></wps:bodyPr></wps:wsp><wps:wsp><wps:cNvSpPr/><wps:spPr><a:xfrm><a:off x="151200" y="2892600"/><a:ext cx="79200" cy="10368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0" w:after="0" w:lineRule="atLeast" w:line="163"/><w:jc w:val="left"/><w:rPr></w:rPr></w:pPr><w:r><w:rPr><w:sz w:val="16"/><w:b/><w:u w:val="none"/><w:dstrike w:val="false"/><w:strike w:val="false"/><w:i/><w:vertAlign w:val="baseline"/><w:position w:val="0"/><w:spacing w:val="0"/><w:szCs w:val="16"/><w:bCs/><w:iCs/><w:smallCaps w:val="false"/><w:caps w:val="false"/><w:rFonts w:ascii="Arial Narrow" w:hAnsi="Arial Narrow" w:eastAsia="Arial Narrow" w:cs="Arial Narrow"/></w:rPr><w:t>▼</w:t></w:r></w:p></w:txbxContent></wps:txbx><wps:bodyPr lIns="0" rIns="0" tIns="0" bIns="0"><a:noAutofit/></wps:bodyPr></wps:wsp><wps:wsp><wps:cNvSpPr/><wps:spPr><a:xfrm><a:off x="485640" y="1348200"/><a:ext cx="2133720" cy="184608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0" w:after="0" w:lineRule="atLeast" w:line="153"/><w:jc w:val="left"/><w:rPr></w:rPr></w:pPr><w:r><w:rPr><w:sz w:val="16"/><w:b/><w:u w:val="none"/><w:dstrike w:val="false"/><w:strike w:val="false"/><w:i/><w:vertAlign w:val="baseline"/><w:position w:val="0"/><w:spacing w:val="0"/><w:szCs w:val="16"/><w:bCs/><w:iCs/><w:smallCaps w:val="false"/><w:caps w:val="false"/><w:rFonts w:ascii="Lucida Sans" w:hAnsi="Lucida Sans"/></w:rPr><w:t>Raw</w:t></w:r></w:p><w:p><w:pPr><w:spacing w:before="126" w:after="0" w:lineRule="auto" w:line="240"/><w:jc w:val="left"/><w:rPr></w:rPr></w:pPr><w:r><w:rPr><w:sz w:val="16"/><w:smallCaps w:val="false"/><w:caps w:val="false"/><w:iCs/><w:bCs/><w:szCs w:val="16"/><w:spacing w:val="0"/><w:vertAlign w:val="baseline"/><w:position w:val="0"/><w:i/><w:dstrike w:val="false"/><w:strike w:val="false"/><w:u w:val="none"/><w:b/><w:rFonts w:cs="Arial Narrow" w:eastAsia="Arial Narrow" w:ascii="Arial Narrow" w:hAnsi="Arial Narrow"/></w:rPr><w:t>▼</w:t></w:r><w:r><w:rPr><w:sz w:val="16"/><w:smallCaps w:val="false"/><w:caps w:val="false"/><w:iCs/><w:bCs/><w:szCs w:val="16"/><w:spacing w:val="0"/><w:vertAlign w:val="baseline"/><w:position w:val="0"/><w:i/><w:dstrike w:val="false"/><w:strike w:val="false"/><w:u w:val="none"/><w:b/><w:rFonts w:ascii="Lucida Sans" w:hAnsi="Lucida Sans" w:eastAsia="Lucida Sans" w:cs="Lucida Sans"/></w:rPr><w:t>MARIEVILLE (7024627)</w:t></w:r></w:p><w:p><w:pPr><w:spacing w:before="125" w:after="0" w:lineRule="auto" w:line="240"/><w:jc w:val="left"/><w:rPr></w:rPr></w:pPr><w:r><w:rPr><w:sz w:val="16"/><w:b w:val="false"/><w:u w:val="none"/><w:dstrike w:val="false"/><w:strike w:val="false"/><w:i/><w:vertAlign w:val="baseline"/><w:position w:val="0"/><w:spacing w:val="0"/><w:szCs w:val="16"/><w:bCs w:val="false"/><w:iCs/><w:smallCaps w:val="false"/><w:caps w:val="false"/><w:rFonts w:eastAsia="Lucida Sans" w:cs="Lucida Sans" w:ascii="Arial" w:hAnsi="Arial"/></w:rPr><w:t>eng-daily-01011980-12311980.csv</w:t></w:r></w:p><w:p><w:pPr><w:spacing w:before="111" w:after="0" w:lineRule="auto" w:line="240"/><w:jc w:val="left"/><w:rPr></w:rPr></w:pPr><w:r><w:rPr><w:sz w:val="16"/><w:b/><w:u w:val="none"/><w:dstrike w:val="false"/><w:strike w:val="false"/><w:i/><w:vertAlign w:val="baseline"/><w:position w:val="0"/><w:spacing w:val="0"/><w:szCs w:val="16"/><w:bCs/><w:iCs/><w:smallCaps w:val="false"/><w:caps w:val="false"/><w:rFonts w:eastAsia="Lucida Sans" w:cs="Lucida Sans" w:ascii="Lucida Sans" w:hAnsi="Lucida Sans"/></w:rPr><w:t>Input</w:t></w:r></w:p><w:p><w:pPr><w:spacing w:before="126" w:after="0" w:lineRule="auto" w:line="240"/><w:jc w:val="left"/><w:rPr></w:rPr></w:pPr><w:r><w:rPr><w:sz w:val="16"/><w:b w:val="false"/><w:u w:val="none"/><w:dstrike w:val="false"/><w:strike w:val="false"/><w:i/><w:vertAlign w:val="baseline"/><w:position w:val="0"/><w:spacing w:val="0"/><w:szCs w:val="16"/><w:bCs w:val="false"/><w:iCs/><w:smallCaps w:val="false"/><w:caps w:val="false"/><w:rFonts w:eastAsia="Lucida Sans" w:cs="Lucida Sans" w:ascii="Arial" w:hAnsi="Arial"/></w:rPr><w:t>MARIEVILLE  (7024627)_1980-2014.csv</w:t></w:r></w:p><w:p><w:pPr><w:spacing w:before="111" w:after="0" w:lineRule="auto" w:line="240"/><w:jc w:val="left"/><w:rPr></w:rPr></w:pPr><w:r><w:rPr><w:sz w:val="16"/><w:b/><w:u w:val="none"/><w:dstrike w:val="false"/><w:strike w:val="false"/><w:i/><w:vertAlign w:val="baseline"/><w:position w:val="0"/><w:spacing w:val="0"/><w:szCs w:val="16"/><w:bCs/><w:iCs/><w:smallCaps w:val="false"/><w:caps w:val="false"/><w:rFonts w:eastAsia="Lucida Sans" w:cs="Lucida Sans" w:ascii="Lucida Sans" w:hAnsi="Lucida Sans"/></w:rPr><w:t>Output</w:t></w:r></w:p><w:p><w:pPr><w:spacing w:before="126" w:after="0" w:lineRule="auto" w:line="384"/><w:jc w:val="left"/><w:rPr></w:rPr></w:pPr><w:r><w:rPr><w:sz w:val="16"/><w:b w:val="false"/><w:u w:val="none"/><w:dstrike w:val="false"/><w:strike w:val="false"/><w:i/><w:vertAlign w:val="baseline"/><w:position w:val="0"/><w:spacing w:val="0"/><w:szCs w:val="16"/><w:bCs w:val="false"/><w:iCs/><w:smallCaps w:val="false"/><w:caps w:val="false"/><w:rFonts w:eastAsia="Lucida Sans" w:cs="Lucida Sans" w:ascii="Arial" w:hAnsi="Arial"/></w:rPr><w:t>MARIEVILLE  (7024627)_1980-2014.log MARIEVILLE   (7024627)_1980-2014.out</w:t></w:r></w:p><w:p><w:pPr><w:spacing w:before="3" w:after="0" w:lineRule="auto" w:line="240"/><w:jc w:val="left"/><w:rPr></w:rPr></w:pPr><w:r><w:rPr><w:sz w:val="16"/><w:b/><w:u w:val="none"/><w:dstrike w:val="false"/><w:strike w:val="false"/><w:i/><w:vertAlign w:val="baseline"/><w:position w:val="0"/><w:spacing w:val="0"/><w:szCs w:val="16"/><w:bCs/><w:iCs/><w:smallCaps w:val="false"/><w:caps w:val="false"/><w:rFonts w:eastAsia="Lucida Sans" w:cs="Lucida Sans" w:ascii="Lucida Sans" w:hAnsi="Lucida Sans"/></w:rPr><w:t>Waterlvl</w:t></w:r></w:p><w:p><w:pPr><w:spacing w:before="126" w:after="0" w:lineRule="auto" w:line="240"/><w:jc w:val="left"/><w:rPr></w:rPr></w:pPr><w:r><w:rPr><w:sz w:val="16"/><w:b w:val="false"/><w:u w:val="none"/><w:dstrike w:val="false"/><w:strike w:val="false"/><w:i/><w:vertAlign w:val="baseline"/><w:position w:val="0"/><w:spacing w:val="0"/><w:szCs w:val="16"/><w:bCs w:val="false"/><w:iCs/><w:smallCaps w:val="false"/><w:caps w:val="false"/><w:rFonts w:eastAsia="Lucida Sans" w:cs="Lucida Sans" w:ascii="Arial" w:hAnsi="Arial"/></w:rPr><w:t>PO01.xls</w:t></w:r></w:p></w:txbxContent></wps:txbx><wps:bodyPr lIns="0" rIns="0" tIns="0" bIns="0"><a:noAutofit/></wps:bodyPr></wps:wsp></wpg:grpSp></wpg:wgp></a:graphicData></a:graphic></wp:inline></w:drawing></mc:Choice><mc:Fallback><w:pict><v:group id="shape_0" style="position:absolute;margin-left:0pt;margin-top:0pt;width:249.35pt;height:264.5pt" coordorigin="0,0" coordsize="4987,5290"><v:rect id="shape_0" ID="Picture 2951" stroked="f" style="position:absolute;left:0;top:0;width:4986;height:5289"><v:imagedata r:id="rId14" o:detectmouseclick="t"/><w10:wrap type="none"/><v:stroke color="#3465a4" joinstyle="round" endcap="flat"/></v:rect><v:group id="shape_0" alt="Group 2949" style="position:absolute;left:17;top:21;width:4868;height:316"></v:group><v:group id="shape_0" alt="Group 2947" style="position:absolute;left:17;top:337;width:4868;height:295"></v:group><v:group id="shape_0" alt="Group 2945" style="position:absolute;left:17;top:633;width:4868;height:295"></v:group><v:group id="shape_0" alt="Group 2943" style="position:absolute;left:17;top:929;width:4868;height:295"></v:group><v:group id="shape_0" alt="Group 2941" style="position:absolute;left:17;top:1224;width:4868;height:295"></v:group><v:group id="shape_0" alt="Group 2939" style="position:absolute;left:17;top:1520;width:4868;height:295"></v:group><v:group id="shape_0" alt="Group 2937" style="position:absolute;left:17;top:1815;width:4868;height:314"></v:group><v:group id="shape_0" alt="Group 2935" style="position:absolute;left:17;top:2130;width:4868;height:314"></v:group><v:group id="shape_0" alt="Group 2933" style="position:absolute;left:17;top:2445;width:4868;height:315"></v:group><v:group id="shape_0" alt="Group 2931" style="position:absolute;left:17;top:2761;width:4868;height:295"></v:group><v:group id="shape_0" alt="Group 2929" style="position:absolute;left:17;top:3056;width:4868;height:314"></v:group><v:group id="shape_0" alt="Group 2927" style="position:absolute;left:17;top:3371;width:4868;height:295"></v:group><v:group id="shape_0" alt="Group 2925" style="position:absolute;left:17;top:3667;width:4868;height:314"></v:group><v:group id="shape_0" alt="Group 2923" style="position:absolute;left:17;top:3981;width:4868;height:295"></v:group><v:group id="shape_0" alt="Group 2921" style="position:absolute;left:17;top:4277;width:4868;height:295"></v:group><v:group id="shape_0" alt="Group 2919" style="position:absolute;left:17;top:4573;width:4868;height:314"></v:group><v:group id="shape_0" alt="Group 2917" style="position:absolute;left:17;top:4887;width:4868;height:295"></v:group><v:group id="shape_0" alt="Group 2915" style="position:absolute;left:17;top:23;width:4868;height:1"></v:group><v:group id="shape_0" alt="Group 2913" style="position:absolute;left:17;top:5184;width:4868;height:1"></v:group><v:group id="shape_0" alt="Group 2911" style="position:absolute;left:17;top:23;width:1;height:5161"></v:group><v:group id="shape_0" alt="Group 2909" style="position:absolute;left:4886;top:23;width:1;height:5161"></v:group><v:group id="shape_0" alt="Group 2906" style="position:absolute;left:277;top:89;width:192;height:181"></v:group><v:group id="shape_0" alt="Group 2903" style="position:absolute;left:565;top:408;width:166;height:153"></v:group><v:group id="shape_0" alt="Group 2901" style="position:absolute;left:603;top:461;width:89;height:1"></v:group><v:group id="shape_0" alt="Group 2899" style="position:absolute;left:603;top:491;width:51;height:12"></v:group><v:group id="shape_0" alt="Group 2896" style="position:absolute;left:565;top:704;width:166;height:153"></v:group><v:group id="shape_0" alt="Group 2894" style="position:absolute;left:603;top:757;width:89;height:1"></v:group><v:group id="shape_0" alt="Group 2892" style="position:absolute;left:603;top:787;width:51;height:12"></v:group><v:group id="shape_0" alt="Group 2889" style="position:absolute;left:565;top:999;width:166;height:153"></v:group><v:group id="shape_0" alt="Group 2887" style="position:absolute;left:603;top:1052;width:89;height:1"></v:group><v:group id="shape_0" alt="Group 2885" style="position:absolute;left:603;top:1082;width:51;height:12"></v:group><v:group id="shape_0" alt="Group 2882" style="position:absolute;left:565;top:1295;width:166;height:153"></v:group><v:group id="shape_0" alt="Group 2880" style="position:absolute;left:603;top:1348;width:89;height:1"></v:group><v:group id="shape_0" alt="Group 2878" style="position:absolute;left:603;top:1378;width:51;height:12"></v:group><v:group id="shape_0" alt="Group 2875" style="position:absolute;left:565;top:1591;width:166;height:153"></v:group><v:group id="shape_0" alt="Group 2873" style="position:absolute;left:603;top:1644;width:89;height:1"></v:group><v:group id="shape_0" alt="Group 2871" style="position:absolute;left:603;top:1674;width:51;height:12"></v:group><v:group id="shape_0" alt="Group 2868" style="position:absolute;left:557;top:1882;width:192;height:181"></v:group><v:group id="shape_0" alt="Group 2865" style="position:absolute;left:839;top:2197;width:192;height:181"></v:group><v:group id="shape_0" alt="Group 2862" style="position:absolute;left:1129;top:2831;width:167;height:153"></v:group><v:group id="shape_0" alt="Group 2860" style="position:absolute;left:1167;top:2885;width:90;height:1"></v:group><v:group id="shape_0" alt="Group 2858" style="position:absolute;left:1167;top:2915;width:51;height:12"></v:group><v:group id="shape_0" alt="Group 2855" style="position:absolute;left:839;top:3123;width:192;height:181"></v:group><v:group id="shape_0" alt="Group 2852" style="position:absolute;left:1129;top:3442;width:167;height:153"></v:group><v:group id="shape_0" alt="Group 2850" style="position:absolute;left:1167;top:3495;width:90;height:1"></v:group><v:group id="shape_0" alt="Group 2848" style="position:absolute;left:1167;top:3525;width:51;height:12"></v:group><v:group id="shape_0" alt="Group 2845" style="position:absolute;left:839;top:3733;width:192;height:181"></v:group><v:group id="shape_0" alt="Group 2842" style="position:absolute;left:1129;top:4052;width:167;height:153"></v:group><v:group id="shape_0" alt="Group 2840" style="position:absolute;left:1167;top:4105;width:90;height:1"></v:group><v:group id="shape_0" alt="Group 2838" style="position:absolute;left:1167;top:4135;width:51;height:12"></v:group><v:group id="shape_0" alt="Group 2835" style="position:absolute;left:1129;top:4348;width:167;height:153"></v:group><v:group id="shape_0" alt="Group 2833" style="position:absolute;left:1167;top:4401;width:90;height:1"></v:group><v:group id="shape_0" alt="Group 2831" style="position:absolute;left:1167;top:4431;width:51;height:12"></v:group><v:group id="shape_0" alt="Group 2828" style="position:absolute;left:557;top:4639;width:192;height:181"></v:group><v:group id="shape_0" alt="Group 2825" style="position:absolute;left:852;top:4938;width:164;height:153"></v:group><v:group id="shape_0" alt="Group 2823" style="position:absolute;left:891;top:4991;width:88;height:1"></v:group><v:group id="shape_0" alt="Group 2818" style="position:absolute;left:64;top:109;width:4125;height:5030"><v:rect id="shape_0" ID="Text Box 2821" stroked="f" style="position:absolute;left:64;top:109;width:3226;height:3812"><v:textbox><w:txbxContent><w:p><w:pPr><w:spacing w:before="0" w:after="0" w:lineRule="atLeast" w:line="169"/><w:jc w:val="left"/><w:rPr></w:rPr></w:pPr><w:r><w:rPr><w:sz w:val="16"/><w:smallCaps w:val="false"/><w:caps w:val="false"/><w:iCs w:val="false"/><w:bCs w:val="false"/><w:szCs w:val="16"/><w:spacing w:val="0"/><w:vertAlign w:val="baseline"/><w:position w:val="0"/><w:i w:val="false"/><w:dstrike w:val="false"/><w:strike w:val="false"/><w:u w:val="none"/><w:b w:val="false"/><w:rFonts w:cs="Arial Narrow" w:ascii="Arial Narrow" w:hAnsi="Arial Narrow" w:eastAsia="Arial Narrow"/></w:rPr><w:t>▼</w:t></w:r><w:r><w:rPr><w:sz w:val="16"/><w:smallCaps w:val="false"/><w:caps w:val="false"/><w:szCs w:val="16"/><w:spacing w:val="0"/><w:vertAlign w:val="baseline"/><w:position w:val="0"/><w:dstrike w:val="false"/><w:strike w:val="false"/><w:u w:val="none"/><w:iCs/><w:bCs/><w:i/><w:b/><w:rFonts w:cs="Lucida Sans" w:eastAsia="Lucida Sans" w:ascii="Lucida Sans" w:hAnsi="Lucida Sans"/></w:rPr><w:t>My New Project</w:t></w:r></w:p><w:p><w:pPr><w:spacing w:before="126" w:after="0" w:lineRule="auto" w:line="384"/><w:jc w:val="left"/><w:rPr></w:rPr></w:pPr><w:r><w:rPr><w:sz w:val="16"/><w:b w:val="false"/><w:u w:val="none"/><w:dstrike w:val="false"/><w:strike w:val="false"/><w:i/><w:vertAlign w:val="baseline"/><w:position w:val="0"/><w:spacing w:val="0"/><w:szCs w:val="16"/><w:bCs w:val="false"/><w:iCs/><w:smallCaps w:val="false"/><w:caps w:val="false"/><w:rFonts w:cs="Lucida Sans" w:eastAsia="Lucida Sans" w:ascii="Arial" w:hAnsi="Arial"/></w:rPr><w:t>My_New_Project.what  Mettre des majuscules?</w:t></w:r></w:p><w:p><w:pPr><w:spacing w:before="126" w:after="0" w:lineRule="auto" w:line="384"/><w:jc w:val="left"/><w:rPr></w:rPr></w:pPr><w:r><w:rPr><w:sz w:val="16"/><w:b w:val="false"/><w:u w:val="none"/><w:dstrike w:val="false"/><w:strike w:val="false"/><w:i/><w:vertAlign w:val="baseline"/><w:position w:val="0"/><w:spacing w:val="0"/><w:szCs w:val="16"/><w:bCs w:val="false"/><w:iCs/><w:smallCaps w:val="false"/><w:caps w:val="false"/><w:rFonts w:cs="Lucida Sans" w:eastAsia="Lucida Sans" w:ascii="Arial" w:hAnsi="Arial"/></w:rPr><w:t>weather_stations.lst</w:t></w:r></w:p><w:p><w:pPr><w:spacing w:before="3" w:after="0" w:lineRule="auto" w:line="345"/><w:jc w:val="left"/><w:rPr></w:rPr></w:pPr><w:r><w:rPr><w:sz w:val="16"/><w:b w:val="false"/><w:u w:val="none"/><w:dstrike w:val="false"/><w:strike w:val="false"/><w:i/><w:vertAlign w:val="baseline"/><w:position w:val="0"/><w:spacing w:val="0"/><w:szCs w:val="16"/><w:bCs w:val="false"/><w:iCs/><w:smallCaps w:val="false"/><w:caps w:val="false"/><w:rFonts w:cs="Lucida Sans" w:eastAsia="Lucida Sans" w:ascii="Arial" w:hAnsi="Arial"/></w:rPr><w:t>graph_layout.lst weather_datasets_summary.log</w:t></w:r></w:p><w:p><w:pPr><w:spacing w:before="62" w:after="0" w:lineRule="auto" w:line="240"/><w:jc w:val="left"/><w:rPr></w:rPr></w:pPr><w:r><w:rPr><w:sz w:val="16"/><w:b w:val="false"/><w:u w:val="none"/><w:dstrike w:val="false"/><w:strike w:val="false"/><w:i/><w:vertAlign w:val="baseline"/><w:position w:val="0"/><w:spacing w:val="0"/><w:szCs w:val="16"/><w:bCs w:val="false"/><w:iCs/><w:smallCaps w:val="false"/><w:caps w:val="false"/><w:rFonts w:cs="Lucida Sans" w:eastAsia="Lucida Sans" w:ascii="Arial" w:hAnsi="Arial"/></w:rPr><w:t>waterlvl_manual_measurements.xls</w:t></w:r></w:p><w:p><w:pPr><w:spacing w:before="111" w:after="0" w:lineRule="auto" w:line="240"/><w:jc w:val="left"/><w:rPr></w:rPr></w:pPr><w:r><w:rPr><w:sz w:val="16"/><w:smallCaps w:val="false"/><w:caps w:val="false"/><w:iCs/><w:bCs/><w:szCs w:val="16"/><w:spacing w:val="0"/><w:vertAlign w:val="baseline"/><w:position w:val="0"/><w:i/><w:dstrike w:val="false"/><w:strike w:val="false"/><w:u w:val="none"/><w:b/><w:rFonts w:cs="Arial Narrow" w:eastAsia="Arial Narrow" w:ascii="Arial Narrow" w:hAnsi="Arial Narrow"/></w:rPr><w:t>▼</w:t></w:r><w:r><w:rPr><w:sz w:val="16"/><w:smallCaps w:val="false"/><w:caps w:val="false"/><w:iCs/><w:bCs/><w:szCs w:val="16"/><w:spacing w:val="0"/><w:vertAlign w:val="baseline"/><w:position w:val="0"/><w:i/><w:dstrike w:val="false"/><w:strike w:val="false"/><w:u w:val="none"/><w:b/><w:rFonts w:ascii="Lucida Sans" w:hAnsi="Lucida Sans" w:eastAsia="Lucida Sans" w:cs="Lucida Sans"/></w:rPr><w:t>Meteo</w:t></w:r></w:p><w:p><w:pPr><w:spacing w:before="131" w:after="0" w:lineRule="auto" w:line="240"/><w:jc w:val="left"/><w:rPr></w:rPr></w:pPr><w:r><w:rPr><w:sz w:val="16"/><w:b/><w:u w:val="none"/><w:dstrike w:val="false"/><w:strike w:val="false"/><w:i/><w:vertAlign w:val="baseline"/><w:position w:val="0"/><w:spacing w:val="0"/><w:szCs w:val="16"/><w:bCs/><w:iCs/><w:smallCaps w:val="false"/><w:caps w:val="false"/><w:rFonts w:ascii="Arial Narrow" w:hAnsi="Arial Narrow" w:eastAsia="Arial Narrow" w:cs="Arial Narrow"/></w:rPr><w:t>▼</w:t></w:r></w:p><w:p><w:pPr><w:spacing w:before="0" w:after="0" w:lineRule="auto" w:line="240"/><w:jc w:val="left"/><w:rPr></w:rPr></w:pPr><w:r><w:rPr></w:rPr></w:r></w:p><w:p><w:pPr><w:spacing w:before="0" w:after="0" w:lineRule="auto" w:line="240"/><w:jc w:val="left"/><w:rPr></w:rPr></w:pPr><w:r><w:rPr></w:rPr></w:r></w:p><w:p><w:pPr><w:spacing w:before="0" w:after="0" w:lineRule="auto" w:line="240"/><w:jc w:val="left"/><w:rPr></w:rPr></w:pPr><w:r><w:rPr></w:rPr></w:r></w:p><w:p><w:pPr><w:spacing w:before="6" w:after="0" w:lineRule="auto" w:line="240"/><w:jc w:val="left"/><w:rPr></w:rPr></w:pPr><w:r><w:rPr></w:rPr></w:r></w:p><w:p><w:pPr><w:spacing w:before="0" w:after="0" w:lineRule="auto" w:line="240"/><w:jc w:val="left"/><w:rPr></w:rPr></w:pPr><w:r><w:rPr><w:sz w:val="16"/><w:b/><w:u w:val="none"/><w:dstrike w:val="false"/><w:strike w:val="false"/><w:i/><w:vertAlign w:val="baseline"/><w:position w:val="0"/><w:spacing w:val="0"/><w:szCs w:val="16"/><w:bCs/><w:iCs/><w:smallCaps w:val="false"/><w:caps w:val="false"/><w:rFonts w:ascii="Arial Narrow" w:hAnsi="Arial Narrow" w:eastAsia="Arial Narrow" w:cs="Arial Narrow"/></w:rPr><w:t>▼</w:t></w:r></w:p><w:p><w:pPr><w:spacing w:before="0" w:after="0" w:lineRule="auto" w:line="240"/><w:jc w:val="left"/><w:rPr></w:rPr></w:pPr><w:r><w:rPr></w:rPr></w:r></w:p><w:p><w:pPr><w:spacing w:before="1" w:after="0" w:lineRule="auto" w:line="240"/><w:jc w:val="left"/><w:rPr></w:rPr></w:pPr><w:r><w:rPr></w:rPr></w:r></w:p><w:p><w:pPr><w:spacing w:before="0" w:after="0" w:lineRule="atLeast" w:line="183"/><w:jc w:val="left"/><w:rPr></w:rPr></w:pPr><w:r><w:rPr><w:sz w:val="16"/><w:b/><w:u w:val="none"/><w:dstrike w:val="false"/><w:strike w:val="false"/><w:i/><w:vertAlign w:val="baseline"/><w:position w:val="0"/><w:spacing w:val="0"/><w:szCs w:val="16"/><w:bCs/><w:iCs/><w:smallCaps w:val="false"/><w:caps w:val="false"/><w:rFonts w:ascii="Arial Narrow" w:hAnsi="Arial Narrow" w:eastAsia="Arial Narrow" w:cs="Arial Narrow"/></w:rPr><w:t>▼</w:t></w:r></w:p></w:txbxContent></v:textbox><w10:wrap type="square"/><v:fill on="false" o:detectmouseclick="t"/><v:stroke color="#3465a4" joinstyle="round" endcap="flat"/></v:rect><v:rect id="shape_0" ID="Text Box 2820" stroked="f" style="position:absolute;left:302;top:4664;width:124;height:162"><v:textbox><w:txbxContent><w:p><w:pPr><w:spacing w:before="0" w:after="0" w:lineRule="atLeast" w:line="163"/><w:jc w:val="left"/><w:rPr></w:rPr></w:pPr><w:r><w:rPr><w:sz w:val="16"/><w:b/><w:u w:val="none"/><w:dstrike w:val="false"/><w:strike w:val="false"/><w:i/><w:vertAlign w:val="baseline"/><w:position w:val="0"/><w:spacing w:val="0"/><w:szCs w:val="16"/><w:bCs/><w:iCs/><w:smallCaps w:val="false"/><w:caps w:val="false"/><w:rFonts w:ascii="Arial Narrow" w:hAnsi="Arial Narrow" w:eastAsia="Arial Narrow" w:cs="Arial Narrow"/></w:rPr><w:t>▼</w:t></w:r></w:p></w:txbxContent></v:textbox><w10:wrap type="square"/><v:fill on="false" o:detectmouseclick="t"/><v:stroke color="#3465a4" joinstyle="round" endcap="flat"/></v:rect><v:rect id="shape_0" ID="Text Box 2819" stroked="f" style="position:absolute;left:829;top:2232;width:3359;height:2906"><v:textbox><w:txbxContent><w:p><w:pPr><w:spacing w:before="0" w:after="0" w:lineRule="atLeast" w:line="153"/><w:jc w:val="left"/><w:rPr></w:rPr></w:pPr><w:r><w:rPr><w:sz w:val="16"/><w:b/><w:u w:val="none"/><w:dstrike w:val="false"/><w:strike w:val="false"/><w:i/><w:vertAlign w:val="baseline"/><w:position w:val="0"/><w:spacing w:val="0"/><w:szCs w:val="16"/><w:bCs/><w:iCs/><w:smallCaps w:val="false"/><w:caps w:val="false"/><w:rFonts w:ascii="Lucida Sans" w:hAnsi="Lucida Sans"/></w:rPr><w:t>Raw</w:t></w:r></w:p><w:p><w:pPr><w:spacing w:before="126" w:after="0" w:lineRule="auto" w:line="240"/><w:jc w:val="left"/><w:rPr></w:rPr></w:pPr><w:r><w:rPr><w:sz w:val="16"/><w:smallCaps w:val="false"/><w:caps w:val="false"/><w:iCs/><w:bCs/><w:szCs w:val="16"/><w:spacing w:val="0"/><w:vertAlign w:val="baseline"/><w:position w:val="0"/><w:i/><w:dstrike w:val="false"/><w:strike w:val="false"/><w:u w:val="none"/><w:b/><w:rFonts w:cs="Arial Narrow" w:eastAsia="Arial Narrow" w:ascii="Arial Narrow" w:hAnsi="Arial Narrow"/></w:rPr><w:t>▼</w:t></w:r><w:r><w:rPr><w:sz w:val="16"/><w:smallCaps w:val="false"/><w:caps w:val="false"/><w:iCs/><w:bCs/><w:szCs w:val="16"/><w:spacing w:val="0"/><w:vertAlign w:val="baseline"/><w:position w:val="0"/><w:i/><w:dstrike w:val="false"/><w:strike w:val="false"/><w:u w:val="none"/><w:b/><w:rFonts w:ascii="Lucida Sans" w:hAnsi="Lucida Sans" w:eastAsia="Lucida Sans" w:cs="Lucida Sans"/></w:rPr><w:t>MARIEVILLE (7024627)</w:t></w:r></w:p><w:p><w:pPr><w:spacing w:before="125" w:after="0" w:lineRule="auto" w:line="240"/><w:jc w:val="left"/><w:rPr></w:rPr></w:pPr><w:r><w:rPr><w:sz w:val="16"/><w:b w:val="false"/><w:u w:val="none"/><w:dstrike w:val="false"/><w:strike w:val="false"/><w:i/><w:vertAlign w:val="baseline"/><w:position w:val="0"/><w:spacing w:val="0"/><w:szCs w:val="16"/><w:bCs w:val="false"/><w:iCs/><w:smallCaps w:val="false"/><w:caps w:val="false"/><w:rFonts w:eastAsia="Lucida Sans" w:cs="Lucida Sans" w:ascii="Arial" w:hAnsi="Arial"/></w:rPr><w:t>eng-daily-01011980-12311980.csv</w:t></w:r></w:p><w:p><w:pPr><w:spacing w:before="111" w:after="0" w:lineRule="auto" w:line="240"/><w:jc w:val="left"/><w:rPr></w:rPr></w:pPr><w:r><w:rPr><w:sz w:val="16"/><w:b/><w:u w:val="none"/><w:dstrike w:val="false"/><w:strike w:val="false"/><w:i/><w:vertAlign w:val="baseline"/><w:position w:val="0"/><w:spacing w:val="0"/><w:szCs w:val="16"/><w:bCs/><w:iCs/><w:smallCaps w:val="false"/><w:caps w:val="false"/><w:rFonts w:eastAsia="Lucida Sans" w:cs="Lucida Sans" w:ascii="Lucida Sans" w:hAnsi="Lucida Sans"/></w:rPr><w:t>Input</w:t></w:r></w:p><w:p><w:pPr><w:spacing w:before="126" w:after="0" w:lineRule="auto" w:line="240"/><w:jc w:val="left"/><w:rPr></w:rPr></w:pPr><w:r><w:rPr><w:sz w:val="16"/><w:b w:val="false"/><w:u w:val="none"/><w:dstrike w:val="false"/><w:strike w:val="false"/><w:i/><w:vertAlign w:val="baseline"/><w:position w:val="0"/><w:spacing w:val="0"/><w:szCs w:val="16"/><w:bCs w:val="false"/><w:iCs/><w:smallCaps w:val="false"/><w:caps w:val="false"/><w:rFonts w:eastAsia="Lucida Sans" w:cs="Lucida Sans" w:ascii="Arial" w:hAnsi="Arial"/></w:rPr><w:t>MARIEVILLE  (7024627)_1980-2014.csv</w:t></w:r></w:p><w:p><w:pPr><w:spacing w:before="111" w:after="0" w:lineRule="auto" w:line="240"/><w:jc w:val="left"/><w:rPr></w:rPr></w:pPr><w:r><w:rPr><w:sz w:val="16"/><w:b/><w:u w:val="none"/><w:dstrike w:val="false"/><w:strike w:val="false"/><w:i/><w:vertAlign w:val="baseline"/><w:position w:val="0"/><w:spacing w:val="0"/><w:szCs w:val="16"/><w:bCs/><w:iCs/><w:smallCaps w:val="false"/><w:caps w:val="false"/><w:rFonts w:eastAsia="Lucida Sans" w:cs="Lucida Sans" w:ascii="Lucida Sans" w:hAnsi="Lucida Sans"/></w:rPr><w:t>Output</w:t></w:r></w:p><w:p><w:pPr><w:spacing w:before="126" w:after="0" w:lineRule="auto" w:line="384"/><w:jc w:val="left"/><w:rPr></w:rPr></w:pPr><w:r><w:rPr><w:sz w:val="16"/><w:b w:val="false"/><w:u w:val="none"/><w:dstrike w:val="false"/><w:strike w:val="false"/><w:i/><w:vertAlign w:val="baseline"/><w:position w:val="0"/><w:spacing w:val="0"/><w:szCs w:val="16"/><w:bCs w:val="false"/><w:iCs/><w:smallCaps w:val="false"/><w:caps w:val="false"/><w:rFonts w:eastAsia="Lucida Sans" w:cs="Lucida Sans" w:ascii="Arial" w:hAnsi="Arial"/></w:rPr><w:t>MARIEVILLE  (7024627)_1980-2014.log MARIEVILLE   (7024627)_1980-2014.out</w:t></w:r></w:p><w:p><w:pPr><w:spacing w:before="3" w:after="0" w:lineRule="auto" w:line="240"/><w:jc w:val="left"/><w:rPr></w:rPr></w:pPr><w:r><w:rPr><w:sz w:val="16"/><w:b/><w:u w:val="none"/><w:dstrike w:val="false"/><w:strike w:val="false"/><w:i/><w:vertAlign w:val="baseline"/><w:position w:val="0"/><w:spacing w:val="0"/><w:szCs w:val="16"/><w:bCs/><w:iCs/><w:smallCaps w:val="false"/><w:caps w:val="false"/><w:rFonts w:eastAsia="Lucida Sans" w:cs="Lucida Sans" w:ascii="Lucida Sans" w:hAnsi="Lucida Sans"/></w:rPr><w:t>Waterlvl</w:t></w:r></w:p><w:p><w:pPr><w:spacing w:before="126" w:after="0" w:lineRule="auto" w:line="240"/><w:jc w:val="left"/><w:rPr></w:rPr></w:pPr><w:r><w:rPr><w:sz w:val="16"/><w:b w:val="false"/><w:u w:val="none"/><w:dstrike w:val="false"/><w:strike w:val="false"/><w:i/><w:vertAlign w:val="baseline"/><w:position w:val="0"/><w:spacing w:val="0"/><w:szCs w:val="16"/><w:bCs w:val="false"/><w:iCs/><w:smallCaps w:val="false"/><w:caps w:val="false"/><w:rFonts w:eastAsia="Lucida Sans" w:cs="Lucida Sans" w:ascii="Arial" w:hAnsi="Arial"/></w:rPr><w:t>PO01.xls</w:t></w:r></w:p></w:txbxContent></v:textbox><w10:wrap type="square"/><v:fill on="false" o:detectmouseclick="t"/><v:stroke color="#3465a4" joinstyle="round" endcap="flat"/></v:rect></v:group></v:group></w:pict></mc:Fallback></mc:AlternateContent></w:r></w:p><w:p><w:pPr><w:pStyle w:val="Normal"/><w:spacing w:before="11" w:after="0"/><w:rPr><w:rFonts w:ascii="Times New Roman" w:hAnsi="Times New Roman" w:eastAsia="Times New Roman" w:cs="Times New Roman"/><w:sz w:val="10"/><w:szCs w:val="10"/></w:rPr></w:pPr><w:r><w:rPr><w:rFonts w:eastAsia="Times New Roman" w:cs="Times New Roman" w:ascii="Times New Roman" w:hAnsi="Times New Roman"/><w:sz w:val="10"/><w:szCs w:val="10"/></w:rPr></w:r></w:p><w:p><w:pPr><w:sectPr><w:type w:val="nextPage"/><w:pgSz w:w="12240" w:h="15840"/><w:pgMar w:left="1020" w:right="980" w:header="0" w:top="1120" w:footer="0" w:bottom="700" w:gutter="0"/><w:pgNumType w:fmt="decimal"/><w:formProt w:val="false"/><w:textDirection w:val="lrTb"/><w:docGrid w:type="default" w:linePitch="240" w:charSpace="4294965247"/></w:sectPr><w:pStyle w:val="TextBody"/><w:spacing w:before="55" w:after="0"/><w:ind w:left="2905" w:hanging="0"/><w:rPr></w:rPr></w:pPr><w:r><w:rPr><w:w w:val="105"/></w:rPr><w:t>Figure</w:t></w:r><w:r><w:rPr><w:spacing w:val="3"/><w:w w:val="105"/></w:rPr><w:t xml:space="preserve"> </w:t></w:r><w:r><w:rPr><w:w w:val="105"/></w:rPr><w:t>2.2:</w:t></w:r><w:r><w:rPr><w:spacing w:val="25"/><w:w w:val="105"/></w:rPr><w:t xml:space="preserve"> </w:t></w:r><w:r><w:rPr><w:w w:val="105"/></w:rPr><w:t>Project</w:t></w:r><w:r><w:rPr><w:spacing w:val="4"/><w:w w:val="105"/></w:rPr><w:t xml:space="preserve"> </w:t></w:r><w:r><w:rPr><w:w w:val="105"/></w:rPr><w:t>folder</w:t></w:r><w:r><w:rPr><w:spacing w:val="3"/><w:w w:val="105"/></w:rPr><w:t xml:space="preserve"> </w:t></w:r><w:r><w:rPr><w:w w:val="105"/></w:rPr><w:t>file</w:t></w:r><w:r><w:rPr><w:spacing w:val="3"/><w:w w:val="105"/></w:rPr><w:t xml:space="preserve"> </w:t></w:r><w:r><w:rPr><w:w w:val="105"/></w:rPr><w:t>organization.</w:t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spacing w:before="7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Normal"/><w:numPr><w:ilvl w:val="0"/><w:numId w:val="7"/></w:numPr><w:tabs><w:tab w:val="left" w:pos="869" w:leader="none"/></w:tabs><w:spacing w:before="22" w:after="0"/><w:ind w:left="868" w:hanging="749"/><w:jc w:val="both"/><w:rPr><w:rFonts w:ascii="Georgia" w:hAnsi="Georgia" w:eastAsia="Georgia" w:cs="Georgia"/><w:sz w:val="49"/><w:szCs w:val="49"/></w:rPr></w:pPr><w:ins w:id="1382" w:author="Rivard, Christine" w:date="2015-03-26T14:42:00Z"><w:bookmarkStart w:id="24" w:name="_bookmark16"/><w:bookmarkStart w:id="25" w:name="Gapless_weather_data_series_creation"/><w:bookmarkEnd w:id="24"/><w:bookmarkEnd w:id="25"/><w:r><w:rPr><w:rFonts w:ascii="Georgia" w:hAnsi="Georgia"/><w:b/><w:w w:val="95"/><w:sz w:val="49"/></w:rPr><w:t xml:space="preserve">Creation of </w:t></w:r></w:ins><w:r><w:rPr><w:rFonts w:ascii="Georgia" w:hAnsi="Georgia"/><w:b/><w:w w:val="95"/><w:sz w:val="49"/></w:rPr><w:t>Gapless</w:t></w:r><w:r><w:rPr><w:rFonts w:ascii="Georgia" w:hAnsi="Georgia"/><w:b/><w:spacing w:val="32"/><w:w w:val="95"/><w:sz w:val="49"/></w:rPr><w:t xml:space="preserve"> </w:t></w:r><w:r><w:rPr><w:rFonts w:ascii="Georgia" w:hAnsi="Georgia"/><w:b/><w:w w:val="95"/><w:sz w:val="49"/></w:rPr><w:t>weather</w:t></w:r><w:r><w:rPr><w:rFonts w:ascii="Georgia" w:hAnsi="Georgia"/><w:b/><w:spacing w:val="32"/><w:w w:val="95"/><w:sz w:val="49"/></w:rPr><w:t xml:space="preserve"> </w:t></w:r><w:r><w:rPr><w:rFonts w:ascii="Georgia" w:hAnsi="Georgia"/><w:b/><w:w w:val="95"/><w:sz w:val="49"/></w:rPr><w:t>data</w:t></w:r><w:r><w:rPr><w:rFonts w:ascii="Georgia" w:hAnsi="Georgia"/><w:b/><w:spacing w:val="33"/><w:w w:val="95"/><w:sz w:val="49"/></w:rPr><w:t xml:space="preserve"> </w:t></w:r><w:r><w:rPr><w:rFonts w:ascii="Georgia" w:hAnsi="Georgia"/><w:b/><w:w w:val="95"/><w:sz w:val="49"/></w:rPr><w:t>series</w:t></w:r><w:r><w:rPr><w:rFonts w:ascii="Georgia" w:hAnsi="Georgia"/><w:b/><w:spacing w:val="31"/><w:w w:val="95"/><w:sz w:val="49"/></w:rPr><w:t xml:space="preserve"> </w:t></w:r><w:del w:id="1383" w:author="Rivard, Christine" w:date="2015-03-26T14:42:00Z"><w:r><w:rPr><w:rFonts w:ascii="Georgia" w:hAnsi="Georgia"/><w:b/><w:w w:val="95"/><w:sz w:val="49"/></w:rPr><w:delText>creation</w:delText></w:r></w:del></w:p><w:p><w:pPr><w:pStyle w:val="Normal"/><w:spacing w:before="9" w:after="0"/><w:rPr><w:rFonts w:ascii="Georgia" w:hAnsi="Georgia" w:eastAsia="Georgia" w:cs="Georgia"/><w:b/><w:b/><w:bCs/><w:sz w:val="71"/><w:szCs w:val="71"/></w:rPr></w:pPr><w:r><w:rPr><w:rFonts w:eastAsia="Georgia" w:cs="Georgia" w:ascii="Georgia" w:hAnsi="Georgia"/><w:b/><w:bCs/><w:sz w:val="71"/><w:szCs w:val="71"/></w:rPr></w:r></w:p><w:p><w:pPr><w:pStyle w:val="Normal"/><w:numPr><w:ilvl w:val="1"/><w:numId w:val="7"/></w:numPr><w:tabs><w:tab w:val="left" w:pos="1017" w:leader="none"/></w:tabs><w:jc w:val="both"/><w:rPr><w:rFonts w:ascii="Georgia" w:hAnsi="Georgia" w:eastAsia="Georgia" w:cs="Georgia"/><w:sz w:val="34"/><w:szCs w:val="34"/></w:rPr></w:pPr><w:bookmarkStart w:id="26" w:name="_bookmark17"/><w:bookmarkStart w:id="27" w:name="Downloading_and_formatting_data_from_the"/><w:bookmarkEnd w:id="26"/><w:bookmarkEnd w:id="27"/><w:r><w:rPr><w:rFonts w:ascii="Georgia" w:hAnsi="Georgia"/><w:b/><w:sz w:val="34"/></w:rPr><w:t>Downloading</w:t></w:r><w:r><w:rPr><w:rFonts w:ascii="Georgia" w:hAnsi="Georgia"/><w:b/><w:spacing w:val="0"/><w:sz w:val="34"/></w:rPr><w:t xml:space="preserve"> </w:t></w:r><w:r><w:rPr><w:rFonts w:ascii="Georgia" w:hAnsi="Georgia"/><w:b/><w:sz w:val="34"/></w:rPr><w:t>and</w:t></w:r><w:r><w:rPr><w:rFonts w:ascii="Georgia" w:hAnsi="Georgia"/><w:b/><w:spacing w:val="0"/><w:sz w:val="34"/></w:rPr><w:t xml:space="preserve"> </w:t></w:r><w:r><w:rPr><w:rFonts w:ascii="Georgia" w:hAnsi="Georgia"/><w:b/><w:sz w:val="34"/></w:rPr><w:t>formatting</w:t></w:r><w:r><w:rPr><w:rFonts w:ascii="Georgia" w:hAnsi="Georgia"/><w:b/><w:spacing w:val="0"/><w:sz w:val="34"/></w:rPr><w:t xml:space="preserve"> </w:t></w:r><w:r><w:rPr><w:rFonts w:ascii="Georgia" w:hAnsi="Georgia"/><w:b/><w:sz w:val="34"/></w:rPr><w:t>data</w:t></w:r><w:r><w:rPr><w:rFonts w:ascii="Georgia" w:hAnsi="Georgia"/><w:b/><w:spacing w:val="0"/><w:sz w:val="34"/></w:rPr><w:t xml:space="preserve"> </w:t></w:r><w:r><w:rPr><w:rFonts w:ascii="Georgia" w:hAnsi="Georgia"/><w:b/><w:sz w:val="34"/></w:rPr><w:t>from</w:t></w:r><w:r><w:rPr><w:rFonts w:ascii="Georgia" w:hAnsi="Georgia"/><w:b/><w:spacing w:val="0"/><w:sz w:val="34"/></w:rPr><w:t xml:space="preserve"> </w:t></w:r><w:r><w:rPr><w:rFonts w:ascii="Georgia" w:hAnsi="Georgia"/><w:b/><w:sz w:val="34"/></w:rPr><w:t>the</w:t></w:r><w:r><w:rPr><w:rFonts w:ascii="Georgia" w:hAnsi="Georgia"/><w:b/><w:spacing w:val="0"/><w:sz w:val="34"/></w:rPr><w:t xml:space="preserve"> </w:t></w:r><w:r><w:rPr><w:rFonts w:ascii="Georgia" w:hAnsi="Georgia"/><w:b/><w:sz w:val="34"/></w:rPr><w:t>CDCD</w:t></w:r></w:p><w:p><w:pPr><w:pStyle w:val="TextBody"/><w:spacing w:lineRule="auto" w:line="249" w:before="227" w:after="0"/><w:ind w:left="133" w:right="131" w:hanging="9"/><w:jc w:val="both"/><w:rPr></w:rPr></w:pPr><w:r><w:rPr><w:w w:val="105"/></w:rPr><w:t>The</w:t></w:r><w:r><w:rPr><w:spacing w:val="26"/><w:w w:val="105"/></w:rPr><w:t xml:space="preserve"> </w:t></w:r><w:r><w:rPr><w:spacing w:val="0"/><w:w w:val="105"/></w:rPr><w:t>Canadian</w:t></w:r><w:r><w:rPr><w:spacing w:val="25"/><w:w w:val="105"/></w:rPr><w:t xml:space="preserve"> </w:t></w:r><w:r><w:rPr><w:w w:val="105"/></w:rPr><w:t>Daily</w:t></w:r><w:r><w:rPr><w:spacing w:val="25"/><w:w w:val="105"/></w:rPr><w:t xml:space="preserve"> </w:t></w:r><w:r><w:rPr><w:w w:val="105"/></w:rPr><w:t>Climate</w:t></w:r><w:r><w:rPr><w:spacing w:val="27"/><w:w w:val="105"/></w:rPr><w:t xml:space="preserve"> </w:t></w:r><w:r><w:rPr><w:w w:val="105"/></w:rPr><w:t>Database</w:t></w:r><w:r><w:rPr><w:spacing w:val="25"/><w:w w:val="105"/></w:rPr><w:t xml:space="preserve"> </w:t></w:r><w:r><w:rPr><w:w w:val="105"/></w:rPr><w:t>(CDCD)</w:t></w:r><w:r><w:rPr><w:spacing w:val="25"/><w:w w:val="105"/></w:rPr><w:t xml:space="preserve"> </w:t></w:r><w:r><w:rPr><w:w w:val="105"/></w:rPr><w:t>contains</w:t></w:r><w:r><w:rPr><w:spacing w:val="26"/><w:w w:val="105"/></w:rPr><w:t xml:space="preserve"> </w:t></w:r><w:r><w:rPr><w:w w:val="105"/></w:rPr><w:t>daily</w:t></w:r><w:r><w:rPr><w:spacing w:val="26"/><w:w w:val="105"/></w:rPr><w:t xml:space="preserve"> </w:t></w:r><w:r><w:rPr><w:w w:val="105"/></w:rPr><w:t>air</w:t></w:r><w:r><w:rPr><w:spacing w:val="25"/><w:w w:val="105"/></w:rPr><w:t xml:space="preserve"> </w:t></w:r><w:r><w:rPr><w:w w:val="105"/></w:rPr><w:t>temperature</w:t></w:r><w:r><w:rPr><w:spacing w:val="25"/><w:w w:val="105"/></w:rPr><w:t xml:space="preserve"> </w:t></w:r><w:r><w:rPr><w:w w:val="105"/></w:rPr><w:t>and</w:t></w:r><w:r><w:rPr><w:spacing w:val="25"/><w:w w:val="105"/></w:rPr><w:t xml:space="preserve"> </w:t></w:r><w:r><w:rPr><w:w w:val="105"/></w:rPr><w:t>precipitation</w:t></w:r><w:r><w:rPr><w:spacing w:val="27"/><w:w w:val="107"/></w:rPr><w:t xml:space="preserve"> </w:t></w:r><w:del w:id="1384" w:author="Rivard, Christine" w:date="2015-03-26T14:55:00Z"><w:r><w:rPr><w:w w:val="105"/></w:rPr><w:delText>from</w:delText></w:r></w:del><w:del w:id="1385" w:author="Rivard, Christine" w:date="2015-03-26T14:55:00Z"><w:r><w:rPr><w:spacing w:val="0"/><w:w w:val="105"/></w:rPr><w:delText xml:space="preserve"> </w:delText></w:r></w:del><w:ins w:id="1386" w:author="Rivard, Christine" w:date="2015-03-26T14:55:00Z"><w:r><w:rPr><w:w w:val="105"/></w:rPr><w:t xml:space="preserve">dating back </w:t></w:r></w:ins><w:ins w:id="1387" w:author="Rivard, Christine" w:date="2015-03-26T14:56:00Z"><w:r><w:rPr><w:w w:val="105"/></w:rPr><w:t xml:space="preserve">to </w:t></w:r></w:ins><w:r><w:rPr><w:w w:val="105"/></w:rPr><w:t>1840</w:t></w:r><w:r><w:rPr><w:spacing w:val="0"/><w:w w:val="105"/></w:rPr><w:t xml:space="preserve"> </w:t></w:r><w:ins w:id="1388" w:author="Rivard, Christine" w:date="2015-03-26T14:56:00Z"><w:r><w:rPr><w:spacing w:val="0"/><w:w w:val="105"/></w:rPr><w:t xml:space="preserve">for some of the stations </w:t></w:r></w:ins><w:r><w:rPr><w:w w:val="105"/></w:rPr><w:t>to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present</w:t></w:r><w:r><w:rPr><w:spacing w:val="0"/><w:w w:val="105"/></w:rPr><w:t xml:space="preserve"> </w:t></w:r><w:r><w:rPr><w:w w:val="105"/></w:rPr><w:t>for</w:t></w:r><w:r><w:rPr><w:spacing w:val="0"/><w:w w:val="105"/></w:rPr><w:t xml:space="preserve"> </w:t></w:r><w:r><w:rPr><w:w w:val="105"/></w:rPr><w:t>about</w:t></w:r><w:r><w:rPr><w:spacing w:val="0"/><w:w w:val="105"/></w:rPr><w:t xml:space="preserve"> </w:t></w:r><w:r><w:rPr><w:w w:val="105"/></w:rPr><w:t>8450</w:t></w:r><w:r><w:rPr><w:spacing w:val="0"/><w:w w:val="105"/></w:rPr><w:t xml:space="preserve"> </w:t></w:r><w:r><w:rPr><w:w w:val="105"/></w:rPr><w:t>stations</w:t></w:r><w:r><w:rPr><w:spacing w:val="0"/><w:w w:val="105"/></w:rPr><w:t xml:space="preserve"> </w:t></w:r><w:r><w:rPr><w:w w:val="105"/></w:rPr><w:t>distributed</w:t></w:r><w:r><w:rPr><w:spacing w:val="0"/><w:w w:val="105"/></w:rPr><w:t xml:space="preserve"> </w:t></w:r><w:r><w:rPr><w:w w:val="105"/></w:rPr><w:t>across</w:t></w:r><w:r><w:rPr><w:spacing w:val="0"/><w:w w:val="105"/></w:rPr><w:t xml:space="preserve"> </w:t></w:r><w:r><w:rPr><w:w w:val="105"/></w:rPr><w:t>Canada.</w:t></w:r><w:r><w:rPr><w:spacing w:val="16"/><w:w w:val="105"/></w:rPr><w:t xml:space="preserve"> </w:t></w:r><w:r><w:rPr><w:w w:val="105"/></w:rPr><w:t>Data</w:t></w:r><w:r><w:rPr><w:spacing w:val="0"/><w:w w:val="105"/></w:rPr><w:t xml:space="preserve"> can </w:t></w:r><w:r><w:rPr><w:w w:val="105"/></w:rPr><w:t>be</w:t></w:r><w:r><w:rPr><w:spacing w:val="0"/><w:w w:val="105"/></w:rPr><w:t xml:space="preserve"> </w:t></w:r><w:r><w:rPr><w:w w:val="105"/></w:rPr><w:t>downloaded</w:t></w:r><w:r><w:rPr><w:spacing w:val="22"/></w:rPr><w:t xml:space="preserve"> </w:t></w:r><w:r><w:rPr><w:w w:val="105"/></w:rPr><w:t>manually</w:t></w:r><w:r><w:rPr><w:spacing w:val="18"/><w:w w:val="105"/></w:rPr><w:t xml:space="preserve"> </w:t></w:r><w:r><w:rPr><w:w w:val="105"/></w:rPr><w:t>on</w:t></w:r><w:r><w:rPr><w:spacing w:val="19"/><w:w w:val="105"/></w:rPr><w:t xml:space="preserve"> </w:t></w:r><w:r><w:rPr><w:w w:val="105"/></w:rPr><w:t>the</w:t></w:r><w:r><w:rPr><w:spacing w:val="19"/><w:w w:val="105"/></w:rPr><w:t xml:space="preserve"> </w:t></w:r><w:r><w:rPr><w:spacing w:val="0"/><w:w w:val="105"/></w:rPr><w:t>Government</w:t></w:r><w:r><w:rPr><w:spacing w:val="18"/><w:w w:val="105"/></w:rPr><w:t xml:space="preserve"> </w:t></w:r><w:r><w:rPr><w:w w:val="105"/></w:rPr><w:t>of</w:t></w:r><w:r><w:rPr><w:spacing w:val="19"/><w:w w:val="105"/></w:rPr><w:t xml:space="preserve"> </w:t></w:r><w:r><w:rPr><w:w w:val="105"/></w:rPr><w:t>Canada</w:t></w:r><w:r><w:rPr><w:spacing w:val="19"/><w:w w:val="105"/></w:rPr><w:t xml:space="preserve"> </w:t></w:r><w:r><w:rPr><w:w w:val="105"/></w:rPr><w:t>website</w:t></w:r><w:r><w:rPr><w:spacing w:val="18"/><w:w w:val="105"/></w:rPr><w:t xml:space="preserve"> </w:t></w:r><w:ins w:id="1389" w:author="Rivard, Christine" w:date="2015-03-26T14:57:00Z"><w:r><w:rPr><w:spacing w:val="18"/><w:w w:val="105"/></w:rPr><w:t xml:space="preserve">(mettre le lien) </w:t></w:r></w:ins><w:r><w:rPr><w:w w:val="105"/></w:rPr><w:t>as</w:t></w:r><w:r><w:rPr><w:spacing w:val="19"/><w:w w:val="105"/></w:rPr><w:t xml:space="preserve"> </w:t></w:r><w:r><w:rPr><w:w w:val="105"/></w:rPr><w:t>CSV</w:t></w:r><w:r><w:rPr><w:spacing w:val="19"/><w:w w:val="105"/></w:rPr><w:t xml:space="preserve"> </w:t></w:r><w:r><w:rPr><w:w w:val="105"/></w:rPr><w:t>files</w:t></w:r><w:r><w:rPr><w:spacing w:val="18"/><w:w w:val="105"/></w:rPr><w:t xml:space="preserve"> </w:t></w:r><w:r><w:rPr><w:w w:val="105"/></w:rPr><w:t>on</w:t></w:r><w:r><w:rPr><w:spacing w:val="19"/><w:w w:val="105"/></w:rPr><w:t xml:space="preserve"> </w:t></w:r><w:r><w:rPr><w:w w:val="105"/></w:rPr><w:t>a</w:t></w:r><w:r><w:rPr><w:spacing w:val="19"/><w:w w:val="105"/></w:rPr><w:t xml:space="preserve"> </w:t></w:r><w:r><w:rPr><w:w w:val="105"/></w:rPr><w:t>yearly</w:t></w:r><w:r><w:rPr><w:spacing w:val="18"/><w:w w:val="105"/></w:rPr><w:t xml:space="preserve"> </w:t></w:r><w:r><w:rPr><w:w w:val="105"/></w:rPr><w:t>basis,</w:t></w:r><w:r><w:rPr><w:spacing w:val="19"/><w:w w:val="105"/></w:rPr><w:t xml:space="preserve"> </w:t></w:r><w:r><w:rPr><w:w w:val="105"/></w:rPr><w:t>or</w:t></w:r><w:r><w:rPr><w:spacing w:val="19"/><w:w w:val="105"/></w:rPr><w:t xml:space="preserve"> </w:t></w:r><w:r><w:rPr><w:w w:val="105"/></w:rPr><w:t>it</w:t></w:r><w:r><w:rPr><w:spacing w:val="18"/><w:w w:val="105"/></w:rPr><w:t xml:space="preserve"> </w:t></w:r><w:r><w:rPr><w:w w:val="105"/></w:rPr><w:t>is</w:t></w:r><w:r><w:rPr><w:spacing w:val="19"/><w:w w:val="105"/></w:rPr><w:t xml:space="preserve"> </w:t></w:r><w:r><w:rPr><w:w w:val="105"/></w:rPr><w:t>possible</w:t></w:r><w:r><w:rPr><w:spacing w:val="29"/><w:w w:val="103"/></w:rPr><w:t xml:space="preserve"> </w:t></w:r><w:r><w:rPr><w:w w:val="105"/></w:rPr><w:t>to</w:t></w:r><w:r><w:rPr><w:spacing w:val="17"/><w:w w:val="105"/></w:rPr><w:t xml:space="preserve"> </w:t></w:r><w:r><w:rPr><w:w w:val="105"/></w:rPr><w:t>acquire</w:t></w:r><w:r><w:rPr><w:spacing w:val="16"/><w:w w:val="105"/></w:rPr><w:t xml:space="preserve"> </w:t></w:r><w:r><w:rPr><w:w w:val="105"/></w:rPr><w:t>the</w:t></w:r><w:r><w:rPr><w:spacing w:val="16"/><w:w w:val="105"/></w:rPr><w:t xml:space="preserve"> </w:t></w:r><w:r><w:rPr><w:w w:val="105"/></w:rPr><w:t>entire</w:t></w:r><w:r><w:rPr><w:spacing w:val="17"/><w:w w:val="105"/></w:rPr><w:t xml:space="preserve"> </w:t></w:r><w:r><w:rPr><w:w w:val="105"/></w:rPr><w:t>database</w:t></w:r><w:r><w:rPr><w:spacing w:val="16"/><w:w w:val="105"/></w:rPr><w:t xml:space="preserve"> </w:t></w:r><w:r><w:rPr><w:w w:val="105"/></w:rPr><w:t>by</w:t></w:r><w:r><w:rPr><w:spacing w:val="17"/><w:w w:val="105"/></w:rPr><w:t xml:space="preserve"> </w:t></w:r><w:r><w:rPr><w:w w:val="105"/></w:rPr><w:t>ordering</w:t></w:r><w:r><w:rPr><w:spacing w:val="18"/><w:w w:val="105"/></w:rPr><w:t xml:space="preserve"> </w:t></w:r><w:r><w:rPr><w:w w:val="105"/></w:rPr><w:t>a</w:t></w:r><w:r><w:rPr><w:spacing w:val="16"/><w:w w:val="105"/></w:rPr><w:t xml:space="preserve"> </w:t></w:r><w:commentRangeStart w:id="42"/><w:r><w:rPr><w:w w:val="105"/></w:rPr><w:t>DVD</w:t></w:r><w:r><w:rPr><w:w w:val="105"/></w:rPr></w:r><w:commentRangeEnd w:id="42"/><w:r><w:commentReference w:id="42"/></w:r><w:r><w:rPr><w:w w:val="105"/></w:rPr><w:t>.</w:t></w:r><w:r><w:rPr><w:spacing w:val="16"/><w:w w:val="105"/></w:rPr><w:t xml:space="preserve"> </w:t></w:r><w:r><w:rPr><w:w w:val="105"/></w:rPr><w:t>The</w:t></w:r><w:r><w:rPr><w:spacing w:val="17"/><w:w w:val="105"/></w:rPr><w:t xml:space="preserve"> </w:t></w:r><w:r><w:rPr><w:w w:val="105"/></w:rPr><w:t>former</w:t></w:r><w:r><w:rPr><w:spacing w:val="17"/><w:w w:val="105"/></w:rPr><w:t xml:space="preserve"> </w:t></w:r><w:r><w:rPr><w:w w:val="105"/></w:rPr><w:t>option</w:t></w:r><w:r><w:rPr><w:spacing w:val="17"/><w:w w:val="105"/></w:rPr><w:t xml:space="preserve"> </w:t></w:r><w:r><w:rPr><w:w w:val="105"/></w:rPr><w:t>involves</w:t></w:r><w:r><w:rPr><w:spacing w:val="17"/><w:w w:val="105"/></w:rPr><w:t xml:space="preserve"> </w:t></w:r><w:r><w:rPr><w:w w:val="105"/></w:rPr><w:t>a</w:t></w:r><w:r><w:rPr><w:spacing w:val="16"/><w:w w:val="105"/></w:rPr><w:t xml:space="preserve"> </w:t></w:r><w:r><w:rPr><w:w w:val="105"/></w:rPr><w:t>lot</w:t></w:r><w:r><w:rPr><w:spacing w:val="16"/><w:w w:val="105"/></w:rPr><w:t xml:space="preserve"> </w:t></w:r><w:r><w:rPr><w:w w:val="105"/></w:rPr><w:t>of</w:t></w:r><w:r><w:rPr><w:spacing w:val="16"/><w:w w:val="105"/></w:rPr><w:t xml:space="preserve"> </w:t></w:r><w:r><w:rPr><w:w w:val="105"/></w:rPr><w:t>repetitive</w:t></w:r><w:r><w:rPr><w:w w:val="107"/></w:rPr><w:t xml:space="preserve"> </w:t></w:r><w:r><w:rPr><w:w w:val="105"/></w:rPr><w:t>manipulations</w:t></w:r><w:r><w:rPr><w:spacing w:val="28"/><w:w w:val="105"/></w:rPr><w:t xml:space="preserve"> </w:t></w:r><w:r><w:rPr><w:spacing w:val="0"/><w:w w:val="105"/></w:rPr><w:t>and</w:t></w:r><w:r><w:rPr><w:spacing w:val="29"/><w:w w:val="105"/></w:rPr><w:t xml:space="preserve"> </w:t></w:r><w:r><w:rPr><w:w w:val="105"/></w:rPr><w:t>can</w:t></w:r><w:r><w:rPr><w:spacing w:val="29"/><w:w w:val="105"/></w:rPr><w:t xml:space="preserve"> </w:t></w:r><w:del w:id="1390" w:author="Rivard, Christine" w:date="2015-03-26T15:01:00Z"><w:r><w:rPr><w:w w:val="105"/></w:rPr><w:delText>become</w:delText></w:r></w:del><w:del w:id="1391" w:author="Rivard, Christine" w:date="2015-03-26T15:01:00Z"><w:r><w:rPr><w:spacing w:val="28"/><w:w w:val="105"/></w:rPr><w:delText xml:space="preserve"> </w:delText></w:r></w:del><w:r><w:rPr><w:spacing w:val="0"/><w:w w:val="105"/></w:rPr><w:t>quickly</w:t></w:r><w:r><w:rPr><w:spacing w:val="29"/><w:w w:val="105"/></w:rPr><w:t xml:space="preserve"> </w:t></w:r><w:ins w:id="1392" w:author="Rivard, Christine" w:date="2015-03-26T15:01:00Z"><w:r><w:rPr><w:w w:val="105"/></w:rPr><w:t xml:space="preserve">become </w:t></w:r></w:ins><w:r><w:rPr><w:w w:val="105"/></w:rPr><w:t>a</w:t></w:r><w:r><w:rPr><w:spacing w:val="29"/><w:w w:val="105"/></w:rPr><w:t xml:space="preserve"> </w:t></w:r><w:r><w:rPr><w:w w:val="105"/></w:rPr><w:t>time</w:t></w:r><w:r><w:rPr><w:spacing w:val="29"/><w:w w:val="105"/></w:rPr><w:t xml:space="preserve"> </w:t></w:r><w:r><w:rPr><w:spacing w:val="0"/><w:w w:val="105"/></w:rPr><w:t>consuming</w:t></w:r><w:r><w:rPr><w:spacing w:val="29"/><w:w w:val="105"/></w:rPr><w:t xml:space="preserve"> </w:t></w:r><w:r><w:rPr><w:w w:val="105"/></w:rPr><w:t>task</w:t></w:r><w:r><w:rPr><w:spacing w:val="29"/><w:w w:val="105"/></w:rPr><w:t xml:space="preserve"> </w:t></w:r><w:r><w:rPr><w:w w:val="105"/></w:rPr><w:t>while</w:t></w:r><w:r><w:rPr><w:spacing w:val="30"/><w:w w:val="105"/></w:rPr><w:t xml:space="preserve"> </w:t></w:r><w:r><w:rPr><w:spacing w:val="0"/><w:w w:val="105"/></w:rPr><w:t>the</w:t></w:r><w:r><w:rPr><w:spacing w:val="29"/><w:w w:val="105"/></w:rPr><w:t xml:space="preserve"> </w:t></w:r><w:del w:id="1393" w:author="Rivard, Christine" w:date="2015-03-26T15:01:00Z"><w:r><w:rPr><w:w w:val="105"/></w:rPr><w:delText>latter</w:delText></w:r></w:del><w:del w:id="1394" w:author="Rivard, Christine" w:date="2015-03-26T15:01:00Z"><w:r><w:rPr><w:spacing w:val="28"/><w:w w:val="105"/></w:rPr><w:delText xml:space="preserve"> </w:delText></w:r></w:del><w:ins w:id="1395" w:author="Rivard, Christine" w:date="2015-03-26T15:01:00Z"><w:r><w:rPr><w:w w:val="105"/></w:rPr><w:t>DVD option</w:t></w:r></w:ins><w:ins w:id="1396" w:author="Rivard, Christine" w:date="2015-03-26T15:01:00Z"><w:r><w:rPr><w:spacing w:val="28"/><w:w w:val="105"/></w:rPr><w:t xml:space="preserve"> has the disa</w:t></w:r></w:ins><w:ins w:id="1397" w:author="Rivard, Christine" w:date="2015-03-26T15:02:00Z"><w:r><w:rPr><w:spacing w:val="28"/><w:w w:val="105"/></w:rPr><w:t>d</w:t></w:r></w:ins><w:ins w:id="1398" w:author="Rivard, Christine" w:date="2015-03-26T15:01:00Z"><w:r><w:rPr><w:spacing w:val="28"/><w:w w:val="105"/></w:rPr><w:t>vant</w:t></w:r></w:ins><w:ins w:id="1399" w:author="Rivard, Christine" w:date="2015-03-26T15:02:00Z"><w:r><w:rPr><w:spacing w:val="28"/><w:w w:val="105"/></w:rPr><w:t>a</w:t></w:r></w:ins><w:ins w:id="1400" w:author="Rivard, Christine" w:date="2015-03-26T15:01:00Z"><w:r><w:rPr><w:spacing w:val="28"/><w:w w:val="105"/></w:rPr><w:t xml:space="preserve">ge of </w:t></w:r></w:ins><w:ins w:id="1401" w:author="Rivard, Christine" w:date="2015-03-26T15:02:00Z"><w:r><w:rPr><w:spacing w:val="28"/><w:w w:val="105"/></w:rPr><w:t>only providing</w:t></w:r></w:ins><w:ins w:id="1402" w:author="Rivard, Christine" w:date="2015-03-26T15:01:00Z"><w:r><w:rPr><w:spacing w:val="28"/><w:w w:val="105"/></w:rPr><w:t xml:space="preserve"> </w:t></w:r></w:ins><w:ins w:id="1403" w:author="Rivard, Christine" w:date="2015-03-26T15:02:00Z"><w:r><w:rPr><w:spacing w:val="28"/><w:w w:val="105"/></w:rPr><w:t xml:space="preserve">an image in time as </w:t></w:r></w:ins><w:ins w:id="1404" w:author="Rivard, Christine" w:date="2015-03-26T15:03:00Z"><w:r><w:rPr><w:spacing w:val="28"/><w:w w:val="105"/></w:rPr><w:t>data</w:t></w:r></w:ins><w:ins w:id="1405" w:author="Rivard, Christine" w:date="2015-03-26T15:02:00Z"><w:r><w:rPr><w:spacing w:val="28"/><w:w w:val="105"/></w:rPr><w:t xml:space="preserve"> cannot </w:t></w:r></w:ins><w:ins w:id="1406" w:author="Rivard, Christine" w:date="2015-03-26T15:03:00Z"><w:r><w:rPr><w:spacing w:val="28"/><w:w w:val="105"/></w:rPr><w:t>be</w:t></w:r></w:ins><w:ins w:id="1407" w:author="Rivard, Christine" w:date="2015-03-26T15:02:00Z"><w:r><w:rPr><w:spacing w:val="28"/><w:w w:val="105"/></w:rPr><w:t xml:space="preserve"> </w:t></w:r></w:ins><w:del w:id="1408" w:author="Rivard, Christine" w:date="2015-03-26T15:03:00Z"><w:r><w:rPr><w:w w:val="105"/></w:rPr><w:delText>does</w:delText></w:r></w:del><w:del w:id="1409" w:author="Rivard, Christine" w:date="2015-03-26T15:03:00Z"><w:r><w:rPr><w:spacing w:val="28"/><w:w w:val="105"/></w:rPr><w:delText xml:space="preserve"> </w:delText></w:r></w:del><w:del w:id="1410" w:author="Rivard, Christine" w:date="2015-03-26T15:03:00Z"><w:r><w:rPr><w:w w:val="105"/></w:rPr><w:delText>not</w:delText></w:r></w:del><w:del w:id="1411" w:author="Rivard, Christine" w:date="2015-03-26T15:03:00Z"><w:r><w:rPr><w:spacing w:val="28"/><w:w w:val="105"/></w:rPr><w:delText xml:space="preserve"> </w:delText></w:r></w:del><w:del w:id="1412" w:author="Rivard, Christine" w:date="2015-03-26T15:03:00Z"><w:r><w:rPr><w:w w:val="105"/></w:rPr><w:delText>offer</w:delText></w:r></w:del><w:del w:id="1413" w:author="Rivard, Christine" w:date="2015-03-26T15:03:00Z"><w:r><w:rPr><w:spacing w:val="29"/><w:w w:val="105"/></w:rPr><w:delText xml:space="preserve"> </w:delText></w:r></w:del><w:del w:id="1414" w:author="Rivard, Christine" w:date="2015-03-26T15:03:00Z"><w:r><w:rPr><w:w w:val="105"/></w:rPr><w:delText>a</w:delText></w:r></w:del><w:del w:id="1415" w:author="Rivard, Christine" w:date="2015-03-26T15:03:00Z"><w:r><w:rPr><w:spacing w:val="37"/><w:w w:val="111"/></w:rPr><w:delText xml:space="preserve"> </w:delText></w:r></w:del><w:del w:id="1416" w:author="Rivard, Christine" w:date="2015-03-26T15:03:00Z"><w:r><w:rPr><w:w w:val="105"/></w:rPr><w:delText>convenient</w:delText></w:r></w:del><w:del w:id="1417" w:author="Rivard, Christine" w:date="2015-03-26T15:03:00Z"><w:r><w:rPr><w:spacing w:val="31"/><w:w w:val="105"/></w:rPr><w:delText xml:space="preserve"> </w:delText></w:r></w:del><w:del w:id="1418" w:author="Rivard, Christine" w:date="2015-03-26T15:03:00Z"><w:r><w:rPr><w:w w:val="105"/></w:rPr><w:delText>way</w:delText></w:r></w:del><w:del w:id="1419" w:author="Rivard, Christine" w:date="2015-03-26T15:03:00Z"><w:r><w:rPr><w:spacing w:val="30"/><w:w w:val="105"/></w:rPr><w:delText xml:space="preserve"> </w:delText></w:r></w:del><w:del w:id="1420" w:author="Rivard, Christine" w:date="2015-03-26T15:03:00Z"><w:r><w:rPr><w:w w:val="105"/></w:rPr><w:delText>to</w:delText></w:r></w:del><w:del w:id="1421" w:author="Rivard, Christine" w:date="2015-03-26T15:03:00Z"><w:r><w:rPr><w:spacing w:val="30"/><w:w w:val="105"/></w:rPr><w:delText xml:space="preserve"> </w:delText></w:r></w:del><w:r><w:rPr><w:w w:val="105"/></w:rPr><w:t>update</w:t></w:r><w:ins w:id="1422" w:author="Rivard, Christine" w:date="2015-03-26T15:03:00Z"><w:r><w:rPr><w:w w:val="105"/></w:rPr><w:t>d</w:t></w:r></w:ins><w:del w:id="1423" w:author="Rivard, Christine" w:date="2015-03-26T15:03:00Z"><w:r><w:rPr><w:spacing w:val="30"/><w:w w:val="105"/></w:rPr><w:delText xml:space="preserve"> </w:delText></w:r></w:del><w:del w:id="1424" w:author="Rivard, Christine" w:date="2015-03-26T15:03:00Z"><w:r><w:rPr><w:w w:val="105"/></w:rPr><w:delText>the</w:delText></w:r></w:del><w:del w:id="1425" w:author="Rivard, Christine" w:date="2015-03-26T15:03:00Z"><w:r><w:rPr><w:spacing w:val="31"/><w:w w:val="105"/></w:rPr><w:delText xml:space="preserve"> </w:delText></w:r></w:del><w:del w:id="1426" w:author="Rivard, Christine" w:date="2015-03-26T15:03:00Z"><w:r><w:rPr><w:w w:val="105"/></w:rPr><w:delText>data</w:delText></w:r></w:del><w:r><w:rPr><w:w w:val="105"/></w:rPr><w:t>.</w:t></w:r><w:r><w:rPr><w:spacing w:val="61"/><w:w w:val="105"/></w:rPr><w:t xml:space="preserve"> </w:t></w:r><w:r><w:rPr><w:w w:val="105"/></w:rPr><w:t>Moreover,</w:t></w:r><w:r><w:rPr><w:spacing w:val="31"/><w:w w:val="105"/></w:rPr><w:t xml:space="preserve"> </w:t></w:r><w:r><w:rPr><w:w w:val="105"/></w:rPr><w:t>the</w:t></w:r><w:r><w:rPr><w:spacing w:val="30"/><w:w w:val="105"/></w:rPr><w:t xml:space="preserve"> </w:t></w:r><w:ins w:id="1427" w:author="Rivard, Christine" w:date="2015-03-26T15:08:00Z"><w:r><w:rPr><w:spacing w:val="30"/><w:w w:val="105"/></w:rPr><w:t>re-</w:t></w:r></w:ins><w:r><w:rPr><w:w w:val="105"/></w:rPr><w:t>organization</w:t></w:r><w:r><w:rPr><w:spacing w:val="31"/><w:w w:val="105"/></w:rPr><w:t xml:space="preserve"> </w:t></w:r><w:r><w:rPr><w:w w:val="105"/></w:rPr><w:t>of</w:t></w:r><w:r><w:rPr><w:spacing w:val="30"/><w:w w:val="105"/></w:rPr><w:t xml:space="preserve"> </w:t></w:r><w:r><w:rPr><w:spacing w:val="0"/><w:w w:val="105"/></w:rPr><w:t>the</w:t></w:r><w:r><w:rPr><w:spacing w:val="30"/><w:w w:val="105"/></w:rPr><w:t xml:space="preserve"> </w:t></w:r><w:ins w:id="1428" w:author="Rivard, Christine" w:date="2015-03-26T15:08:00Z"><w:r><w:rPr><w:spacing w:val="30"/><w:w w:val="105"/></w:rPr><w:t xml:space="preserve">individual </w:t></w:r></w:ins><w:del w:id="1429" w:author="Rivard, Christine" w:date="2015-03-26T15:10:00Z"><w:commentRangeStart w:id="43"/><w:r><w:rPr><w:w w:val="105"/></w:rPr><w:delText>downloaded</w:delText></w:r></w:del><w:del w:id="1430" w:author="Rivard, Christine" w:date="2015-03-26T15:10:00Z"><w:r><w:rPr><w:spacing w:val="29"/><w:w w:val="105"/></w:rPr><w:delText xml:space="preserve"> </w:delText></w:r></w:del><w:r><w:rPr><w:spacing w:val="29"/><w:w w:val="105"/></w:rPr></w:r><w:ins w:id="1431" w:author="Rivard, Christine" w:date="2015-03-26T15:10:00Z"><w:commentRangeEnd w:id="43"/><w:r><w:commentReference w:id="43"/></w:r><w:r><w:rPr><w:spacing w:val="29"/><w:w w:val="105"/></w:rPr><w:t xml:space="preserve">yearly </w:t></w:r></w:ins><w:r><w:rPr><w:w w:val="105"/></w:rPr><w:t>CDCD</w:t></w:r><w:r><w:rPr><w:spacing w:val="30"/><w:w w:val="105"/></w:rPr><w:t xml:space="preserve"> </w:t></w:r><w:r><w:rPr><w:w w:val="105"/></w:rPr><w:t>data</w:t></w:r><w:r><w:rPr><w:spacing w:val="22"/><w:w w:val="115"/></w:rPr><w:t xml:space="preserve"> </w:t></w:r><w:r><w:rPr><w:w w:val="105"/></w:rPr><w:t>files</w:t></w:r><w:r><w:rPr><w:spacing w:val="10"/><w:w w:val="105"/></w:rPr><w:t xml:space="preserve"> </w:t></w:r><w:r><w:rPr><w:w w:val="105"/></w:rPr><w:t>in</w:t></w:r><w:r><w:rPr><w:spacing w:val="11"/><w:w w:val="105"/></w:rPr><w:t xml:space="preserve"> </w:t></w:r><w:r><w:rPr><w:w w:val="105"/></w:rPr><w:t>a</w:t></w:r><w:r><w:rPr><w:spacing w:val="10"/><w:w w:val="105"/></w:rPr><w:t xml:space="preserve"> </w:t></w:r><w:r><w:rPr><w:w w:val="105"/></w:rPr><w:t>more</w:t></w:r><w:r><w:rPr><w:spacing w:val="10"/><w:w w:val="105"/></w:rPr><w:t xml:space="preserve"> </w:t></w:r><w:r><w:rPr><w:w w:val="105"/></w:rPr><w:t>convenient</w:t></w:r><w:r><w:rPr><w:spacing w:val="12"/><w:w w:val="105"/></w:rPr><w:t xml:space="preserve"> </w:t></w:r><w:r><w:rPr><w:spacing w:val="0"/><w:w w:val="105"/></w:rPr><w:t>format</w:t></w:r><w:r><w:rPr><w:spacing w:val="10"/><w:w w:val="105"/></w:rPr><w:t xml:space="preserve"> </w:t></w:r><w:ins w:id="1432" w:author="Rivard, Christine" w:date="2015-03-26T15:09:00Z"><w:r><w:rPr><w:spacing w:val="10"/><w:w w:val="105"/></w:rPr><w:t xml:space="preserve">for a given station </w:t></w:r></w:ins><w:r><w:rPr><w:w w:val="105"/></w:rPr><w:t>can</w:t></w:r><w:r><w:rPr><w:spacing w:val="11"/><w:w w:val="105"/></w:rPr><w:t xml:space="preserve"> </w:t></w:r><w:r><w:rPr><w:w w:val="105"/></w:rPr><w:t>also</w:t></w:r><w:r><w:rPr><w:spacing w:val="10"/><w:w w:val="105"/></w:rPr><w:t xml:space="preserve"> </w:t></w:r><w:r><w:rPr><w:w w:val="105"/></w:rPr><w:t>represent</w:t></w:r><w:r><w:rPr><w:spacing w:val="10"/><w:w w:val="105"/></w:rPr><w:t xml:space="preserve"> </w:t></w:r><w:r><w:rPr><w:w w:val="105"/></w:rPr><w:t>a</w:t></w:r><w:r><w:rPr><w:spacing w:val="11"/><w:w w:val="105"/></w:rPr><w:t xml:space="preserve"> </w:t></w:r><w:r><w:rPr><w:w w:val="105"/></w:rPr><w:t>tedious</w:t></w:r><w:r><w:rPr><w:spacing w:val="9"/><w:w w:val="105"/></w:rPr><w:t xml:space="preserve"> </w:t></w:r><w:r><w:rPr><w:w w:val="105"/></w:rPr><w:t>task</w:t></w:r><w:r><w:rPr><w:spacing w:val="11"/><w:w w:val="105"/></w:rPr><w:t xml:space="preserve"> </w:t></w:r><w:r><w:rPr><w:w w:val="105"/></w:rPr><w:t>when</w:t></w:r><w:r><w:rPr><w:spacing w:val="10"/><w:w w:val="105"/></w:rPr><w:t xml:space="preserve"> </w:t></w:r><w:r><w:rPr><w:w w:val="105"/></w:rPr><w:t>done</w:t></w:r><w:r><w:rPr><w:spacing w:val="10"/><w:w w:val="105"/></w:rPr><w:t xml:space="preserve"> </w:t></w:r><w:r><w:rPr><w:w w:val="105"/></w:rPr><w:t>manually.</w:t></w:r></w:p><w:p><w:pPr><w:pStyle w:val="TextBody"/><w:spacing w:lineRule="auto" w:line="249"/><w:ind w:left="133" w:right="99" w:firstLine="351"/><w:jc w:val="both"/><w:rPr></w:rPr></w:pPr><w:r><w:rPr><w:w w:val="105"/></w:rPr><w:t>WHAT</w:t></w:r><w:r><w:rPr><w:spacing w:val="5"/><w:w w:val="105"/></w:rPr><w:t xml:space="preserve"> </w:t></w:r><w:r><w:rPr><w:w w:val="105"/></w:rPr><w:t>alleviates</w:t></w:r><w:r><w:rPr><w:spacing w:val="6"/><w:w w:val="105"/></w:rPr><w:t xml:space="preserve"> </w:t></w:r><w:r><w:rPr><w:w w:val="105"/></w:rPr><w:t>this</w:t></w:r><w:r><w:rPr><w:spacing w:val="5"/><w:w w:val="105"/></w:rPr><w:t xml:space="preserve"> </w:t></w:r><w:r><w:rPr><w:w w:val="105"/></w:rPr><w:t>process</w:t></w:r><w:r><w:rPr><w:spacing w:val="5"/><w:w w:val="105"/></w:rPr><w:t xml:space="preserve"> </w:t></w:r><w:r><w:rPr><w:w w:val="105"/></w:rPr><w:t>by</w:t></w:r><w:r><w:rPr><w:spacing w:val="5"/><w:w w:val="105"/></w:rPr><w:t xml:space="preserve"> </w:t></w:r><w:r><w:rPr><w:w w:val="105"/></w:rPr><w:t>providing</w:t></w:r><w:r><w:rPr><w:spacing w:val="6"/><w:w w:val="105"/></w:rPr><w:t xml:space="preserve"> </w:t></w:r><w:r><w:rPr><w:w w:val="105"/></w:rPr><w:t>a</w:t></w:r><w:r><w:rPr><w:spacing w:val="5"/><w:w w:val="105"/></w:rPr><w:t xml:space="preserve"> </w:t></w:r><w:del w:id="1433" w:author="Rivard, Christine" w:date="2015-03-26T15:12:00Z"><w:r><w:rPr><w:w w:val="105"/></w:rPr><w:delText>graphical</w:delText></w:r></w:del><w:del w:id="1434" w:author="Rivard, Christine" w:date="2015-03-26T15:12:00Z"><w:r><w:rPr><w:spacing w:val="6"/><w:w w:val="105"/></w:rPr><w:delText xml:space="preserve"> </w:delText></w:r></w:del><w:ins w:id="1435" w:author="Rivard, Christine" w:date="2015-03-26T15:12:00Z"><w:r><w:rPr><w:w w:val="105"/></w:rPr><w:t>user-friendly?</w:t></w:r></w:ins><w:ins w:id="1436" w:author="Rivard, Christine" w:date="2015-03-26T15:12:00Z"><w:r><w:rPr><w:spacing w:val="6"/><w:w w:val="105"/></w:rPr><w:t xml:space="preserve"> </w:t></w:r></w:ins><w:r><w:rPr><w:w w:val="105"/></w:rPr><w:t>interface</w:t></w:r><w:r><w:rPr><w:spacing w:val="5"/><w:w w:val="105"/></w:rPr><w:t xml:space="preserve"> </w:t></w:r><w:r><w:rPr><w:w w:val="105"/></w:rPr><w:t>to</w:t></w:r><w:r><w:rPr><w:spacing w:val="5"/><w:w w:val="105"/></w:rPr><w:t xml:space="preserve"> </w:t></w:r><w:r><w:rPr><w:w w:val="105"/></w:rPr><w:t>the</w:t></w:r><w:r><w:rPr><w:spacing w:val="6"/><w:w w:val="105"/></w:rPr><w:t xml:space="preserve"> </w:t></w:r><w:r><w:rPr><w:w w:val="105"/></w:rPr><w:t>online</w:t></w:r><w:r><w:rPr><w:spacing w:val="5"/><w:w w:val="105"/></w:rPr><w:t xml:space="preserve"> </w:t></w:r><w:r><w:rPr><w:w w:val="105"/></w:rPr><w:t>CDCD</w:t></w:r><w:r><w:rPr><w:spacing w:val="6"/><w:w w:val="105"/></w:rPr><w:t xml:space="preserve"> </w:t></w:r><w:commentRangeStart w:id="44"/><w:r><w:rPr><w:w w:val="105"/></w:rPr><w:t>database</w:t></w:r><w:r><w:rPr><w:w w:val="105"/></w:rPr></w:r><w:commentRangeEnd w:id="44"/><w:r><w:commentReference w:id="44"/></w:r><w:r><w:rPr><w:w w:val="107"/></w:rPr><w:t xml:space="preserve"> </w:t></w:r><w:r><w:rPr><w:w w:val="105"/></w:rPr><w:t>that</w:t></w:r><w:r><w:rPr><w:spacing w:val="29"/><w:w w:val="105"/></w:rPr><w:t xml:space="preserve"> </w:t></w:r><w:r><w:rPr><w:w w:val="105"/></w:rPr><w:t>allows</w:t></w:r><w:r><w:rPr><w:spacing w:val="30"/><w:w w:val="105"/></w:rPr><w:t xml:space="preserve"> </w:t></w:r><w:ins w:id="1437" w:author="Rivard, Christine" w:date="2015-03-26T15:15:00Z"><w:r><w:rPr><w:spacing w:val="30"/><w:w w:val="105"/></w:rPr><w:t xml:space="preserve">you </w:t></w:r></w:ins><w:r><w:rPr><w:w w:val="105"/></w:rPr><w:t>to</w:t></w:r><w:r><w:rPr><w:spacing w:val="30"/><w:w w:val="105"/></w:rPr><w:t xml:space="preserve"> </w:t></w:r><w:ins w:id="1438" w:author="Rivard, Christine" w:date="2015-03-26T15:16:00Z"><w:r><w:rPr><w:spacing w:val="30"/><w:w w:val="105"/></w:rPr><w:t xml:space="preserve">1) </w:t></w:r></w:ins><w:r><w:rPr><w:w w:val="105"/></w:rPr><w:t>query</w:t></w:r><w:r><w:rPr><w:spacing w:val="29"/><w:w w:val="105"/></w:rPr><w:t xml:space="preserve"> </w:t></w:r><w:r><w:rPr><w:w w:val="105"/></w:rPr><w:t>stations</w:t></w:r><w:r><w:rPr><w:spacing w:val="31"/><w:w w:val="105"/></w:rPr><w:t xml:space="preserve"> </w:t></w:r><w:r><w:rPr><w:spacing w:val="0"/><w:w w:val="105"/></w:rPr><w:t>interactively</w:t></w:r><w:r><w:rPr><w:spacing w:val="30"/><w:w w:val="105"/></w:rPr><w:t xml:space="preserve"> </w:t></w:r><w:del w:id="1439" w:author="Rivard, Christine" w:date="2015-03-26T15:19:00Z"><w:r><w:rPr><w:w w:val="105"/></w:rPr><w:delText>by</w:delText></w:r></w:del><w:del w:id="1440" w:author="Rivard, Christine" w:date="2015-03-26T15:19:00Z"><w:r><w:rPr><w:spacing w:val="29"/><w:w w:val="105"/></w:rPr><w:delText xml:space="preserve"> </w:delText></w:r></w:del><w:ins w:id="1441" w:author="Rivard, Christine" w:date="2015-03-26T15:19:00Z"><w:r><w:rPr><w:w w:val="105"/></w:rPr><w:t>using</w:t></w:r></w:ins><w:ins w:id="1442" w:author="Rivard, Christine" w:date="2015-03-26T15:19:00Z"><w:r><w:rPr><w:spacing w:val="29"/><w:w w:val="105"/></w:rPr><w:t xml:space="preserve"> </w:t></w:r></w:ins><w:del w:id="1443" w:author="Rivard, Christine" w:date="2015-03-26T15:19:00Z"><w:r><w:rPr><w:spacing w:val="0"/><w:w w:val="105"/></w:rPr><w:delText>location</w:delText></w:r></w:del><w:del w:id="1444" w:author="Rivard, Christine" w:date="2015-03-26T15:19:00Z"><w:r><w:rPr><w:spacing w:val="30"/><w:w w:val="105"/></w:rPr><w:delText xml:space="preserve"> </w:delText></w:r></w:del><w:ins w:id="1445" w:author="Rivard, Christine" w:date="2015-03-26T15:19:00Z"><w:r><w:rPr><w:spacing w:val="0"/><w:w w:val="105"/></w:rPr><w:t>geographical</w:t></w:r></w:ins><w:ins w:id="1446" w:author="Rivard, Christine" w:date="2015-03-26T15:19:00Z"><w:r><w:rPr><w:spacing w:val="30"/><w:w w:val="105"/></w:rPr><w:t xml:space="preserve"> </w:t></w:r></w:ins><w:r><w:rPr><w:w w:val="105"/></w:rPr><w:t>coordinates,</w:t></w:r><w:r><w:rPr><w:spacing w:val="31"/><w:w w:val="105"/></w:rPr><w:t xml:space="preserve"> </w:t></w:r><w:ins w:id="1447" w:author="Rivard, Christine" w:date="2015-03-26T15:16:00Z"><w:r><w:rPr><w:spacing w:val="31"/><w:w w:val="105"/></w:rPr><w:t xml:space="preserve">2) </w:t></w:r></w:ins><w:r><w:rPr><w:spacing w:val="0"/><w:w w:val="105"/></w:rPr><w:t>download</w:t></w:r><w:r><w:rPr><w:spacing w:val="30"/><w:w w:val="105"/></w:rPr><w:t xml:space="preserve"> </w:t></w:r><w:r><w:rPr><w:w w:val="105"/></w:rPr><w:t>the</w:t></w:r><w:r><w:rPr><w:spacing w:val="29"/><w:w w:val="105"/></w:rPr><w:t xml:space="preserve"> </w:t></w:r><w:r><w:rPr><w:w w:val="105"/></w:rPr><w:t>available</w:t></w:r><w:r><w:rPr><w:spacing w:val="30"/><w:w w:val="105"/></w:rPr><w:t xml:space="preserve"> </w:t></w:r><w:r><w:rPr><w:w w:val="105"/></w:rPr><w:t>data</w:t></w:r><w:ins w:id="1448" w:author="Rivard, Christine" w:date="2015-03-26T15:16:00Z"><w:r><w:rPr><w:w w:val="105"/></w:rPr><w:t xml:space="preserve"> </w:t></w:r></w:ins><w:ins w:id="1449" w:author="Rivard, Christine" w:date="2015-03-26T15:16:00Z"><w:commentRangeStart w:id="45"/><w:r><w:rPr><w:w w:val="105"/></w:rPr><w:t>according to the selected dates</w:t></w:r></w:ins><w:r><w:rPr><w:w w:val="105"/></w:rPr></w:r><w:del w:id="1450" w:author="Rivard, Christine" w:date="2015-03-26T15:17:00Z"><w:commentRangeEnd w:id="45"/><w:r><w:commentReference w:id="45"/></w:r><w:r><w:rPr><w:w w:val="105"/></w:rPr><w:delText>,</w:delText></w:r></w:del><w:r><w:rPr><w:spacing w:val="53"/><w:w w:val="114"/></w:rPr><w:t xml:space="preserve"> </w:t></w:r><w:r><w:rPr><w:w w:val="105"/></w:rPr><w:t>and</w:t></w:r><w:r><w:rPr><w:spacing w:val="19"/><w:w w:val="105"/></w:rPr><w:t xml:space="preserve"> </w:t></w:r><w:ins w:id="1451" w:author="Rivard, Christine" w:date="2015-03-26T15:17:00Z"><w:r><w:rPr><w:spacing w:val="19"/><w:w w:val="105"/></w:rPr><w:t xml:space="preserve">3) </w:t></w:r></w:ins><w:r><w:rPr><w:w w:val="105"/></w:rPr><w:t>automatically</w:t></w:r><w:r><w:rPr><w:spacing w:val="19"/><w:w w:val="105"/></w:rPr><w:t xml:space="preserve"> </w:t></w:r><w:r><w:rPr><w:w w:val="105"/></w:rPr><w:t>rearrange</w:t></w:r><w:del w:id="1452" w:author="Rivard, Christine" w:date="2015-03-26T15:17:00Z"><w:r><w:rPr><w:w w:val="105"/></w:rPr><w:delText>d</w:delText></w:r></w:del><w:r><w:rPr><w:spacing w:val="19"/><w:w w:val="105"/></w:rPr><w:t xml:space="preserve"> </w:t></w:r><w:r><w:rPr><w:w w:val="105"/></w:rPr><w:t>the</w:t></w:r><w:r><w:rPr><w:spacing w:val="19"/><w:w w:val="105"/></w:rPr><w:t xml:space="preserve"> </w:t></w:r><w:r><w:rPr><w:w w:val="105"/></w:rPr><w:t>data</w:t></w:r><w:r><w:rPr><w:spacing w:val="19"/><w:w w:val="105"/></w:rPr><w:t xml:space="preserve"> </w:t></w:r><w:r><w:rPr><w:w w:val="105"/></w:rPr><w:t>in</w:t></w:r><w:r><w:rPr><w:spacing w:val="19"/><w:w w:val="105"/></w:rPr><w:t xml:space="preserve"> </w:t></w:r><w:r><w:rPr><w:w w:val="105"/></w:rPr><w:t>a</w:t></w:r><w:r><w:rPr><w:spacing w:val="20"/><w:w w:val="105"/></w:rPr><w:t xml:space="preserve"> </w:t></w:r><w:r><w:rPr><w:w w:val="105"/></w:rPr><w:t>format</w:t></w:r><w:r><w:rPr><w:spacing w:val="19"/><w:w w:val="105"/></w:rPr><w:t xml:space="preserve"> </w:t></w:r><w:r><w:rPr><w:w w:val="105"/></w:rPr><w:t>compatible</w:t></w:r><w:r><w:rPr><w:spacing w:val="20"/><w:w w:val="105"/></w:rPr><w:t xml:space="preserve"> </w:t></w:r><w:r><w:rPr><w:w w:val="105"/></w:rPr><w:t>with</w:t></w:r><w:r><w:rPr><w:spacing w:val="19"/><w:w w:val="105"/></w:rPr><w:t xml:space="preserve"> </w:t></w:r><w:r><w:rPr><w:w w:val="105"/></w:rPr><w:t>WHAT.</w:t></w:r><w:r><w:rPr><w:spacing w:val="19"/><w:w w:val="105"/></w:rPr><w:t xml:space="preserve"> </w:t></w:r><w:r><w:rPr><w:w w:val="105"/></w:rPr><w:t>All</w:t></w:r><w:r><w:rPr><w:spacing w:val="19"/><w:w w:val="105"/></w:rPr><w:t xml:space="preserve"> </w:t></w:r><w:r><w:rPr><w:w w:val="105"/></w:rPr><w:t>of</w:t></w:r><w:r><w:rPr><w:spacing w:val="20"/><w:w w:val="105"/></w:rPr><w:t xml:space="preserve"> </w:t></w:r><w:r><w:rPr><w:w w:val="105"/></w:rPr><w:t>these</w:t></w:r><w:r><w:rPr><w:spacing w:val="18"/><w:w w:val="105"/></w:rPr><w:t xml:space="preserve"> </w:t></w:r><w:r><w:rPr><w:w w:val="105"/></w:rPr><w:t>features are</w:t></w:r><w:r><w:rPr><w:spacing w:val="0"/><w:w w:val="105"/></w:rPr><w:t xml:space="preserve"> </w:t></w:r><w:r><w:rPr><w:w w:val="105"/></w:rPr><w:t>available</w:t></w:r><w:r><w:rPr><w:spacing w:val="0"/><w:w w:val="105"/></w:rPr><w:t xml:space="preserve"> from </w:t></w:r><w:r><w:rPr><w:w w:val="105"/></w:rPr><w:t>the</w:t></w:r><w:r><w:rPr><w:spacing w:val="0"/><w:w w:val="105"/></w:rPr><w:t xml:space="preserve"> </w:t></w:r><w:del w:id="1453" w:author="Rivard, Christine" w:date="2015-03-26T15:18:00Z"><w:r><w:rPr><w:w w:val="105"/></w:rPr><w:delText>tab</w:delText></w:r></w:del><w:del w:id="1454" w:author="Rivard, Christine" w:date="2015-03-26T15:18:00Z"><w:r><w:rPr><w:spacing w:val="0"/><w:w w:val="105"/></w:rPr><w:delText xml:space="preserve"> </w:delText></w:r></w:del><w:r><w:rPr><w:rFonts w:ascii="Arial" w:hAnsi="Arial"/><w:i/><w:w w:val="105"/></w:rPr><w:t>Download</w:t></w:r><w:r><w:rPr><w:rFonts w:ascii="Arial" w:hAnsi="Arial"/><w:i/><w:spacing w:val="0"/><w:w w:val="105"/></w:rPr><w:t xml:space="preserve"> </w:t></w:r><w:r><w:rPr><w:rFonts w:ascii="Arial" w:hAnsi="Arial"/><w:i/><w:w w:val="105"/></w:rPr><w:t>Data</w:t></w:r><w:r><w:rPr><w:rFonts w:ascii="Arial" w:hAnsi="Arial"/><w:i/><w:spacing w:val="3"/><w:w w:val="105"/></w:rPr><w:t xml:space="preserve"> </w:t></w:r><w:ins w:id="1455" w:author="Rivard, Christine" w:date="2015-03-26T15:18:00Z"><w:r><w:rPr><w:rFonts w:ascii="Arial" w:hAnsi="Arial"/><w:i/><w:spacing w:val="3"/><w:w w:val="105"/></w:rPr><w:t xml:space="preserve">tab </w:t></w:r></w:ins><w:r><w:rPr><w:w w:val="105"/></w:rPr><w:t>shown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Figure</w:t></w:r><w:r><w:rPr><w:spacing w:val="0"/><w:w w:val="105"/></w:rPr><w:t xml:space="preserve"> </w:t></w:r><w:hyperlink w:anchor="_bookmark18"><w:r><w:rPr><w:rStyle w:val="InternetLink"/><w:w w:val="105"/></w:rPr><w:t>3.1.</w:t></w:r></w:hyperlink></w:p><w:p><w:pPr><w:pStyle w:val="Normal"/><w:spacing w:before="8" w:after="0"/><w:rPr><w:rFonts w:ascii="Times New Roman" w:hAnsi="Times New Roman" w:eastAsia="Times New Roman" w:cs="Times New Roman"/></w:rPr></w:pPr><w:r><w:rPr><w:rFonts w:eastAsia="Times New Roman" w:cs="Times New Roman" w:ascii="Times New Roman" w:hAnsi="Times New Roman"/></w:rPr></w:r></w:p><w:p><w:pPr><w:pStyle w:val="Normal"/><w:spacing w:lineRule="atLeast" w:line="200"/><w:ind w:left="1380" w:hanging="0"/><w:rPr><w:rFonts w:ascii="Times New Roman" w:hAnsi="Times New Roman" w:eastAsia="Times New Roman" w:cs="Times New Roman"/><w:sz w:val="20"/><w:szCs w:val="20"/></w:rPr></w:pPr><w:r><w:rPr></w:rPr><w:drawing><wp:inline distT="0" distB="0" distL="0" distR="0"><wp:extent cx="4770120" cy="3082290"/><wp:effectExtent l="0" t="0" r="0" b="0"/><wp:docPr id="35" name="Image1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35" name="Image1" descr=""></pic:cNvPr><pic:cNvPicPr><a:picLocks noChangeAspect="1" noChangeArrowheads="1"/></pic:cNvPicPr></pic:nvPicPr><pic:blipFill><a:blip r:embed="rId15"/><a:stretch><a:fillRect/></a:stretch></pic:blipFill><pic:spPr bwMode="auto"><a:xfrm><a:off x="0" y="0"/><a:ext cx="4770120" cy="3082290"/></a:xfrm><a:prstGeom prst="rect"><a:avLst/></a:prstGeom><a:noFill/><a:ln w="9525"><a:noFill/><a:miter lim="800000"/><a:headEnd/><a:tailEnd/></a:ln></pic:spPr></pic:pic></a:graphicData></a:graphic></wp:inline></w:drawing></w:r></w:p><w:p><w:pPr><w:sectPr><w:type w:val="nextPage"/><w:pgSz w:w="12240" w:h="15840"/><w:pgMar w:left="1000" w:right="1000" w:header="0" w:top="1500" w:footer="0" w:bottom="700" w:gutter="0"/><w:pgNumType w:fmt="decimal"/><w:formProt w:val="false"/><w:textDirection w:val="lrTb"/><w:docGrid w:type="default" w:linePitch="240" w:charSpace="4294965247"/></w:sectPr><w:pStyle w:val="TextBody"/><w:spacing w:before="156" w:after="0"/><w:ind w:left="3304" w:hanging="0"/><w:rPr></w:rPr></w:pPr><w:bookmarkStart w:id="28" w:name="_bookmark18"/><w:bookmarkEnd w:id="28"/><w:r><w:rPr></w:rPr><w:t>Figure</w:t></w:r><w:r><w:rPr><w:spacing w:val="35"/></w:rPr><w:t xml:space="preserve"> </w:t></w:r><w:r><w:rPr></w:rPr><w:t xml:space="preserve">3.1: </w:t></w:r><w:r><w:rPr><w:spacing w:val="8"/></w:rPr><w:t xml:space="preserve"> </w:t></w:r><w:r><w:rPr></w:rPr><w:t>Tab</w:t></w:r><w:r><w:rPr><w:spacing w:val="36"/></w:rPr><w:t xml:space="preserve"> </w:t></w:r><w:r><w:rPr></w:rPr><w:t>‘‘Download</w:t></w:r><w:r><w:rPr><w:spacing w:val="35"/></w:rPr><w:t xml:space="preserve"> </w:t></w:r><w:r><w:rPr></w:rPr><w:t>Data’’.</w:t></w:r></w:p><w:p><w:pPr><w:pStyle w:val="Normal"/><w:numPr><w:ilvl w:val="2"/><w:numId w:val="6"/></w:numPr><w:tabs><w:tab w:val="left" w:pos="1101" w:leader="none"/></w:tabs><w:spacing w:before="36" w:after="0"/><w:jc w:val="both"/><w:rPr><w:rFonts w:ascii="Georgia" w:hAnsi="Georgia" w:eastAsia="Georgia" w:cs="Georgia"/><w:sz w:val="28"/><w:szCs w:val="28"/></w:rPr></w:pPr><w:bookmarkStart w:id="29" w:name="_bookmark19"/><w:bookmarkStart w:id="30" w:name="Searching_for_Stations"/><w:bookmarkEnd w:id="29"/><w:bookmarkEnd w:id="30"/><w:r><w:rPr><w:rFonts w:ascii="Georgia" w:hAnsi="Georgia"/><w:b/><w:w w:val="95"/><w:sz w:val="28"/></w:rPr><w:t>Searching</w:t></w:r><w:r><w:rPr><w:rFonts w:ascii="Georgia" w:hAnsi="Georgia"/><w:b/><w:spacing w:val="28"/><w:w w:val="95"/><w:sz w:val="28"/></w:rPr><w:t xml:space="preserve"> </w:t></w:r><w:r><w:rPr><w:rFonts w:ascii="Georgia" w:hAnsi="Georgia"/><w:b/><w:w w:val="95"/><w:sz w:val="28"/></w:rPr><w:t>for</w:t></w:r><w:r><w:rPr><w:rFonts w:ascii="Georgia" w:hAnsi="Georgia"/><w:b/><w:spacing w:val="28"/><w:w w:val="95"/><w:sz w:val="28"/></w:rPr><w:t xml:space="preserve"> </w:t></w:r><w:r><w:rPr><w:rFonts w:ascii="Georgia" w:hAnsi="Georgia"/><w:b/><w:w w:val="95"/><w:sz w:val="28"/></w:rPr><w:t>Stations</w:t></w:r></w:p><w:p><w:pPr><w:pStyle w:val="TextBody"/><w:spacing w:lineRule="auto" w:line="249" w:before="157" w:after="0"/><w:ind w:left="105" w:right="124" w:hanging="0"/><w:jc w:val="both"/><w:rPr></w:rPr></w:pPr><w:r><w:rPr><w:w w:val="105"/></w:rPr><w:t>To</w:t></w:r><w:r><w:rPr><w:spacing w:val="1"/><w:w w:val="105"/></w:rPr><w:t xml:space="preserve"> </w:t></w:r><w:r><w:rPr><w:w w:val="105"/></w:rPr><w:t>start</w:t></w:r><w:r><w:rPr><w:spacing w:val="1"/><w:w w:val="105"/></w:rPr><w:t xml:space="preserve"> </w:t></w:r><w:r><w:rPr><w:w w:val="105"/></w:rPr><w:t>searching</w:t></w:r><w:r><w:rPr><w:spacing w:val="2"/><w:w w:val="105"/></w:rPr><w:t xml:space="preserve"> </w:t></w:r><w:r><w:rPr><w:w w:val="105"/></w:rPr><w:t>for</w:t></w:r><w:r><w:rPr><w:spacing w:val="1"/><w:w w:val="105"/></w:rPr><w:t xml:space="preserve"> </w:t></w:r><w:ins w:id="1456" w:author="Rivard, Christine" w:date="2015-03-26T15:22:00Z"><w:r><w:rPr><w:spacing w:val="1"/><w:w w:val="105"/></w:rPr><w:t xml:space="preserve">weather </w:t></w:r></w:ins><w:r><w:rPr><w:w w:val="105"/></w:rPr><w:t>stations</w:t></w:r><w:r><w:rPr><w:spacing w:val="1"/><w:w w:val="105"/></w:rPr><w:t xml:space="preserve"> </w:t></w:r><w:r><w:rPr><w:w w:val="105"/></w:rPr><w:t>in</w:t></w:r><w:r><w:rPr><w:spacing w:val="2"/><w:w w:val="105"/></w:rPr><w:t xml:space="preserve"> </w:t></w:r><w:r><w:rPr><w:w w:val="105"/></w:rPr><w:t>the online</w:t></w:r><w:r><w:rPr><w:spacing w:val="2"/><w:w w:val="105"/></w:rPr><w:t xml:space="preserve"> </w:t></w:r><w:r><w:rPr><w:w w:val="105"/></w:rPr><w:t>CDCD,</w:t></w:r><w:r><w:rPr><w:spacing w:val="1"/><w:w w:val="105"/></w:rPr><w:t xml:space="preserve"> </w:t></w:r><w:r><w:rPr><w:w w:val="105"/></w:rPr><w:t>go</w:t></w:r><w:r><w:rPr><w:spacing w:val="1"/><w:w w:val="105"/></w:rPr><w:t xml:space="preserve"> </w:t></w:r><w:r><w:rPr><w:w w:val="105"/></w:rPr><w:t>in</w:t></w:r><w:r><w:rPr><w:spacing w:val="1"/><w:w w:val="105"/></w:rPr><w:t xml:space="preserve"> </w:t></w:r><w:r><w:rPr><w:w w:val="105"/></w:rPr><w:t>the</w:t></w:r><w:r><w:rPr><w:spacing w:val="1"/><w:w w:val="105"/></w:rPr><w:t xml:space="preserve"> </w:t></w:r><w:del w:id="1457" w:author="Rivard, Christine" w:date="2015-03-26T15:22:00Z"><w:r><w:rPr><w:w w:val="105"/></w:rPr><w:delText>tab</w:delText></w:r></w:del><w:del w:id="1458" w:author="Rivard, Christine" w:date="2015-03-26T15:22:00Z"><w:r><w:rPr><w:spacing w:val="1"/><w:w w:val="105"/></w:rPr><w:delText xml:space="preserve"> </w:delText></w:r></w:del><w:r><w:rPr><w:rFonts w:ascii="Arial" w:hAnsi="Arial"/><w:i/><w:w w:val="105"/></w:rPr><w:t>Download</w:t></w:r><w:r><w:rPr><w:rFonts w:ascii="Arial" w:hAnsi="Arial"/><w:i/><w:spacing w:val="0"/><w:w w:val="105"/></w:rPr><w:t xml:space="preserve"> </w:t></w:r><w:r><w:rPr><w:rFonts w:ascii="Arial" w:hAnsi="Arial"/><w:i/><w:w w:val="105"/></w:rPr><w:t>Data</w:t></w:r><w:r><w:rPr><w:rFonts w:ascii="Arial" w:hAnsi="Arial"/><w:i/><w:spacing w:val="8"/><w:w w:val="105"/></w:rPr><w:t xml:space="preserve"> </w:t></w:r><w:ins w:id="1459" w:author="Rivard, Christine" w:date="2015-03-26T15:22:00Z"><w:r><w:rPr><w:rFonts w:ascii="Arial" w:hAnsi="Arial"/><w:spacing w:val="8"/><w:w w:val="105"/></w:rPr><w:t>tab</w:t></w:r></w:ins><w:ins w:id="1460" w:author="Rivard, Christine" w:date="2015-03-26T15:22:00Z"><w:r><w:rPr><w:rFonts w:ascii="Arial" w:hAnsi="Arial"/><w:i/><w:spacing w:val="8"/><w:w w:val="105"/></w:rPr><w:t xml:space="preserve"> </w:t></w:r></w:ins><w:r><w:rPr><w:w w:val="105"/></w:rPr><w:t>and</w:t></w:r><w:r><w:rPr><w:spacing w:val="1"/><w:w w:val="105"/></w:rPr><w:t xml:space="preserve"> </w:t></w:r><w:r><w:rPr><w:w w:val="105"/></w:rPr><w:t>click</w:t></w:r><w:r><w:rPr><w:spacing w:val="2"/><w:w w:val="105"/></w:rPr><w:t xml:space="preserve"> </w:t></w:r><w:r><w:rPr><w:w w:val="105"/></w:rPr><w:t>on the</w:t></w:r><w:r><w:rPr><w:w w:val="109"/></w:rPr><w:t xml:space="preserve"> </w:t></w:r><w:r><w:rPr><w:w w:val="105"/></w:rPr><w:t>small</w:t></w:r><w:r><w:rPr><w:spacing w:val="15"/><w:w w:val="105"/></w:rPr><w:t xml:space="preserve"> </w:t></w:r><w:r><w:rPr><w:w w:val="105"/></w:rPr><w:t>magnifying</w:t></w:r><w:r><w:rPr><w:spacing w:val="14"/><w:w w:val="105"/></w:rPr><w:t xml:space="preserve"> </w:t></w:r><w:r><w:rPr><w:w w:val="105"/></w:rPr><w:t>glass</w:t></w:r><w:r><w:rPr><w:spacing w:val="15"/><w:w w:val="105"/></w:rPr><w:t xml:space="preserve"> </w:t></w:r><w:r><w:rPr><w:w w:val="105"/></w:rPr><w:t>icon</w:t></w:r><w:r><w:rPr><w:spacing w:val="14"/><w:w w:val="105"/></w:rPr><w:t xml:space="preserve"> </w:t></w:r><w:r><w:rPr><w:w w:val="105"/></w:rPr><w:t>located</w:t></w:r><w:r><w:rPr><w:spacing w:val="14"/><w:w w:val="105"/></w:rPr><w:t xml:space="preserve"> </w:t></w:r><w:r><w:rPr><w:w w:val="105"/></w:rPr><w:t>next</w:t></w:r><w:r><w:rPr><w:spacing w:val="14"/><w:w w:val="105"/></w:rPr><w:t xml:space="preserve"> </w:t></w:r><w:r><w:rPr><w:w w:val="105"/></w:rPr><w:t>to</w:t></w:r><w:r><w:rPr><w:spacing w:val="15"/><w:w w:val="105"/></w:rPr><w:t xml:space="preserve"> </w:t></w:r><w:r><w:rPr><w:w w:val="105"/></w:rPr><w:t>the</w:t></w:r><w:r><w:rPr><w:spacing w:val="16"/><w:w w:val="105"/></w:rPr><w:t xml:space="preserve"> </w:t></w:r><w:r><w:rPr><w:rFonts w:ascii="Arial" w:hAnsi="Arial"/><w:i/><w:w w:val="105"/></w:rPr><w:t>Weather</w:t></w:r><w:r><w:rPr><w:rFonts w:ascii="Arial" w:hAnsi="Arial"/><w:i/><w:spacing w:val="11"/><w:w w:val="105"/></w:rPr><w:t xml:space="preserve"> </w:t></w:r><w:r><w:rPr><w:rFonts w:ascii="Arial" w:hAnsi="Arial"/><w:i/><w:w w:val="105"/></w:rPr><w:t>Station</w:t></w:r><w:r><w:rPr><w:rFonts w:ascii="Arial" w:hAnsi="Arial"/><w:i/><w:spacing w:val="26"/><w:w w:val="105"/></w:rPr><w:t xml:space="preserve"> </w:t></w:r><w:r><w:rPr><w:w w:val="105"/></w:rPr><w:t>drop</w:t></w:r><w:r><w:rPr><w:spacing w:val="15"/><w:w w:val="105"/></w:rPr><w:t xml:space="preserve"> </w:t></w:r><w:r><w:rPr><w:w w:val="105"/></w:rPr><w:t>down</w:t></w:r><w:r><w:rPr><w:spacing w:val="14"/><w:w w:val="105"/></w:rPr><w:t xml:space="preserve"> </w:t></w:r><w:r><w:rPr><w:w w:val="105"/></w:rPr><w:t>list,</w:t></w:r><w:r><w:rPr><w:spacing w:val="15"/><w:w w:val="105"/></w:rPr><w:t xml:space="preserve"> </w:t></w:r><w:del w:id="1461" w:author="Rivard, Christine" w:date="2015-03-26T15:22:00Z"><w:r><w:rPr><w:w w:val="105"/></w:rPr><w:delText>that</w:delText></w:r></w:del><w:del w:id="1462" w:author="Rivard, Christine" w:date="2015-03-26T15:22:00Z"><w:r><w:rPr><w:spacing w:val="15"/><w:w w:val="105"/></w:rPr><w:delText xml:space="preserve"> </w:delText></w:r></w:del><w:ins w:id="1463" w:author="Rivard, Christine" w:date="2015-03-26T15:22:00Z"><w:r><w:rPr><w:w w:val="105"/></w:rPr><w:t>which</w:t></w:r></w:ins><w:ins w:id="1464" w:author="Rivard, Christine" w:date="2015-03-26T15:22:00Z"><w:r><w:rPr><w:spacing w:val="15"/><w:w w:val="105"/></w:rPr><w:t xml:space="preserve"> </w:t></w:r></w:ins><w:r><w:rPr><w:w w:val="105"/></w:rPr><w:t>should</w:t></w:r><w:r><w:rPr><w:spacing w:val="15"/><w:w w:val="105"/></w:rPr><w:t xml:space="preserve"> </w:t></w:r><w:r><w:rPr><w:w w:val="105"/></w:rPr><w:t>be empty</w:t></w:r><w:r><w:rPr><w:spacing w:val="1"/><w:w w:val="105"/></w:rPr><w:t xml:space="preserve"> </w:t></w:r><w:r><w:rPr><w:w w:val="105"/></w:rPr><w:t>if</w:t></w:r><w:r><w:rPr><w:spacing w:val="1"/><w:w w:val="105"/></w:rPr><w:t xml:space="preserve"> </w:t></w:r><w:r><w:rPr><w:w w:val="105"/></w:rPr><w:t>you</w:t></w:r><w:r><w:rPr><w:spacing w:val="1"/><w:w w:val="105"/></w:rPr><w:t xml:space="preserve"> </w:t></w:r><w:r><w:rPr><w:w w:val="105"/></w:rPr><w:t>have</w:t></w:r><w:r><w:rPr><w:spacing w:val="1"/><w:w w:val="105"/></w:rPr><w:t xml:space="preserve"> </w:t></w:r><w:r><w:rPr><w:w w:val="105"/></w:rPr><w:t>just</w:t></w:r><w:r><w:rPr><w:spacing w:val="2"/><w:w w:val="105"/></w:rPr><w:t xml:space="preserve"> </w:t></w:r><w:r><w:rPr><w:w w:val="105"/></w:rPr><w:t>created</w:t></w:r><w:r><w:rPr><w:spacing w:val="1"/><w:w w:val="105"/></w:rPr><w:t xml:space="preserve"> </w:t></w:r><w:r><w:rPr><w:w w:val="105"/></w:rPr><w:t>a</w:t></w:r><w:r><w:rPr><w:spacing w:val="2"/><w:w w:val="105"/></w:rPr><w:t xml:space="preserve"> </w:t></w:r><w:r><w:rPr><w:spacing w:val="0"/><w:w w:val="105"/></w:rPr><w:t>new</w:t></w:r><w:r><w:rPr><w:spacing w:val="2"/><w:w w:val="105"/></w:rPr><w:t xml:space="preserve"> </w:t></w:r><w:r><w:rPr><w:w w:val="105"/></w:rPr><w:t>project.</w:t></w:r><w:r><w:rPr><w:spacing w:val="22"/><w:w w:val="105"/></w:rPr><w:t xml:space="preserve"> </w:t></w:r><w:r><w:rPr><w:w w:val="105"/></w:rPr><w:t>This</w:t></w:r><w:r><w:rPr><w:spacing w:val="1"/><w:w w:val="105"/></w:rPr><w:t xml:space="preserve"> </w:t></w:r><w:r><w:rPr><w:w w:val="105"/></w:rPr><w:t>will</w:t></w:r><w:r><w:rPr><w:spacing w:val="2"/><w:w w:val="105"/></w:rPr><w:t xml:space="preserve"> </w:t></w:r><w:r><w:rPr><w:w w:val="105"/></w:rPr><w:t>open</w:t></w:r><w:r><w:rPr><w:spacing w:val="2"/><w:w w:val="105"/></w:rPr><w:t xml:space="preserve"> </w:t></w:r><w:r><w:rPr><w:w w:val="105"/></w:rPr><w:t>a new</w:t></w:r><w:r><w:rPr><w:spacing w:val="1"/><w:w w:val="105"/></w:rPr><w:t xml:space="preserve"> </w:t></w:r><w:r><w:rPr><w:w w:val="105"/></w:rPr><w:t>dialog</w:t></w:r><w:r><w:rPr><w:spacing w:val="1"/><w:w w:val="105"/></w:rPr><w:t xml:space="preserve"> </w:t></w:r><w:r><w:rPr><w:spacing w:val="0"/><w:w w:val="105"/></w:rPr><w:t>window</w:t></w:r><w:r><w:rPr><w:spacing w:val="1"/><w:w w:val="105"/></w:rPr><w:t xml:space="preserve"> </w:t></w:r><w:r><w:rPr><w:w w:val="105"/></w:rPr><w:t>(see Figure</w:t></w:r><w:r><w:rPr><w:spacing w:val="2"/><w:w w:val="105"/></w:rPr><w:t xml:space="preserve"> </w:t></w:r><w:hyperlink w:anchor="_bookmark20"><w:r><w:rPr><w:rStyle w:val="InternetLink"/><w:w w:val="105"/></w:rPr><w:t>3.2)</w:t></w:r></w:hyperlink><w:r><w:rPr><w:spacing w:val="27"/></w:rPr><w:t xml:space="preserve"> </w:t></w:r><w:r><w:rPr><w:w w:val="105"/></w:rPr><w:t>where</w:t></w:r><w:r><w:rPr><w:spacing w:val="0"/><w:w w:val="105"/></w:rPr><w:t xml:space="preserve"> </w:t></w:r><w:r><w:rPr><w:w w:val="105"/></w:rPr><w:t>you</w:t></w:r><w:r><w:rPr><w:spacing w:val="0"/><w:w w:val="105"/></w:rPr><w:t xml:space="preserve"> </w:t></w:r><w:r><w:rPr><w:w w:val="105"/></w:rPr><w:t>can</w:t></w:r><w:r><w:rPr><w:spacing w:val="0"/><w:w w:val="105"/></w:rPr><w:t xml:space="preserve"> </w:t></w:r><w:r><w:rPr><w:w w:val="105"/></w:rPr><w:t>search</w:t></w:r><w:r><w:rPr><w:spacing w:val="0"/><w:w w:val="105"/></w:rPr><w:t xml:space="preserve"> </w:t></w:r><w:r><w:rPr><w:w w:val="105"/></w:rPr><w:t>for</w:t></w:r><w:r><w:rPr><w:spacing w:val="0"/><w:w w:val="105"/></w:rPr><w:t xml:space="preserve"> </w:t></w:r><w:r><w:rPr><w:w w:val="105"/></w:rPr><w:t>stations</w:t></w:r><w:r><w:rPr><w:spacing w:val="0"/><w:w w:val="105"/></w:rPr><w:t xml:space="preserve"> </w:t></w:r><w:r><w:rPr><w:w w:val="105"/></w:rPr><w:t>located</w:t></w:r><w:r><w:rPr><w:spacing w:val="0"/><w:w w:val="105"/></w:rPr><w:t xml:space="preserve"> </w:t></w:r><w:r><w:rPr><w:w w:val="105"/></w:rPr><w:t>within</w:t></w:r><w:r><w:rPr><w:spacing w:val="0"/><w:w w:val="105"/></w:rPr><w:t xml:space="preserve"> </w:t></w:r><w:r><w:rPr><w:w w:val="105"/></w:rPr><w:t>a</w:t></w:r><w:r><w:rPr><w:spacing w:val="0"/><w:w w:val="105"/></w:rPr><w:t xml:space="preserve"> given </w:t></w:r><w:r><w:rPr><w:w w:val="105"/></w:rPr><w:t>radius</w:t></w:r><w:r><w:rPr><w:spacing w:val="0"/><w:w w:val="105"/></w:rPr><w:t xml:space="preserve"> </w:t></w:r><w:r><w:rPr><w:w w:val="105"/></w:rPr><w:t>around</w:t></w:r><w:r><w:rPr><w:spacing w:val="0"/><w:w w:val="105"/></w:rPr><w:t xml:space="preserve"> </w:t></w:r><w:r><w:rPr><w:w w:val="105"/></w:rPr><w:t>a</w:t></w:r><w:r><w:rPr><w:spacing w:val="0"/><w:w w:val="105"/></w:rPr><w:t xml:space="preserve"> </w:t></w:r><w:del w:id="1465" w:author="Rivard, Christine" w:date="2015-03-26T15:23:00Z"><w:r><w:rPr><w:w w:val="105"/></w:rPr><w:delText>location</w:delText></w:r></w:del><w:del w:id="1466" w:author="Rivard, Christine" w:date="2015-03-26T15:23:00Z"><w:r><w:rPr><w:spacing w:val="0"/><w:w w:val="105"/></w:rPr><w:delText xml:space="preserve"> </w:delText></w:r></w:del><w:ins w:id="1467" w:author="Rivard, Christine" w:date="2015-03-26T15:23:00Z"><w:r><w:rPr><w:w w:val="105"/></w:rPr><w:t>geographical coordinate</w:t></w:r></w:ins><w:ins w:id="1468" w:author="Rivard, Christine" w:date="2015-03-26T15:23:00Z"><w:r><w:rPr><w:spacing w:val="0"/><w:w w:val="105"/></w:rPr><w:t xml:space="preserve"> </w:t></w:r></w:ins><w:r><w:rPr><w:w w:val="105"/></w:rPr><w:t>defined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latitude</w:t></w:r><w:r><w:rPr><w:spacing w:val="24"/><w:w w:val="107"/></w:rPr><w:t xml:space="preserve"> </w:t></w:r><w:r><w:rPr><w:w w:val="105"/></w:rPr><w:t>and</w:t></w:r><w:r><w:rPr><w:spacing w:val="11"/><w:w w:val="105"/></w:rPr><w:t xml:space="preserve"> </w:t></w:r><w:r><w:rPr><w:spacing w:val="0"/><w:w w:val="105"/></w:rPr><w:t>longitu</w:t></w:r><w:ins w:id="1469" w:author="Rivard, Christine" w:date="2015-03-26T15:22:00Z"><w:r><w:rPr><w:spacing w:val="0"/><w:w w:val="105"/></w:rPr><w:t>d</w:t></w:r></w:ins><w:del w:id="1470" w:author="Rivard, Christine" w:date="2015-03-26T15:22:00Z"><w:r><w:rPr><w:spacing w:val="0"/><w:w w:val="105"/></w:rPr><w:delText>t</w:delText></w:r></w:del><w:r><w:rPr><w:spacing w:val="0"/><w:w w:val="105"/></w:rPr><w:t>e</w:t></w:r><w:r><w:rPr><w:spacing w:val="11"/><w:w w:val="105"/></w:rPr><w:t xml:space="preserve"> </w:t></w:r><w:ins w:id="1471" w:author="Rivard, Christine" w:date="2015-03-26T15:24:00Z"><w:r><w:rPr><w:spacing w:val="11"/><w:w w:val="105"/></w:rPr><w:t xml:space="preserve">in </w:t></w:r></w:ins><w:r><w:rPr><w:w w:val="105"/></w:rPr><w:t>decimal</w:t></w:r><w:r><w:rPr><w:spacing w:val="12"/><w:w w:val="105"/></w:rPr><w:t xml:space="preserve"> </w:t></w:r><w:r><w:rPr><w:w w:val="105"/></w:rPr><w:t>degrees.</w:t></w:r><w:r><w:rPr><w:spacing w:val="35"/><w:w w:val="105"/></w:rPr><w:t xml:space="preserve"> </w:t></w:r><w:r><w:rPr><w:w w:val="105"/></w:rPr><w:t>It</w:t></w:r><w:r><w:rPr><w:spacing w:val="11"/><w:w w:val="105"/></w:rPr><w:t xml:space="preserve"> </w:t></w:r><w:r><w:rPr><w:w w:val="105"/></w:rPr><w:t>is</w:t></w:r><w:r><w:rPr><w:spacing w:val="11"/><w:w w:val="105"/></w:rPr><w:t xml:space="preserve"> </w:t></w:r><w:r><w:rPr><w:w w:val="105"/></w:rPr><w:t>possible</w:t></w:r><w:r><w:rPr><w:spacing w:val="11"/><w:w w:val="105"/></w:rPr><w:t xml:space="preserve"> </w:t></w:r><w:r><w:rPr><w:w w:val="105"/></w:rPr><w:t>to</w:t></w:r><w:r><w:rPr><w:spacing w:val="11"/><w:w w:val="105"/></w:rPr><w:t xml:space="preserve"> </w:t></w:r><w:r><w:rPr><w:w w:val="105"/></w:rPr><w:t>further</w:t></w:r><w:r><w:rPr><w:spacing w:val="12"/><w:w w:val="105"/></w:rPr><w:t xml:space="preserve"> </w:t></w:r><w:r><w:rPr><w:w w:val="105"/></w:rPr><w:t>narrow</w:t></w:r><w:r><w:rPr><w:spacing w:val="11"/><w:w w:val="105"/></w:rPr><w:t xml:space="preserve"> </w:t></w:r><w:r><w:rPr><w:w w:val="105"/></w:rPr><w:t>down</w:t></w:r><w:r><w:rPr><w:spacing w:val="11"/><w:w w:val="105"/></w:rPr><w:t xml:space="preserve"> </w:t></w:r><w:r><w:rPr><w:w w:val="105"/></w:rPr><w:t>the</w:t></w:r><w:r><w:rPr><w:spacing w:val="12"/><w:w w:val="105"/></w:rPr><w:t xml:space="preserve"> </w:t></w:r><w:r><w:rPr><w:spacing w:val="0"/><w:w w:val="105"/></w:rPr><w:t>search</w:t></w:r><w:r><w:rPr><w:spacing w:val="11"/><w:w w:val="105"/></w:rPr><w:t xml:space="preserve"> </w:t></w:r><w:r><w:rPr><w:w w:val="105"/></w:rPr><w:t>by</w:t></w:r><w:r><w:rPr><w:spacing w:val="11"/><w:w w:val="105"/></w:rPr><w:t xml:space="preserve"> </w:t></w:r><w:r><w:rPr><w:w w:val="105"/></w:rPr><w:t>including</w:t></w:r><w:r><w:rPr><w:spacing w:val="11"/><w:w w:val="105"/></w:rPr><w:t xml:space="preserve"> </w:t></w:r><w:r><w:rPr><w:w w:val="105"/></w:rPr><w:t>only</w:t></w:r><w:r><w:rPr><w:spacing w:val="26"/><w:w w:val="102"/></w:rPr><w:t xml:space="preserve"> </w:t></w:r><w:r><w:rPr><w:w w:val="105"/></w:rPr><w:t>stations</w:t></w:r><w:r><w:rPr><w:spacing w:val="25"/><w:w w:val="105"/></w:rPr><w:t xml:space="preserve"> </w:t></w:r><w:r><w:rPr><w:w w:val="105"/></w:rPr><w:t>that</w:t></w:r><w:r><w:rPr><w:spacing w:val="26"/><w:w w:val="105"/></w:rPr><w:t xml:space="preserve"> </w:t></w:r><w:r><w:rPr><w:w w:val="105"/></w:rPr><w:t>have</w:t></w:r><w:r><w:rPr><w:spacing w:val="25"/><w:w w:val="105"/></w:rPr><w:t xml:space="preserve"> </w:t></w:r><w:r><w:rPr><w:w w:val="105"/></w:rPr><w:t>data</w:t></w:r><w:r><w:rPr><w:spacing w:val="25"/><w:w w:val="105"/></w:rPr><w:t xml:space="preserve"> </w:t></w:r><w:r><w:rPr><w:w w:val="105"/></w:rPr><w:t>within</w:t></w:r><w:r><w:rPr><w:spacing w:val="26"/><w:w w:val="105"/></w:rPr><w:t xml:space="preserve"> </w:t></w:r><w:r><w:rPr><w:w w:val="105"/></w:rPr><w:t>a</w:t></w:r><w:r><w:rPr><w:spacing w:val="26"/><w:w w:val="105"/></w:rPr><w:t xml:space="preserve"> </w:t></w:r><w:r><w:rPr><w:w w:val="105"/></w:rPr><w:t>given</w:t></w:r><w:r><w:rPr><w:spacing w:val="26"/><w:w w:val="105"/></w:rPr><w:t xml:space="preserve"> </w:t></w:r><w:r><w:rPr><w:w w:val="105"/></w:rPr><w:t>period.</w:t></w:r></w:p><w:p><w:pPr><w:pStyle w:val="TextBody"/><w:spacing w:lineRule="auto" w:line="249"/><w:ind w:left="113" w:right="151" w:firstLine="351"/><w:jc w:val="both"/><w:rPr></w:rPr></w:pPr><w:r><mc:AlternateContent><mc:Choice Requires="wpg"><w:drawing><wp:anchor behindDoc="1" distT="0" distB="0" distL="114300" distR="114300" simplePos="0" locked="0" layoutInCell="1" allowOverlap="1" relativeHeight="47" wp14:anchorId="5589A7BF"><wp:simplePos x="0" y="0"/><wp:positionH relativeFrom="page"><wp:posOffset>4246245</wp:posOffset></wp:positionH><wp:positionV relativeFrom="paragraph"><wp:posOffset>323850</wp:posOffset></wp:positionV><wp:extent cx="45720" cy="1905"/><wp:effectExtent l="7620" t="9525" r="4445" b="8255"/><wp:wrapNone/><wp:docPr id="36" name="Group 2815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1" h="1"><a:moveTo><a:pt x="0" y="0"/></a:moveTo><a:lnTo><a:pt x="70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2815" style="position:absolute;margin-left:334.35pt;margin-top:25.5pt;width:3.55pt;height:0.1pt" coordorigin="6687,510" coordsize="71,2"></v:group></w:pict></mc:Fallback></mc:AlternateContent></w:r><w:r><w:rPr><w:w w:val="105"/></w:rPr><w:t>Clicking</w:t></w:r><w:r><w:rPr><w:spacing w:val="44"/><w:w w:val="105"/></w:rPr><w:t xml:space="preserve"> </w:t></w:r><w:r><w:rPr><w:w w:val="105"/></w:rPr><w:t>on</w:t></w:r><w:r><w:rPr><w:spacing w:val="44"/><w:w w:val="105"/></w:rPr><w:t xml:space="preserve"> </w:t></w:r><w:r><w:rPr><w:w w:val="105"/></w:rPr><w:t>the</w:t></w:r><w:r><w:rPr><w:spacing w:val="44"/><w:w w:val="105"/></w:rPr><w:t xml:space="preserve"> </w:t></w:r><w:r><w:rPr><w:w w:val="105"/></w:rPr><w:t>button</w:t></w:r><w:r><w:rPr><w:spacing w:val="44"/><w:w w:val="105"/></w:rPr><w:t xml:space="preserve"> </w:t></w:r><w:r><w:rPr><w:rFonts w:eastAsia="Arial" w:cs="Arial" w:ascii="Arial" w:hAnsi="Arial"/><w:i/><w:w w:val="105"/></w:rPr><w:t>Search</w:t></w:r><w:r><w:rPr><w:rFonts w:eastAsia="Arial" w:cs="Arial" w:ascii="Arial" w:hAnsi="Arial"/><w:i/><w:spacing w:val="55"/><w:w w:val="105"/></w:rPr><w:t xml:space="preserve"> </w:t></w:r><w:r><w:rPr><w:w w:val="105"/></w:rPr><w:t>initiates</w:t></w:r><w:r><w:rPr><w:spacing w:val="42"/><w:w w:val="105"/></w:rPr><w:t xml:space="preserve"> </w:t></w:r><w:r><w:rPr><w:w w:val="105"/></w:rPr><w:t>the</w:t></w:r><w:r><w:rPr><w:spacing w:val="44"/><w:w w:val="105"/></w:rPr><w:t xml:space="preserve"> </w:t></w:r><w:r><w:rPr><w:w w:val="105"/></w:rPr><w:t>search</w:t></w:r><w:r><w:rPr><w:spacing w:val="44"/><w:w w:val="105"/></w:rPr><w:t xml:space="preserve"> </w:t></w:r><w:r><w:rPr><w:w w:val="105"/></w:rPr><w:t>for</w:t></w:r><w:r><w:rPr><w:spacing w:val="44"/><w:w w:val="105"/></w:rPr><w:t xml:space="preserve"> </w:t></w:r><w:r><w:rPr><w:w w:val="105"/></w:rPr><w:t>weather</w:t></w:r><w:r><w:rPr><w:spacing w:val="45"/><w:w w:val="105"/></w:rPr><w:t xml:space="preserve"> </w:t></w:r><w:r><w:rPr><w:w w:val="105"/></w:rPr><w:t>stations</w:t></w:r><w:r><w:rPr><w:spacing w:val="43"/><w:w w:val="105"/></w:rPr><w:t xml:space="preserve"> </w:t></w:r><w:r><w:rPr><w:w w:val="105"/></w:rPr><w:t>with</w:t></w:r><w:r><w:rPr><w:spacing w:val="45"/><w:w w:val="105"/></w:rPr><w:t xml:space="preserve"> </w:t></w:r><w:r><w:rPr><w:w w:val="105"/></w:rPr><w:t>the</w:t></w:r><w:r><w:rPr><w:spacing w:val="44"/><w:w w:val="105"/></w:rPr><w:t xml:space="preserve"> </w:t></w:r><w:r><w:rPr><w:w w:val="105"/></w:rPr><w:t>specified</w:t></w:r><w:r><w:rPr><w:w w:val="101"/></w:rPr><w:t xml:space="preserve"> </w:t></w:r><w:r><w:rPr><w:w w:val="105"/></w:rPr><w:t>parameters.</w:t></w:r><w:r><w:rPr><w:spacing w:val="11"/><w:w w:val="105"/></w:rPr><w:t xml:space="preserve"> </w:t></w:r><w:r><w:rPr><w:w w:val="105"/></w:rPr><w:t>The</w:t></w:r><w:r><w:rPr><w:spacing w:val="0"/><w:w w:val="105"/></w:rPr><w:t xml:space="preserve"> </w:t></w:r><w:r><w:rPr><w:w w:val="105"/></w:rPr><w:t>results</w:t></w:r><w:r><w:rPr><w:spacing w:val="0"/><w:w w:val="105"/></w:rPr><w:t xml:space="preserve"> </w:t></w:r><w:r><w:rPr><w:w w:val="105"/></w:rPr><w:t>are</w:t></w:r><w:r><w:rPr><w:spacing w:val="0"/><w:w w:val="105"/></w:rPr><w:t xml:space="preserve"> </w:t></w:r><w:r><w:rPr><w:w w:val="105"/></w:rPr><w:t>saved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the</w:t></w:r><w:r><w:rPr><w:spacing w:val="0"/><w:w w:val="105"/></w:rPr><w:t xml:space="preserve"> </w:t></w:r><w:del w:id="1472" w:author="Rivard, Christine" w:date="2015-03-26T15:25:00Z"><w:r><w:rPr><w:w w:val="105"/></w:rPr><w:delText>file</w:delText></w:r></w:del><w:del w:id="1473" w:author="Rivard, Christine" w:date="2015-03-26T15:25:00Z"><w:r><w:rPr><w:spacing w:val="0"/><w:w w:val="105"/></w:rPr><w:delText xml:space="preserve"> </w:delText></w:r></w:del><w:r><w:rPr><w:w w:val="105"/></w:rPr><w:t>‘‘‘weather</w:t></w:r><w:r><w:rPr><w:spacing w:val="0"/><w:w w:val="105"/></w:rPr><w:t xml:space="preserve"> </w:t></w:r><w:r><w:rPr><w:w w:val="105"/></w:rPr><w:t>stations.lst’’</w:t></w:r><w:r><w:rPr><w:spacing w:val="0"/><w:w w:val="105"/></w:rPr><w:t xml:space="preserve"> </w:t></w:r><w:ins w:id="1474" w:author="Rivard, Christine" w:date="2015-03-26T15:25:00Z"><w:r><w:rPr><w:spacing w:val="0"/><w:w w:val="105"/></w:rPr><w:t xml:space="preserve">file </w:t></w:r></w:ins><w:r><w:rPr><w:w w:val="105"/></w:rPr><w:t>and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rFonts w:eastAsia="Arial" w:cs="Arial" w:ascii="Arial" w:hAnsi="Arial"/><w:i/><w:w w:val="105"/></w:rPr><w:t>Weather</w:t></w:r><w:r><w:rPr><w:rFonts w:eastAsia="Arial" w:cs="Arial" w:ascii="Arial" w:hAnsi="Arial"/><w:i/><w:spacing w:val="0"/><w:w w:val="105"/></w:rPr><w:t xml:space="preserve"> </w:t></w:r><w:r><w:rPr><w:rFonts w:eastAsia="Arial" w:cs="Arial" w:ascii="Arial" w:hAnsi="Arial"/><w:i/><w:w w:val="105"/></w:rPr><w:t xml:space="preserve">Station </w:t></w:r><w:r><w:rPr><w:w w:val="105"/></w:rPr><w:t>drop</w:t></w:r><w:r><w:rPr><w:w w:val="104"/></w:rPr><w:t xml:space="preserve"> </w:t></w:r><w:r><w:rPr><w:w w:val="105"/></w:rPr><w:t>down</w:t></w:r><w:r><w:rPr><w:spacing w:val="17"/><w:w w:val="105"/></w:rPr><w:t xml:space="preserve"> </w:t></w:r><w:r><w:rPr><w:w w:val="105"/></w:rPr><w:t>list</w:t></w:r><w:r><w:rPr><w:spacing w:val="19"/><w:w w:val="105"/></w:rPr><w:t xml:space="preserve"> </w:t></w:r><w:r><w:rPr><w:w w:val="105"/></w:rPr><w:t>is</w:t></w:r><w:r><w:rPr><w:spacing w:val="19"/><w:w w:val="105"/></w:rPr><w:t xml:space="preserve"> </w:t></w:r><w:r><w:rPr><w:w w:val="105"/></w:rPr><w:t>updated</w:t></w:r><w:r><w:rPr><w:spacing w:val="18"/><w:w w:val="105"/></w:rPr><w:t xml:space="preserve"> </w:t></w:r><w:r><w:rPr><w:w w:val="105"/></w:rPr><w:t>to</w:t></w:r><w:r><w:rPr><w:spacing w:val="19"/><w:w w:val="105"/></w:rPr><w:t xml:space="preserve"> </w:t></w:r><w:r><w:rPr><w:w w:val="105"/></w:rPr><w:t>list</w:t></w:r><w:r><w:rPr><w:spacing w:val="18"/><w:w w:val="105"/></w:rPr><w:t xml:space="preserve"> </w:t></w:r><w:r><w:rPr><w:w w:val="105"/></w:rPr><w:t>all</w:t></w:r><w:r><w:rPr><w:spacing w:val="19"/><w:w w:val="105"/></w:rPr><w:t xml:space="preserve"> </w:t></w:r><w:r><w:rPr><w:w w:val="105"/></w:rPr><w:t>the</w:t></w:r><w:r><w:rPr><w:spacing w:val="18"/><w:w w:val="105"/></w:rPr><w:t xml:space="preserve"> </w:t></w:r><w:r><w:rPr><w:w w:val="105"/></w:rPr><w:t>stations</w:t></w:r><w:r><w:rPr><w:spacing w:val="19"/><w:w w:val="105"/></w:rPr><w:t xml:space="preserve"> </w:t></w:r><w:r><w:rPr><w:w w:val="105"/></w:rPr><w:t>found</w:t></w:r><w:r><w:rPr><w:spacing w:val="19"/><w:w w:val="105"/></w:rPr><w:t xml:space="preserve"> </w:t></w:r><w:r><w:rPr><w:w w:val="105"/></w:rPr><w:t>during</w:t></w:r><w:r><w:rPr><w:spacing w:val="19"/><w:w w:val="105"/></w:rPr><w:t xml:space="preserve"> </w:t></w:r><w:r><w:rPr><w:w w:val="105"/></w:rPr><w:t>the</w:t></w:r><w:r><w:rPr><w:spacing w:val="19"/><w:w w:val="105"/></w:rPr><w:t xml:space="preserve"> </w:t></w:r><w:r><w:rPr><w:w w:val="105"/></w:rPr><w:t>search.</w:t></w:r></w:p><w:p><w:pPr><w:pStyle w:val="Normal"/><w:spacing w:before="9" w:after="0"/><w:rPr><w:rFonts w:ascii="Times New Roman" w:hAnsi="Times New Roman" w:eastAsia="Times New Roman" w:cs="Times New Roman"/></w:rPr></w:pPr><w:r><w:rPr><w:rFonts w:eastAsia="Times New Roman" w:cs="Times New Roman" w:ascii="Times New Roman" w:hAnsi="Times New Roman"/></w:rPr></w:r></w:p><w:p><w:pPr><w:pStyle w:val="Normal"/><w:spacing w:lineRule="atLeast" w:line="200"/><w:ind w:left="2606" w:hanging="0"/><w:rPr><w:rFonts w:ascii="Times New Roman" w:hAnsi="Times New Roman" w:eastAsia="Times New Roman" w:cs="Times New Roman"/><w:sz w:val="20"/><w:szCs w:val="20"/></w:rPr></w:pPr><w:r><w:rPr></w:rPr><w:drawing><wp:inline distT="0" distB="0" distL="0" distR="0"><wp:extent cx="3151505" cy="1305560"/><wp:effectExtent l="0" t="0" r="0" b="0"/><wp:docPr id="37" name="image11.png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37" name="image11.png" descr=""></pic:cNvPr><pic:cNvPicPr><a:picLocks noChangeAspect="1" noChangeArrowheads="1"/></pic:cNvPicPr></pic:nvPicPr><pic:blipFill><a:blip r:embed="rId16"/><a:stretch><a:fillRect/></a:stretch></pic:blipFill><pic:spPr bwMode="auto"><a:xfrm><a:off x="0" y="0"/><a:ext cx="3151505" cy="1305560"/></a:xfrm><a:prstGeom prst="rect"><a:avLst/></a:prstGeom><a:noFill/><a:ln w="9525"><a:noFill/><a:miter lim="800000"/><a:headEnd/><a:tailEnd/></a:ln></pic:spPr></pic:pic></a:graphicData></a:graphic></wp:inline></w:drawing></w:r></w:p><w:p><w:pPr><w:pStyle w:val="TextBody"/><w:spacing w:before="187" w:after="0"/><w:ind w:left="1920" w:hanging="0"/><w:rPr></w:rPr></w:pPr><w:bookmarkStart w:id="31" w:name="_bookmark20"/><w:bookmarkEnd w:id="31"/><w:r><w:rPr><w:w w:val="105"/></w:rPr><w:t>Figure</w:t></w:r><w:r><w:rPr><w:spacing w:val="14"/><w:w w:val="105"/></w:rPr><w:t xml:space="preserve"> </w:t></w:r><w:r><w:rPr><w:w w:val="105"/></w:rPr><w:t>3.2:</w:t></w:r><w:r><w:rPr><w:spacing w:val="40"/><w:w w:val="105"/></w:rPr><w:t xml:space="preserve"> </w:t></w:r><w:r><w:rPr><w:w w:val="105"/></w:rPr><w:t>Graphical</w:t></w:r><w:r><w:rPr><w:spacing w:val="15"/><w:w w:val="105"/></w:rPr><w:t xml:space="preserve"> </w:t></w:r><w:r><w:rPr><w:spacing w:val="0"/><w:w w:val="105"/></w:rPr><w:t>interface</w:t></w:r><w:r><w:rPr><w:spacing w:val="15"/><w:w w:val="105"/></w:rPr><w:t xml:space="preserve"> </w:t></w:r><w:r><w:rPr><w:w w:val="105"/></w:rPr><w:t>to</w:t></w:r><w:r><w:rPr><w:spacing w:val="14"/><w:w w:val="105"/></w:rPr><w:t xml:space="preserve"> </w:t></w:r><w:r><w:rPr><w:w w:val="105"/></w:rPr><w:t>the</w:t></w:r><w:r><w:rPr><w:spacing w:val="14"/><w:w w:val="105"/></w:rPr><w:t xml:space="preserve"> </w:t></w:r><w:r><w:rPr><w:w w:val="105"/></w:rPr><w:t>online</w:t></w:r><w:r><w:rPr><w:spacing w:val="14"/><w:w w:val="105"/></w:rPr><w:t xml:space="preserve"> </w:t></w:r><w:r><w:rPr><w:w w:val="105"/></w:rPr><w:t>CDCD</w:t></w:r><w:r><w:rPr><w:spacing w:val="15"/><w:w w:val="105"/></w:rPr><w:t xml:space="preserve"> </w:t></w:r><w:commentRangeStart w:id="46"/><w:r><w:rPr><w:w w:val="105"/></w:rPr><w:t>database</w:t></w:r><w:r><w:rPr><w:w w:val="105"/></w:rPr></w:r><w:commentRangeEnd w:id="46"/><w:r><w:commentReference w:id="46"/></w:r><w:r><w:rPr><w:w w:val="105"/></w:rPr><w:t>.</w:t></w:r></w:p><w:p><w:pPr><w:pStyle w:val="Normal"/><w:spacing w:before="4" w:after="0"/><w:rPr><w:rFonts w:ascii="Times New Roman" w:hAnsi="Times New Roman" w:eastAsia="Times New Roman" w:cs="Times New Roman"/><w:sz w:val="28"/><w:szCs w:val="28"/></w:rPr></w:pPr><w:r><w:rPr><w:rFonts w:eastAsia="Times New Roman" w:cs="Times New Roman" w:ascii="Times New Roman" w:hAnsi="Times New Roman"/><w:sz w:val="28"/><w:szCs w:val="28"/></w:rPr></w:r></w:p><w:p><w:pPr><w:pStyle w:val="TextBody"/><w:spacing w:lineRule="exact" w:line="288"/><w:ind w:left="113" w:right="106" w:firstLine="351"/><w:jc w:val="both"/><w:rPr></w:rPr></w:pPr><w:r><w:rPr><w:w w:val="105"/></w:rPr><w:t>Alternat</w:t></w:r><w:ins w:id="1475" w:author="Rivard, Christine" w:date="2015-03-26T15:30:00Z"><w:r><w:rPr><w:w w:val="105"/></w:rPr><w:t>iv</w:t></w:r></w:ins><w:r><w:rPr><w:w w:val="105"/></w:rPr><w:t>ely,</w:t></w:r><w:r><w:rPr><w:spacing w:val="6"/><w:w w:val="105"/></w:rPr><w:t xml:space="preserve"> </w:t></w:r><w:r><w:rPr><w:w w:val="105"/></w:rPr><w:t>it</w:t></w:r><w:r><w:rPr><w:spacing w:val="6"/><w:w w:val="105"/></w:rPr><w:t xml:space="preserve"> </w:t></w:r><w:r><w:rPr><w:w w:val="105"/></w:rPr><w:t>is</w:t></w:r><w:r><w:rPr><w:spacing w:val="5"/><w:w w:val="105"/></w:rPr><w:t xml:space="preserve"> </w:t></w:r><w:r><w:rPr><w:w w:val="105"/></w:rPr><w:t>possible</w:t></w:r><w:r><w:rPr><w:spacing w:val="5"/><w:w w:val="105"/></w:rPr><w:t xml:space="preserve"> </w:t></w:r><w:r><w:rPr><w:w w:val="105"/></w:rPr><w:t>to</w:t></w:r><w:r><w:rPr><w:spacing w:val="5"/><w:w w:val="105"/></w:rPr><w:t xml:space="preserve"> </w:t></w:r><w:r><w:rPr><w:w w:val="105"/></w:rPr><w:t>use</w:t></w:r><w:r><w:rPr><w:spacing w:val="4"/><w:w w:val="105"/></w:rPr><w:t xml:space="preserve"> </w:t></w:r><w:r><w:rPr><w:w w:val="105"/></w:rPr><w:t>a</w:t></w:r><w:r><w:rPr><w:spacing w:val="5"/><w:w w:val="105"/></w:rPr><w:t xml:space="preserve"> </w:t></w:r><w:r><w:rPr><w:w w:val="105"/></w:rPr><w:t>custom</w:t></w:r><w:r><w:rPr><w:spacing w:val="5"/><w:w w:val="105"/></w:rPr><w:t xml:space="preserve"> </w:t></w:r><w:r><w:rPr><w:w w:val="105"/></w:rPr><w:t>list</w:t></w:r><w:r><w:rPr><w:spacing w:val="6"/><w:w w:val="105"/></w:rPr><w:t xml:space="preserve"> </w:t></w:r><w:r><w:rPr><w:w w:val="105"/></w:rPr><w:t>of</w:t></w:r><w:r><w:rPr><w:spacing w:val="5"/><w:w w:val="105"/></w:rPr><w:t xml:space="preserve"> </w:t></w:r><w:r><w:rPr><w:w w:val="105"/></w:rPr><w:t>Canadian</w:t></w:r><w:r><w:rPr><w:spacing w:val="5"/><w:w w:val="105"/></w:rPr><w:t xml:space="preserve"> </w:t></w:r><w:r><w:rPr><w:w w:val="105"/></w:rPr><w:t>stations</w:t></w:r><w:r><w:rPr><w:spacing w:val="6"/><w:w w:val="105"/></w:rPr><w:t xml:space="preserve"> </w:t></w:r><w:r><w:rPr><w:w w:val="105"/></w:rPr><w:t>generated</w:t></w:r><w:r><w:rPr><w:spacing w:val="5"/><w:w w:val="105"/></w:rPr><w:t xml:space="preserve"> </w:t></w:r><w:r><w:rPr><w:w w:val="105"/></w:rPr><w:t>manually</w:t></w:r><w:r><w:rPr><w:spacing w:val="4"/><w:w w:val="105"/></w:rPr><w:t xml:space="preserve"> </w:t></w:r><w:r><w:rPr><w:w w:val="105"/></w:rPr><w:t>without using</w:t></w:r><w:r><w:rPr><w:spacing w:val="11"/><w:w w:val="105"/></w:rPr><w:t xml:space="preserve"> </w:t></w:r><w:r><w:rPr><w:w w:val="105"/></w:rPr><w:t>the</w:t></w:r><w:r><w:rPr><w:spacing w:val="12"/><w:w w:val="105"/></w:rPr><w:t xml:space="preserve"> </w:t></w:r><w:r><w:rPr><w:spacing w:val="0"/><w:w w:val="105"/></w:rPr><w:t>graphical</w:t></w:r><w:r><w:rPr><w:spacing w:val="11"/><w:w w:val="105"/></w:rPr><w:t xml:space="preserve"> </w:t></w:r><w:r><w:rPr><w:w w:val="105"/></w:rPr><w:t>interface.</w:t></w:r><w:r><w:rPr><w:spacing w:val="36"/><w:w w:val="105"/></w:rPr><w:t xml:space="preserve"> </w:t></w:r><w:r><w:rPr><w:w w:val="105"/></w:rPr><w:t>This</w:t></w:r><w:r><w:rPr><w:spacing w:val="11"/><w:w w:val="105"/></w:rPr><w:t xml:space="preserve"> </w:t></w:r><w:r><w:rPr><w:w w:val="105"/></w:rPr><w:t>is</w:t></w:r><w:r><w:rPr><w:spacing w:val="12"/><w:w w:val="105"/></w:rPr><w:t xml:space="preserve"> </w:t></w:r><w:r><w:rPr><w:w w:val="105"/></w:rPr><w:t>done</w:t></w:r><w:r><w:rPr><w:spacing w:val="11"/><w:w w:val="105"/></w:rPr><w:t xml:space="preserve"> </w:t></w:r><w:r><w:rPr><w:w w:val="105"/></w:rPr><w:t>by</w:t></w:r><w:r><w:rPr><w:spacing w:val="12"/><w:w w:val="105"/></w:rPr><w:t xml:space="preserve"> </w:t></w:r><w:r><w:rPr><w:w w:val="105"/></w:rPr><w:t>retrieving</w:t></w:r><w:r><w:rPr><w:spacing w:val="11"/><w:w w:val="105"/></w:rPr><w:t xml:space="preserve"> </w:t></w:r><w:r><w:rPr><w:w w:val="105"/></w:rPr><w:t>station</w:t></w:r><w:r><w:rPr><w:spacing w:val="13"/><w:w w:val="105"/></w:rPr><w:t xml:space="preserve"> </w:t></w:r><w:r><w:rPr><w:w w:val="105"/></w:rPr><w:t>information</w:t></w:r><w:r><w:rPr><w:spacing w:val="10"/><w:w w:val="105"/></w:rPr><w:t xml:space="preserve"> </w:t></w:r><w:r><w:rPr><w:w w:val="105"/></w:rPr><w:t>from</w:t></w:r><w:r><w:rPr><w:spacing w:val="12"/><w:w w:val="105"/></w:rPr><w:t xml:space="preserve"> </w:t></w:r><w:r><w:rPr><w:w w:val="105"/></w:rPr><w:t>their</w:t></w:r><w:r><w:rPr><w:spacing w:val="12"/><w:w w:val="105"/></w:rPr><w:t xml:space="preserve"> </w:t></w:r><w:r><w:rPr><w:w w:val="105"/></w:rPr><w:t>unique</w:t></w:r><w:r><w:rPr><w:spacing w:val="11"/><w:w w:val="105"/></w:rPr><w:t xml:space="preserve"> </w:t></w:r><w:r><w:rPr><w:w w:val="105"/></w:rPr><w:t>url</w:t></w:r><w:r><w:rPr><w:spacing w:val="28"/><w:w w:val="106"/></w:rPr><w:t xml:space="preserve"> </w:t></w:r><w:r><w:rPr><w:w w:val="105"/></w:rPr><w:t>directly</w:t></w:r><w:r><w:rPr><w:spacing w:val="10"/><w:w w:val="105"/></w:rPr><w:t xml:space="preserve"> </w:t></w:r><w:r><w:rPr><w:w w:val="105"/></w:rPr><w:t>on</w:t></w:r><w:r><w:rPr><w:spacing w:val="9"/><w:w w:val="105"/></w:rPr><w:t xml:space="preserve"> </w:t></w:r><w:r><w:rPr><w:w w:val="105"/></w:rPr><w:t>the</w:t></w:r><w:r><w:rPr><w:spacing w:val="11"/><w:w w:val="105"/></w:rPr><w:t xml:space="preserve"> </w:t></w:r><w:r><w:rPr><w:w w:val="105"/></w:rPr><w:t>government</w:t></w:r><w:r><w:rPr><w:spacing w:val="11"/><w:w w:val="105"/></w:rPr><w:t xml:space="preserve"> </w:t></w:r><w:r><w:rPr><w:w w:val="105"/></w:rPr><w:t>of</w:t></w:r><w:r><w:rPr><w:spacing w:val="10"/><w:w w:val="105"/></w:rPr><w:t xml:space="preserve"> </w:t></w:r><w:r><w:rPr><w:w w:val="105"/></w:rPr><w:t>Canada</w:t></w:r><w:r><w:rPr><w:spacing w:val="11"/><w:w w:val="105"/></w:rPr><w:t xml:space="preserve"> </w:t></w:r><w:r><w:rPr><w:w w:val="105"/></w:rPr><w:t>website</w:t></w:r><w:r><w:rPr><w:spacing w:val="11"/><w:w w:val="105"/></w:rPr><w:t xml:space="preserve"> </w:t></w:r><w:r><w:rPr><w:w w:val="105"/></w:rPr><w:t>(</w:t></w:r><w:hyperlink r:id="rId17"><w:r><w:rPr><w:rStyle w:val="InternetLink"/><w:rFonts w:eastAsia="MS Gothic" w:cs="MS Gothic" w:ascii="MS Gothic" w:hAnsi="MS Gothic"/><w:w w:val="105"/></w:rPr><w:t>www.climate.weather.gc.ca</w:t></w:r></w:hyperlink><w:r><w:rPr><w:w w:val="105"/></w:rPr><w:t>).</w:t></w:r><w:r><w:rPr><w:spacing w:val="36"/><w:w w:val="105"/></w:rPr><w:t xml:space="preserve"> </w:t></w:r><w:r><w:rPr><w:w w:val="105"/></w:rPr><w:t>The</w:t></w:r><w:r><w:rPr><w:spacing w:val="11"/><w:w w:val="105"/></w:rPr><w:t xml:space="preserve"> </w:t></w:r><w:r><w:rPr><w:spacing w:val="0"/><w:w w:val="105"/></w:rPr><w:t>information</w:t></w:r><w:r><w:rPr><w:spacing w:val="20"/><w:w w:val="108"/></w:rPr><w:t xml:space="preserve"> </w:t></w:r><w:r><w:rPr><w:w w:val="105"/></w:rPr><w:t>must</w:t></w:r><w:r><w:rPr><w:spacing w:val="16"/><w:w w:val="105"/></w:rPr><w:t xml:space="preserve"> </w:t></w:r><w:r><w:rPr><w:w w:val="105"/></w:rPr><w:t>be</w:t></w:r><w:r><w:rPr><w:spacing w:val="17"/><w:w w:val="105"/></w:rPr><w:t xml:space="preserve"> </w:t></w:r><w:r><w:rPr><w:spacing w:val="0"/><w:w w:val="105"/></w:rPr><w:t>saved</w:t></w:r><w:r><w:rPr><w:spacing w:val="17"/><w:w w:val="105"/></w:rPr><w:t xml:space="preserve"> </w:t></w:r><w:r><w:rPr><w:w w:val="105"/></w:rPr><w:t>in</w:t></w:r><w:r><w:rPr><w:spacing w:val="17"/><w:w w:val="105"/></w:rPr><w:t xml:space="preserve"> </w:t></w:r><w:r><w:rPr><w:w w:val="105"/></w:rPr><w:t>a</w:t></w:r><w:r><w:rPr><w:spacing w:val="17"/><w:w w:val="105"/></w:rPr><w:t xml:space="preserve"> </w:t></w:r><w:r><w:rPr><w:w w:val="105"/></w:rPr><w:t>TSV</w:t></w:r><w:r><w:rPr><w:spacing w:val="16"/><w:w w:val="105"/></w:rPr><w:t xml:space="preserve"> </w:t></w:r><w:r><w:rPr><w:w w:val="105"/></w:rPr><w:t>text</w:t></w:r><w:r><w:rPr><w:spacing w:val="17"/><w:w w:val="105"/></w:rPr><w:t xml:space="preserve"> </w:t></w:r><w:r><w:rPr><w:w w:val="105"/></w:rPr><w:t>file</w:t></w:r><w:r><w:rPr><w:spacing w:val="17"/><w:w w:val="105"/></w:rPr><w:t xml:space="preserve"> </w:t></w:r><w:r><w:rPr><w:w w:val="105"/></w:rPr><w:t>with</w:t></w:r><w:r><w:rPr><w:spacing w:val="17"/><w:w w:val="105"/></w:rPr><w:t xml:space="preserve"> </w:t></w:r><w:r><w:rPr><w:w w:val="105"/></w:rPr><w:t>the</w:t></w:r><w:r><w:rPr><w:spacing w:val="17"/><w:w w:val="105"/></w:rPr><w:t xml:space="preserve"> </w:t></w:r><w:r><w:rPr><w:w w:val="105"/></w:rPr><w:t>‘‘.lst’’</w:t></w:r><w:r><w:rPr><w:spacing w:val="16"/><w:w w:val="105"/></w:rPr><w:t xml:space="preserve"> </w:t></w:r><w:r><w:rPr><w:w w:val="105"/></w:rPr><w:t>extension.</w:t></w:r><w:r><w:rPr><w:spacing w:val="44"/><w:w w:val="105"/></w:rPr><w:t xml:space="preserve"> </w:t></w:r><w:r><w:rPr><w:w w:val="105"/></w:rPr><w:t>The</w:t></w:r><w:r><w:rPr><w:spacing w:val="17"/><w:w w:val="105"/></w:rPr><w:t xml:space="preserve"> </w:t></w:r><w:r><w:rPr><w:w w:val="105"/></w:rPr><w:t>list</w:t></w:r><w:r><w:rPr><w:spacing w:val="16"/><w:w w:val="105"/></w:rPr><w:t xml:space="preserve"> </w:t></w:r><w:r><w:rPr><w:w w:val="105"/></w:rPr><w:t>can</w:t></w:r><w:r><w:rPr><w:spacing w:val="17"/><w:w w:val="105"/></w:rPr><w:t xml:space="preserve"> </w:t></w:r><w:r><w:rPr><w:w w:val="105"/></w:rPr><w:t>be</w:t></w:r><w:r><w:rPr><w:spacing w:val="17"/><w:w w:val="105"/></w:rPr><w:t xml:space="preserve"> </w:t></w:r><w:r><w:rPr><w:w w:val="105"/></w:rPr><w:t>loaded</w:t></w:r><w:r><w:rPr><w:spacing w:val="17"/><w:w w:val="105"/></w:rPr><w:t xml:space="preserve"> </w:t></w:r><w:r><w:rPr><w:w w:val="105"/></w:rPr><w:t>in</w:t></w:r><w:r><w:rPr><w:spacing w:val="17"/><w:w w:val="105"/></w:rPr><w:t xml:space="preserve"> </w:t></w:r><w:r><w:rPr><w:w w:val="105"/></w:rPr><w:t>WHAT</w:t></w:r><w:r><w:rPr><w:spacing w:val="16"/><w:w w:val="105"/></w:rPr><w:t xml:space="preserve"> </w:t></w:r><w:r><w:rPr><w:w w:val="105"/></w:rPr><w:t>by</w:t></w:r><w:r><w:rPr><w:spacing w:val="24"/><w:w w:val="106"/></w:rPr><w:t xml:space="preserve"> </w:t></w:r><w:r><w:rPr><w:w w:val="105"/></w:rPr><w:t>clicking</w:t></w:r><w:r><w:rPr><w:spacing w:val="9"/><w:w w:val="105"/></w:rPr><w:t xml:space="preserve"> </w:t></w:r><w:r><w:rPr><w:w w:val="105"/></w:rPr><w:t>on</w:t></w:r><w:r><w:rPr><w:spacing w:val="9"/><w:w w:val="105"/></w:rPr><w:t xml:space="preserve"> </w:t></w:r><w:r><w:rPr><w:w w:val="105"/></w:rPr><w:t>the</w:t></w:r><w:r><w:rPr><w:spacing w:val="9"/><w:w w:val="105"/></w:rPr><w:t xml:space="preserve"> </w:t></w:r><w:r><w:rPr><w:w w:val="105"/></w:rPr><w:t>small</w:t></w:r><w:r><w:rPr><w:spacing w:val="9"/><w:w w:val="105"/></w:rPr><w:t xml:space="preserve"> </w:t></w:r><w:r><w:rPr><w:w w:val="105"/></w:rPr><w:t>folder</w:t></w:r><w:r><w:rPr><w:spacing w:val="9"/><w:w w:val="105"/></w:rPr><w:t xml:space="preserve"> </w:t></w:r><w:r><w:rPr><w:w w:val="105"/></w:rPr><w:t>icon</w:t></w:r><w:r><w:rPr><w:spacing w:val="8"/><w:w w:val="105"/></w:rPr><w:t xml:space="preserve"> </w:t></w:r><w:r><w:rPr><w:w w:val="105"/></w:rPr><w:t>located</w:t></w:r><w:r><w:rPr><w:spacing w:val="8"/><w:w w:val="105"/></w:rPr><w:t xml:space="preserve"> </w:t></w:r><w:r><w:rPr><w:w w:val="105"/></w:rPr><w:t>next</w:t></w:r><w:r><w:rPr><w:spacing w:val="9"/><w:w w:val="105"/></w:rPr><w:t xml:space="preserve"> </w:t></w:r><w:r><w:rPr><w:w w:val="105"/></w:rPr><w:t>to</w:t></w:r><w:r><w:rPr><w:spacing w:val="9"/><w:w w:val="105"/></w:rPr><w:t xml:space="preserve"> </w:t></w:r><w:r><w:rPr><w:w w:val="105"/></w:rPr><w:t>the</w:t></w:r><w:r><w:rPr><w:spacing w:val="8"/><w:w w:val="105"/></w:rPr><w:t xml:space="preserve"> </w:t></w:r><w:r><w:rPr><w:rFonts w:eastAsia="Arial" w:cs="Arial" w:ascii="Arial" w:hAnsi="Arial"/><w:i/><w:w w:val="105"/></w:rPr><w:t>Weather</w:t></w:r><w:r><w:rPr><w:rFonts w:eastAsia="Arial" w:cs="Arial" w:ascii="Arial" w:hAnsi="Arial"/><w:i/><w:spacing w:val="6"/><w:w w:val="105"/></w:rPr><w:t xml:space="preserve"> </w:t></w:r><w:r><w:rPr><w:rFonts w:eastAsia="Arial" w:cs="Arial" w:ascii="Arial" w:hAnsi="Arial"/><w:i/><w:w w:val="105"/></w:rPr><w:t>Station</w:t></w:r><w:r><w:rPr><w:rFonts w:eastAsia="Arial" w:cs="Arial" w:ascii="Arial" w:hAnsi="Arial"/><w:i/><w:spacing w:val="18"/><w:w w:val="105"/></w:rPr><w:t xml:space="preserve"> </w:t></w:r><w:r><w:rPr><w:w w:val="105"/></w:rPr><w:t>drop</w:t></w:r><w:r><w:rPr><w:spacing w:val="9"/><w:w w:val="105"/></w:rPr><w:t xml:space="preserve"> </w:t></w:r><w:r><w:rPr><w:w w:val="105"/></w:rPr><w:t>down</w:t></w:r><w:r><w:rPr><w:spacing w:val="8"/><w:w w:val="105"/></w:rPr><w:t xml:space="preserve"> </w:t></w:r><w:r><w:rPr><w:w w:val="105"/></w:rPr><w:t>list.</w:t></w:r><w:r><w:rPr><w:spacing w:val="32"/><w:w w:val="105"/></w:rPr><w:t xml:space="preserve"> </w:t></w:r><w:r><w:rPr><w:w w:val="105"/></w:rPr><w:t>A</w:t></w:r><w:r><w:rPr><w:spacing w:val="8"/><w:w w:val="105"/></w:rPr><w:t xml:space="preserve"> </w:t></w:r><w:r><w:rPr><w:w w:val="105"/></w:rPr><w:t>detailed</w:t></w:r><w:r><w:rPr><w:w w:val="107"/></w:rPr><w:t xml:space="preserve"> </w:t></w:r><w:r><w:rPr><w:w w:val="105"/></w:rPr><w:t>example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presented</w:t></w:r><w:r><w:rPr><w:spacing w:val="0"/><w:w w:val="105"/></w:rPr><w:t xml:space="preserve"> </w:t></w:r><w:r><w:rPr><w:w w:val="105"/></w:rPr><w:t>for</w:t></w:r><w:r><w:rPr><w:spacing w:val="0"/><w:w w:val="105"/></w:rPr><w:t xml:space="preserve"> </w:t></w:r><w:r><w:rPr><w:w w:val="105"/></w:rPr><w:t>the</w:t></w:r><w:r><w:rPr><w:spacing w:val="0"/><w:w w:val="105"/></w:rPr><w:t xml:space="preserve"> </w:t></w:r><w:del w:id="1476" w:author="Rivard, Christine" w:date="2015-03-26T15:32:00Z"><w:r><w:rPr><w:w w:val="105"/></w:rPr><w:delText>weather</w:delText></w:r></w:del><w:del w:id="1477" w:author="Rivard, Christine" w:date="2015-03-26T15:32:00Z"><w:r><w:rPr><w:spacing w:val="0"/><w:w w:val="105"/></w:rPr><w:delText xml:space="preserve"> </w:delText></w:r></w:del><w:del w:id="1478" w:author="Rivard, Christine" w:date="2015-03-26T15:32:00Z"><w:r><w:rPr><w:w w:val="105"/></w:rPr><w:delText>station</w:delText></w:r></w:del><w:del w:id="1479" w:author="Rivard, Christine" w:date="2015-03-26T15:32:00Z"><w:r><w:rPr><w:spacing w:val="0"/><w:w w:val="105"/></w:rPr><w:delText xml:space="preserve"> </w:delText></w:r></w:del><w:r><w:rPr><w:w w:val="105"/></w:rPr><w:t>Marieville</w:t></w:r><w:ins w:id="1480" w:author="Rivard, Christine" w:date="2015-03-26T15:32:00Z"><w:r><w:rPr><w:w w:val="105"/></w:rPr><w:t xml:space="preserve"> weather</w:t></w:r></w:ins><w:ins w:id="1481" w:author="Rivard, Christine" w:date="2015-03-26T15:32:00Z"><w:r><w:rPr><w:spacing w:val="0"/><w:w w:val="105"/></w:rPr><w:t xml:space="preserve"> </w:t></w:r></w:ins><w:ins w:id="1482" w:author="Rivard, Christine" w:date="2015-03-26T15:32:00Z"><w:r><w:rPr><w:w w:val="105"/></w:rPr><w:t>station</w:t></w:r></w:ins><w:del w:id="1483" w:author="Rivard, Christine" w:date="2015-03-26T15:32:00Z"><w:r><w:rPr><w:w w:val="105"/></w:rPr><w:delText>,</w:delText></w:r></w:del><w:r><w:rPr><w:spacing w:val="0"/><w:w w:val="105"/></w:rPr><w:t xml:space="preserve"> </w:t></w:r><w:del w:id="1484" w:author="Rivard, Christine" w:date="2015-03-26T15:32:00Z"><w:r><w:rPr><w:w w:val="105"/></w:rPr><w:delText>located</w:delText></w:r></w:del><w:del w:id="1485" w:author="Rivard, Christine" w:date="2015-03-26T15:32:00Z"><w:r><w:rPr><w:spacing w:val="0"/><w:w w:val="105"/></w:rPr><w:delText xml:space="preserve"> </w:delText></w:r></w:del><w:del w:id="1486" w:author="Rivard, Christine" w:date="2015-03-26T15:32:00Z"><w:r><w:rPr><w:w w:val="105"/></w:rPr><w:delText>in</w:delText></w:r></w:del><w:del w:id="1487" w:author="Rivard, Christine" w:date="2015-03-26T15:32:00Z"><w:r><w:rPr><w:spacing w:val="0"/><w:w w:val="105"/></w:rPr><w:delText xml:space="preserve"> </w:delText></w:r></w:del><w:del w:id="1488" w:author="Rivard, Christine" w:date="2015-03-26T15:32:00Z"><w:r><w:rPr><w:w w:val="105"/></w:rPr><w:delText>southern</w:delText></w:r></w:del><w:del w:id="1489" w:author="Rivard, Christine" w:date="2015-03-26T15:32:00Z"><w:r><w:rPr><w:spacing w:val="0"/><w:w w:val="105"/></w:rPr><w:delText xml:space="preserve"> </w:delText></w:r></w:del><w:del w:id="1490" w:author="Rivard, Christine" w:date="2015-03-26T15:32:00Z"><w:r><w:rPr><w:w w:val="105"/></w:rPr><w:delText>Quebec,</w:delText></w:r></w:del><w:del w:id="1491" w:author="Rivard, Christine" w:date="2015-03-26T15:32:00Z"><w:r><w:rPr><w:spacing w:val="0"/><w:w w:val="105"/></w:rPr><w:delText xml:space="preserve"> </w:delText></w:r></w:del><w:r><w:rPr><w:w w:val="105"/></w:rPr><w:t>in</w:t></w:r><w:r><w:rPr><w:spacing w:val="0"/><w:w w:val="105"/></w:rPr><w:t xml:space="preserve"> </w:t></w:r><w:r><w:rPr><w:w w:val="105"/></w:rPr><w:t>Appendix</w:t></w:r><w:r><w:rPr><w:spacing w:val="0"/><w:w w:val="105"/></w:rPr><w:t xml:space="preserve"> </w:t></w:r><w:hyperlink w:anchor="_bookmark72"><w:r><w:rPr><w:rStyle w:val="InternetLink"/><w:w w:val="105"/></w:rPr><w:t>A.</w:t></w:r></w:hyperlink></w:p><w:p><w:pPr><w:pStyle w:val="Normal"/><w:spacing w:before="11" w:after="0"/><w:rPr><w:rFonts w:ascii="Times New Roman" w:hAnsi="Times New Roman" w:eastAsia="Times New Roman" w:cs="Times New Roman"/><w:sz w:val="32"/><w:szCs w:val="32"/></w:rPr></w:pPr><w:r><w:rPr><w:rFonts w:eastAsia="Times New Roman" w:cs="Times New Roman" w:ascii="Times New Roman" w:hAnsi="Times New Roman"/><w:sz w:val="32"/><w:szCs w:val="32"/></w:rPr></w:r></w:p><w:p><w:pPr><w:pStyle w:val="Normal"/><w:numPr><w:ilvl w:val="2"/><w:numId w:val="6"/></w:numPr><w:tabs><w:tab w:val="left" w:pos="1101" w:leader="none"/></w:tabs><w:jc w:val="both"/><w:rPr><w:rFonts w:ascii="Georgia" w:hAnsi="Georgia" w:eastAsia="Georgia" w:cs="Georgia"/><w:sz w:val="28"/><w:szCs w:val="28"/></w:rPr></w:pPr><w:bookmarkStart w:id="32" w:name="_bookmark21"/><w:bookmarkStart w:id="33" w:name="Downloading_Data"/><w:bookmarkEnd w:id="32"/><w:bookmarkEnd w:id="33"/><w:r><w:rPr><w:rFonts w:ascii="Georgia" w:hAnsi="Georgia"/><w:b/><w:w w:val="95"/><w:sz w:val="28"/></w:rPr><w:t>D</w:t></w:r><w:ins w:id="1492" w:author="Rivard, Christine" w:date="2015-03-26T15:52:00Z"><w:r><w:rPr><w:rFonts w:ascii="Georgia" w:hAnsi="Georgia"/><w:b/><w:w w:val="95"/><w:sz w:val="28"/></w:rPr><w:t>ata D</w:t></w:r></w:ins><w:r><w:rPr><w:rFonts w:ascii="Georgia" w:hAnsi="Georgia"/><w:b/><w:w w:val="95"/><w:sz w:val="28"/></w:rPr><w:t xml:space="preserve">ownloading </w:t></w:r><w:del w:id="1493" w:author="Rivard, Christine" w:date="2015-03-26T15:39:00Z"><w:r><w:rPr><w:rFonts w:ascii="Georgia" w:hAnsi="Georgia"/><w:b/><w:spacing w:val="12"/><w:w w:val="95"/><w:sz w:val="28"/></w:rPr><w:delText xml:space="preserve"> </w:delText></w:r></w:del><w:del w:id="1494" w:author="Rivard, Christine" w:date="2015-03-26T15:52:00Z"><w:r><w:rPr><w:rFonts w:ascii="Georgia" w:hAnsi="Georgia"/><w:b/><w:w w:val="95"/><w:sz w:val="28"/></w:rPr><w:delText>Data</w:delText></w:r></w:del></w:p><w:p><w:pPr><w:pStyle w:val="TextBody"/><w:spacing w:lineRule="auto" w:line="249" w:before="158" w:after="0"/><w:ind w:left="100" w:right="151" w:firstLine="13"/><w:jc w:val="both"/><w:rPr></w:rPr></w:pPr><w:r><w:rPr><w:w w:val="105"/></w:rPr><w:t>Once</w:t></w:r><w:r><w:rPr><w:spacing w:val="20"/><w:w w:val="105"/></w:rPr><w:t xml:space="preserve"> </w:t></w:r><w:r><w:rPr><w:w w:val="105"/></w:rPr><w:t>a</w:t></w:r><w:r><w:rPr><w:spacing w:val="20"/><w:w w:val="105"/></w:rPr><w:t xml:space="preserve"> </w:t></w:r><w:r><w:rPr><w:w w:val="105"/></w:rPr><w:t>list</w:t></w:r><w:r><w:rPr><w:spacing w:val="20"/><w:w w:val="105"/></w:rPr><w:t xml:space="preserve"> </w:t></w:r><w:r><w:rPr><w:w w:val="105"/></w:rPr><w:t>of</w:t></w:r><w:r><w:rPr><w:spacing w:val="20"/><w:w w:val="105"/></w:rPr><w:t xml:space="preserve"> </w:t></w:r><w:r><w:rPr><w:w w:val="105"/></w:rPr><w:t>weather</w:t></w:r><w:r><w:rPr><w:spacing w:val="21"/><w:w w:val="105"/></w:rPr><w:t xml:space="preserve"> </w:t></w:r><w:r><w:rPr><w:w w:val="105"/></w:rPr><w:t>station</w:t></w:r><w:ins w:id="1495" w:author="Rivard, Christine" w:date="2015-03-26T15:40:00Z"><w:r><w:rPr><w:w w:val="105"/></w:rPr><w:t>s</w:t></w:r></w:ins><w:r><w:rPr><w:spacing w:val="20"/><w:w w:val="105"/></w:rPr><w:t xml:space="preserve"> </w:t></w:r><w:r><w:rPr><w:w w:val="105"/></w:rPr><w:t>has</w:t></w:r><w:r><w:rPr><w:spacing w:val="20"/><w:w w:val="105"/></w:rPr><w:t xml:space="preserve"> </w:t></w:r><w:r><w:rPr><w:w w:val="105"/></w:rPr><w:t>been</w:t></w:r><w:r><w:rPr><w:spacing w:val="19"/><w:w w:val="105"/></w:rPr><w:t xml:space="preserve"> </w:t></w:r><w:r><w:rPr><w:w w:val="105"/></w:rPr><w:t>generated</w:t></w:r><w:r><w:rPr><w:spacing w:val="20"/><w:w w:val="105"/></w:rPr><w:t xml:space="preserve"> </w:t></w:r><w:r><w:rPr><w:w w:val="105"/></w:rPr><w:t>in</w:t></w:r><w:r><w:rPr><w:spacing w:val="21"/><w:w w:val="105"/></w:rPr><w:t xml:space="preserve"> </w:t></w:r><w:r><w:rPr><w:w w:val="105"/></w:rPr><w:t>WHAT,</w:t></w:r><w:r><w:rPr><w:spacing w:val="20"/><w:w w:val="105"/></w:rPr><w:t xml:space="preserve"> </w:t></w:r><w:r><w:rPr><w:w w:val="105"/></w:rPr><w:t>either</w:t></w:r><w:r><w:rPr><w:spacing w:val="21"/><w:w w:val="105"/></w:rPr><w:t xml:space="preserve"> </w:t></w:r><w:r><w:rPr><w:w w:val="105"/></w:rPr><w:t>by</w:t></w:r><w:r><w:rPr><w:spacing w:val="20"/><w:w w:val="105"/></w:rPr><w:t xml:space="preserve"> </w:t></w:r><w:r><w:rPr><w:w w:val="105"/></w:rPr><w:t>an</w:t></w:r><w:r><w:rPr><w:spacing w:val="21"/><w:w w:val="105"/></w:rPr><w:t xml:space="preserve"> </w:t></w:r><w:r><w:rPr><w:w w:val="105"/></w:rPr><w:t>automatic</w:t></w:r><w:r><w:rPr><w:spacing w:val="20"/><w:w w:val="105"/></w:rPr><w:t xml:space="preserve"> </w:t></w:r><w:r><w:rPr><w:w w:val="105"/></w:rPr><w:t>search</w:t></w:r><w:r><w:rPr><w:spacing w:val="21"/><w:w w:val="105"/></w:rPr><w:t xml:space="preserve"> </w:t></w:r><w:r><w:rPr><w:w w:val="105"/></w:rPr><w:t>with</w:t></w:r><w:r><w:rPr><w:w w:val="107"/></w:rPr><w:t xml:space="preserve"> </w:t></w:r><w:r><w:rPr><w:w w:val="105"/></w:rPr><w:t>the</w:t></w:r><w:r><w:rPr><w:spacing w:val="6"/><w:w w:val="105"/></w:rPr><w:t xml:space="preserve"> </w:t></w:r><w:r><w:rPr><w:w w:val="105"/></w:rPr><w:t>interface</w:t></w:r><w:r><w:rPr><w:spacing w:val="6"/><w:w w:val="105"/></w:rPr><w:t xml:space="preserve"> </w:t></w:r><w:r><w:rPr><w:w w:val="105"/></w:rPr><w:t>or</w:t></w:r><w:r><w:rPr><w:spacing w:val="6"/><w:w w:val="105"/></w:rPr><w:t xml:space="preserve"> </w:t></w:r><w:ins w:id="1496" w:author="Rivard, Christine" w:date="2015-03-26T15:42:00Z"><w:r><w:rPr><w:spacing w:val="6"/><w:w w:val="105"/></w:rPr><w:t>manually</w:t></w:r></w:ins><w:del w:id="1497" w:author="Rivard, Christine" w:date="2015-03-26T15:42:00Z"><w:r><w:rPr><w:w w:val="105"/></w:rPr><w:delText>by</w:delText></w:r></w:del><w:del w:id="1498" w:author="Rivard, Christine" w:date="2015-03-26T15:42:00Z"><w:r><w:rPr><w:spacing w:val="7"/><w:w w:val="105"/></w:rPr><w:delText xml:space="preserve"> </w:delText></w:r></w:del><w:del w:id="1499" w:author="Rivard, Christine" w:date="2015-03-26T15:42:00Z"><w:r><w:rPr><w:w w:val="105"/></w:rPr><w:delText>opening</w:delText></w:r></w:del><w:del w:id="1500" w:author="Rivard, Christine" w:date="2015-03-26T15:42:00Z"><w:r><w:rPr><w:spacing w:val="7"/><w:w w:val="105"/></w:rPr><w:delText xml:space="preserve"> </w:delText></w:r></w:del><w:del w:id="1501" w:author="Rivard, Christine" w:date="2015-03-26T15:42:00Z"><w:r><w:rPr><w:w w:val="105"/></w:rPr><w:delText>a</w:delText></w:r></w:del><w:del w:id="1502" w:author="Rivard, Christine" w:date="2015-03-26T15:42:00Z"><w:r><w:rPr><w:spacing w:val="6"/><w:w w:val="105"/></w:rPr><w:delText xml:space="preserve"> </w:delText></w:r></w:del><w:del w:id="1503" w:author="Rivard, Christine" w:date="2015-03-26T15:42:00Z"><w:r><w:rPr><w:w w:val="105"/></w:rPr><w:delText>custom</w:delText></w:r></w:del><w:del w:id="1504" w:author="Rivard, Christine" w:date="2015-03-26T15:42:00Z"><w:r><w:rPr><w:spacing w:val="7"/><w:w w:val="105"/></w:rPr><w:delText xml:space="preserve"> </w:delText></w:r></w:del><w:del w:id="1505" w:author="Rivard, Christine" w:date="2015-03-26T15:42:00Z"><w:r><w:rPr><w:w w:val="105"/></w:rPr><w:delText>weather</w:delText></w:r></w:del><w:del w:id="1506" w:author="Rivard, Christine" w:date="2015-03-26T15:42:00Z"><w:r><w:rPr><w:spacing w:val="6"/><w:w w:val="105"/></w:rPr><w:delText xml:space="preserve"> </w:delText></w:r></w:del><w:del w:id="1507" w:author="Rivard, Christine" w:date="2015-03-26T15:42:00Z"><w:r><w:rPr><w:w w:val="105"/></w:rPr><w:delText>station</w:delText></w:r></w:del><w:del w:id="1508" w:author="Rivard, Christine" w:date="2015-03-26T15:42:00Z"><w:r><w:rPr><w:spacing w:val="8"/><w:w w:val="105"/></w:rPr><w:delText xml:space="preserve"> </w:delText></w:r></w:del><w:del w:id="1509" w:author="Rivard, Christine" w:date="2015-03-26T15:42:00Z"><w:r><w:rPr><w:w w:val="105"/></w:rPr><w:delText>list</w:delText></w:r></w:del><w:r><w:rPr><w:w w:val="105"/></w:rPr><w:t>,</w:t></w:r><w:r><w:rPr><w:spacing w:val="6"/><w:w w:val="105"/></w:rPr><w:t xml:space="preserve"> </w:t></w:r><w:r><w:rPr><w:w w:val="105"/></w:rPr><w:t>data</w:t></w:r><w:r><w:rPr><w:spacing w:val="6"/><w:w w:val="105"/></w:rPr><w:t xml:space="preserve"> </w:t></w:r><w:r><w:rPr><w:w w:val="105"/></w:rPr><w:t>can</w:t></w:r><w:r><w:rPr><w:spacing w:val="7"/><w:w w:val="105"/></w:rPr><w:t xml:space="preserve"> </w:t></w:r><w:r><w:rPr><w:w w:val="105"/></w:rPr><w:t>be</w:t></w:r><w:r><w:rPr><w:spacing w:val="6"/><w:w w:val="105"/></w:rPr><w:t xml:space="preserve"> </w:t></w:r><w:r><w:rPr><w:w w:val="105"/></w:rPr><w:t>downloaded</w:t></w:r><w:r><w:rPr><w:spacing w:val="6"/><w:w w:val="105"/></w:rPr><w:t xml:space="preserve"> </w:t></w:r><w:r><w:rPr><w:w w:val="105"/></w:rPr><w:t>from</w:t></w:r><w:r><w:rPr><w:spacing w:val="6"/><w:w w:val="105"/></w:rPr><w:t xml:space="preserve"> </w:t></w:r><w:r><w:rPr><w:w w:val="105"/></w:rPr><w:t>the</w:t></w:r><w:r><w:rPr><w:spacing w:val="7"/><w:w w:val="105"/></w:rPr><w:t xml:space="preserve"> </w:t></w:r><w:r><w:rPr><w:w w:val="105"/></w:rPr><w:t>online</w:t></w:r><w:r><w:rPr></w:rPr><w:t xml:space="preserve"> </w:t></w:r><w:r><w:rPr><w:w w:val="105"/></w:rPr><w:t>CDCD</w:t></w:r><w:r><w:rPr><w:spacing w:val="6"/><w:w w:val="105"/></w:rPr><w:t xml:space="preserve"> </w:t></w:r><w:r><w:rPr><w:w w:val="105"/></w:rPr><w:t>by</w:t></w:r><w:r><w:rPr><w:spacing w:val="6"/><w:w w:val="105"/></w:rPr><w:t xml:space="preserve"> </w:t></w:r><w:r><w:rPr><w:w w:val="105"/></w:rPr><w:t>selecting</w:t></w:r><w:r><w:rPr><w:spacing w:val="7"/><w:w w:val="105"/></w:rPr><w:t xml:space="preserve"> </w:t></w:r><w:r><w:rPr><w:w w:val="105"/></w:rPr><w:t>the</w:t></w:r><w:r><w:rPr><w:spacing w:val="6"/><w:w w:val="105"/></w:rPr><w:t xml:space="preserve"> </w:t></w:r><w:r><w:rPr><w:w w:val="105"/></w:rPr><w:t>desired</w:t></w:r><w:r><w:rPr><w:spacing w:val="5"/><w:w w:val="105"/></w:rPr><w:t xml:space="preserve"> </w:t></w:r><w:r><w:rPr><w:w w:val="105"/></w:rPr><w:t>station</w:t></w:r><w:r><w:rPr><w:spacing w:val="7"/><w:w w:val="105"/></w:rPr><w:t xml:space="preserve"> </w:t></w:r><w:r><w:rPr><w:w w:val="105"/></w:rPr><w:t>in</w:t></w:r><w:r><w:rPr><w:spacing w:val="6"/><w:w w:val="105"/></w:rPr><w:t xml:space="preserve"> </w:t></w:r><w:r><w:rPr><w:w w:val="105"/></w:rPr><w:t>the</w:t></w:r><w:r><w:rPr><w:spacing w:val="5"/><w:w w:val="105"/></w:rPr><w:t xml:space="preserve"> </w:t></w:r><w:r><w:rPr><w:w w:val="105"/></w:rPr><w:t>drop-down</w:t></w:r><w:r><w:rPr><w:spacing w:val="6"/><w:w w:val="105"/></w:rPr><w:t xml:space="preserve"> </w:t></w:r><w:r><w:rPr><w:w w:val="105"/></w:rPr><w:t>menu</w:t></w:r><w:r><w:rPr><w:spacing w:val="6"/><w:w w:val="105"/></w:rPr><w:t xml:space="preserve"> </w:t></w:r><w:r><w:rPr><w:w w:val="105"/></w:rPr><w:t>list</w:t></w:r><w:r><w:rPr><w:spacing w:val="6"/><w:w w:val="105"/></w:rPr><w:t xml:space="preserve"> </w:t></w:r><w:r><w:rPr><w:w w:val="105"/></w:rPr><w:t>and</w:t></w:r><w:r><w:rPr><w:spacing w:val="6"/><w:w w:val="105"/></w:rPr><w:t xml:space="preserve"> </w:t></w:r><w:r><w:rPr><w:w w:val="105"/></w:rPr><w:t>clicking</w:t></w:r><w:r><w:rPr><w:spacing w:val="6"/><w:w w:val="105"/></w:rPr><w:t xml:space="preserve"> </w:t></w:r><w:r><w:rPr><w:w w:val="105"/></w:rPr><w:t>on</w:t></w:r><w:r><w:rPr><w:spacing w:val="7"/><w:w w:val="105"/></w:rPr><w:t xml:space="preserve"> </w:t></w:r><w:r><w:rPr><w:w w:val="105"/></w:rPr><w:t>the</w:t></w:r><w:r><w:rPr><w:spacing w:val="6"/><w:w w:val="105"/></w:rPr><w:t xml:space="preserve"> </w:t></w:r><w:del w:id="1510" w:author="Rivard, Christine" w:date="2015-03-26T15:44:00Z"><w:r><w:rPr><w:w w:val="105"/></w:rPr><w:delText>button</w:delText></w:r></w:del><w:del w:id="1511" w:author="Rivard, Christine" w:date="2015-03-26T15:44:00Z"><w:r><w:rPr><w:spacing w:val="5"/><w:w w:val="105"/></w:rPr><w:delText xml:space="preserve"> </w:delText></w:r></w:del><w:r><w:rPr><w:rFonts w:ascii="Arial" w:hAnsi="Arial"/><w:i/><w:w w:val="105"/></w:rPr><w:t>Get</w:t></w:r><w:r><w:rPr><w:rFonts w:ascii="Arial" w:hAnsi="Arial"/><w:i/><w:w w:val="93"/></w:rPr><w:t xml:space="preserve"> </w:t></w:r><w:r><w:rPr><w:rFonts w:ascii="Arial" w:hAnsi="Arial"/><w:i/><w:spacing w:val="0"/><w:w w:val="105"/></w:rPr><w:t>Data</w:t></w:r><w:ins w:id="1512" w:author="Rivard, Christine" w:date="2015-03-26T15:44:00Z"><w:r><w:rPr><w:rFonts w:ascii="Arial" w:hAnsi="Arial"/><w:i/><w:spacing w:val="0"/><w:w w:val="105"/></w:rPr><w:t xml:space="preserve"> </w:t></w:r></w:ins><w:ins w:id="1513" w:author="Rivard, Christine" w:date="2015-03-26T15:44:00Z"><w:r><w:rPr><w:rFonts w:ascii="Arial" w:hAnsi="Arial"/><w:spacing w:val="0"/><w:w w:val="105"/></w:rPr><w:t>button</w:t></w:r></w:ins><w:r><w:rPr><w:spacing w:val="0"/><w:w w:val="105"/></w:rPr><w:t>.</w:t></w:r><w:r><w:rPr><w:spacing w:val="25"/><w:w w:val="105"/></w:rPr><w:t xml:space="preserve"> </w:t></w:r><w:del w:id="1514" w:author="Rivard, Christine" w:date="2015-03-26T15:45:00Z"><w:r><w:rPr><w:w w:val="105"/></w:rPr><w:delText>For</w:delText></w:r></w:del><w:del w:id="1515" w:author="Rivard, Christine" w:date="2015-03-26T15:45:00Z"><w:r><w:rPr><w:spacing w:val="3"/><w:w w:val="105"/></w:rPr><w:delText xml:space="preserve"> </w:delText></w:r></w:del><w:del w:id="1516" w:author="Rivard, Christine" w:date="2015-03-26T15:45:00Z"><w:r><w:rPr><w:w w:val="105"/></w:rPr><w:delText>each</w:delText></w:r></w:del><w:del w:id="1517" w:author="Rivard, Christine" w:date="2015-03-26T15:45:00Z"><w:r><w:rPr><w:spacing w:val="4"/><w:w w:val="105"/></w:rPr><w:delText xml:space="preserve"> </w:delText></w:r></w:del><w:del w:id="1518" w:author="Rivard, Christine" w:date="2015-03-26T15:45:00Z"><w:r><w:rPr><w:w w:val="105"/></w:rPr><w:delText>year</w:delText></w:r></w:del><w:del w:id="1519" w:author="Rivard, Christine" w:date="2015-03-26T15:45:00Z"><w:r><w:rPr><w:spacing w:val="3"/><w:w w:val="105"/></w:rPr><w:delText xml:space="preserve"> </w:delText></w:r></w:del><w:del w:id="1520" w:author="Rivard, Christine" w:date="2015-03-26T15:45:00Z"><w:r><w:rPr><w:w w:val="105"/></w:rPr><w:delText>between</w:delText></w:r></w:del><w:del w:id="1521" w:author="Rivard, Christine" w:date="2015-03-26T15:45:00Z"><w:r><w:rPr><w:spacing w:val="3"/><w:w w:val="105"/></w:rPr><w:delText xml:space="preserve"> </w:delText></w:r></w:del><w:del w:id="1522" w:author="Rivard, Christine" w:date="2015-03-26T15:45:00Z"><w:r><w:rPr><w:w w:val="105"/></w:rPr><w:delText>the</w:delText></w:r></w:del><w:del w:id="1523" w:author="Rivard, Christine" w:date="2015-03-26T15:45:00Z"><w:r><w:rPr><w:spacing w:val="3"/><w:w w:val="105"/></w:rPr><w:delText xml:space="preserve"> </w:delText></w:r></w:del><w:del w:id="1524" w:author="Rivard, Christine" w:date="2015-03-26T15:45:00Z"><w:r><w:rPr><w:w w:val="105"/></w:rPr><w:delText>values</w:delText></w:r></w:del><w:del w:id="1525" w:author="Rivard, Christine" w:date="2015-03-26T15:45:00Z"><w:r><w:rPr><w:spacing w:val="3"/><w:w w:val="105"/></w:rPr><w:delText xml:space="preserve"> </w:delText></w:r></w:del><w:del w:id="1526" w:author="Rivard, Christine" w:date="2015-03-26T15:45:00Z"><w:r><w:rPr><w:w w:val="105"/></w:rPr><w:delText>specified</w:delText></w:r></w:del><w:del w:id="1527" w:author="Rivard, Christine" w:date="2015-03-26T15:45:00Z"><w:r><w:rPr><w:spacing w:val="4"/><w:w w:val="105"/></w:rPr><w:delText xml:space="preserve"> </w:delText></w:r></w:del><w:del w:id="1528" w:author="Rivard, Christine" w:date="2015-03-26T15:45:00Z"><w:r><w:rPr><w:w w:val="105"/></w:rPr><w:delText>in</w:delText></w:r></w:del><w:del w:id="1529" w:author="Rivard, Christine" w:date="2015-03-26T15:45:00Z"><w:r><w:rPr><w:spacing w:val="4"/><w:w w:val="105"/></w:rPr><w:delText xml:space="preserve"> </w:delText></w:r></w:del><w:del w:id="1530" w:author="Rivard, Christine" w:date="2015-03-26T15:45:00Z"><w:r><w:rPr><w:w w:val="105"/></w:rPr><w:delText>the</w:delText></w:r></w:del><w:del w:id="1531" w:author="Rivard, Christine" w:date="2015-03-26T15:45:00Z"><w:r><w:rPr><w:spacing w:val="3"/><w:w w:val="105"/></w:rPr><w:delText xml:space="preserve"> </w:delText></w:r></w:del><w:del w:id="1532" w:author="Rivard, Christine" w:date="2015-03-26T15:45:00Z"><w:r><w:rPr><w:rFonts w:ascii="Arial" w:hAnsi="Arial"/><w:i/><w:w w:val="105"/></w:rPr><w:delText>Download Data</w:delText></w:r></w:del><w:del w:id="1533" w:author="Rivard, Christine" w:date="2015-03-26T15:45:00Z"><w:r><w:rPr><w:rFonts w:ascii="Arial" w:hAnsi="Arial"/><w:i/><w:spacing w:val="12"/><w:w w:val="105"/></w:rPr><w:delText xml:space="preserve"> </w:delText></w:r></w:del><w:del w:id="1534" w:author="Rivard, Christine" w:date="2015-03-26T15:45:00Z"><w:r><w:rPr><w:w w:val="105"/></w:rPr><w:delText>year</w:delText></w:r></w:del><w:del w:id="1535" w:author="Rivard, Christine" w:date="2015-03-26T15:45:00Z"><w:r><w:rPr><w:spacing w:val="3"/><w:w w:val="105"/></w:rPr><w:delText xml:space="preserve"> </w:delText></w:r></w:del><w:del w:id="1536" w:author="Rivard, Christine" w:date="2015-03-26T15:45:00Z"><w:r><w:rPr><w:w w:val="105"/></w:rPr><w:delText>range,</w:delText></w:r></w:del><w:del w:id="1537" w:author="Rivard, Christine" w:date="2015-03-26T15:45:00Z"><w:r><w:rPr><w:spacing w:val="3"/><w:w w:val="105"/></w:rPr><w:delText xml:space="preserve"> </w:delText></w:r></w:del><w:r><w:rPr><w:w w:val="105"/></w:rPr><w:t>WHAT</w:t></w:r><w:r><w:rPr><w:spacing w:val="4"/><w:w w:val="105"/></w:rPr><w:t xml:space="preserve"> </w:t></w:r><w:r><w:rPr><w:w w:val="105"/></w:rPr><w:t>will</w:t></w:r><w:r><w:rPr><w:spacing w:val="24"/><w:w w:val="98"/></w:rPr><w:t xml:space="preserve"> </w:t></w:r><w:r><w:rPr><w:w w:val="105"/></w:rPr><w:t>automatically</w:t></w:r><w:r><w:rPr><w:spacing w:val="1"/><w:w w:val="105"/></w:rPr><w:t xml:space="preserve"> </w:t></w:r><w:r><w:rPr><w:w w:val="105"/></w:rPr><w:t>download</w:t></w:r><w:r><w:rPr><w:spacing w:val="2"/><w:w w:val="105"/></w:rPr><w:t xml:space="preserve"> </w:t></w:r><w:del w:id="1538" w:author="Rivard, Christine" w:date="2015-03-26T15:44:00Z"><w:r><w:rPr><w:w w:val="105"/></w:rPr><w:delText>the</w:delText></w:r></w:del><w:del w:id="1539" w:author="Rivard, Christine" w:date="2015-03-26T15:44:00Z"><w:r><w:rPr><w:spacing w:val="2"/><w:w w:val="105"/></w:rPr><w:delText xml:space="preserve"> </w:delText></w:r></w:del><w:ins w:id="1540" w:author="Rivard, Christine" w:date="2015-03-26T15:45:00Z"><w:r><w:rPr><w:spacing w:val="2"/><w:w w:val="105"/></w:rPr><w:t xml:space="preserve">daily </w:t></w:r></w:ins><w:r><w:rPr><w:spacing w:val="0"/><w:w w:val="105"/></w:rPr><w:t>weather</w:t></w:r><w:r><w:rPr><w:spacing w:val="2"/><w:w w:val="105"/></w:rPr><w:t xml:space="preserve"> </w:t></w:r><w:r><w:rPr><w:w w:val="105"/></w:rPr><w:t>data</w:t></w:r><w:r><w:rPr><w:spacing w:val="2"/><w:w w:val="105"/></w:rPr><w:t xml:space="preserve"> </w:t></w:r><w:r><w:rPr><w:w w:val="105"/></w:rPr><w:t>from</w:t></w:r><w:r><w:rPr><w:spacing w:val="2"/><w:w w:val="105"/></w:rPr><w:t xml:space="preserve"> </w:t></w:r><w:r><w:rPr><w:w w:val="105"/></w:rPr><w:t>the</w:t></w:r><w:r><w:rPr><w:spacing w:val="1"/><w:w w:val="105"/></w:rPr><w:t xml:space="preserve"> </w:t></w:r><w:r><w:rPr><w:w w:val="105"/></w:rPr><w:t>CDCD</w:t></w:r><w:r><w:rPr><w:spacing w:val="2"/><w:w w:val="105"/></w:rPr><w:t xml:space="preserve"> </w:t></w:r><w:ins w:id="1541" w:author="Rivard, Christine" w:date="2015-03-26T15:44:00Z"><w:r><w:rPr><w:spacing w:val="2"/><w:w w:val="105"/></w:rPr><w:t xml:space="preserve">for each year specified by the user </w:t></w:r></w:ins><w:ins w:id="1542" w:author="Rivard, Christine" w:date="2015-03-26T15:45:00Z"><w:r><w:rPr><w:w w:val="105"/></w:rPr><w:t>in</w:t></w:r></w:ins><w:ins w:id="1543" w:author="Rivard, Christine" w:date="2015-03-26T15:45:00Z"><w:r><w:rPr><w:spacing w:val="4"/><w:w w:val="105"/></w:rPr><w:t xml:space="preserve"> </w:t></w:r></w:ins><w:ins w:id="1544" w:author="Rivard, Christine" w:date="2015-03-26T15:45:00Z"><w:r><w:rPr><w:w w:val="105"/></w:rPr><w:t>the</w:t></w:r></w:ins><w:ins w:id="1545" w:author="Rivard, Christine" w:date="2015-03-26T15:45:00Z"><w:r><w:rPr><w:spacing w:val="3"/><w:w w:val="105"/></w:rPr><w:t xml:space="preserve"> </w:t></w:r></w:ins><w:ins w:id="1546" w:author="Rivard, Christine" w:date="2015-03-26T15:45:00Z"><w:r><w:rPr><w:rFonts w:ascii="Arial" w:hAnsi="Arial"/><w:i/><w:w w:val="105"/></w:rPr><w:t>Download Data</w:t></w:r></w:ins><w:ins w:id="1547" w:author="Rivard, Christine" w:date="2015-03-26T15:45:00Z"><w:r><w:rPr><w:rFonts w:ascii="Arial" w:hAnsi="Arial"/><w:i/><w:spacing w:val="12"/><w:w w:val="105"/></w:rPr><w:t xml:space="preserve"> </w:t></w:r></w:ins><w:ins w:id="1548" w:author="Rivard, Christine" w:date="2015-03-26T15:45:00Z"><w:r><w:rPr><w:w w:val="105"/></w:rPr><w:t>year</w:t></w:r></w:ins><w:ins w:id="1549" w:author="Rivard, Christine" w:date="2015-03-26T15:45:00Z"><w:r><w:rPr><w:spacing w:val="3"/><w:w w:val="105"/></w:rPr><w:t xml:space="preserve"> </w:t></w:r></w:ins><w:ins w:id="1550" w:author="Rivard, Christine" w:date="2015-03-26T15:45:00Z"><w:r><w:rPr><w:w w:val="105"/></w:rPr><w:t xml:space="preserve">range </w:t></w:r></w:ins><w:r><w:rPr><w:w w:val="105"/></w:rPr><w:t>and</w:t></w:r><w:r><w:rPr><w:spacing w:val="2"/><w:w w:val="105"/></w:rPr><w:t xml:space="preserve"> </w:t></w:r><w:r><w:rPr><w:w w:val="105"/></w:rPr><w:t>save</w:t></w:r><w:r><w:rPr><w:spacing w:val="2"/><w:w w:val="105"/></w:rPr><w:t xml:space="preserve"> </w:t></w:r><w:r><w:rPr><w:w w:val="105"/></w:rPr><w:t>the</w:t></w:r><w:r><w:rPr><w:spacing w:val="2"/><w:w w:val="105"/></w:rPr><w:t xml:space="preserve"> </w:t></w:r><w:r><w:rPr><w:w w:val="105"/></w:rPr><w:t>results</w:t></w:r><w:r><w:rPr><w:spacing w:val="2"/><w:w w:val="105"/></w:rPr><w:t xml:space="preserve"> </w:t></w:r><w:r><w:rPr><w:w w:val="105"/></w:rPr><w:t>as</w:t></w:r><w:r><w:rPr><w:spacing w:val="2"/><w:w w:val="105"/></w:rPr><w:t xml:space="preserve"> </w:t></w:r><w:r><w:rPr><w:w w:val="105"/></w:rPr><w:t>a</w:t></w:r><w:r><w:rPr><w:spacing w:val="1"/><w:w w:val="105"/></w:rPr><w:t xml:space="preserve"> </w:t></w:r><w:r><w:rPr><w:w w:val="105"/></w:rPr><w:t>CSV</w:t></w:r><w:r><w:rPr><w:spacing w:val="2"/><w:w w:val="105"/></w:rPr><w:t xml:space="preserve"> </w:t></w:r><w:r><w:rPr><w:w w:val="105"/></w:rPr><w:t>file</w:t></w:r><w:r><w:rPr><w:spacing w:val="2"/><w:w w:val="105"/></w:rPr><w:t xml:space="preserve"> </w:t></w:r><w:r><w:rPr><w:w w:val="105"/></w:rPr><w:t>in</w:t></w:r><w:r><w:rPr><w:spacing w:val="2"/><w:w w:val="105"/></w:rPr><w:t xml:space="preserve"> </w:t></w:r><w:r><w:rPr><w:w w:val="105"/></w:rPr><w:t>the</w:t></w:r><w:r><w:rPr><w:spacing w:val="26"/><w:w w:val="108"/></w:rPr><w:t xml:space="preserve"> </w:t></w:r><w:r><w:rPr><w:rFonts w:ascii="Arial" w:hAnsi="Arial"/><w:i/><w:w w:val="105"/></w:rPr><w:t>Raw</w:t></w:r><w:r><w:rPr><w:rFonts w:ascii="Arial" w:hAnsi="Arial"/><w:i/><w:spacing w:val="5"/><w:w w:val="105"/></w:rPr><w:t xml:space="preserve"> </w:t></w:r><w:ins w:id="1551" w:author="Rivard, Christine" w:date="2015-03-26T15:46:00Z"><w:r><w:rPr><w:rFonts w:ascii="Arial" w:hAnsi="Arial"/><w:spacing w:val="5"/><w:w w:val="105"/></w:rPr><w:t>binder?</w:t></w:r></w:ins><w:del w:id="1552" w:author="Rivard, Christine" w:date="2015-03-26T15:46:00Z"><w:r><w:rPr><w:w w:val="105"/></w:rPr><w:delText>folder</w:delText></w:r></w:del><w:r><w:rPr><w:spacing w:val="0"/><w:w w:val="105"/></w:rPr><w:t xml:space="preserve"> </w:t></w:r><w:r><w:rPr><w:w w:val="105"/></w:rPr><w:t>(see</w:t></w:r><w:r><w:rPr><w:spacing w:val="0"/><w:w w:val="105"/></w:rPr><w:t xml:space="preserve"> </w:t></w:r><w:r><w:rPr><w:w w:val="105"/></w:rPr><w:t>section</w:t></w:r><w:r><w:rPr><w:spacing w:val="0"/><w:w w:val="105"/></w:rPr><w:t xml:space="preserve"> </w:t></w:r><w:hyperlink w:anchor="_bookmark14"><w:r><w:rPr><w:rStyle w:val="InternetLink"/><w:w w:val="105"/></w:rPr><w:t>2.4</w:t></w:r></w:hyperlink><w:del w:id="1553" w:author="Rivard, Christine" w:date="2015-03-26T15:47:00Z"><w:r><w:rPr><w:spacing w:val="0"/><w:w w:val="105"/></w:rPr><w:delText xml:space="preserve"> </w:delText></w:r></w:del><w:del w:id="1554" w:author="Rivard, Christine" w:date="2015-03-26T15:47:00Z"><w:r><w:rPr><w:w w:val="105"/></w:rPr><w:delText>for</w:delText></w:r></w:del><w:del w:id="1555" w:author="Rivard, Christine" w:date="2015-03-26T15:47:00Z"><w:r><w:rPr><w:spacing w:val="0"/><w:w w:val="105"/></w:rPr><w:delText xml:space="preserve"> each </w:delText></w:r></w:del><w:del w:id="1556" w:author="Rivard, Christine" w:date="2015-03-26T15:47:00Z"><w:r><w:rPr><w:w w:val="105"/></w:rPr><w:delText>year</w:delText></w:r></w:del><w:del w:id="1557" w:author="Rivard, Christine" w:date="2015-03-26T15:47:00Z"><w:r><w:rPr><w:spacing w:val="0"/><w:w w:val="105"/></w:rPr><w:delText xml:space="preserve"> </w:delText></w:r></w:del><w:del w:id="1558" w:author="Rivard, Christine" w:date="2015-03-26T15:47:00Z"><w:r><w:rPr><w:w w:val="105"/></w:rPr><w:delText>individually</w:delText></w:r></w:del><w:r><w:rPr><w:w w:val="105"/></w:rPr><w:t>).</w:t></w:r></w:p><w:p><w:pPr><w:sectPr><w:type w:val="nextPage"/><w:pgSz w:w="12240" w:h="15840"/><w:pgMar w:left="1020" w:right="980" w:header="0" w:top="1080" w:footer="0" w:bottom="700" w:gutter="0"/><w:pgNumType w:fmt="decimal"/><w:formProt w:val="false"/><w:textDirection w:val="lrTb"/><w:docGrid w:type="default" w:linePitch="240" w:charSpace="4294965247"/></w:sectPr><w:pStyle w:val="TextBody"/><w:spacing w:lineRule="auto" w:line="249"/><w:ind w:left="105" w:right="147" w:firstLine="359"/><w:jc w:val="both"/><w:rPr></w:rPr></w:pPr><w:r><w:rPr><w:w w:val="105"/></w:rPr><w:t>The</w:t></w:r><w:r><w:rPr><w:spacing w:val="0"/><w:w w:val="105"/></w:rPr><w:t xml:space="preserve"> </w:t></w:r><w:r><w:rPr><w:w w:val="105"/></w:rPr><w:t>downloading</w:t></w:r><w:r><w:rPr><w:spacing w:val="0"/><w:w w:val="105"/></w:rPr><w:t xml:space="preserve"> </w:t></w:r><w:r><w:rPr><w:w w:val="105"/></w:rPr><w:t>process</w:t></w:r><w:r><w:rPr><w:spacing w:val="0"/><w:w w:val="105"/></w:rPr><w:t xml:space="preserve"> </w:t></w:r><w:r><w:rPr><w:w w:val="105"/></w:rPr><w:t>can</w:t></w:r><w:r><w:rPr><w:spacing w:val="0"/><w:w w:val="105"/></w:rPr><w:t xml:space="preserve"> </w:t></w:r><w:r><w:rPr><w:w w:val="105"/></w:rPr><w:t>be</w:t></w:r><w:r><w:rPr><w:spacing w:val="0"/><w:w w:val="105"/></w:rPr><w:t xml:space="preserve"> </w:t></w:r><w:r><w:rPr><w:w w:val="105"/></w:rPr><w:t>stopped</w:t></w:r><w:r><w:rPr><w:spacing w:val="0"/><w:w w:val="105"/></w:rPr><w:t xml:space="preserve"> </w:t></w:r><w:r><w:rPr><w:w w:val="105"/></w:rPr><w:t>at</w:t></w:r><w:r><w:rPr><w:spacing w:val="0"/><w:w w:val="105"/></w:rPr><w:t xml:space="preserve"> </w:t></w:r><w:r><w:rPr><w:w w:val="105"/></w:rPr><w:t>any</w:t></w:r><w:r><w:rPr><w:spacing w:val="0"/><w:w w:val="105"/></w:rPr><w:t xml:space="preserve"> </w:t></w:r><w:r><w:rPr><w:w w:val="105"/></w:rPr><w:t>time</w:t></w:r><w:r><w:rPr><w:spacing w:val="0"/><w:w w:val="105"/></w:rPr><w:t xml:space="preserve"> </w:t></w:r><w:r><w:rPr><w:w w:val="105"/></w:rPr><w:t>by</w:t></w:r><w:r><w:rPr><w:spacing w:val="0"/><w:w w:val="105"/></w:rPr><w:t xml:space="preserve"> </w:t></w:r><w:r><w:rPr><w:w w:val="105"/></w:rPr><w:t>clicking</w:t></w:r><w:r><w:rPr><w:spacing w:val="0"/><w:w w:val="105"/></w:rPr><w:t xml:space="preserve"> </w:t></w:r><w:r><w:rPr><w:w w:val="105"/></w:rPr><w:t>on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button</w:t></w:r><w:r><w:rPr><w:spacing w:val="0"/><w:w w:val="105"/></w:rPr><w:t xml:space="preserve"> </w:t></w:r><w:r><w:rPr><w:rFonts w:eastAsia="Arial" w:cs="Arial" w:ascii="Arial" w:hAnsi="Arial"/><w:i/><w:w w:val="105"/></w:rPr><w:t>Get</w:t></w:r><w:r><w:rPr><w:rFonts w:eastAsia="Arial" w:cs="Arial" w:ascii="Arial" w:hAnsi="Arial"/><w:i/><w:spacing w:val="0"/><w:w w:val="105"/></w:rPr><w:t xml:space="preserve"> </w:t></w:r><w:r><w:rPr><w:rFonts w:eastAsia="Arial" w:cs="Arial" w:ascii="Arial" w:hAnsi="Arial"/><w:i/><w:w w:val="105"/></w:rPr><w:t xml:space="preserve">Data </w:t></w:r><w:r><w:rPr><w:w w:val="105"/></w:rPr><w:t>which</w:t></w:r><w:r><w:rPr><w:w w:val="99"/></w:rPr><w:t xml:space="preserve"> </w:t></w:r><w:r><w:rPr><w:w w:val="105"/></w:rPr><w:t>will</w:t></w:r><w:r><w:rPr><w:spacing w:val="23"/><w:w w:val="105"/></w:rPr><w:t xml:space="preserve"> </w:t></w:r><w:r><w:rPr><w:w w:val="105"/></w:rPr><w:t>then</w:t></w:r><w:r><w:rPr><w:spacing w:val="23"/><w:w w:val="105"/></w:rPr><w:t xml:space="preserve"> </w:t></w:r><w:r><w:rPr><w:w w:val="105"/></w:rPr><w:t>be</w:t></w:r><w:r><w:rPr><w:spacing w:val="23"/><w:w w:val="105"/></w:rPr><w:t xml:space="preserve"> </w:t></w:r><w:r><w:rPr><w:w w:val="105"/></w:rPr><w:t>displaying</w:t></w:r><w:r><w:rPr><w:spacing w:val="23"/><w:w w:val="105"/></w:rPr><w:t xml:space="preserve"> </w:t></w:r><w:r><w:rPr><w:w w:val="105"/></w:rPr><w:t>a</w:t></w:r><w:r><w:rPr><w:spacing w:val="23"/><w:w w:val="105"/></w:rPr><w:t xml:space="preserve"> </w:t></w:r><w:r><w:rPr><w:w w:val="105"/></w:rPr><w:t>red</w:t></w:r><w:r><w:rPr><w:spacing w:val="23"/><w:w w:val="105"/></w:rPr><w:t xml:space="preserve"> </w:t></w:r><w:r><w:rPr><w:w w:val="105"/></w:rPr><w:t>stop</w:t></w:r><w:r><w:rPr><w:spacing w:val="23"/><w:w w:val="105"/></w:rPr><w:t xml:space="preserve"> </w:t></w:r><w:r><w:rPr><w:w w:val="105"/></w:rPr><w:t>icon.</w:t></w:r><w:r><w:rPr><w:spacing w:val="1"/><w:w w:val="105"/></w:rPr><w:t xml:space="preserve"> </w:t></w:r><w:r><w:rPr><w:w w:val="105"/></w:rPr><w:t>Before</w:t></w:r><w:r><w:rPr><w:spacing w:val="23"/><w:w w:val="105"/></w:rPr><w:t xml:space="preserve"> </w:t></w:r><w:r><w:rPr><w:spacing w:val="0"/><w:w w:val="105"/></w:rPr><w:t>downloading</w:t></w:r><w:r><w:rPr><w:spacing w:val="23"/><w:w w:val="105"/></w:rPr><w:t xml:space="preserve"> </w:t></w:r><w:ins w:id="1559" w:author="Rivard, Christine" w:date="2015-03-26T15:48:00Z"><w:r><w:rPr><w:spacing w:val="23"/><w:w w:val="105"/></w:rPr><w:t xml:space="preserve">the </w:t></w:r></w:ins><w:r><w:rPr><w:w w:val="105"/></w:rPr><w:t>data</w:t></w:r><w:r><w:rPr><w:spacing w:val="23"/><w:w w:val="105"/></w:rPr><w:t xml:space="preserve"> </w:t></w:r><w:r><w:rPr><w:w w:val="105"/></w:rPr><w:t>for</w:t></w:r><w:r><w:rPr><w:spacing w:val="23"/><w:w w:val="105"/></w:rPr><w:t xml:space="preserve"> </w:t></w:r><w:r><w:rPr><w:w w:val="105"/></w:rPr><w:t>a</w:t></w:r><w:r><w:rPr><w:spacing w:val="23"/><w:w w:val="105"/></w:rPr><w:t xml:space="preserve"> </w:t></w:r><w:r><w:rPr><w:w w:val="105"/></w:rPr><w:t>given</w:t></w:r><w:r><w:rPr><w:spacing w:val="23"/><w:w w:val="105"/></w:rPr><w:t xml:space="preserve"> </w:t></w:r><w:r><w:rPr><w:w w:val="105"/></w:rPr><w:t>year,</w:t></w:r><w:r><w:rPr><w:spacing w:val="25"/><w:w w:val="105"/></w:rPr><w:t xml:space="preserve"> </w:t></w:r><w:r><w:rPr><w:w w:val="105"/></w:rPr><w:t>WHAT</w:t></w:r><w:r><w:rPr><w:spacing w:val="23"/><w:w w:val="105"/></w:rPr><w:t xml:space="preserve"> </w:t></w:r><w:r><w:rPr><w:w w:val="105"/></w:rPr><w:t>will</w:t></w:r><w:r><w:rPr><w:spacing w:val="20"/><w:w w:val="99"/></w:rPr><w:t xml:space="preserve"> </w:t></w:r><w:r><w:rPr><w:w w:val="105"/></w:rPr><w:t>first</w:t></w:r><w:r><w:rPr><w:spacing w:val="22"/><w:w w:val="105"/></w:rPr><w:t xml:space="preserve"> </w:t></w:r><w:r><w:rPr><w:w w:val="105"/></w:rPr><w:t>check</w:t></w:r><w:r><w:rPr><w:spacing w:val="23"/><w:w w:val="105"/></w:rPr><w:t xml:space="preserve"> </w:t></w:r><w:commentRangeStart w:id="47"/><w:r><w:rPr><w:w w:val="105"/></w:rPr><w:t>if</w:t></w:r><w:r><w:rPr><w:spacing w:val="23"/><w:w w:val="105"/></w:rPr><w:t xml:space="preserve"> </w:t></w:r><w:r><w:rPr><w:w w:val="105"/></w:rPr><w:t>data</w:t></w:r><w:r><w:rPr><w:spacing w:val="21"/><w:w w:val="105"/></w:rPr><w:t xml:space="preserve"> </w:t></w:r><w:r><w:rPr><w:w w:val="105"/></w:rPr><w:t>already</w:t></w:r><w:r><w:rPr><w:spacing w:val="23"/><w:w w:val="105"/></w:rPr><w:t xml:space="preserve"> </w:t></w:r><w:r><w:rPr><w:w w:val="105"/></w:rPr><w:t>exist</w:t></w:r><w:r><w:rPr><w:spacing w:val="23"/><w:w w:val="105"/></w:rPr><w:t xml:space="preserve"> </w:t></w:r><w:r><w:rPr><w:spacing w:val="23"/><w:w w:val="105"/></w:rPr></w:r><w:del w:id="1560" w:author="Rivard, Christine" w:date="2015-03-26T15:49:00Z"><w:commentRangeEnd w:id="47"/><w:r><w:commentReference w:id="47"/></w:r><w:r><w:rPr><w:w w:val="105"/></w:rPr><w:delText>for</w:delText></w:r></w:del><w:del w:id="1561" w:author="Rivard, Christine" w:date="2015-03-26T15:49:00Z"><w:r><w:rPr><w:spacing w:val="22"/><w:w w:val="105"/></w:rPr><w:delText xml:space="preserve"> </w:delText></w:r></w:del><w:del w:id="1562" w:author="Rivard, Christine" w:date="2015-03-26T15:49:00Z"><w:r><w:rPr><w:w w:val="105"/></w:rPr><w:delText>that</w:delText></w:r></w:del><w:del w:id="1563" w:author="Rivard, Christine" w:date="2015-03-26T15:49:00Z"><w:r><w:rPr><w:spacing w:val="23"/><w:w w:val="105"/></w:rPr><w:delText xml:space="preserve"> </w:delText></w:r></w:del><w:del w:id="1564" w:author="Rivard, Christine" w:date="2015-03-26T15:49:00Z"><w:r><w:rPr><w:w w:val="105"/></w:rPr><w:delText>whole</w:delText></w:r></w:del><w:del w:id="1565" w:author="Rivard, Christine" w:date="2015-03-26T15:49:00Z"><w:r><w:rPr><w:spacing w:val="23"/><w:w w:val="105"/></w:rPr><w:delText xml:space="preserve"> </w:delText></w:r></w:del><w:del w:id="1566" w:author="Rivard, Christine" w:date="2015-03-26T15:49:00Z"><w:r><w:rPr><w:w w:val="105"/></w:rPr><w:delText>year</w:delText></w:r></w:del><w:del w:id="1567" w:author="Rivard, Christine" w:date="2015-03-26T15:49:00Z"><w:r><w:rPr><w:spacing w:val="22"/><w:w w:val="105"/></w:rPr><w:delText xml:space="preserve"> </w:delText></w:r></w:del><w:r><w:rPr><w:w w:val="105"/></w:rPr><w:t>in</w:t></w:r><w:r><w:rPr><w:spacing w:val="21"/><w:w w:val="105"/></w:rPr><w:t xml:space="preserve"> </w:t></w:r><w:r><w:rPr><w:w w:val="105"/></w:rPr><w:t>the</w:t></w:r><w:r><w:rPr><w:spacing w:val="22"/><w:w w:val="105"/></w:rPr><w:t xml:space="preserve"> </w:t></w:r><w:del w:id="1568" w:author="Rivard, Christine" w:date="2015-03-26T15:49:00Z"><w:r><w:rPr><w:w w:val="105"/></w:rPr><w:delText>folder</w:delText></w:r></w:del><w:del w:id="1569" w:author="Rivard, Christine" w:date="2015-03-26T15:49:00Z"><w:r><w:rPr><w:spacing w:val="23"/><w:w w:val="105"/></w:rPr><w:delText xml:space="preserve"> </w:delText></w:r></w:del><w:r><w:rPr><w:rFonts w:eastAsia="Arial" w:cs="Arial" w:ascii="Arial" w:hAnsi="Arial"/><w:i/><w:spacing w:val="0"/><w:w w:val="105"/></w:rPr><w:t>Raw</w:t></w:r><w:ins w:id="1570" w:author="Rivard, Christine" w:date="2015-03-26T15:49:00Z"><w:r><w:rPr><w:rFonts w:eastAsia="Arial" w:cs="Arial" w:ascii="Arial" w:hAnsi="Arial"/><w:i/><w:spacing w:val="0"/><w:w w:val="105"/></w:rPr><w:t xml:space="preserve"> </w:t></w:r></w:ins><w:ins w:id="1571" w:author="Rivard, Christine" w:date="2015-03-26T15:49:00Z"><w:r><w:rPr><w:rFonts w:eastAsia="Arial" w:cs="Arial" w:ascii="Arial" w:hAnsi="Arial"/><w:spacing w:val="0"/><w:w w:val="105"/></w:rPr><w:t>binder</w:t></w:r></w:ins><w:r><w:rPr><w:spacing w:val="0"/><w:w w:val="105"/></w:rPr><w:t>.</w:t></w:r><w:r><w:rPr><w:spacing w:val="57"/><w:w w:val="105"/></w:rPr><w:t xml:space="preserve"> </w:t></w:r><w:r><w:rPr><w:w w:val="105"/></w:rPr><w:t>If</w:t></w:r><w:r><w:rPr><w:spacing w:val="22"/><w:w w:val="105"/></w:rPr><w:t xml:space="preserve"> </w:t></w:r><w:r><w:rPr><w:w w:val="105"/></w:rPr><w:t>it</w:t></w:r><w:r><w:rPr><w:spacing w:val="21"/><w:w w:val="105"/></w:rPr><w:t xml:space="preserve"> </w:t></w:r><w:r><w:rPr><w:w w:val="105"/></w:rPr><w:t>is</w:t></w:r><w:r><w:rPr><w:spacing w:val="22"/><w:w w:val="105"/></w:rPr><w:t xml:space="preserve"> </w:t></w:r><w:r><w:rPr><w:w w:val="105"/></w:rPr><w:t>the</w:t></w:r><w:r><w:rPr><w:spacing w:val="23"/><w:w w:val="105"/></w:rPr><w:t xml:space="preserve"> </w:t></w:r><w:r><w:rPr><w:spacing w:val="0"/><w:w w:val="105"/></w:rPr><w:t>case,</w:t></w:r><w:r><w:rPr><w:spacing w:val="22"/><w:w w:val="105"/></w:rPr><w:t xml:space="preserve"> </w:t></w:r><w:r><w:rPr><w:spacing w:val="0"/><w:w w:val="105"/></w:rPr><w:t>data</w:t></w:r><w:r><w:rPr><w:spacing w:val="23"/><w:w w:val="105"/></w:rPr><w:t xml:space="preserve"> </w:t></w:r><w:r><w:rPr><w:w w:val="105"/></w:rPr><w:t>for</w:t></w:r><w:r><w:rPr><w:spacing w:val="21"/><w:w w:val="101"/></w:rPr><w:t xml:space="preserve"> </w:t></w:r><w:r><w:rPr><w:w w:val="105"/></w:rPr><w:t>this</w:t></w:r><w:r><w:rPr><w:spacing w:val="31"/><w:w w:val="105"/></w:rPr><w:t xml:space="preserve"> </w:t></w:r><w:r><w:rPr><w:w w:val="105"/></w:rPr><w:t>year</w:t></w:r><w:r><w:rPr><w:spacing w:val="32"/><w:w w:val="105"/></w:rPr><w:t xml:space="preserve"> </w:t></w:r><w:r><w:rPr><w:w w:val="105"/></w:rPr><w:t>won’t</w:t></w:r><w:r><w:rPr><w:spacing w:val="33"/><w:w w:val="105"/></w:rPr><w:t xml:space="preserve"> </w:t></w:r><w:r><w:rPr><w:w w:val="105"/></w:rPr><w:t>be</w:t></w:r><w:r><w:rPr><w:spacing w:val="32"/><w:w w:val="105"/></w:rPr><w:t xml:space="preserve"> </w:t></w:r><w:r><w:rPr><w:w w:val="105"/></w:rPr><w:t>downloaded</w:t></w:r><w:r><w:rPr><w:spacing w:val="32"/><w:w w:val="105"/></w:rPr><w:t xml:space="preserve"> </w:t></w:r><w:r><w:rPr><w:w w:val="105"/></w:rPr><w:t>and</w:t></w:r><w:r><w:rPr><w:spacing w:val="32"/><w:w w:val="105"/></w:rPr><w:t xml:space="preserve"> </w:t></w:r><w:r><w:rPr><w:w w:val="105"/></w:rPr><w:t>the</w:t></w:r><w:r><w:rPr><w:spacing w:val="32"/><w:w w:val="105"/></w:rPr><w:t xml:space="preserve"> </w:t></w:r><w:r><w:rPr><w:w w:val="105"/></w:rPr><w:t>process</w:t></w:r><w:r><w:rPr><w:spacing w:val="31"/><w:w w:val="105"/></w:rPr><w:t xml:space="preserve"> </w:t></w:r><w:r><w:rPr><w:w w:val="105"/></w:rPr><w:t>will</w:t></w:r><w:r><w:rPr><w:spacing w:val="32"/><w:w w:val="105"/></w:rPr><w:t xml:space="preserve"> </w:t></w:r><w:del w:id="1572" w:author="Rivard, Christine" w:date="2015-03-26T15:50:00Z"><w:r><w:rPr><w:w w:val="105"/></w:rPr><w:delText>pass</w:delText></w:r></w:del><w:del w:id="1573" w:author="Rivard, Christine" w:date="2015-03-26T15:50:00Z"><w:r><w:rPr><w:spacing w:val="32"/><w:w w:val="105"/></w:rPr><w:delText xml:space="preserve"> </w:delText></w:r></w:del><w:ins w:id="1574" w:author="Rivard, Christine" w:date="2015-03-26T15:50:00Z"><w:r><w:rPr><w:w w:val="105"/></w:rPr><w:t>proceed?</w:t></w:r></w:ins><w:ins w:id="1575" w:author="Rivard, Christine" w:date="2015-03-26T15:50:00Z"><w:r><w:rPr><w:spacing w:val="32"/><w:w w:val="105"/></w:rPr><w:t xml:space="preserve"> </w:t></w:r></w:ins><w:r><w:rPr><w:w w:val="105"/></w:rPr><w:t>to</w:t></w:r><w:r><w:rPr><w:spacing w:val="32"/><w:w w:val="105"/></w:rPr><w:t xml:space="preserve"> </w:t></w:r><w:r><w:rPr><w:w w:val="105"/></w:rPr><w:t>the</w:t></w:r><w:r><w:rPr><w:spacing w:val="32"/><w:w w:val="105"/></w:rPr><w:t xml:space="preserve"> </w:t></w:r><w:r><w:rPr><w:w w:val="105"/></w:rPr><w:t>following</w:t></w:r><w:r><w:rPr><w:spacing w:val="33"/><w:w w:val="105"/></w:rPr><w:t xml:space="preserve"> </w:t></w:r><w:r><w:rPr><w:w w:val="105"/></w:rPr><w:t>year,</w:t></w:r><w:r><w:rPr><w:spacing w:val="35"/><w:w w:val="105"/></w:rPr><w:t xml:space="preserve"> </w:t></w:r><w:r><w:rPr><w:w w:val="105"/></w:rPr><w:t>otherwise</w:t></w:r><w:r><w:rPr><w:spacing w:val="32"/><w:w w:val="105"/></w:rPr><w:t xml:space="preserve"> </w:t></w:r><w:r><w:rPr><w:w w:val="105"/></w:rPr><w:t>data</w:t></w:r><w:r><w:rPr><w:w w:val="115"/></w:rPr><w:t xml:space="preserve"> </w:t></w:r><w:r><w:rPr><w:w w:val="105"/></w:rPr><w:t>will</w:t></w:r><w:r><w:rPr><w:spacing w:val="6"/><w:w w:val="105"/></w:rPr><w:t xml:space="preserve"> </w:t></w:r><w:r><w:rPr><w:w w:val="105"/></w:rPr><w:t>be</w:t></w:r><w:r><w:rPr><w:spacing w:val="6"/><w:w w:val="105"/></w:rPr><w:t xml:space="preserve"> </w:t></w:r><w:r><w:rPr><w:w w:val="105"/></w:rPr><w:t>downloaded</w:t></w:r><w:r><w:rPr><w:spacing w:val="5"/><w:w w:val="105"/></w:rPr><w:t xml:space="preserve"> </w:t></w:r><w:r><w:rPr><w:w w:val="105"/></w:rPr><w:t>and</w:t></w:r><w:r><w:rPr><w:spacing w:val="7"/><w:w w:val="105"/></w:rPr><w:t xml:space="preserve"> </w:t></w:r><w:r><w:rPr><w:w w:val="105"/></w:rPr><w:t>saved</w:t></w:r><w:del w:id="1576" w:author="Rivard, Christine" w:date="2015-03-26T15:51:00Z"><w:r><w:rPr><w:spacing w:val="6"/><w:w w:val="105"/></w:rPr><w:delText xml:space="preserve"> </w:delText></w:r></w:del><w:del w:id="1577" w:author="Rivard, Christine" w:date="2015-03-26T15:51:00Z"><w:r><w:rPr><w:w w:val="105"/></w:rPr><w:delText>normally</w:delText></w:r></w:del><w:del w:id="1578" w:author="Rivard, Christine" w:date="2015-03-26T15:51:00Z"><w:r><w:rPr><w:spacing w:val="6"/><w:w w:val="105"/></w:rPr><w:delText xml:space="preserve"> </w:delText></w:r></w:del><w:del w:id="1579" w:author="Rivard, Christine" w:date="2015-03-26T15:51:00Z"><w:r><w:rPr><w:w w:val="105"/></w:rPr><w:delText>from</w:delText></w:r></w:del><w:del w:id="1580" w:author="Rivard, Christine" w:date="2015-03-26T15:51:00Z"><w:r><w:rPr><w:spacing w:val="7"/><w:w w:val="105"/></w:rPr><w:delText xml:space="preserve"> </w:delText></w:r></w:del><w:del w:id="1581" w:author="Rivard, Christine" w:date="2015-03-26T15:51:00Z"><w:r><w:rPr><w:w w:val="105"/></w:rPr><w:delText>the</w:delText></w:r></w:del><w:del w:id="1582" w:author="Rivard, Christine" w:date="2015-03-26T15:51:00Z"><w:r><w:rPr><w:spacing w:val="5"/><w:w w:val="105"/></w:rPr><w:delText xml:space="preserve"> </w:delText></w:r></w:del><w:del w:id="1583" w:author="Rivard, Christine" w:date="2015-03-26T15:51:00Z"><w:r><w:rPr><w:w w:val="105"/></w:rPr><w:delText>CDCD</w:delText></w:r></w:del><w:r><w:rPr><w:w w:val="105"/></w:rPr><w:t>.</w:t></w:r><w:r><w:rPr><w:spacing w:val="7"/><w:w w:val="105"/></w:rPr><w:t xml:space="preserve"> </w:t></w:r><w:r><w:rPr><w:spacing w:val="0"/><w:w w:val="105"/></w:rPr><w:t>Detailed</w:t></w:r><w:r><w:rPr><w:spacing w:val="6"/><w:w w:val="105"/></w:rPr><w:t xml:space="preserve"> </w:t></w:r><w:r><w:rPr><w:spacing w:val="0"/><w:w w:val="105"/></w:rPr><w:t>information</w:t></w:r><w:r><w:rPr><w:spacing w:val="7"/><w:w w:val="105"/></w:rPr><w:t xml:space="preserve"> </w:t></w:r><w:r><w:rPr><w:w w:val="105"/></w:rPr><w:t>about</w:t></w:r><w:r><w:rPr><w:spacing w:val="6"/><w:w w:val="105"/></w:rPr><w:t xml:space="preserve"> </w:t></w:r><w:r><w:rPr><w:w w:val="105"/></w:rPr><w:t>the</w:t></w:r><w:r><w:rPr><w:spacing w:val="7"/><w:w w:val="105"/></w:rPr><w:t xml:space="preserve"> </w:t></w:r><w:r><w:rPr><w:spacing w:val="0"/><w:w w:val="105"/></w:rPr><w:t>program</w:t></w:r><w:r><w:rPr><w:spacing w:val="47"/><w:w w:val="103"/></w:rPr><w:t xml:space="preserve"> </w:t></w:r><w:commentRangeStart w:id="48"/><w:r><w:rPr><w:w w:val="105"/></w:rPr><w:t>transactions</w:t></w:r><w:r><w:rPr><w:w w:val="105"/></w:rPr></w:r><w:commentRangeEnd w:id="48"/><w:r><w:commentReference w:id="48"/></w:r><w:r><w:rPr><w:spacing w:val="9"/><w:w w:val="105"/></w:rPr><w:t xml:space="preserve"> </w:t></w:r><w:r><w:rPr><w:w w:val="105"/></w:rPr><w:t>during</w:t></w:r><w:r><w:rPr><w:spacing w:val="10"/><w:w w:val="105"/></w:rPr><w:t xml:space="preserve"> </w:t></w:r><w:r><w:rPr><w:w w:val="105"/></w:rPr><w:t>the</w:t></w:r><w:r><w:rPr><w:spacing w:val="10"/><w:w w:val="105"/></w:rPr><w:t xml:space="preserve"> </w:t></w:r><w:r><w:rPr><w:w w:val="105"/></w:rPr><w:t>downloading</w:t></w:r><w:r><w:rPr><w:spacing w:val="10"/><w:w w:val="105"/></w:rPr><w:t xml:space="preserve"> </w:t></w:r><w:r><w:rPr><w:w w:val="105"/></w:rPr><w:t>process</w:t></w:r><w:r><w:rPr><w:spacing w:val="10"/><w:w w:val="105"/></w:rPr><w:t xml:space="preserve"> </w:t></w:r><w:r><w:rPr><w:spacing w:val="0"/><w:w w:val="105"/></w:rPr><w:t>are</w:t></w:r><w:r><w:rPr><w:spacing w:val="11"/><w:w w:val="105"/></w:rPr><w:t xml:space="preserve"> </w:t></w:r><w:r><w:rPr><w:w w:val="105"/></w:rPr><w:t>printed</w:t></w:r><w:r><w:rPr><w:spacing w:val="10"/><w:w w:val="105"/></w:rPr><w:t xml:space="preserve"> </w:t></w:r><w:r><w:rPr><w:w w:val="105"/></w:rPr><w:t>in</w:t></w:r><w:r><w:rPr><w:spacing w:val="11"/><w:w w:val="105"/></w:rPr><w:t xml:space="preserve"> </w:t></w:r><w:r><w:rPr><w:w w:val="105"/></w:rPr><w:t>the</w:t></w:r><w:r><w:rPr><w:spacing w:val="10"/><w:w w:val="105"/></w:rPr><w:t xml:space="preserve"> </w:t></w:r><w:r><w:rPr><w:w w:val="105"/></w:rPr><w:t>console</w:t></w:r><w:r><w:rPr><w:spacing w:val="11"/><w:w w:val="105"/></w:rPr><w:t xml:space="preserve"> </w:t></w:r><w:r><w:rPr><w:w w:val="105"/></w:rPr><w:t>area</w:t></w:r><w:r><w:rPr><w:spacing w:val="10"/><w:w w:val="105"/></w:rPr><w:t xml:space="preserve"> </w:t></w:r><w:r><w:rPr><w:w w:val="105"/></w:rPr><w:t>located</w:t></w:r><w:r><w:rPr><w:spacing w:val="9"/><w:w w:val="105"/></w:rPr><w:t xml:space="preserve"> </w:t></w:r><w:r><w:rPr><w:w w:val="105"/></w:rPr><w:t>at</w:t></w:r><w:r><w:rPr><w:spacing w:val="11"/><w:w w:val="105"/></w:rPr><w:t xml:space="preserve"> </w:t></w:r><w:r><w:rPr><w:w w:val="105"/></w:rPr><w:t>the</w:t></w:r><w:r><w:rPr><w:spacing w:val="10"/><w:w w:val="105"/></w:rPr><w:t xml:space="preserve"> </w:t></w:r><w:r><w:rPr><w:w w:val="105"/></w:rPr><w:t>bottom</w:t></w:r><w:r><w:rPr><w:spacing w:val="22"/><w:w w:val="107"/></w:rPr><w:t xml:space="preserve"> </w:t></w:r><w:r><w:rPr><w:w w:val="105"/></w:rPr><w:t>of</w:t></w:r><w:r><w:rPr><w:spacing w:val="4"/><w:w w:val="105"/></w:rPr><w:t xml:space="preserve"> </w:t></w:r><w:r><w:rPr><w:w w:val="105"/></w:rPr><w:t>the</w:t></w:r><w:r><w:rPr><w:spacing w:val="4"/><w:w w:val="105"/></w:rPr><w:t xml:space="preserve"> </w:t></w:r><w:r><w:rPr><w:w w:val="105"/></w:rPr><w:t>interface</w:t></w:r><w:r><w:rPr><w:spacing w:val="3"/><w:w w:val="105"/></w:rPr><w:t xml:space="preserve"> </w:t></w:r><w:r><w:rPr><w:w w:val="105"/></w:rPr><w:t>(see</w:t></w:r><w:r><w:rPr><w:spacing w:val="4"/><w:w w:val="105"/></w:rPr><w:t xml:space="preserve"> </w:t></w:r><w:r><w:rPr><w:w w:val="105"/></w:rPr><w:t>section</w:t></w:r><w:r><w:rPr><w:spacing w:val="4"/><w:w w:val="105"/></w:rPr><w:t xml:space="preserve"> </w:t></w:r><w:hyperlink w:anchor="_bookmark4"><w:r><w:rPr><w:rStyle w:val="InternetLink"/><w:spacing w:val="0"/><w:w w:val="105"/></w:rPr><w:t>1</w:t></w:r></w:hyperlink><w:r><w:rPr><w:spacing w:val="0"/><w:w w:val="105"/></w:rPr><w:t>.3).</w:t></w:r></w:p><w:p><w:pPr><w:pStyle w:val="Normal"/><w:numPr><w:ilvl w:val="2"/><w:numId w:val="6"/></w:numPr><w:tabs><w:tab w:val="left" w:pos="1121" w:leader="none"/></w:tabs><w:spacing w:before="36" w:after="0"/><w:ind w:left="1120" w:hanging="987"/><w:jc w:val="both"/><w:rPr><w:rFonts w:ascii="Georgia" w:hAnsi="Georgia" w:eastAsia="Georgia" w:cs="Georgia"/><w:sz w:val="28"/><w:szCs w:val="28"/></w:rPr></w:pPr><w:ins w:id="1584" w:author="Rivard, Christine" w:date="2015-03-26T15:54:00Z"><w:bookmarkStart w:id="34" w:name="Formatting_Data"/><w:bookmarkStart w:id="35" w:name="_bookmark22"/><w:bookmarkEnd w:id="34"/><w:bookmarkEnd w:id="35"/><w:r><w:rPr><w:rFonts w:ascii="Georgia" w:hAnsi="Georgia"/><w:b/><w:sz w:val="28"/></w:rPr><w:t xml:space="preserve">Data </w:t></w:r></w:ins><w:r><w:rPr><w:rFonts w:ascii="Georgia" w:hAnsi="Georgia"/><w:b/><w:sz w:val="28"/></w:rPr><w:t>Formatting</w:t></w:r><w:r><w:rPr><w:rFonts w:ascii="Georgia" w:hAnsi="Georgia"/><w:b/><w:spacing w:val="0"/><w:sz w:val="28"/></w:rPr><w:t xml:space="preserve"> </w:t></w:r><w:del w:id="1585" w:author="Rivard, Christine" w:date="2015-03-26T15:54:00Z"><w:r><w:rPr><w:rFonts w:ascii="Georgia" w:hAnsi="Georgia"/><w:b/><w:sz w:val="28"/></w:rPr><w:delText>Data</w:delText></w:r></w:del></w:p><w:p><w:pPr><w:pStyle w:val="TextBody"/><w:spacing w:lineRule="auto" w:line="249" w:before="158" w:after="0"/><w:ind w:left="133" w:right="99" w:hanging="9"/><w:jc w:val="both"/><w:rPr></w:rPr></w:pPr><w:r><w:rPr><w:w w:val="105"/></w:rPr><w:t>As</w:t></w:r><w:r><w:rPr><w:spacing w:val="0"/><w:w w:val="105"/></w:rPr><w:t xml:space="preserve"> </w:t></w:r><w:r><w:rPr><w:w w:val="105"/></w:rPr><w:t>soon</w:t></w:r><w:r><w:rPr><w:spacing w:val="0"/><w:w w:val="105"/></w:rPr><w:t xml:space="preserve"> </w:t></w:r><w:r><w:rPr><w:w w:val="105"/></w:rPr><w:t>as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downloading</w:t></w:r><w:r><w:rPr><w:spacing w:val="0"/><w:w w:val="105"/></w:rPr><w:t xml:space="preserve"> </w:t></w:r><w:r><w:rPr><w:w w:val="105"/></w:rPr><w:t>task</w:t></w:r><w:r><w:rPr><w:spacing w:val="0"/><w:w w:val="105"/></w:rPr><w:t xml:space="preserve"> </w:t></w:r><w:del w:id="1586" w:author="Rivard, Christine" w:date="2015-03-26T15:55:00Z"><w:r><w:rPr><w:w w:val="105"/></w:rPr><w:delText>ends</w:delText></w:r></w:del><w:del w:id="1587" w:author="Rivard, Christine" w:date="2015-03-26T15:55:00Z"><w:r><w:rPr><w:spacing w:val="0"/><w:w w:val="105"/></w:rPr><w:delText xml:space="preserve"> </w:delText></w:r></w:del><w:r><w:rPr><w:w w:val="105"/></w:rPr><w:t>successfully</w:t></w:r><w:r><w:rPr><w:spacing w:val="0"/><w:w w:val="105"/></w:rPr><w:t xml:space="preserve"> </w:t></w:r><w:ins w:id="1588" w:author="Rivard, Christine" w:date="2015-03-26T15:55:00Z"><w:r><w:rPr><w:spacing w:val="0"/><w:w w:val="105"/></w:rPr><w:t xml:space="preserve">ends </w:t></w:r></w:ins><w:r><w:rPr><w:w w:val="105"/></w:rPr><w:t>for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given</w:t></w:r><w:r><w:rPr><w:spacing w:val="0"/><w:w w:val="105"/></w:rPr><w:t xml:space="preserve"> </w:t></w:r><w:r><w:rPr><w:w w:val="105"/></w:rPr><w:t>weather</w:t></w:r><w:r><w:rPr><w:spacing w:val="0"/><w:w w:val="105"/></w:rPr><w:t xml:space="preserve"> </w:t></w:r><w:r><w:rPr><w:w w:val="105"/></w:rPr><w:t>station</w:t></w:r><w:del w:id="1589" w:author="Rivard, Christine" w:date="2015-03-26T15:56:00Z"><w:r><w:rPr><w:w w:val="105"/></w:rPr><w:delText>s</w:delText></w:r></w:del><w:r><w:rPr><w:w w:val="105"/></w:rPr><w:t>,</w:t></w:r><w:r><w:rPr><w:spacing w:val="0"/><w:w w:val="105"/></w:rPr><w:t xml:space="preserve"> </w:t></w:r><w:r><w:rPr><w:w w:val="105"/></w:rPr><w:t>WHAT</w:t></w:r><w:r><w:rPr><w:spacing w:val="0"/><w:w w:val="105"/></w:rPr><w:t xml:space="preserve"> </w:t></w:r><w:r><w:rPr><w:w w:val="105"/></w:rPr><w:t>automatically</w:t></w:r><w:r><w:rPr><w:w w:val="102"/></w:rPr><w:t xml:space="preserve"> </w:t></w:r><w:r><w:rPr><w:w w:val="105"/></w:rPr><w:t>format</w:t></w:r><w:ins w:id="1590" w:author="Rivard, Christine" w:date="2015-03-26T15:55:00Z"><w:r><w:rPr><w:w w:val="105"/></w:rPr><w:t>s</w:t></w:r></w:ins><w:r><w:rPr><w:spacing w:val="54"/><w:w w:val="105"/></w:rPr><w:t xml:space="preserve"> </w:t></w:r><w:r><w:rPr><w:w w:val="105"/></w:rPr><w:t>and</w:t></w:r><w:r><w:rPr><w:spacing w:val="55"/><w:w w:val="105"/></w:rPr><w:t xml:space="preserve"> </w:t></w:r><w:r><w:rPr><w:w w:val="105"/></w:rPr><w:t>concatenate</w:t></w:r><w:ins w:id="1591" w:author="Rivard, Christine" w:date="2015-03-26T15:55:00Z"><w:r><w:rPr><w:w w:val="105"/></w:rPr><w:t>s</w:t></w:r></w:ins><w:r><w:rPr><w:spacing w:val="55"/><w:w w:val="105"/></w:rPr><w:t xml:space="preserve"> </w:t></w:r><w:r><w:rPr><w:w w:val="105"/></w:rPr><w:t>the</w:t></w:r><w:r><w:rPr><w:spacing w:val="53"/><w:w w:val="105"/></w:rPr><w:t xml:space="preserve"> </w:t></w:r><w:r><w:rPr><w:w w:val="105"/></w:rPr><w:t>data.</w:t></w:r><w:r><w:rPr><w:spacing w:val="11"/><w:w w:val="105"/></w:rPr><w:t xml:space="preserve"> </w:t></w:r><w:del w:id="1592" w:author="Rivard, Christine" w:date="2015-03-26T15:58:00Z"><w:r><w:rPr><w:spacing w:val="0"/><w:w w:val="105"/></w:rPr><w:delText>That</w:delText></w:r></w:del><w:del w:id="1593" w:author="Rivard, Christine" w:date="2015-03-26T15:58:00Z"><w:r><w:rPr><w:spacing w:val="53"/><w:w w:val="105"/></w:rPr><w:delText xml:space="preserve"> </w:delText></w:r></w:del><w:del w:id="1594" w:author="Rivard, Christine" w:date="2015-03-26T15:58:00Z"><w:r><w:rPr><w:w w:val="105"/></w:rPr><w:delText>is</w:delText></w:r></w:del><w:ins w:id="1595" w:author="Rivard, Christine" w:date="2015-03-26T15:59:00Z"><w:r><w:rPr><w:w w:val="105"/></w:rPr><w:t>To do this,</w:t></w:r></w:ins><w:r><w:rPr><w:spacing w:val="55"/><w:w w:val="105"/></w:rPr><w:t xml:space="preserve"> </w:t></w:r><w:r><w:rPr><w:spacing w:val="0"/><w:w w:val="105"/></w:rPr><w:t>data</w:t></w:r><w:r><w:rPr><w:spacing w:val="55"/><w:w w:val="105"/></w:rPr><w:t xml:space="preserve"> </w:t></w:r><w:del w:id="1596" w:author="Rivard, Christine" w:date="2015-03-26T16:00:00Z"><w:r><w:rPr><w:spacing w:val="0"/><w:w w:val="105"/></w:rPr><w:delText>for</w:delText></w:r></w:del><w:del w:id="1597" w:author="Rivard, Christine" w:date="2015-03-26T16:00:00Z"><w:r><w:rPr><w:spacing w:val="54"/><w:w w:val="105"/></w:rPr><w:delText xml:space="preserve"> </w:delText></w:r></w:del><w:ins w:id="1598" w:author="Rivard, Christine" w:date="2015-03-26T16:00:00Z"><w:r><w:rPr><w:spacing w:val="0"/><w:w w:val="105"/></w:rPr><w:t>from</w:t></w:r></w:ins><w:ins w:id="1599" w:author="Rivard, Christine" w:date="2015-03-26T16:00:00Z"><w:r><w:rPr><w:spacing w:val="54"/><w:w w:val="105"/></w:rPr><w:t xml:space="preserve"> </w:t></w:r></w:ins><w:r><w:rPr><w:spacing w:val="0"/><w:w w:val="105"/></w:rPr><w:t>each</w:t></w:r><w:r><w:rPr><w:spacing w:val="54"/><w:w w:val="105"/></w:rPr><w:t xml:space="preserve"> </w:t></w:r><w:del w:id="1600" w:author="Rivard, Christine" w:date="2015-03-26T16:00:00Z"><w:r><w:rPr><w:w w:val="105"/></w:rPr><w:delText>year</w:delText></w:r></w:del><w:del w:id="1601" w:author="Rivard, Christine" w:date="2015-03-26T16:00:00Z"><w:r><w:rPr><w:spacing w:val="54"/><w:w w:val="105"/></w:rPr><w:delText xml:space="preserve"> </w:delText></w:r></w:del><w:ins w:id="1602" w:author="Rivard, Christine" w:date="2015-03-26T16:00:00Z"><w:r><w:rPr><w:w w:val="105"/></w:rPr><w:t>annual file</w:t></w:r></w:ins><w:ins w:id="1603" w:author="Rivard, Christine" w:date="2015-03-26T16:00:00Z"><w:r><w:rPr><w:spacing w:val="54"/><w:w w:val="105"/></w:rPr><w:t xml:space="preserve"> </w:t></w:r></w:ins><w:r><w:rPr><w:w w:val="105"/></w:rPr><w:t>are</w:t></w:r><w:r><w:rPr><w:spacing w:val="53"/><w:w w:val="105"/></w:rPr><w:t xml:space="preserve"> </w:t></w:r><w:r><w:rPr><w:w w:val="105"/></w:rPr><w:t>put</w:t></w:r><w:r><w:rPr><w:spacing w:val="54"/><w:w w:val="105"/></w:rPr><w:t xml:space="preserve"> </w:t></w:r><w:r><w:rPr><w:w w:val="105"/></w:rPr><w:t>together</w:t></w:r><w:r><w:rPr><w:spacing w:val="53"/><w:w w:val="105"/></w:rPr><w:t xml:space="preserve"> </w:t></w:r><w:r><w:rPr><w:w w:val="105"/></w:rPr><w:t>end</w:t></w:r><w:r><w:rPr><w:spacing w:val="55"/><w:w w:val="105"/></w:rPr><w:t xml:space="preserve"> </w:t></w:r><w:r><w:rPr><w:w w:val="105"/></w:rPr><w:t>to</w:t></w:r><w:r><w:rPr><w:spacing w:val="54"/><w:w w:val="105"/></w:rPr><w:t xml:space="preserve"> </w:t></w:r><w:r><w:rPr><w:w w:val="105"/></w:rPr><w:t>end</w:t></w:r><w:r><w:rPr><w:spacing w:val="55"/><w:w w:val="105"/></w:rPr><w:t xml:space="preserve"> </w:t></w:r><w:r><w:rPr><w:w w:val="105"/></w:rPr><w:t>in</w:t></w:r><w:r><w:rPr><w:spacing w:val="23"/><w:w w:val="106"/></w:rPr><w:t xml:space="preserve"> </w:t></w:r><w:r><w:rPr><w:w w:val="105"/></w:rPr><w:t>chronological</w:t></w:r><w:r><w:rPr><w:spacing w:val="53"/><w:w w:val="105"/></w:rPr><w:t xml:space="preserve"> </w:t></w:r><w:r><w:rPr><w:w w:val="105"/></w:rPr><w:t>order</w:t></w:r><w:r><w:rPr><w:spacing w:val="52"/><w:w w:val="105"/></w:rPr><w:t xml:space="preserve"> </w:t></w:r><w:r><w:rPr><w:w w:val="105"/></w:rPr><w:t>and</w:t></w:r><w:r><w:rPr><w:spacing w:val="52"/><w:w w:val="105"/></w:rPr><w:t xml:space="preserve"> </w:t></w:r><w:r><w:rPr><w:w w:val="105"/></w:rPr><w:t>only</w:t></w:r><w:r><w:rPr><w:spacing w:val="52"/><w:w w:val="105"/></w:rPr><w:t xml:space="preserve"> </w:t></w:r><w:r><w:rPr><w:w w:val="105"/></w:rPr><w:t>data</w:t></w:r><w:r><w:rPr><w:spacing w:val="51"/><w:w w:val="105"/></w:rPr><w:t xml:space="preserve"> </w:t></w:r><w:r><w:rPr><w:w w:val="105"/></w:rPr><w:t>related</w:t></w:r><w:r><w:rPr><w:spacing w:val="51"/><w:w w:val="105"/></w:rPr><w:t xml:space="preserve"> </w:t></w:r><w:r><w:rPr><w:w w:val="105"/></w:rPr><w:t>to</w:t></w:r><w:r><w:rPr><w:spacing w:val="52"/><w:w w:val="105"/></w:rPr><w:t xml:space="preserve"> </w:t></w:r><w:r><w:rPr><w:w w:val="105"/></w:rPr><w:t>air</w:t></w:r><w:r><w:rPr><w:spacing w:val="52"/><w:w w:val="105"/></w:rPr><w:t xml:space="preserve"> </w:t></w:r><w:r><w:rPr><w:w w:val="105"/></w:rPr><w:t>temperature</w:t></w:r><w:r><w:rPr><w:spacing w:val="51"/><w:w w:val="105"/></w:rPr><w:t xml:space="preserve"> </w:t></w:r><w:r><w:rPr><w:w w:val="105"/></w:rPr><w:t>(mean,</w:t></w:r><w:r><w:rPr><w:spacing w:val="57"/><w:w w:val="105"/></w:rPr><w:t xml:space="preserve"> </w:t></w:r><w:r><w:rPr><w:w w:val="105"/></w:rPr><w:t>max</w:t></w:r><w:r><w:rPr><w:spacing w:val="51"/><w:w w:val="105"/></w:rPr><w:t xml:space="preserve"> </w:t></w:r><w:r><w:rPr><w:w w:val="105"/></w:rPr><w:t>and</w:t></w:r><w:r><w:rPr><w:spacing w:val="52"/><w:w w:val="105"/></w:rPr><w:t xml:space="preserve"> </w:t></w:r><w:r><w:rPr><w:w w:val="105"/></w:rPr><w:t>min)</w:t></w:r><w:r><w:rPr><w:spacing w:val="52"/><w:w w:val="105"/></w:rPr><w:t xml:space="preserve"> </w:t></w:r><w:r><w:rPr><w:w w:val="105"/></w:rPr><w:t>and</w:t></w:r><w:r><w:rPr><w:spacing w:val="52"/><w:w w:val="105"/></w:rPr><w:t xml:space="preserve"> </w:t></w:r><w:r><w:rPr><w:w w:val="105"/></w:rPr><w:t>total</w:t></w:r><w:r><w:rPr><w:w w:val="114"/></w:rPr><w:t xml:space="preserve"> </w:t></w:r><w:r><w:rPr><w:w w:val="105"/></w:rPr><w:t>precipitation</w:t></w:r><w:r><w:rPr><w:spacing w:val="15"/><w:w w:val="105"/></w:rPr><w:t xml:space="preserve"> </w:t></w:r><w:r><w:rPr><w:w w:val="105"/></w:rPr><w:t>are</w:t></w:r><w:r><w:rPr><w:spacing w:val="15"/><w:w w:val="105"/></w:rPr><w:t xml:space="preserve"> </w:t></w:r><w:r><w:rPr><w:w w:val="105"/></w:rPr><w:t>kept.</w:t></w:r><w:r><w:rPr><w:spacing w:val="42"/><w:w w:val="105"/></w:rPr><w:t xml:space="preserve"> </w:t></w:r><w:r><w:rPr><w:w w:val="105"/></w:rPr><w:t>In</w:t></w:r><w:r><w:rPr><w:spacing w:val="17"/><w:w w:val="105"/></w:rPr><w:t xml:space="preserve"> </w:t></w:r><w:r><w:rPr><w:w w:val="105"/></w:rPr><w:t>addition,</w:t></w:r><w:r><w:rPr><w:spacing w:val="16"/><w:w w:val="105"/></w:rPr><w:t xml:space="preserve"> </w:t></w:r><w:ins w:id="1604" w:author="Rivard, Christine" w:date="2015-03-26T16:01:00Z"><w:r><w:rPr><w:spacing w:val="16"/><w:w w:val="105"/></w:rPr><w:t>“</w:t></w:r></w:ins><w:commentRangeStart w:id="49"/><w:r><w:rPr><w:w w:val="105"/></w:rPr><w:t>NaN</w:t></w:r><w:ins w:id="1605" w:author="Rivard, Christine" w:date="2015-03-26T16:01:00Z"><w:r><w:rPr><w:w w:val="105"/></w:rPr><w:t>”</w:t></w:r></w:ins><w:r><w:rPr><w:w w:val="105"/></w:rPr></w:r><w:commentRangeEnd w:id="49"/><w:r><w:commentReference w:id="49"/></w:r><w:r><w:rPr><w:spacing w:val="16"/><w:w w:val="105"/></w:rPr><w:t xml:space="preserve"> </w:t></w:r><w:ins w:id="1606" w:author="Rivard, Christine" w:date="2015-03-27T09:06:00Z"><w:r><w:rPr><w:spacing w:val="16"/><w:w w:val="105"/></w:rPr><w:t>(no</w:t></w:r></w:ins><w:ins w:id="1607" w:author="Rivard, Christine" w:date="2015-03-27T09:07:00Z"><w:r><w:rPr><w:spacing w:val="16"/><w:w w:val="105"/></w:rPr><w:t>t a number</w:t></w:r></w:ins><w:ins w:id="1608" w:author="Rivard, Christine" w:date="2015-03-27T09:06:00Z"><w:r><w:rPr><w:spacing w:val="16"/><w:w w:val="105"/></w:rPr><w:t>)</w:t></w:r></w:ins><w:del w:id="1609" w:author="Rivard, Christine" w:date="2015-03-26T16:01:00Z"><w:r><w:rPr><w:w w:val="105"/></w:rPr><w:delText>values</w:delText></w:r></w:del><w:del w:id="1610" w:author="Rivard, Christine" w:date="2015-03-26T16:01:00Z"><w:r><w:rPr><w:spacing w:val="15"/><w:w w:val="105"/></w:rPr><w:delText xml:space="preserve"> </w:delText></w:r></w:del><w:del w:id="1611" w:author="Rivard, Christine" w:date="2015-03-26T16:20:00Z"><w:r><w:rPr><w:w w:val="105"/></w:rPr><w:delText>will</w:delText></w:r></w:del><w:del w:id="1612" w:author="Rivard, Christine" w:date="2015-03-26T16:20:00Z"><w:r><w:rPr><w:spacing w:val="16"/><w:w w:val="105"/></w:rPr><w:delText xml:space="preserve"> </w:delText></w:r></w:del><w:del w:id="1613" w:author="Rivard, Christine" w:date="2015-03-26T16:20:00Z"><w:r><w:rPr><w:w w:val="105"/></w:rPr><w:delText>be</w:delText></w:r></w:del><w:del w:id="1614" w:author="Rivard, Christine" w:date="2015-03-26T16:20:00Z"><w:r><w:rPr><w:spacing w:val="15"/><w:w w:val="105"/></w:rPr><w:delText xml:space="preserve"> </w:delText></w:r></w:del><w:del w:id="1615" w:author="Rivard, Christine" w:date="2015-03-26T16:20:00Z"><w:r><w:rPr><w:w w:val="105"/></w:rPr><w:delText>put</w:delText></w:r></w:del><w:del w:id="1616" w:author="Rivard, Christine" w:date="2015-03-26T16:20:00Z"><w:r><w:rPr><w:spacing w:val="17"/><w:w w:val="105"/></w:rPr><w:delText xml:space="preserve"> </w:delText></w:r></w:del><w:del w:id="1617" w:author="Rivard, Christine" w:date="2015-03-26T16:20:00Z"><w:r><w:rPr><w:w w:val="105"/></w:rPr><w:delText>every</w:delText></w:r></w:del><w:ins w:id="1618" w:author="Rivard, Christine" w:date="2015-03-27T09:07:00Z"><w:r><w:rPr><w:w w:val="105"/></w:rPr><w:t xml:space="preserve">is </w:t></w:r></w:ins><w:ins w:id="1619" w:author="Rivard, Christine" w:date="2015-03-26T16:20:00Z"><w:r><w:rPr><w:w w:val="105"/></w:rPr><w:t xml:space="preserve">entered </w:t></w:r></w:ins><w:r><w:rPr><w:w w:val="105"/></w:rPr><w:t>where</w:t></w:r><w:r><w:rPr><w:spacing w:val="16"/><w:w w:val="105"/></w:rPr><w:t xml:space="preserve"> </w:t></w:r><w:r><w:rPr><w:w w:val="105"/></w:rPr><w:t>data</w:t></w:r><w:r><w:rPr><w:spacing w:val="15"/><w:w w:val="105"/></w:rPr><w:t xml:space="preserve"> </w:t></w:r><w:r><w:rPr><w:w w:val="105"/></w:rPr><w:t>are</w:t></w:r><w:r><w:rPr><w:spacing w:val="15"/><w:w w:val="105"/></w:rPr><w:t xml:space="preserve"> </w:t></w:r><w:r><w:rPr><w:w w:val="105"/></w:rPr><w:t>missing.</w:t></w:r><w:r><w:rPr><w:spacing w:val="42"/><w:w w:val="105"/></w:rPr><w:t xml:space="preserve"> </w:t></w:r><w:r><w:rPr><w:w w:val="105"/></w:rPr><w:t>Finally,</w:t></w:r><w:r><w:rPr><w:w w:val="101"/></w:rPr><w:t xml:space="preserve"> </w:t></w:r><w:r><w:rPr><w:w w:val="105"/></w:rPr><w:t>statistics</w:t></w:r><w:r><w:rPr><w:spacing w:val="1"/><w:w w:val="105"/></w:rPr><w:t xml:space="preserve"> </w:t></w:r><w:del w:id="1620" w:author="Rivard, Christine" w:date="2015-03-26T16:20:00Z"><w:r><w:rPr><w:w w:val="105"/></w:rPr><w:delText>about</w:delText></w:r></w:del><w:del w:id="1621" w:author="Rivard, Christine" w:date="2015-03-26T16:20:00Z"><w:r><w:rPr><w:spacing w:val="1"/><w:w w:val="105"/></w:rPr><w:delText xml:space="preserve"> </w:delText></w:r></w:del><w:ins w:id="1622" w:author="Rivard, Christine" w:date="2015-03-26T16:20:00Z"><w:r><w:rPr><w:w w:val="105"/></w:rPr><w:t>on</w:t></w:r></w:ins><w:ins w:id="1623" w:author="Rivard, Christine" w:date="2015-03-26T16:20:00Z"><w:r><w:rPr><w:spacing w:val="1"/><w:w w:val="105"/></w:rPr><w:t xml:space="preserve"> </w:t></w:r></w:ins><w:r><w:rPr><w:w w:val="105"/></w:rPr><w:t>the</w:t></w:r><w:r><w:rPr><w:spacing w:val="1"/><w:w w:val="105"/></w:rPr><w:t xml:space="preserve"> </w:t></w:r><w:r><w:rPr><w:w w:val="105"/></w:rPr><w:t>missing</w:t></w:r><w:r><w:rPr><w:spacing w:val="1"/><w:w w:val="105"/></w:rPr><w:t xml:space="preserve"> </w:t></w:r><w:r><w:rPr><w:w w:val="105"/></w:rPr><w:t>values in</w:t></w:r><w:r><w:rPr><w:spacing w:val="2"/><w:w w:val="105"/></w:rPr><w:t xml:space="preserve"> </w:t></w:r><w:r><w:rPr><w:w w:val="105"/></w:rPr><w:t>the dataset</w:t></w:r><w:r><w:rPr><w:spacing w:val="1"/><w:w w:val="105"/></w:rPr><w:t xml:space="preserve"> </w:t></w:r><w:r><w:rPr><w:w w:val="105"/></w:rPr><w:t>for</w:t></w:r><w:r><w:rPr><w:spacing w:val="2"/><w:w w:val="105"/></w:rPr><w:t xml:space="preserve"> </w:t></w:r><w:r><w:rPr><w:w w:val="105"/></w:rPr><w:t>each meteorological variable</w:t></w:r><w:r><w:rPr><w:spacing w:val="1"/><w:w w:val="105"/></w:rPr><w:t xml:space="preserve"> </w:t></w:r><w:r><w:rPr><w:w w:val="105"/></w:rPr><w:t>will</w:t></w:r><w:r><w:rPr><w:spacing w:val="1"/><w:w w:val="105"/></w:rPr><w:t xml:space="preserve"> </w:t></w:r><w:r><w:rPr><w:w w:val="105"/></w:rPr><w:t>be</w:t></w:r><w:r><w:rPr><w:spacing w:val="1"/><w:w w:val="105"/></w:rPr><w:t xml:space="preserve"> </w:t></w:r><w:r><w:rPr><w:w w:val="105"/></w:rPr><w:t>displayed</w:t></w:r><w:r><w:rPr><w:w w:val="102"/></w:rPr><w:t xml:space="preserve"> </w:t></w:r><w:r><w:rPr><w:w w:val="105"/></w:rPr><w:t>in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rFonts w:ascii="Arial" w:hAnsi="Arial"/><w:i/><w:w w:val="105"/></w:rPr><w:t>Concatenate</w:t></w:r><w:ins w:id="1624" w:author="Rivard, Christine" w:date="2015-03-26T16:21:00Z"><w:r><w:rPr><w:rFonts w:ascii="Arial" w:hAnsi="Arial"/><w:i/><w:w w:val="105"/></w:rPr><w:t>d</w:t></w:r></w:ins><w:r><w:rPr><w:rFonts w:ascii="Arial" w:hAnsi="Arial"/><w:i/><w:spacing w:val="0"/><w:w w:val="105"/></w:rPr><w:t xml:space="preserve"> </w:t></w:r><w:r><w:rPr><w:rFonts w:ascii="Arial" w:hAnsi="Arial"/><w:i/><w:w w:val="105"/></w:rPr><w:t>and</w:t></w:r><w:r><w:rPr><w:rFonts w:ascii="Arial" w:hAnsi="Arial"/><w:i/><w:spacing w:val="0"/><w:w w:val="105"/></w:rPr><w:t xml:space="preserve"> </w:t></w:r><w:r><w:rPr><w:rFonts w:ascii="Arial" w:hAnsi="Arial"/><w:i/><w:w w:val="105"/></w:rPr><w:t>Format</w:t></w:r><w:ins w:id="1625" w:author="Rivard, Christine" w:date="2015-03-26T16:21:00Z"><w:r><w:rPr><w:rFonts w:ascii="Arial" w:hAnsi="Arial"/><w:i/><w:w w:val="105"/></w:rPr><w:t>ted</w:t></w:r></w:ins><w:r><w:rPr><w:rFonts w:ascii="Arial" w:hAnsi="Arial"/><w:i/><w:spacing w:val="0"/><w:w w:val="105"/></w:rPr><w:t xml:space="preserve"> </w:t></w:r><w:r><w:rPr><w:rFonts w:ascii="Arial" w:hAnsi="Arial"/><w:i/><w:w w:val="105"/></w:rPr><w:t>Raw</w:t></w:r><w:r><w:rPr><w:rFonts w:ascii="Arial" w:hAnsi="Arial"/><w:i/><w:spacing w:val="0"/><w:w w:val="105"/></w:rPr><w:t xml:space="preserve"> </w:t></w:r><w:r><w:rPr><w:rFonts w:ascii="Arial" w:hAnsi="Arial"/><w:i/><w:w w:val="105"/></w:rPr><w:t>Data</w:t></w:r><w:r><w:rPr><w:rFonts w:ascii="Arial" w:hAnsi="Arial"/><w:i/><w:spacing w:val="0"/><w:w w:val="105"/></w:rPr><w:t xml:space="preserve"> </w:t></w:r><w:r><w:rPr><w:rFonts w:ascii="Arial" w:hAnsi="Arial"/><w:i/><w:w w:val="105"/></w:rPr><w:t>Files</w:t></w:r><w:r><w:rPr><w:rFonts w:ascii="Arial" w:hAnsi="Arial"/><w:i/><w:spacing w:val="0"/><w:w w:val="105"/></w:rPr><w:t xml:space="preserve"> </w:t></w:r><w:r><w:rPr><w:w w:val="105"/></w:rPr><w:t>section.</w:t></w:r></w:p><w:p><w:pPr><w:pStyle w:val="TextBody"/><w:spacing w:lineRule="auto" w:line="249"/><w:ind w:left="133" w:right="131" w:firstLine="351"/><w:jc w:val="both"/><w:rPr></w:rPr></w:pPr><w:r><w:rPr></w:rPr><w:t>By</w:t></w:r><w:r><w:rPr><w:spacing w:val="25"/></w:rPr><w:t xml:space="preserve"> </w:t></w:r><w:r><w:rPr></w:rPr><w:t>default,</w:t></w:r><w:r><w:rPr><w:spacing w:val="26"/></w:rPr><w:t xml:space="preserve"> </w:t></w:r><w:r><w:rPr></w:rPr><w:t>WHAT</w:t></w:r><w:r><w:rPr><w:spacing w:val="26"/></w:rPr><w:t xml:space="preserve"> </w:t></w:r><w:r><w:rPr></w:rPr><w:t>will</w:t></w:r><w:r><w:rPr><w:spacing w:val="27"/></w:rPr><w:t xml:space="preserve"> </w:t></w:r><w:r><w:rPr></w:rPr><w:t>automatically</w:t></w:r><w:r><w:rPr><w:spacing w:val="26"/></w:rPr><w:t xml:space="preserve"> </w:t></w:r><w:r><w:rPr></w:rPr><w:t>save</w:t></w:r><w:r><w:rPr><w:spacing w:val="26"/></w:rPr><w:t xml:space="preserve"> </w:t></w:r><w:r><w:rPr></w:rPr><w:t>the</w:t></w:r><w:r><w:rPr><w:spacing w:val="26"/></w:rPr><w:t xml:space="preserve"> </w:t></w:r><w:r><w:rPr></w:rPr><w:t>formatted</w:t></w:r><w:r><w:rPr><w:spacing w:val="27"/></w:rPr><w:t xml:space="preserve"> </w:t></w:r><w:r><w:rPr></w:rPr><w:t>data</w:t></w:r><w:r><w:rPr><w:spacing w:val="26"/></w:rPr><w:t xml:space="preserve"> </w:t></w:r><w:r><w:rPr></w:rPr><w:t>series</w:t></w:r><w:r><w:rPr><w:spacing w:val="26"/></w:rPr><w:t xml:space="preserve"> </w:t></w:r><w:r><w:rPr></w:rPr><w:t>in</w:t></w:r><w:r><w:rPr><w:spacing w:val="26"/></w:rPr><w:t xml:space="preserve"> </w:t></w:r><w:r><w:rPr></w:rPr><w:t>a</w:t></w:r><w:r><w:rPr><w:spacing w:val="26"/></w:rPr><w:t xml:space="preserve"> </w:t></w:r><w:r><w:rPr></w:rPr><w:t>single</w:t></w:r><w:r><w:rPr><w:spacing w:val="27"/></w:rPr><w:t xml:space="preserve"> </w:t></w:r><w:r><w:rPr></w:rPr><w:t>TSV</w:t></w:r><w:r><w:rPr><w:spacing w:val="26"/></w:rPr><w:t xml:space="preserve"> </w:t></w:r><w:r><w:rPr></w:rPr><w:t>file</w:t></w:r><w:r><w:rPr><w:spacing w:val="26"/></w:rPr><w:t xml:space="preserve"> </w:t></w:r><w:r><w:rPr></w:rPr><w:t>within</w:t></w:r><w:r><w:rPr><w:w w:val="103"/></w:rPr><w:t xml:space="preserve"> </w:t></w:r><w:r><w:rPr></w:rPr><w:t>the</w:t></w:r><w:r><w:rPr><w:spacing w:val="30"/></w:rPr><w:t xml:space="preserve"> </w:t></w:r><w:del w:id="1626" w:author="Rivard, Christine" w:date="2015-03-26T16:26:00Z"><w:r><w:rPr><w:spacing w:val="0"/></w:rPr><w:delText>folder</w:delText></w:r></w:del><w:del w:id="1627" w:author="Rivard, Christine" w:date="2015-03-26T16:26:00Z"><w:r><w:rPr><w:spacing w:val="29"/></w:rPr><w:delText xml:space="preserve"> </w:delText></w:r></w:del><w:r><w:rPr><w:rFonts w:ascii="Arial" w:hAnsi="Arial"/><w:i/></w:rPr><w:t>Input</w:t></w:r><w:r><w:rPr><w:rFonts w:ascii="Arial" w:hAnsi="Arial"/><w:i/><w:spacing w:val="48"/></w:rPr><w:t xml:space="preserve"> </w:t></w:r><w:ins w:id="1628" w:author="Rivard, Christine" w:date="2015-03-26T16:26:00Z"><w:r><w:rPr><w:rFonts w:ascii="Arial" w:hAnsi="Arial"/><w:spacing w:val="48"/></w:rPr><w:t>binder</w:t></w:r></w:ins><w:ins w:id="1629" w:author="Rivard, Christine" w:date="2015-03-26T16:26:00Z"><w:r><w:rPr><w:rFonts w:ascii="Arial" w:hAnsi="Arial"/><w:i/><w:spacing w:val="48"/></w:rPr><w:t xml:space="preserve"> </w:t></w:r></w:ins><w:r><w:rPr></w:rPr><w:t>(see</w:t></w:r><w:r><w:rPr><w:spacing w:val="29"/></w:rPr><w:t xml:space="preserve"> </w:t></w:r><w:r><w:rPr></w:rPr><w:t>section</w:t></w:r><w:r><w:rPr><w:spacing w:val="30"/></w:rPr><w:t xml:space="preserve"> </w:t></w:r><w:hyperlink w:anchor="_bookmark14"><w:r><w:rPr><w:rStyle w:val="InternetLink"/></w:rPr><w:t>2.4</w:t></w:r><w:ins w:id="1630" w:author="Rivard, Christine" w:date="2015-03-26T16:27:00Z"><w:r><w:rPr><w:rStyle w:val="InternetLink"/></w:rPr><w:t>)</w:t></w:r></w:ins><w:r><w:rPr><w:rStyle w:val="InternetLink"/></w:rPr><w:t>.</w:t></w:r></w:hyperlink><w:r><w:rPr></w:rPr><w:t xml:space="preserve"> You</w:t></w:r><w:r><w:rPr><w:spacing w:val="30"/></w:rPr><w:t xml:space="preserve"> </w:t></w:r><w:r><w:rPr></w:rPr><w:t>can</w:t></w:r><w:r><w:rPr><w:spacing w:val="30"/></w:rPr><w:t xml:space="preserve"> </w:t></w:r><w:r><w:rPr></w:rPr><w:t>save</w:t></w:r><w:r><w:rPr><w:spacing w:val="30"/></w:rPr><w:t xml:space="preserve"> </w:t></w:r><w:del w:id="1631" w:author="Rivard, Christine" w:date="2015-03-26T16:27:00Z"><w:r><w:rPr></w:rPr><w:delText>any</w:delText></w:r></w:del><w:del w:id="1632" w:author="Rivard, Christine" w:date="2015-03-26T16:27:00Z"><w:r><w:rPr><w:spacing w:val="31"/></w:rPr><w:delText xml:space="preserve"> </w:delText></w:r></w:del><w:r><w:rPr></w:rPr><w:t>other</w:t></w:r><w:r><w:rPr><w:spacing w:val="28"/></w:rPr><w:t xml:space="preserve"> </w:t></w:r><w:r><w:rPr></w:rPr><w:t>cop</w:t></w:r><w:del w:id="1633" w:author="Rivard, Christine" w:date="2015-03-26T16:27:00Z"><w:r><w:rPr></w:rPr><w:delText>y</w:delText></w:r></w:del><w:ins w:id="1634" w:author="Rivard, Christine" w:date="2015-03-26T16:27:00Z"><w:r><w:rPr></w:rPr><w:t>ies</w:t></w:r></w:ins><w:r><w:rPr><w:spacing w:val="31"/></w:rPr><w:t xml:space="preserve"> </w:t></w:r><w:r><w:rPr></w:rPr><w:t>of</w:t></w:r><w:r><w:rPr><w:spacing w:val="28"/></w:rPr><w:t xml:space="preserve"> </w:t></w:r><w:r><w:rPr></w:rPr><w:t>the</w:t></w:r><w:r><w:rPr><w:spacing w:val="31"/></w:rPr><w:t xml:space="preserve"> </w:t></w:r><w:r><w:rPr></w:rPr><w:t>formatted</w:t></w:r><w:r><w:rPr><w:spacing w:val="30"/></w:rPr><w:t xml:space="preserve"> </w:t></w:r><w:r><w:rPr></w:rPr><w:t>data</w:t></w:r><w:r><w:rPr><w:spacing w:val="29"/></w:rPr><w:t xml:space="preserve"> </w:t></w:r><w:r><w:rPr></w:rPr><w:t>set</w:t></w:r><w:r><w:rPr><w:spacing w:val="29"/></w:rPr><w:t xml:space="preserve"> </w:t></w:r><w:r><w:rPr></w:rPr><w:t>anywhere</w:t></w:r><w:r><w:rPr><w:spacing w:val="25"/><w:w w:val="102"/></w:rPr><w:t xml:space="preserve"> </w:t></w:r><w:r><w:rPr></w:rPr><w:t>on</w:t></w:r><w:r><w:rPr><w:spacing w:val="39"/></w:rPr><w:t xml:space="preserve"> </w:t></w:r><w:r><w:rPr><w:spacing w:val="0"/></w:rPr><w:t>your</w:t></w:r><w:r><w:rPr><w:spacing w:val="39"/></w:rPr><w:t xml:space="preserve"> </w:t></w:r><w:r><w:rPr></w:rPr><w:t>computer</w:t></w:r><w:r><w:rPr><w:spacing w:val="41"/></w:rPr><w:t xml:space="preserve"> </w:t></w:r><w:r><w:rPr></w:rPr><w:t>by</w:t></w:r><w:r><w:rPr><w:spacing w:val="38"/></w:rPr><w:t xml:space="preserve"> </w:t></w:r><w:r><w:rPr></w:rPr><w:t>clicking</w:t></w:r><w:r><w:rPr><w:spacing w:val="40"/></w:rPr><w:t xml:space="preserve"> </w:t></w:r><w:r><w:rPr></w:rPr><w:t>on</w:t></w:r><w:r><w:rPr><w:spacing w:val="39"/></w:rPr><w:t xml:space="preserve"> </w:t></w:r><w:r><w:rPr></w:rPr><w:t>the</w:t></w:r><w:r><w:rPr><w:spacing w:val="40"/></w:rPr><w:t xml:space="preserve"> </w:t></w:r><w:del w:id="1635" w:author="Rivard, Christine" w:date="2015-03-26T16:27:00Z"><w:r><w:rPr></w:rPr><w:delText>button</w:delText></w:r></w:del><w:del w:id="1636" w:author="Rivard, Christine" w:date="2015-03-26T16:27:00Z"><w:r><w:rPr><w:spacing w:val="38"/></w:rPr><w:delText xml:space="preserve"> </w:delText></w:r></w:del><w:r><w:rPr><w:rFonts w:ascii="Arial" w:hAnsi="Arial"/><w:i/></w:rPr><w:t>Save</w:t></w:r><w:ins w:id="1637" w:author="Rivard, Christine" w:date="2015-03-26T16:27:00Z"><w:r><w:rPr><w:rFonts w:ascii="Arial" w:hAnsi="Arial"/><w:i/></w:rPr><w:t xml:space="preserve"> button</w:t></w:r></w:ins><w:r><w:rPr></w:rPr><w:t>.</w:t></w:r><w:r><w:rPr><w:spacing w:val="12"/></w:rPr><w:t xml:space="preserve"> </w:t></w:r><w:r><w:rPr></w:rPr><w:t>The</w:t></w:r><w:r><w:rPr><w:spacing w:val="39"/></w:rPr><w:t xml:space="preserve"> </w:t></w:r><w:r><w:rPr></w:rPr><w:t>automatic</w:t></w:r><w:r><w:rPr><w:spacing w:val="40"/></w:rPr><w:t xml:space="preserve"> </w:t></w:r><w:r><w:rPr></w:rPr><w:t>saving</w:t></w:r><w:r><w:rPr><w:spacing w:val="39"/></w:rPr><w:t xml:space="preserve"> </w:t></w:r><w:r><w:rPr></w:rPr><w:t>of</w:t></w:r><w:r><w:rPr><w:spacing w:val="39"/></w:rPr><w:t xml:space="preserve"> </w:t></w:r><w:r><w:rPr></w:rPr><w:t>formatted</w:t></w:r><w:r><w:rPr><w:spacing w:val="40"/></w:rPr><w:t xml:space="preserve"> </w:t></w:r><w:r><w:rPr></w:rPr><w:t>data</w:t></w:r><w:r><w:rPr><w:spacing w:val="39"/></w:rPr><w:t xml:space="preserve"> </w:t></w:r><w:r><w:rPr></w:rPr><w:t>series</w:t></w:r><w:r><w:rPr><w:spacing w:val="23"/></w:rPr><w:t xml:space="preserve"> </w:t></w:r><w:r><w:rPr></w:rPr><w:t>can</w:t></w:r><w:r><w:rPr><w:spacing w:val="9"/></w:rPr><w:t xml:space="preserve"> </w:t></w:r><w:r><w:rPr></w:rPr><w:t>be</w:t></w:r><w:r><w:rPr><w:spacing w:val="10"/></w:rPr><w:t xml:space="preserve"> </w:t></w:r><w:r><w:rPr></w:rPr><w:t>disabled</w:t></w:r><w:r><w:rPr><w:spacing w:val="9"/></w:rPr><w:t xml:space="preserve"> </w:t></w:r><w:r><w:rPr></w:rPr><w:t>by</w:t></w:r><w:r><w:rPr><w:spacing w:val="10"/></w:rPr><w:t xml:space="preserve"> </w:t></w:r><w:r><w:rPr></w:rPr><w:t>unchecking</w:t></w:r><w:r><w:rPr><w:spacing w:val="9"/></w:rPr><w:t xml:space="preserve"> </w:t></w:r><w:r><w:rPr></w:rPr><w:t>the</w:t></w:r><w:r><w:rPr><w:spacing w:val="10"/></w:rPr><w:t xml:space="preserve"> </w:t></w:r><w:r><w:rPr><w:rFonts w:ascii="Arial" w:hAnsi="Arial"/><w:i/></w:rPr><w:t>Automatically</w:t></w:r><w:r><w:rPr><w:rFonts w:ascii="Arial" w:hAnsi="Arial"/><w:i/><w:spacing w:val="6"/></w:rPr><w:t xml:space="preserve"> </w:t></w:r><w:r><w:rPr><w:rFonts w:ascii="Arial" w:hAnsi="Arial"/><w:i/></w:rPr><w:t>save</w:t></w:r><w:r><w:rPr><w:rFonts w:ascii="Arial" w:hAnsi="Arial"/><w:i/><w:spacing w:val="7"/></w:rPr><w:t xml:space="preserve"> </w:t></w:r><w:r><w:rPr><w:rFonts w:ascii="Arial" w:hAnsi="Arial"/><w:i/></w:rPr><w:t>concatenated</w:t></w:r><w:r><w:rPr><w:rFonts w:ascii="Arial" w:hAnsi="Arial"/><w:i/><w:spacing w:val="7"/></w:rPr><w:t xml:space="preserve"> </w:t></w:r><w:r><w:rPr><w:rFonts w:ascii="Arial" w:hAnsi="Arial"/><w:i/></w:rPr><w:t>data</w:t></w:r><w:r><w:rPr><w:rFonts w:ascii="Arial" w:hAnsi="Arial"/><w:i/><w:spacing w:val="19"/></w:rPr><w:t xml:space="preserve"> </w:t></w:r><w:r><w:rPr></w:rPr><w:t>option.</w:t></w:r><w:ins w:id="1638" w:author="Rivard, Christine" w:date="2015-03-26T16:34:00Z"><w:r><w:rPr></w:rPr><w:t xml:space="preserve"> </w:t></w:r></w:ins></w:p><w:p><w:pPr><w:pStyle w:val="TextBody"/><w:spacing w:lineRule="auto" w:line="249"/><w:ind w:left="133" w:right="131" w:firstLine="351"/><w:jc w:val="both"/><w:pPrChange w:id="0" w:author="Rivard, Christine" w:date="2015-03-26T16:34:00Z"><w:pPr><w:jc w:val="both"/><w:ind w:left="133" w:right="99" w:firstLine="351"/><w:spacing w:lineRule="auto" w:line="249" w:before="1" w:after="0"/></w:pPr></w:pPrChange><w:rPr></w:rPr></w:pPr><w:r><w:rPr><w:w w:val="105"/></w:rPr><w:t>It</w:t></w:r><w:r><w:rPr><w:spacing w:val="35"/><w:w w:val="105"/></w:rPr><w:t xml:space="preserve"> </w:t></w:r><w:r><w:rPr><w:w w:val="105"/></w:rPr><w:t>is</w:t></w:r><w:r><w:rPr><w:spacing w:val="35"/><w:w w:val="105"/></w:rPr><w:t xml:space="preserve"> </w:t></w:r><w:r><w:rPr><w:w w:val="105"/></w:rPr><w:t>also</w:t></w:r><w:r><w:rPr><w:spacing w:val="35"/><w:w w:val="105"/></w:rPr><w:t xml:space="preserve"> </w:t></w:r><w:r><w:rPr><w:w w:val="105"/></w:rPr><w:t>possible</w:t></w:r><w:r><w:rPr><w:spacing w:val="35"/><w:w w:val="105"/></w:rPr><w:t xml:space="preserve"> </w:t></w:r><w:r><w:rPr><w:w w:val="105"/></w:rPr><w:t>to</w:t></w:r><w:r><w:rPr><w:spacing w:val="35"/><w:w w:val="105"/></w:rPr><w:t xml:space="preserve"> </w:t></w:r><w:r><w:rPr><w:w w:val="105"/></w:rPr><w:t>open</w:t></w:r><w:r><w:rPr><w:spacing w:val="35"/><w:w w:val="105"/></w:rPr><w:t xml:space="preserve"> </w:t></w:r><w:r><w:rPr><w:w w:val="105"/></w:rPr><w:t>previously</w:t></w:r><w:r><w:rPr><w:spacing w:val="35"/><w:w w:val="105"/></w:rPr><w:t xml:space="preserve"> </w:t></w:r><w:r><w:rPr><w:w w:val="105"/></w:rPr><w:t>downloaded</w:t></w:r><w:r><w:rPr><w:spacing w:val="35"/><w:w w:val="105"/></w:rPr><w:t xml:space="preserve"> </w:t></w:r><w:r><w:rPr><w:w w:val="105"/></w:rPr><w:t>weather</w:t></w:r><w:r><w:rPr><w:spacing w:val="36"/><w:w w:val="105"/></w:rPr><w:t xml:space="preserve"> </w:t></w:r><w:r><w:rPr><w:w w:val="105"/></w:rPr><w:t>data</w:t></w:r><w:r><w:rPr><w:spacing w:val="35"/><w:w w:val="105"/></w:rPr><w:t xml:space="preserve"> </w:t></w:r><w:r><w:rPr><w:w w:val="105"/></w:rPr><w:t>files</w:t></w:r><w:r><w:rPr><w:spacing w:val="35"/><w:w w:val="105"/></w:rPr><w:t xml:space="preserve"> </w:t></w:r><w:r><w:rPr><w:w w:val="105"/></w:rPr><w:t>in</w:t></w:r><w:r><w:rPr><w:spacing w:val="36"/><w:w w:val="105"/></w:rPr><w:t xml:space="preserve"> </w:t></w:r><w:r><w:rPr><w:w w:val="105"/></w:rPr><w:t>WHAT</w:t></w:r><w:r><w:rPr><w:spacing w:val="35"/><w:w w:val="105"/></w:rPr><w:t xml:space="preserve"> </w:t></w:r><w:r><w:rPr><w:w w:val="105"/></w:rPr><w:t>by</w:t></w:r><w:r><w:rPr><w:spacing w:val="36"/><w:w w:val="105"/></w:rPr><w:t xml:space="preserve"> </w:t></w:r><w:r><w:rPr><w:w w:val="105"/></w:rPr><w:t>clicking</w:t></w:r><w:r><w:rPr><w:w w:val="103"/></w:rPr><w:t xml:space="preserve"> </w:t></w:r><w:r><w:rPr><w:w w:val="105"/></w:rPr><w:t>on</w:t></w:r><w:r><w:rPr><w:spacing w:val="51"/><w:w w:val="105"/></w:rPr><w:t xml:space="preserve"> </w:t></w:r><w:r><w:rPr><w:w w:val="105"/></w:rPr><w:t>the</w:t></w:r><w:r><w:rPr><w:spacing w:val="51"/><w:w w:val="105"/></w:rPr><w:t xml:space="preserve"> </w:t></w:r><w:del w:id="1640" w:author="Rivard, Christine" w:date="2015-03-26T16:28:00Z"><w:r><w:rPr><w:w w:val="105"/></w:rPr><w:delText>button</w:delText></w:r></w:del><w:del w:id="1641" w:author="Rivard, Christine" w:date="2015-03-26T16:28:00Z"><w:r><w:rPr><w:spacing w:val="52"/><w:w w:val="105"/></w:rPr><w:delText xml:space="preserve"> </w:delText></w:r></w:del><w:r><w:rPr><w:rFonts w:ascii="Arial" w:hAnsi="Arial"/><w:i/><w:w w:val="105"/></w:rPr><w:t>Load</w:t></w:r><w:r><w:rPr><w:rFonts w:ascii="Arial" w:hAnsi="Arial"/><w:i/><w:spacing w:val="69"/><w:w w:val="105"/></w:rPr><w:t xml:space="preserve"> </w:t></w:r><w:ins w:id="1642" w:author="Rivard, Christine" w:date="2015-03-26T16:28:00Z"><w:r><w:rPr><w:rFonts w:ascii="Arial" w:hAnsi="Arial"/><w:spacing w:val="69"/><w:w w:val="105"/></w:rPr><w:t>button</w:t></w:r></w:ins><w:ins w:id="1643" w:author="Rivard, Christine" w:date="2015-03-26T16:28:00Z"><w:r><w:rPr><w:rFonts w:ascii="Arial" w:hAnsi="Arial"/><w:i/><w:spacing w:val="69"/><w:w w:val="105"/></w:rPr><w:t xml:space="preserve"> </w:t></w:r></w:ins><w:r><w:rPr><w:w w:val="105"/></w:rPr><w:t>and</w:t></w:r><w:r><w:rPr><w:spacing w:val="51"/><w:w w:val="105"/></w:rPr><w:t xml:space="preserve"> </w:t></w:r><w:r><w:rPr><w:w w:val="105"/></w:rPr><w:t>selecting</w:t></w:r><w:r><w:rPr><w:spacing w:val="52"/><w:w w:val="105"/></w:rPr><w:t xml:space="preserve"> </w:t></w:r><w:r><w:rPr><w:w w:val="105"/></w:rPr><w:t>the</w:t></w:r><w:r><w:rPr><w:spacing w:val="51"/><w:w w:val="105"/></w:rPr><w:t xml:space="preserve"> </w:t></w:r><w:r><w:rPr><w:w w:val="105"/></w:rPr><w:t>desired</w:t></w:r><w:r><w:rPr><w:spacing w:val="51"/><w:w w:val="105"/></w:rPr><w:t xml:space="preserve"> </w:t></w:r><w:r><w:rPr><w:w w:val="105"/></w:rPr><w:t>files</w:t></w:r><w:r><w:rPr><w:spacing w:val="51"/><w:w w:val="105"/></w:rPr><w:t xml:space="preserve"> </w:t></w:r><w:r><w:rPr><w:w w:val="105"/></w:rPr><w:t>in</w:t></w:r><w:r><w:rPr><w:spacing w:val="51"/><w:w w:val="105"/></w:rPr><w:t xml:space="preserve"> </w:t></w:r><w:r><w:rPr><w:w w:val="105"/></w:rPr><w:t>the</w:t></w:r><w:r><w:rPr><w:spacing w:val="52"/><w:w w:val="105"/></w:rPr><w:t xml:space="preserve"> </w:t></w:r><w:r><w:rPr><w:w w:val="105"/></w:rPr><w:t>dialog</w:t></w:r><w:r><w:rPr><w:spacing w:val="50"/><w:w w:val="105"/></w:rPr><w:t xml:space="preserve"> </w:t></w:r><w:r><w:rPr><w:w w:val="105"/></w:rPr><w:t>window.</w:t></w:r><w:r><w:rPr><w:spacing w:val="22"/><w:w w:val="105"/></w:rPr><w:t xml:space="preserve"> </w:t></w:r><w:commentRangeStart w:id="50"/><w:r><w:rPr><w:w w:val="105"/></w:rPr><w:t>WHAT</w:t></w:r><w:r><w:rPr><w:spacing w:val="51"/><w:w w:val="105"/></w:rPr><w:t xml:space="preserve"> </w:t></w:r><w:r><w:rPr><w:w w:val="105"/></w:rPr><w:t>will</w:t></w:r><w:r><w:rPr><w:spacing w:val="51"/><w:w w:val="105"/></w:rPr><w:t xml:space="preserve"> </w:t></w:r><w:r><w:rPr><w:w w:val="105"/></w:rPr><w:t>then</w:t></w:r><w:r><w:rPr><w:w w:val="112"/></w:rPr><w:t xml:space="preserve"> </w:t></w:r><w:r><w:rPr><w:w w:val="105"/></w:rPr><w:t>automatically</w:t></w:r><w:r><w:rPr><w:spacing w:val="34"/><w:w w:val="105"/></w:rPr><w:t xml:space="preserve"> </w:t></w:r><w:r><w:rPr><w:w w:val="105"/></w:rPr><w:t>format</w:t></w:r><w:r><w:rPr><w:spacing w:val="34"/><w:w w:val="105"/></w:rPr><w:t xml:space="preserve"> </w:t></w:r><w:r><w:rPr><w:w w:val="105"/></w:rPr><w:t>and</w:t></w:r><w:r><w:rPr><w:spacing w:val="34"/><w:w w:val="105"/></w:rPr><w:t xml:space="preserve"> </w:t></w:r><w:r><w:rPr><w:w w:val="105"/></w:rPr><w:t>concatenate</w:t></w:r><w:r><w:rPr><w:spacing w:val="35"/><w:w w:val="105"/></w:rPr><w:t xml:space="preserve"> </w:t></w:r><w:r><w:rPr><w:w w:val="105"/></w:rPr><w:t>the</w:t></w:r><w:r><w:rPr><w:spacing w:val="34"/><w:w w:val="105"/></w:rPr><w:t xml:space="preserve"> </w:t></w:r><w:r><w:rPr><w:w w:val="105"/></w:rPr><w:t>data</w:t></w:r><w:r><w:rPr><w:spacing w:val="35"/><w:w w:val="105"/></w:rPr><w:t xml:space="preserve"> </w:t></w:r><w:del w:id="1644" w:author="Rivard, Christine" w:date="2015-03-26T16:30:00Z"><w:r><w:rPr><w:w w:val="105"/></w:rPr><w:delText>and</w:delText></w:r></w:del><w:del w:id="1645" w:author="Rivard, Christine" w:date="2015-03-26T16:30:00Z"><w:r><w:rPr><w:spacing w:val="34"/><w:w w:val="105"/></w:rPr><w:delText xml:space="preserve"> </w:delText></w:r></w:del><w:del w:id="1646" w:author="Rivard, Christine" w:date="2015-03-26T16:30:00Z"><w:r><w:rPr><w:w w:val="105"/></w:rPr><w:delText>a</w:delText></w:r></w:del><w:del w:id="1647" w:author="Rivard, Christine" w:date="2015-03-26T16:30:00Z"><w:r><w:rPr><w:spacing w:val="34"/><w:w w:val="105"/></w:rPr><w:delText xml:space="preserve"> </w:delText></w:r></w:del><w:del w:id="1648" w:author="Rivard, Christine" w:date="2015-03-26T16:30:00Z"><w:r><w:rPr><w:w w:val="105"/></w:rPr><w:delText>new</w:delText></w:r></w:del><w:del w:id="1649" w:author="Rivard, Christine" w:date="2015-03-26T16:30:00Z"><w:r><w:rPr><w:spacing w:val="33"/><w:w w:val="105"/></w:rPr><w:delText xml:space="preserve"> </w:delText></w:r></w:del><w:del w:id="1650" w:author="Rivard, Christine" w:date="2015-03-26T16:30:00Z"><w:r><w:rPr><w:w w:val="105"/></w:rPr><w:delText>concatenated</w:delText></w:r></w:del><w:del w:id="1651" w:author="Rivard, Christine" w:date="2015-03-26T16:30:00Z"><w:r><w:rPr><w:spacing w:val="35"/><w:w w:val="105"/></w:rPr><w:delText xml:space="preserve"> </w:delText></w:r></w:del><w:del w:id="1652" w:author="Rivard, Christine" w:date="2015-03-26T16:30:00Z"><w:r><w:rPr><w:w w:val="105"/></w:rPr><w:delText>data</w:delText></w:r></w:del><w:del w:id="1653" w:author="Rivard, Christine" w:date="2015-03-26T16:30:00Z"><w:r><w:rPr><w:spacing w:val="34"/><w:w w:val="105"/></w:rPr><w:delText xml:space="preserve"> </w:delText></w:r></w:del><w:del w:id="1654" w:author="Rivard, Christine" w:date="2015-03-26T16:30:00Z"><w:r><w:rPr><w:w w:val="105"/></w:rPr><w:delText>file</w:delText></w:r></w:del><w:del w:id="1655" w:author="Rivard, Christine" w:date="2015-03-26T16:29:00Z"><w:r><w:rPr><w:w w:val="105"/></w:rPr><w:delText>s</w:delText></w:r></w:del><w:del w:id="1656" w:author="Rivard, Christine" w:date="2015-03-26T16:30:00Z"><w:r><w:rPr><w:spacing w:val="34"/><w:w w:val="105"/></w:rPr><w:delText xml:space="preserve"> </w:delText></w:r></w:del><w:r><w:rPr><w:w w:val="105"/></w:rPr><w:t>and</w:t></w:r><w:r><w:rPr><w:spacing w:val="35"/><w:w w:val="105"/></w:rPr><w:t xml:space="preserve"> </w:t></w:r><w:r><w:rPr><w:w w:val="105"/></w:rPr><w:t>save</w:t></w:r><w:r><w:rPr><w:spacing w:val="34"/><w:w w:val="105"/></w:rPr><w:t xml:space="preserve"> </w:t></w:r><w:r><w:rPr><w:w w:val="105"/></w:rPr><w:t>the</w:t></w:r><w:r><w:rPr><w:w w:val="112"/></w:rPr><w:t xml:space="preserve"> </w:t></w:r><w:r><w:rPr><w:w w:val="105"/></w:rPr><w:t>results</w:t></w:r><w:r><w:rPr><w:spacing w:val="0"/><w:w w:val="105"/></w:rPr><w:t xml:space="preserve"> </w:t></w:r><w:r><w:rPr><w:w w:val="105"/></w:rPr><w:t>automatically</w:t></w:r><w:r><w:rPr><w:spacing w:val="0"/><w:w w:val="105"/></w:rPr><w:t xml:space="preserve"> </w:t></w:r><w:r><w:rPr><w:w w:val="105"/></w:rPr><w:t>if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rFonts w:ascii="Arial" w:hAnsi="Arial"/><w:i/><w:w w:val="105"/></w:rPr><w:t>Automatically</w:t></w:r><w:r><w:rPr><w:rFonts w:ascii="Arial" w:hAnsi="Arial"/><w:i/><w:spacing w:val="0"/><w:w w:val="105"/></w:rPr><w:t xml:space="preserve"> </w:t></w:r><w:r><w:rPr><w:rFonts w:ascii="Arial" w:hAnsi="Arial"/><w:i/><w:w w:val="105"/></w:rPr><w:t>save</w:t></w:r><w:r><w:rPr><w:rFonts w:ascii="Arial" w:hAnsi="Arial"/><w:i/><w:spacing w:val="0"/><w:w w:val="105"/></w:rPr><w:t xml:space="preserve"> </w:t></w:r><w:r><w:rPr><w:rFonts w:ascii="Arial" w:hAnsi="Arial"/><w:i/><w:w w:val="105"/></w:rPr><w:t>concatenated</w:t></w:r><w:r><w:rPr><w:rFonts w:ascii="Arial" w:hAnsi="Arial"/><w:i/><w:spacing w:val="0"/><w:w w:val="105"/></w:rPr><w:t xml:space="preserve"> </w:t></w:r><w:r><w:rPr><w:rFonts w:ascii="Arial" w:hAnsi="Arial"/><w:i/><w:w w:val="105"/></w:rPr><w:t>data</w:t></w:r><w:r><w:rPr><w:rFonts w:ascii="Arial" w:hAnsi="Arial"/><w:i/><w:spacing w:val="0"/><w:w w:val="105"/></w:rPr><w:t xml:space="preserve"> </w:t></w:r><w:r><w:rPr><w:w w:val="105"/></w:rPr><w:t>option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checked.</w:t></w:r><w:r><w:rPr><w:spacing w:val="0"/><w:w w:val="105"/></w:rPr><w:t xml:space="preserve"> </w:t></w:r><w:r><w:rPr><w:w w:val="105"/></w:rPr><w:t>Alternatively,</w:t></w:r><w:r><w:rPr><w:spacing w:val="21"/><w:w w:val="99"/></w:rPr><w:t xml:space="preserve"> </w:t></w:r><w:r><w:rPr><w:w w:val="105"/></w:rPr><w:t>the</w:t></w:r><w:r><w:rPr><w:spacing w:val="8"/><w:w w:val="105"/></w:rPr><w:t xml:space="preserve"> </w:t></w:r><w:r><w:rPr><w:w w:val="105"/></w:rPr><w:t>formatted</w:t></w:r><w:r><w:rPr><w:spacing w:val="9"/><w:w w:val="105"/></w:rPr><w:t xml:space="preserve"> </w:t></w:r><w:r><w:rPr><w:w w:val="105"/></w:rPr><w:t>data</w:t></w:r><w:r><w:rPr><w:spacing w:val="9"/><w:w w:val="105"/></w:rPr><w:t xml:space="preserve"> </w:t></w:r><w:r><w:rPr><w:w w:val="105"/></w:rPr><w:t>series</w:t></w:r><w:r><w:rPr><w:spacing w:val="8"/><w:w w:val="105"/></w:rPr><w:t xml:space="preserve"> </w:t></w:r><w:r><w:rPr><w:w w:val="105"/></w:rPr><w:t>can</w:t></w:r><w:r><w:rPr><w:spacing w:val="8"/><w:w w:val="105"/></w:rPr><w:t xml:space="preserve"> </w:t></w:r><w:r><w:rPr><w:w w:val="105"/></w:rPr><w:t>be</w:t></w:r><w:r><w:rPr><w:spacing w:val="9"/><w:w w:val="105"/></w:rPr><w:t xml:space="preserve"> </w:t></w:r><w:r><w:rPr><w:w w:val="105"/></w:rPr><w:t>saved</w:t></w:r><w:r><w:rPr><w:spacing w:val="8"/><w:w w:val="105"/></w:rPr><w:t xml:space="preserve"> </w:t></w:r><w:r><w:rPr><w:w w:val="105"/></w:rPr><w:t>by</w:t></w:r><w:r><w:rPr><w:spacing w:val="9"/><w:w w:val="105"/></w:rPr><w:t xml:space="preserve"> </w:t></w:r><w:r><w:rPr><w:w w:val="105"/></w:rPr><w:t>clicking</w:t></w:r><w:r><w:rPr><w:spacing w:val="9"/><w:w w:val="105"/></w:rPr><w:t xml:space="preserve"> </w:t></w:r><w:r><w:rPr><w:w w:val="105"/></w:rPr><w:t>on</w:t></w:r><w:r><w:rPr><w:spacing w:val="8"/><w:w w:val="105"/></w:rPr><w:t xml:space="preserve"> </w:t></w:r><w:r><w:rPr><w:w w:val="105"/></w:rPr><w:t>the</w:t></w:r><w:r><w:rPr><w:spacing w:val="9"/><w:w w:val="105"/></w:rPr><w:t xml:space="preserve"> </w:t></w:r><w:r><w:rPr><w:w w:val="105"/></w:rPr><w:t>button</w:t></w:r><w:r><w:rPr><w:spacing w:val="8"/><w:w w:val="105"/></w:rPr><w:t xml:space="preserve"> </w:t></w:r><w:r><w:rPr><w:rFonts w:ascii="Arial" w:hAnsi="Arial"/><w:i/><w:w w:val="105"/></w:rPr><w:t>Save</w:t></w:r><w:r><w:rPr><w:w w:val="105"/></w:rPr><w:t>.</w:t></w:r><w:commentRangeEnd w:id="50"/><w:r><w:commentReference w:id="50"/></w:r><w:r><w:rPr><w:w w:val="105"/></w:rPr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Normal"/><w:numPr><w:ilvl w:val="1"/><w:numId w:val="5"/></w:numPr><w:tabs><w:tab w:val="left" w:pos="1017" w:leader="none"/></w:tabs><w:spacing w:before="147" w:after="0"/><w:jc w:val="both"/><w:rPr><w:rFonts w:ascii="Georgia" w:hAnsi="Georgia" w:eastAsia="Georgia" w:cs="Georgia"/><w:sz w:val="34"/><w:szCs w:val="34"/></w:rPr></w:pPr><w:bookmarkStart w:id="36" w:name="_bookmark23"/><w:bookmarkStart w:id="37" w:name="Gap_filling_daily_weather_records"/><w:bookmarkEnd w:id="36"/><w:bookmarkEnd w:id="37"/><w:r><w:rPr><w:rFonts w:ascii="Georgia" w:hAnsi="Georgia"/><w:b/><w:sz w:val="34"/></w:rPr><w:t>Gap</w:t></w:r><w:r><w:rPr><w:rFonts w:ascii="Georgia" w:hAnsi="Georgia"/><w:b/><w:spacing w:val="0"/><w:sz w:val="34"/></w:rPr><w:t xml:space="preserve"> </w:t></w:r><w:r><w:rPr><w:rFonts w:ascii="Georgia" w:hAnsi="Georgia"/><w:b/><w:sz w:val="34"/></w:rPr><w:t>filling</w:t></w:r><w:r><w:rPr><w:rFonts w:ascii="Georgia" w:hAnsi="Georgia"/><w:b/><w:spacing w:val="0"/><w:sz w:val="34"/></w:rPr><w:t xml:space="preserve"> </w:t></w:r><w:ins w:id="1657" w:author="Rivard, Christine" w:date="2015-03-26T15:52:00Z"><w:r><w:rPr><w:rFonts w:ascii="Georgia" w:hAnsi="Georgia"/><w:b/><w:spacing w:val="0"/><w:sz w:val="34"/></w:rPr><w:t xml:space="preserve">of </w:t></w:r></w:ins><w:r><w:rPr><w:rFonts w:ascii="Georgia" w:hAnsi="Georgia"/><w:b/><w:sz w:val="34"/></w:rPr><w:t>daily</w:t></w:r><w:r><w:rPr><w:rFonts w:ascii="Georgia" w:hAnsi="Georgia"/><w:b/><w:spacing w:val="0"/><w:sz w:val="34"/></w:rPr><w:t xml:space="preserve"> </w:t></w:r><w:r><w:rPr><w:rFonts w:ascii="Georgia" w:hAnsi="Georgia"/><w:b/><w:sz w:val="34"/></w:rPr><w:t>weather</w:t></w:r><w:r><w:rPr><w:rFonts w:ascii="Georgia" w:hAnsi="Georgia"/><w:b/><w:spacing w:val="0"/><w:sz w:val="34"/></w:rPr><w:t xml:space="preserve"> </w:t></w:r><w:r><w:rPr><w:rFonts w:ascii="Georgia" w:hAnsi="Georgia"/><w:b/><w:sz w:val="34"/></w:rPr><w:t>records</w:t></w:r></w:p><w:p><w:pPr><w:pStyle w:val="TextBody"/><w:spacing w:lineRule="auto" w:line="249" w:before="227" w:after="0"/><w:ind w:left="101" w:right="98" w:firstLine="32"/><w:jc w:val="both"/><w:rPr></w:rPr></w:pPr><w:r><mc:AlternateContent><mc:Choice Requires="wpg"><w:drawing><wp:anchor behindDoc="1" distT="0" distB="0" distL="114300" distR="114300" simplePos="0" locked="0" layoutInCell="1" allowOverlap="1" relativeHeight="48" wp14:anchorId="10FB7A3B"><wp:simplePos x="0" y="0"/><wp:positionH relativeFrom="page"><wp:posOffset>1303020</wp:posOffset></wp:positionH><wp:positionV relativeFrom="paragraph"><wp:posOffset>1934845</wp:posOffset></wp:positionV><wp:extent cx="45720" cy="1905"/><wp:effectExtent l="7620" t="10795" r="4445" b="6985"/><wp:wrapNone/><wp:docPr id="38" name="Group 2813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1" h="1"><a:moveTo><a:pt x="0" y="0"/></a:moveTo><a:lnTo><a:pt x="70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2813" style="position:absolute;margin-left:102.6pt;margin-top:152.35pt;width:3.55pt;height:0.1pt" coordorigin="2052,3047" coordsize="71,2"></v:group></w:pict></mc:Fallback></mc:AlternateContent><mc:AlternateContent><mc:Choice Requires="wpg"><w:drawing><wp:anchor behindDoc="1" distT="0" distB="0" distL="114300" distR="114300" simplePos="0" locked="0" layoutInCell="1" allowOverlap="1" relativeHeight="49" wp14:anchorId="2B708C62"><wp:simplePos x="0" y="0"/><wp:positionH relativeFrom="page"><wp:posOffset>1886585</wp:posOffset></wp:positionH><wp:positionV relativeFrom="paragraph"><wp:posOffset>1934845</wp:posOffset></wp:positionV><wp:extent cx="45720" cy="1905"/><wp:effectExtent l="10160" t="10795" r="11430" b="6985"/><wp:wrapNone/><wp:docPr id="39" name="Group 2811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1" h="1"><a:moveTo><a:pt x="0" y="0"/></a:moveTo><a:lnTo><a:pt x="70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2811" style="position:absolute;margin-left:148.55pt;margin-top:152.35pt;width:3.55pt;height:0.1pt" coordorigin="2971,3047" coordsize="71,2"></v:group></w:pict></mc:Fallback></mc:AlternateContent></w:r><w:r><w:rPr><w:w w:val="105"/></w:rPr><w:t>One</w:t></w:r><w:r><w:rPr><w:spacing w:val="5"/><w:w w:val="105"/></w:rPr><w:t xml:space="preserve"> </w:t></w:r><w:r><w:rPr><w:w w:val="105"/></w:rPr><w:t>of</w:t></w:r><w:r><w:rPr><w:spacing w:val="4"/><w:w w:val="105"/></w:rPr><w:t xml:space="preserve"> </w:t></w:r><w:r><w:rPr><w:w w:val="105"/></w:rPr><w:t>WHAT</w:t></w:r><w:ins w:id="1658" w:author="Rivard, Christine" w:date="2015-03-26T16:53:00Z"><w:r><w:rPr><w:w w:val="105"/></w:rPr><w:t>’s</w:t></w:r></w:ins><w:r><w:rPr><w:spacing w:val="5"/><w:w w:val="105"/></w:rPr><w:t xml:space="preserve"> </w:t></w:r><w:del w:id="1659" w:author="Rivard, Christine" w:date="2015-03-26T16:47:00Z"><w:r><w:rPr><w:w w:val="105"/></w:rPr><w:delText>main</w:delText></w:r></w:del><w:del w:id="1660" w:author="Rivard, Christine" w:date="2015-03-26T16:47:00Z"><w:r><w:rPr><w:spacing w:val="5"/><w:w w:val="105"/></w:rPr><w:delText xml:space="preserve"> </w:delText></w:r></w:del><w:ins w:id="1661" w:author="Rivard, Christine" w:date="2015-03-26T16:47:00Z"><w:r><w:rPr><w:w w:val="105"/></w:rPr><w:t>interesting</w:t></w:r></w:ins><w:ins w:id="1662" w:author="Rivard, Christine" w:date="2015-03-26T16:47:00Z"><w:r><w:rPr><w:spacing w:val="5"/><w:w w:val="105"/></w:rPr><w:t xml:space="preserve"> </w:t></w:r></w:ins><w:r><w:rPr><w:w w:val="105"/></w:rPr><w:t>utility</w:t></w:r><w:r><w:rPr><w:spacing w:val="4"/><w:w w:val="105"/></w:rPr><w:t xml:space="preserve"> </w:t></w:r><w:r><w:rPr><w:w w:val="105"/></w:rPr><w:t>is</w:t></w:r><w:r><w:rPr><w:spacing w:val="4"/><w:w w:val="105"/></w:rPr><w:t xml:space="preserve"> </w:t></w:r><w:r><w:rPr><w:w w:val="105"/></w:rPr><w:t>the</w:t></w:r><w:r><w:rPr><w:spacing w:val="5"/><w:w w:val="105"/></w:rPr><w:t xml:space="preserve"> </w:t></w:r><w:r><w:rPr><w:spacing w:val="0"/><w:w w:val="105"/></w:rPr><w:t>automatic</w:t></w:r><w:r><w:rPr><w:spacing w:val="4"/><w:w w:val="105"/></w:rPr><w:t xml:space="preserve"> </w:t></w:r><w:r><w:rPr><w:w w:val="105"/></w:rPr><w:t>gap</w:t></w:r><w:r><w:rPr><w:spacing w:val="5"/><w:w w:val="105"/></w:rPr><w:t xml:space="preserve"> </w:t></w:r><w:r><w:rPr><w:w w:val="105"/></w:rPr><w:t>filling</w:t></w:r><w:r><w:rPr><w:spacing w:val="5"/><w:w w:val="105"/></w:rPr><w:t xml:space="preserve"> </w:t></w:r><w:r><w:rPr><w:w w:val="105"/></w:rPr><w:t>of</w:t></w:r><w:r><w:rPr><w:spacing w:val="5"/><w:w w:val="105"/></w:rPr><w:t xml:space="preserve"> </w:t></w:r><w:r><w:rPr><w:w w:val="105"/></w:rPr><w:t>daily</w:t></w:r><w:r><w:rPr><w:spacing w:val="4"/><w:w w:val="105"/></w:rPr><w:t xml:space="preserve"> </w:t></w:r><w:r><w:rPr><w:w w:val="105"/></w:rPr><w:t>weather</w:t></w:r><w:r><w:rPr><w:spacing w:val="5"/><w:w w:val="105"/></w:rPr><w:t xml:space="preserve"> </w:t></w:r><w:r><w:rPr><w:w w:val="105"/></w:rPr><w:t>data</w:t></w:r><w:r><w:rPr><w:spacing w:val="5"/><w:w w:val="105"/></w:rPr><w:t xml:space="preserve"> </w:t></w:r><w:r><w:rPr><w:w w:val="105"/></w:rPr><w:t>records.</w:t></w:r><w:r><w:rPr><w:spacing w:val="27"/><w:w w:val="105"/></w:rPr><w:t xml:space="preserve"> </w:t></w:r><w:r><w:rPr><w:w w:val="105"/></w:rPr><w:t>This</w:t></w:r><w:r><w:rPr><w:spacing w:val="5"/><w:w w:val="105"/></w:rPr><w:t xml:space="preserve"> </w:t></w:r><w:r><w:rPr><w:w w:val="105"/></w:rPr><w:t>feature</w:t></w:r><w:r><w:rPr><w:spacing w:val="28"/><w:w w:val="104"/></w:rPr><w:t xml:space="preserve"> </w:t></w:r><w:r><w:rPr><w:w w:val="105"/></w:rPr><w:t>is</w:t></w:r><w:r><w:rPr><w:spacing w:val="20"/><w:w w:val="105"/></w:rPr><w:t xml:space="preserve"> </w:t></w:r><w:r><w:rPr><w:w w:val="105"/></w:rPr><w:t>accessible</w:t></w:r><w:r><w:rPr><w:spacing w:val="20"/><w:w w:val="105"/></w:rPr><w:t xml:space="preserve"> </w:t></w:r><w:r><w:rPr><w:w w:val="105"/></w:rPr><w:t>from</w:t></w:r><w:r><w:rPr><w:spacing w:val="20"/><w:w w:val="105"/></w:rPr><w:t xml:space="preserve"> </w:t></w:r><w:r><w:rPr><w:w w:val="105"/></w:rPr><w:t>the</w:t></w:r><w:r><w:rPr><w:spacing w:val="21"/><w:w w:val="105"/></w:rPr><w:t xml:space="preserve"> </w:t></w:r><w:del w:id="1663" w:author="Rivard, Christine" w:date="2015-03-26T16:47:00Z"><w:r><w:rPr><w:w w:val="105"/></w:rPr><w:delText>tab</w:delText></w:r></w:del><w:r><w:rPr><w:spacing w:val="20"/><w:w w:val="105"/></w:rPr><w:t xml:space="preserve"> </w:t></w:r><w:r><w:rPr><w:rFonts w:eastAsia="Arial" w:cs="Arial" w:ascii="Arial" w:hAnsi="Arial"/><w:i/><w:w w:val="105"/></w:rPr><w:t>Fill</w:t></w:r><w:r><w:rPr><w:rFonts w:eastAsia="Arial" w:cs="Arial" w:ascii="Arial" w:hAnsi="Arial"/><w:i/><w:spacing w:val="19"/><w:w w:val="105"/></w:rPr><w:t xml:space="preserve"> </w:t></w:r><w:r><w:rPr><w:rFonts w:eastAsia="Arial" w:cs="Arial" w:ascii="Arial" w:hAnsi="Arial"/><w:i/><w:w w:val="105"/></w:rPr><w:t>Data</w:t></w:r><w:r><w:rPr><w:rFonts w:eastAsia="Arial" w:cs="Arial" w:ascii="Arial" w:hAnsi="Arial"/><w:i/><w:spacing w:val="32"/><w:w w:val="105"/></w:rPr><w:t xml:space="preserve"> </w:t></w:r><w:ins w:id="1664" w:author="Rivard, Christine" w:date="2015-03-26T16:47:00Z"><w:r><w:rPr><w:rFonts w:eastAsia="Arial" w:cs="Arial" w:ascii="Arial" w:hAnsi="Arial"/><w:spacing w:val="32"/><w:w w:val="105"/></w:rPr><w:t>tab</w:t></w:r></w:ins><w:ins w:id="1665" w:author="Rivard, Christine" w:date="2015-03-26T16:47:00Z"><w:r><w:rPr><w:rFonts w:eastAsia="Arial" w:cs="Arial" w:ascii="Arial" w:hAnsi="Arial"/><w:i/><w:spacing w:val="32"/><w:w w:val="105"/></w:rPr><w:t xml:space="preserve"> </w:t></w:r></w:ins><w:r><w:rPr><w:w w:val="105"/></w:rPr><w:t>shown</w:t></w:r><w:r><w:rPr><w:spacing w:val="21"/><w:w w:val="105"/></w:rPr><w:t xml:space="preserve"> </w:t></w:r><w:r><w:rPr><w:w w:val="105"/></w:rPr><w:t>in</w:t></w:r><w:r><w:rPr><w:spacing w:val="20"/><w:w w:val="105"/></w:rPr><w:t xml:space="preserve"> </w:t></w:r><w:r><w:rPr><w:w w:val="105"/></w:rPr><w:t>Figure</w:t></w:r><w:r><w:rPr><w:spacing w:val="21"/><w:w w:val="105"/></w:rPr><w:t xml:space="preserve"> </w:t></w:r><w:hyperlink w:anchor="_bookmark24"><w:r><w:rPr><w:rStyle w:val="InternetLink"/><w:w w:val="105"/></w:rPr><w:t>3.3.</w:t></w:r></w:hyperlink><w:r><w:rPr><w:spacing w:val="48"/><w:w w:val="105"/></w:rPr><w:t xml:space="preserve"> </w:t></w:r><w:del w:id="1666" w:author="Rivard, Christine" w:date="2015-03-26T16:50:00Z"><w:commentRangeStart w:id="51"/><w:r><w:rPr><w:w w:val="105"/></w:rPr><w:delText>On</w:delText></w:r></w:del><w:del w:id="1667" w:author="Rivard, Christine" w:date="2015-03-26T16:50:00Z"><w:r><w:rPr><w:spacing w:val="21"/><w:w w:val="105"/></w:rPr><w:delText xml:space="preserve"> </w:delText></w:r></w:del><w:del w:id="1668" w:author="Rivard, Christine" w:date="2015-03-26T16:50:00Z"><w:r><w:rPr><w:w w:val="105"/></w:rPr><w:delText>start-up</w:delText></w:r></w:del><w:del w:id="1669" w:author="Rivard, Christine" w:date="2015-03-26T16:50:00Z"><w:r><w:rPr><w:spacing w:val="20"/><w:w w:val="105"/></w:rPr><w:delText xml:space="preserve"> </w:delText></w:r></w:del><w:r><w:rPr><w:spacing w:val="20"/><w:w w:val="105"/></w:rPr></w:r><w:del w:id="1670" w:author="Rivard, Christine" w:date="2015-03-26T16:50:00Z"><w:commentRangeEnd w:id="51"/><w:r><w:commentReference w:id="51"/></w:r><w:r><w:rPr><w:w w:val="105"/></w:rPr><w:delText>or</w:delText></w:r></w:del><w:del w:id="1671" w:author="Rivard, Christine" w:date="2015-03-26T16:50:00Z"><w:r><w:rPr><w:spacing w:val="21"/><w:w w:val="105"/></w:rPr><w:delText xml:space="preserve"> </w:delText></w:r></w:del><w:del w:id="1672" w:author="Rivard, Christine" w:date="2015-03-26T16:50:00Z"><w:r><w:rPr><w:w w:val="105"/></w:rPr><w:delText>after</w:delText></w:r></w:del><w:del w:id="1673" w:author="Rivard, Christine" w:date="2015-03-26T16:50:00Z"><w:r><w:rPr><w:spacing w:val="20"/><w:w w:val="105"/></w:rPr><w:delText xml:space="preserve"> </w:delText></w:r></w:del><w:del w:id="1674" w:author="Rivard, Christine" w:date="2015-03-26T16:50:00Z"><w:r><w:rPr><w:w w:val="105"/></w:rPr><w:delText>opening</w:delText></w:r></w:del><w:del w:id="1675" w:author="Rivard, Christine" w:date="2015-03-26T16:50:00Z"><w:r><w:rPr><w:spacing w:val="21"/><w:w w:val="105"/></w:rPr><w:delText xml:space="preserve"> </w:delText></w:r></w:del><w:ins w:id="1676" w:author="Rivard, Christine" w:date="2015-03-26T16:50:00Z"><w:r><w:rPr><w:w w:val="105"/></w:rPr><w:t xml:space="preserve">Once </w:t></w:r></w:ins><w:r><w:rPr><w:w w:val="105"/></w:rPr><w:t>a</w:t></w:r><w:r><w:rPr><w:spacing w:val="21"/><w:w w:val="105"/></w:rPr><w:t xml:space="preserve"> </w:t></w:r><w:r><w:rPr><w:w w:val="105"/></w:rPr><w:t>project</w:t></w:r><w:ins w:id="1677" w:author="Rivard, Christine" w:date="2015-03-26T16:50:00Z"><w:r><w:rPr><w:w w:val="105"/></w:rPr><w:t xml:space="preserve"> is opened</w:t></w:r></w:ins><w:r><w:rPr><w:w w:val="105"/></w:rPr><w:t>,</w:t></w:r><w:r><w:rPr><w:w w:val="108"/></w:rPr><w:t xml:space="preserve"> </w:t></w:r><w:r><w:rPr><w:w w:val="105"/></w:rPr><w:t>WHAT</w:t></w:r><w:r><w:rPr><w:spacing w:val="0"/><w:w w:val="105"/></w:rPr><w:t xml:space="preserve"> </w:t></w:r><w:r><w:rPr><w:w w:val="105"/></w:rPr><w:t>automatically</w:t></w:r><w:r><w:rPr><w:spacing w:val="0"/><w:w w:val="105"/></w:rPr><w:t xml:space="preserve"> </w:t></w:r><w:r><w:rPr><w:w w:val="105"/></w:rPr><w:t>scans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content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rFonts w:eastAsia="Arial" w:cs="Arial" w:ascii="Arial" w:hAnsi="Arial"/><w:i/><w:w w:val="105"/></w:rPr><w:t>Input</w:t></w:r><w:r><w:rPr><w:rFonts w:eastAsia="Arial" w:cs="Arial" w:ascii="Arial" w:hAnsi="Arial"/><w:i/><w:spacing w:val="6"/><w:w w:val="105"/></w:rPr><w:t xml:space="preserve"> </w:t></w:r><w:r><w:rPr><w:w w:val="105"/></w:rPr><w:t>folder</w:t></w:r><w:r><w:rPr><w:spacing w:val="0"/><w:w w:val="105"/></w:rPr><w:t xml:space="preserve"> </w:t></w:r><w:del w:id="1678" w:author="Rivard, Christine" w:date="2015-03-26T16:51:00Z"><w:r><w:rPr><w:w w:val="105"/></w:rPr><w:delText>for</w:delText></w:r></w:del><w:del w:id="1679" w:author="Rivard, Christine" w:date="2015-03-26T16:51:00Z"><w:r><w:rPr><w:spacing w:val="0"/><w:w w:val="105"/></w:rPr><w:delText xml:space="preserve"> </w:delText></w:r></w:del><w:ins w:id="1680" w:author="Rivard, Christine" w:date="2015-03-26T16:51:00Z"><w:r><w:rPr><w:w w:val="105"/></w:rPr><w:t>to verify the</w:t></w:r></w:ins><w:ins w:id="1681" w:author="Rivard, Christine" w:date="2015-03-26T16:51:00Z"><w:r><w:rPr><w:spacing w:val="0"/><w:w w:val="105"/></w:rPr><w:t xml:space="preserve"> </w:t></w:r></w:ins><w:r><w:rPr><w:w w:val="105"/></w:rPr><w:t>valid</w:t></w:r><w:ins w:id="1682" w:author="Rivard, Christine" w:date="2015-03-26T16:52:00Z"><w:r><w:rPr><w:w w:val="105"/></w:rPr><w:t>ity of</w:t></w:r></w:ins><w:r><w:rPr><w:spacing w:val="0"/><w:w w:val="105"/></w:rPr><w:t xml:space="preserve"> </w:t></w:r><w:r><w:rPr><w:w w:val="105"/></w:rPr><w:t>weather</w:t></w:r><w:r><w:rPr><w:spacing w:val="0"/><w:w w:val="105"/></w:rPr><w:t xml:space="preserve"> </w:t></w:r><w:r><w:rPr><w:w w:val="105"/></w:rPr><w:t>data</w:t></w:r><w:r><w:rPr><w:spacing w:val="0"/><w:w w:val="105"/></w:rPr><w:t xml:space="preserve"> </w:t></w:r><w:r><w:rPr><w:w w:val="105"/></w:rPr><w:t>files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displays</w:t></w:r><w:r><w:rPr><w:w w:val="101"/></w:rPr><w:t xml:space="preserve"> </w:t></w:r><w:r><w:rPr><w:w w:val="105"/></w:rPr><w:t>the</w:t></w:r><w:r><w:rPr><w:spacing w:val="0"/><w:w w:val="105"/></w:rPr><w:t xml:space="preserve"> </w:t></w:r><w:r><w:rPr><w:w w:val="105"/></w:rPr><w:t>result</w:t></w:r><w:r><w:rPr><w:spacing w:val="0"/><w:w w:val="105"/></w:rPr><w:t xml:space="preserve"> </w:t></w:r><w:r><w:rPr><w:w w:val="105"/></w:rPr><w:t>as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list</w:t></w:r><w:r><w:rPr><w:spacing w:val="0"/><w:w w:val="105"/></w:rPr><w:t xml:space="preserve"> </w:t></w:r><w:r><w:rPr><w:w w:val="105"/></w:rPr><w:t>of</w:t></w:r><w:r><w:rPr><w:spacing w:val="0"/><w:w w:val="105"/></w:rPr><w:t xml:space="preserve"> weather </w:t></w:r><w:r><w:rPr><w:w w:val="105"/></w:rPr><w:t>station</w:t></w:r><w:r><w:rPr><w:spacing w:val="0"/><w:w w:val="105"/></w:rPr><w:t xml:space="preserve"> names </w:t></w:r><w:r><w:rPr><w:w w:val="105"/></w:rPr><w:t>under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label</w:t></w:r><w:r><w:rPr><w:spacing w:val="0"/><w:w w:val="105"/></w:rPr><w:t xml:space="preserve"> </w:t></w:r><w:r><w:rPr><w:rFonts w:eastAsia="Arial" w:cs="Arial" w:ascii="Arial" w:hAnsi="Arial"/><w:i/><w:w w:val="105"/></w:rPr><w:t>Fill</w:t></w:r><w:r><w:rPr><w:rFonts w:eastAsia="Arial" w:cs="Arial" w:ascii="Arial" w:hAnsi="Arial"/><w:i/><w:spacing w:val="0"/><w:w w:val="105"/></w:rPr><w:t xml:space="preserve"> </w:t></w:r><w:r><w:rPr><w:rFonts w:eastAsia="Arial" w:cs="Arial" w:ascii="Arial" w:hAnsi="Arial"/><w:i/><w:w w:val="105"/></w:rPr><w:t>Data</w:t></w:r><w:r><w:rPr><w:rFonts w:eastAsia="Arial" w:cs="Arial" w:ascii="Arial" w:hAnsi="Arial"/><w:i/><w:spacing w:val="0"/><w:w w:val="105"/></w:rPr><w:t xml:space="preserve"> </w:t></w:r><w:r><w:rPr><w:rFonts w:eastAsia="Arial" w:cs="Arial" w:ascii="Arial" w:hAnsi="Arial"/><w:i/><w:w w:val="105"/></w:rPr><w:t>for</w:t></w:r><w:r><w:rPr><w:rFonts w:eastAsia="Arial" w:cs="Arial" w:ascii="Arial" w:hAnsi="Arial"/><w:i/><w:spacing w:val="0"/><w:w w:val="105"/></w:rPr><w:t xml:space="preserve"> Weather Station</w:t></w:r><w:r><w:rPr><w:spacing w:val="0"/><w:w w:val="105"/></w:rPr><w:t>.</w:t></w:r><w:r><w:rPr><w:spacing w:val="20"/><w:w w:val="105"/></w:rPr><w:t xml:space="preserve"> </w:t></w:r><w:r><w:rPr><w:w w:val="105"/></w:rPr><w:t>Th</w:t></w:r><w:del w:id="1683" w:author="Rivard, Christine" w:date="2015-03-26T16:54:00Z"><w:r><w:rPr><w:w w:val="105"/></w:rPr><w:delText>e</w:delText></w:r></w:del><w:ins w:id="1684" w:author="Rivard, Christine" w:date="2015-03-26T16:54:00Z"><w:r><w:rPr><w:w w:val="105"/></w:rPr><w:t>is</w:t></w:r></w:ins><w:r><w:rPr><w:spacing w:val="0"/><w:w w:val="105"/></w:rPr><w:t xml:space="preserve"> </w:t></w:r><w:ins w:id="1685" w:author="Rivard, Christine" w:date="2015-03-26T16:54:00Z"><w:r><w:rPr><w:spacing w:val="0"/><w:w w:val="105"/></w:rPr><w:t xml:space="preserve">station </w:t></w:r></w:ins><w:r><w:rPr><w:w w:val="105"/></w:rPr><w:t>list</w:t></w:r><w:r><w:rPr><w:spacing w:val="47"/><w:w w:val="104"/></w:rPr><w:t xml:space="preserve"> </w:t></w:r><w:del w:id="1686" w:author="Rivard, Christine" w:date="2015-03-26T16:54:00Z"><w:r><w:rPr><w:w w:val="105"/></w:rPr><w:delText>of</w:delText></w:r></w:del><w:del w:id="1687" w:author="Rivard, Christine" w:date="2015-03-26T16:54:00Z"><w:r><w:rPr><w:spacing w:val="20"/><w:w w:val="105"/></w:rPr><w:delText xml:space="preserve"> </w:delText></w:r></w:del><w:del w:id="1688" w:author="Rivard, Christine" w:date="2015-03-26T16:54:00Z"><w:r><w:rPr><w:w w:val="105"/></w:rPr><w:delText>stations</w:delText></w:r></w:del><w:del w:id="1689" w:author="Rivard, Christine" w:date="2015-03-26T16:54:00Z"><w:r><w:rPr><w:spacing w:val="22"/><w:w w:val="105"/></w:rPr><w:delText xml:space="preserve"> </w:delText></w:r></w:del><w:del w:id="1690" w:author="Rivard, Christine" w:date="2015-03-26T16:54:00Z"><w:r><w:rPr><w:w w:val="105"/></w:rPr><w:delText>won’t</w:delText></w:r></w:del><w:ins w:id="1691" w:author="Rivard, Christine" w:date="2015-03-26T16:54:00Z"><w:r><w:rPr><w:w w:val="105"/></w:rPr><w:t>will not</w:t></w:r></w:ins><w:r><w:rPr><w:spacing w:val="22"/><w:w w:val="105"/></w:rPr><w:t xml:space="preserve"> </w:t></w:r><w:r><w:rPr><w:w w:val="105"/></w:rPr><w:t>be</w:t></w:r><w:r><w:rPr><w:spacing w:val="20"/><w:w w:val="105"/></w:rPr><w:t xml:space="preserve"> </w:t></w:r><w:r><w:rPr><w:w w:val="105"/></w:rPr><w:t>refreshed</w:t></w:r><w:r><w:rPr><w:spacing w:val="21"/><w:w w:val="105"/></w:rPr><w:t xml:space="preserve"> </w:t></w:r><w:r><w:rPr><w:w w:val="105"/></w:rPr><w:t>automatically</w:t></w:r><w:r><w:rPr><w:spacing w:val="22"/><w:w w:val="105"/></w:rPr><w:t xml:space="preserve"> </w:t></w:r><w:r><w:rPr><w:w w:val="105"/></w:rPr><w:t>if</w:t></w:r><w:r><w:rPr><w:spacing w:val="20"/><w:w w:val="105"/></w:rPr><w:t xml:space="preserve"> </w:t></w:r><w:r><w:rPr><w:w w:val="105"/></w:rPr><w:t>new</w:t></w:r><w:r><w:rPr><w:spacing w:val="21"/><w:w w:val="105"/></w:rPr><w:t xml:space="preserve"> </w:t></w:r><w:r><w:rPr><w:w w:val="105"/></w:rPr><w:t>data</w:t></w:r><w:r><w:rPr><w:spacing w:val="20"/><w:w w:val="105"/></w:rPr><w:t xml:space="preserve"> </w:t></w:r><w:r><w:rPr><w:w w:val="105"/></w:rPr><w:t>files</w:t></w:r><w:r><w:rPr><w:spacing w:val="22"/><w:w w:val="105"/></w:rPr><w:t xml:space="preserve"> </w:t></w:r><w:r><w:rPr><w:w w:val="105"/></w:rPr><w:t>are</w:t></w:r><w:r><w:rPr><w:spacing w:val="22"/><w:w w:val="105"/></w:rPr><w:t xml:space="preserve"> </w:t></w:r><w:r><w:rPr><w:w w:val="105"/></w:rPr><w:t>added</w:t></w:r><w:r><w:rPr><w:spacing w:val="22"/><w:w w:val="105"/></w:rPr><w:t xml:space="preserve"> </w:t></w:r><w:r><w:rPr><w:w w:val="105"/></w:rPr><w:t>to</w:t></w:r><w:r><w:rPr><w:spacing w:val="21"/><w:w w:val="105"/></w:rPr><w:t xml:space="preserve"> </w:t></w:r><w:r><w:rPr><w:w w:val="105"/></w:rPr><w:t>the</w:t></w:r><w:r><w:rPr><w:spacing w:val="21"/><w:w w:val="105"/></w:rPr><w:t xml:space="preserve"> </w:t></w:r><w:r><w:rPr><w:w w:val="105"/></w:rPr><w:t>Input</w:t></w:r><w:r><w:rPr><w:spacing w:val="22"/><w:w w:val="105"/></w:rPr><w:t xml:space="preserve"> </w:t></w:r><w:del w:id="1692" w:author="Rivard, Christine" w:date="2015-03-26T16:54:00Z"><w:r><w:rPr><w:w w:val="105"/></w:rPr><w:delText>folder</w:delText></w:r></w:del><w:del w:id="1693" w:author="Rivard, Christine" w:date="2015-03-26T16:54:00Z"><w:r><w:rPr><w:spacing w:val="21"/><w:w w:val="105"/></w:rPr><w:delText xml:space="preserve"> </w:delText></w:r></w:del><w:ins w:id="1694" w:author="Rivard, Christine" w:date="2015-03-26T16:54:00Z"><w:r><w:rPr><w:w w:val="105"/></w:rPr><w:t>binder</w:t></w:r></w:ins><w:ins w:id="1695" w:author="Rivard, Christine" w:date="2015-03-26T16:54:00Z"><w:r><w:rPr><w:spacing w:val="21"/><w:w w:val="105"/></w:rPr><w:t xml:space="preserve"> </w:t></w:r></w:ins><w:r><w:rPr><w:w w:val="105"/></w:rPr><w:t>after</w:t></w:r><w:r><w:rPr><w:w w:val="109"/></w:rPr><w:t xml:space="preserve"> </w:t></w:r><w:r><w:rPr><w:w w:val="105"/></w:rPr><w:t>the</w:t></w:r><w:r><w:rPr><w:spacing w:val="15"/><w:w w:val="105"/></w:rPr><w:t xml:space="preserve"> </w:t></w:r><w:r><w:rPr><w:w w:val="105"/></w:rPr><w:t>project</w:t></w:r><w:r><w:rPr><w:spacing w:val="16"/><w:w w:val="105"/></w:rPr><w:t xml:space="preserve"> </w:t></w:r><w:r><w:rPr><w:w w:val="105"/></w:rPr><w:t>has</w:t></w:r><w:r><w:rPr><w:spacing w:val="15"/><w:w w:val="105"/></w:rPr><w:t xml:space="preserve"> </w:t></w:r><w:r><w:rPr><w:w w:val="105"/></w:rPr><w:t>been</w:t></w:r><w:r><w:rPr><w:spacing w:val="16"/><w:w w:val="105"/></w:rPr><w:t xml:space="preserve"> </w:t></w:r><w:r><w:rPr><w:w w:val="105"/></w:rPr><w:t>opened.</w:t></w:r><w:r><w:rPr><w:spacing w:val="43"/><w:w w:val="105"/></w:rPr><w:t xml:space="preserve"> </w:t></w:r><w:r><w:rPr><w:w w:val="105"/></w:rPr><w:t>The</w:t></w:r><w:r><w:rPr><w:spacing w:val="17"/><w:w w:val="105"/></w:rPr><w:t xml:space="preserve"> </w:t></w:r><w:r><w:rPr><w:w w:val="105"/></w:rPr><w:t>button</w:t></w:r><w:r><w:rPr><w:spacing w:val="15"/><w:w w:val="105"/></w:rPr><w:t xml:space="preserve"> </w:t></w:r><w:r><w:rPr><w:rFonts w:eastAsia="Arial" w:cs="Arial" w:ascii="Arial" w:hAnsi="Arial"/><w:i/><w:w w:val="105"/></w:rPr><w:t>Refresh</w:t></w:r><w:ins w:id="1696" w:author="Rivard, Christine" w:date="2015-03-26T16:55:00Z"><w:r><w:rPr><w:rFonts w:eastAsia="Arial" w:cs="Arial" w:ascii="Arial" w:hAnsi="Arial"/><w:i/><w:w w:val="105"/></w:rPr><w:t>,</w:t></w:r></w:ins><w:r><w:rPr><w:rFonts w:eastAsia="Arial" w:cs="Arial" w:ascii="Arial" w:hAnsi="Arial"/><w:i/><w:spacing w:val="27"/><w:w w:val="105"/></w:rPr><w:t xml:space="preserve"> </w:t></w:r><w:r><w:rPr><w:w w:val="105"/></w:rPr><w:t>located</w:t></w:r><w:r><w:rPr><w:spacing w:val="15"/><w:w w:val="105"/></w:rPr><w:t xml:space="preserve"> </w:t></w:r><w:r><w:rPr><w:w w:val="105"/></w:rPr><w:t>next</w:t></w:r><w:r><w:rPr><w:spacing w:val="16"/><w:w w:val="105"/></w:rPr><w:t xml:space="preserve"> </w:t></w:r><w:r><w:rPr><w:w w:val="105"/></w:rPr><w:t>to</w:t></w:r><w:r><w:rPr><w:spacing w:val="16"/><w:w w:val="105"/></w:rPr><w:t xml:space="preserve"> </w:t></w:r><w:r><w:rPr><w:w w:val="105"/></w:rPr><w:t>the</w:t></w:r><w:r><w:rPr><w:spacing w:val="16"/><w:w w:val="105"/></w:rPr><w:t xml:space="preserve"> </w:t></w:r><w:r><w:rPr><w:w w:val="105"/></w:rPr><w:t>list</w:t></w:r><w:r><w:rPr><w:spacing w:val="16"/><w:w w:val="105"/></w:rPr><w:t xml:space="preserve"> </w:t></w:r><w:r><w:rPr><w:w w:val="105"/></w:rPr><w:t>of</w:t></w:r><w:r><w:rPr><w:spacing w:val="15"/><w:w w:val="105"/></w:rPr><w:t xml:space="preserve"> </w:t></w:r><w:r><w:rPr><w:w w:val="105"/></w:rPr><w:t>stations</w:t></w:r><w:ins w:id="1697" w:author="Rivard, Christine" w:date="2015-03-26T16:55:00Z"><w:r><w:rPr><w:w w:val="105"/></w:rPr><w:t>,</w:t></w:r></w:ins><w:r><w:rPr><w:spacing w:val="17"/><w:w w:val="105"/></w:rPr><w:t xml:space="preserve"> </w:t></w:r><w:r><w:rPr><w:w w:val="105"/></w:rPr><w:t>can</w:t></w:r><w:r><w:rPr><w:spacing w:val="16"/><w:w w:val="105"/></w:rPr><w:t xml:space="preserve"> </w:t></w:r><w:r><w:rPr><w:w w:val="105"/></w:rPr><w:t>be</w:t></w:r><w:r><w:rPr><w:spacing w:val="16"/><w:w w:val="105"/></w:rPr><w:t xml:space="preserve"> </w:t></w:r><w:r><w:rPr><w:w w:val="105"/></w:rPr><w:t>used</w:t></w:r><w:r><w:rPr><w:w w:val="104"/></w:rPr><w:t xml:space="preserve"> </w:t></w:r><w:r><w:rPr><w:w w:val="105"/></w:rPr><w:t>for</w:t></w:r><w:r><w:rPr><w:spacing w:val="3"/><w:w w:val="105"/></w:rPr><w:t xml:space="preserve"> </w:t></w:r><w:r><w:rPr><w:w w:val="105"/></w:rPr><w:t>this</w:t></w:r><w:r><w:rPr><w:spacing w:val="3"/><w:w w:val="105"/></w:rPr><w:t xml:space="preserve"> </w:t></w:r><w:r><w:rPr><w:w w:val="105"/></w:rPr><w:t>purpose.</w:t></w:r><w:r><w:rPr><w:spacing w:val="27"/><w:w w:val="105"/></w:rPr><w:t xml:space="preserve"> </w:t></w:r><w:del w:id="1698" w:author="Rivard, Christine" w:date="2015-03-26T16:56:00Z"><w:r><w:rPr><w:w w:val="105"/></w:rPr><w:delText>In</w:delText></w:r></w:del><w:del w:id="1699" w:author="Rivard, Christine" w:date="2015-03-26T16:56:00Z"><w:r><w:rPr><w:spacing w:val="3"/><w:w w:val="105"/></w:rPr><w:delText xml:space="preserve"> </w:delText></w:r></w:del><w:del w:id="1700" w:author="Rivard, Christine" w:date="2015-03-26T16:56:00Z"><w:r><w:rPr><w:w w:val="105"/></w:rPr><w:delText>addition,</w:delText></w:r></w:del><w:del w:id="1701" w:author="Rivard, Christine" w:date="2015-03-26T16:56:00Z"><w:r><w:rPr><w:spacing w:val="4"/><w:w w:val="105"/></w:rPr><w:delText xml:space="preserve"> </w:delText></w:r></w:del><w:del w:id="1702" w:author="Rivard, Christine" w:date="2015-03-26T16:56:00Z"><w:r><w:rPr><w:w w:val="105"/></w:rPr><w:delText>e</w:delText></w:r></w:del><w:ins w:id="1703" w:author="Rivard, Christine" w:date="2015-03-26T16:56:00Z"><w:r><w:rPr><w:w w:val="105"/></w:rPr><w:t>E</w:t></w:r></w:ins><w:r><w:rPr><w:w w:val="105"/></w:rPr><w:t>ach</w:t></w:r><w:r><w:rPr><w:spacing w:val="4"/><w:w w:val="105"/></w:rPr><w:t xml:space="preserve"> </w:t></w:r><w:r><w:rPr><w:w w:val="105"/></w:rPr><w:t>time</w:t></w:r><w:r><w:rPr><w:spacing w:val="3"/><w:w w:val="105"/></w:rPr><w:t xml:space="preserve"> </w:t></w:r><w:r><w:rPr><w:w w:val="105"/></w:rPr><w:t>WHAT</w:t></w:r><w:r><w:rPr><w:spacing w:val="3"/><w:w w:val="105"/></w:rPr><w:t xml:space="preserve"> </w:t></w:r><w:r><w:rPr><w:w w:val="105"/></w:rPr><w:t>search</w:t></w:r><w:ins w:id="1704" w:author="Rivard, Christine" w:date="2015-03-26T16:55:00Z"><w:r><w:rPr><w:w w:val="105"/></w:rPr><w:t>es</w:t></w:r></w:ins><w:r><w:rPr><w:spacing w:val="4"/><w:w w:val="105"/></w:rPr><w:t xml:space="preserve"> </w:t></w:r><w:r><w:rPr><w:w w:val="105"/></w:rPr><w:t>the</w:t></w:r><w:r><w:rPr><w:spacing w:val="3"/><w:w w:val="105"/></w:rPr><w:t xml:space="preserve"> </w:t></w:r><w:r><w:rPr><w:w w:val="105"/></w:rPr><w:t>Input</w:t></w:r><w:r><w:rPr><w:spacing w:val="4"/><w:w w:val="105"/></w:rPr><w:t xml:space="preserve"> </w:t></w:r><w:del w:id="1705" w:author="Rivard, Christine" w:date="2015-03-26T16:55:00Z"><w:r><w:rPr><w:spacing w:val="0"/><w:w w:val="105"/></w:rPr><w:delText>folder</w:delText></w:r></w:del><w:del w:id="1706" w:author="Rivard, Christine" w:date="2015-03-26T16:55:00Z"><w:r><w:rPr><w:spacing w:val="4"/><w:w w:val="105"/></w:rPr><w:delText xml:space="preserve"> </w:delText></w:r></w:del><w:ins w:id="1707" w:author="Rivard, Christine" w:date="2015-03-26T16:55:00Z"><w:r><w:rPr><w:spacing w:val="0"/><w:w w:val="105"/></w:rPr><w:t>binder</w:t></w:r></w:ins><w:ins w:id="1708" w:author="Rivard, Christine" w:date="2015-03-26T16:55:00Z"><w:r><w:rPr><w:spacing w:val="4"/><w:w w:val="105"/></w:rPr><w:t xml:space="preserve"> </w:t></w:r></w:ins><w:r><w:rPr><w:w w:val="105"/></w:rPr><w:t>for</w:t></w:r><w:r><w:rPr><w:spacing w:val="4"/><w:w w:val="105"/></w:rPr><w:t xml:space="preserve"> </w:t></w:r><w:r><w:rPr><w:w w:val="105"/></w:rPr><w:t>valid</w:t></w:r><w:r><w:rPr><w:spacing w:val="4"/><w:w w:val="105"/></w:rPr><w:t xml:space="preserve"> </w:t></w:r><w:r><w:rPr><w:w w:val="105"/></w:rPr><w:t>weather</w:t></w:r><w:r><w:rPr><w:spacing w:val="4"/><w:w w:val="105"/></w:rPr><w:t xml:space="preserve"> </w:t></w:r><w:r><w:rPr><w:w w:val="105"/></w:rPr><w:t>data</w:t></w:r><w:r><w:rPr><w:spacing w:val="3"/><w:w w:val="105"/></w:rPr><w:t xml:space="preserve"> </w:t></w:r><w:r><w:rPr><w:w w:val="105"/></w:rPr><w:t>files,</w:t></w:r><w:r><w:rPr><w:spacing w:val="25"/><w:w w:val="95"/></w:rPr><w:t xml:space="preserve"> </w:t></w:r><w:r><w:rPr><w:w w:val="105"/></w:rPr><w:t>it</w:t></w:r><w:r><w:rPr><w:spacing w:val="4"/><w:w w:val="105"/></w:rPr><w:t xml:space="preserve"> </w:t></w:r><w:r><w:rPr><w:w w:val="105"/></w:rPr><w:t>automatically</w:t></w:r><w:r><w:rPr><w:spacing w:val="4"/><w:w w:val="105"/></w:rPr><w:t xml:space="preserve"> </w:t></w:r><w:r><w:rPr><w:w w:val="105"/></w:rPr><w:t>computes</w:t></w:r><w:r><w:rPr><w:spacing w:val="5"/><w:w w:val="105"/></w:rPr><w:t xml:space="preserve"> </w:t></w:r><w:r><w:rPr><w:w w:val="105"/></w:rPr><w:t>statistics</w:t></w:r><w:r><w:rPr><w:spacing w:val="5"/><w:w w:val="105"/></w:rPr><w:t xml:space="preserve"> </w:t></w:r><w:del w:id="1709" w:author="Rivard, Christine" w:date="2015-03-26T16:56:00Z"><w:r><w:rPr><w:w w:val="105"/></w:rPr><w:delText>about</w:delText></w:r></w:del><w:del w:id="1710" w:author="Rivard, Christine" w:date="2015-03-26T16:56:00Z"><w:r><w:rPr><w:spacing w:val="4"/><w:w w:val="105"/></w:rPr><w:delText xml:space="preserve"> </w:delText></w:r></w:del><w:ins w:id="1711" w:author="Rivard, Christine" w:date="2015-03-26T16:56:00Z"><w:r><w:rPr><w:w w:val="105"/></w:rPr><w:t>for</w:t></w:r></w:ins><w:ins w:id="1712" w:author="Rivard, Christine" w:date="2015-03-26T16:56:00Z"><w:r><w:rPr><w:spacing w:val="4"/><w:w w:val="105"/></w:rPr><w:t xml:space="preserve"> </w:t></w:r></w:ins><w:r><w:rPr><w:w w:val="105"/></w:rPr><w:t>the</w:t></w:r><w:r><w:rPr><w:spacing w:val="4"/><w:w w:val="105"/></w:rPr><w:t xml:space="preserve"> </w:t></w:r><w:r><w:rPr><w:spacing w:val="0"/><w:w w:val="105"/></w:rPr><w:t>period</w:t></w:r><w:r><w:rPr><w:spacing w:val="4"/><w:w w:val="105"/></w:rPr><w:t xml:space="preserve"> </w:t></w:r><w:r><w:rPr><w:w w:val="105"/></w:rPr><w:t>over</w:t></w:r><w:r><w:rPr><w:spacing w:val="4"/><w:w w:val="105"/></w:rPr><w:t xml:space="preserve"> </w:t></w:r><w:r><w:rPr><w:w w:val="105"/></w:rPr><w:t>which</w:t></w:r><w:r><w:rPr><w:spacing w:val="5"/><w:w w:val="105"/></w:rPr><w:t xml:space="preserve"> </w:t></w:r><w:r><w:rPr><w:w w:val="105"/></w:rPr><w:t>data</w:t></w:r><w:r><w:rPr><w:spacing w:val="4"/><w:w w:val="105"/></w:rPr><w:t xml:space="preserve"> </w:t></w:r><w:r><w:rPr><w:w w:val="105"/></w:rPr><w:t>are</w:t></w:r><w:r><w:rPr><w:spacing w:val="4"/><w:w w:val="105"/></w:rPr><w:t xml:space="preserve"> </w:t></w:r><w:r><w:rPr><w:w w:val="105"/></w:rPr><w:t>available</w:t></w:r><w:r><w:rPr><w:spacing w:val="5"/><w:w w:val="105"/></w:rPr><w:t xml:space="preserve"> </w:t></w:r><w:del w:id="1713" w:author="Rivard, Christine" w:date="2015-03-26T16:57:00Z"><w:r><w:rPr><w:w w:val="105"/></w:rPr><w:delText>for</w:delText></w:r></w:del><w:del w:id="1714" w:author="Rivard, Christine" w:date="2015-03-26T16:57:00Z"><w:r><w:rPr><w:spacing w:val="4"/><w:w w:val="105"/></w:rPr><w:delText xml:space="preserve"> </w:delText></w:r></w:del><w:del w:id="1715" w:author="Rivard, Christine" w:date="2015-03-26T16:56:00Z"><w:r><w:rPr><w:w w:val="105"/></w:rPr><w:delText>each</w:delText></w:r></w:del><w:del w:id="1716" w:author="Rivard, Christine" w:date="2015-03-26T16:56:00Z"><w:r><w:rPr><w:spacing w:val="4"/><w:w w:val="105"/></w:rPr><w:delText xml:space="preserve"> </w:delText></w:r></w:del><w:del w:id="1717" w:author="Rivard, Christine" w:date="2015-03-26T16:57:00Z"><w:r><w:rPr><w:w w:val="105"/></w:rPr><w:delText>station</w:delText></w:r></w:del><w:del w:id="1718" w:author="Rivard, Christine" w:date="2015-03-26T16:57:00Z"><w:r><w:rPr><w:spacing w:val="25"/><w:w w:val="107"/></w:rPr><w:delText xml:space="preserve"> </w:delText></w:r></w:del><w:r><w:rPr><w:w w:val="105"/></w:rPr><w:t>and</w:t></w:r><w:r><w:rPr><w:spacing w:val="12"/><w:w w:val="105"/></w:rPr><w:t xml:space="preserve"> </w:t></w:r><w:ins w:id="1719" w:author="Rivard, Christine" w:date="2015-03-26T16:57:00Z"><w:r><w:rPr><w:spacing w:val="12"/><w:w w:val="105"/></w:rPr><w:t xml:space="preserve">for </w:t></w:r></w:ins><w:r><w:rPr><w:w w:val="105"/></w:rPr><w:t>the</w:t></w:r><w:r><w:rPr><w:spacing w:val="12"/><w:w w:val="105"/></w:rPr><w:t xml:space="preserve"> </w:t></w:r><w:r><w:rPr><w:w w:val="105"/></w:rPr><w:t>number</w:t></w:r><w:r><w:rPr><w:spacing w:val="11"/><w:w w:val="105"/></w:rPr><w:t xml:space="preserve"> </w:t></w:r><w:r><w:rPr><w:w w:val="105"/></w:rPr><w:t>of</w:t></w:r><w:r><w:rPr><w:spacing w:val="13"/><w:w w:val="105"/></w:rPr><w:t xml:space="preserve"> </w:t></w:r><w:r><w:rPr><w:w w:val="105"/></w:rPr><w:t>missing</w:t></w:r><w:r><w:rPr><w:spacing w:val="12"/><w:w w:val="105"/></w:rPr><w:t xml:space="preserve"> </w:t></w:r><w:r><w:rPr><w:w w:val="105"/></w:rPr><w:t>data</w:t></w:r><w:r><w:rPr><w:spacing w:val="12"/><w:w w:val="105"/></w:rPr><w:t xml:space="preserve"> </w:t></w:r><w:r><w:rPr><w:w w:val="105"/></w:rPr><w:t>in</w:t></w:r><w:r><w:rPr><w:spacing w:val="12"/><w:w w:val="105"/></w:rPr><w:t xml:space="preserve"> </w:t></w:r><w:r><w:rPr><w:w w:val="105"/></w:rPr><w:t>the</w:t></w:r><w:r><w:rPr><w:spacing w:val="12"/><w:w w:val="105"/></w:rPr><w:t xml:space="preserve"> </w:t></w:r><w:r><w:rPr><w:w w:val="105"/></w:rPr><w:t>weather</w:t></w:r><w:r><w:rPr><w:spacing w:val="12"/><w:w w:val="105"/></w:rPr><w:t xml:space="preserve"> </w:t></w:r><w:r><w:rPr><w:w w:val="105"/></w:rPr><w:t>time-series</w:t></w:r><w:r><w:rPr><w:spacing w:val="12"/><w:w w:val="105"/></w:rPr><w:t xml:space="preserve"> </w:t></w:r><w:r><w:rPr><w:w w:val="105"/></w:rPr><w:t>and</w:t></w:r><w:r><w:rPr><w:spacing w:val="12"/><w:w w:val="105"/></w:rPr><w:t xml:space="preserve"> </w:t></w:r><w:r><w:rPr><w:w w:val="105"/></w:rPr><w:t>saves</w:t></w:r><w:r><w:rPr><w:spacing w:val="13"/><w:w w:val="105"/></w:rPr><w:t xml:space="preserve"> </w:t></w:r><w:r><w:rPr><w:w w:val="105"/></w:rPr><w:t>the</w:t></w:r><w:r><w:rPr><w:spacing w:val="11"/><w:w w:val="105"/></w:rPr><w:t xml:space="preserve"> </w:t></w:r><w:r><w:rPr><w:w w:val="105"/></w:rPr><w:t>results</w:t></w:r><w:r><w:rPr><w:spacing w:val="12"/><w:w w:val="105"/></w:rPr><w:t xml:space="preserve"> </w:t></w:r><w:r><w:rPr><w:w w:val="105"/></w:rPr><w:t>in</w:t></w:r><w:r><w:rPr><w:spacing w:val="12"/><w:w w:val="105"/></w:rPr><w:t xml:space="preserve"> </w:t></w:r><w:r><w:rPr><w:w w:val="105"/></w:rPr><w:t>the</w:t></w:r><w:r><w:rPr><w:spacing w:val="12"/><w:w w:val="105"/></w:rPr><w:t xml:space="preserve"> </w:t></w:r><w:r><w:rPr><w:w w:val="105"/></w:rPr><w:t>file</w:t></w:r><w:r><w:rPr><w:spacing w:val="12"/><w:w w:val="105"/></w:rPr><w:t xml:space="preserve"> </w:t></w:r><w:r><w:rPr><w:w w:val="105"/></w:rPr><w:t>named ‘‘weather</w:t></w:r><w:r><w:rPr><w:spacing w:val="0"/><w:w w:val="105"/></w:rPr><w:t xml:space="preserve"> </w:t></w:r><w:r><w:rPr><w:w w:val="105"/></w:rPr><w:t>datasets</w:t></w:r><w:r><w:rPr><w:spacing w:val="0"/><w:w w:val="105"/></w:rPr><w:t xml:space="preserve"> </w:t></w:r><w:r><w:rPr><w:w w:val="105"/></w:rPr><w:t>summary.log’’</w:t></w:r><w:r><w:rPr><w:spacing w:val="0"/><w:w w:val="105"/></w:rPr><w:t xml:space="preserve"> </w:t></w:r><w:r><w:rPr><w:w w:val="105"/></w:rPr><w:t>(see</w:t></w:r><w:r><w:rPr><w:spacing w:val="0"/><w:w w:val="105"/></w:rPr><w:t xml:space="preserve"> section </w:t></w:r><w:hyperlink w:anchor="_bookmark14"><w:r><w:rPr><w:rStyle w:val="InternetLink"/><w:w w:val="105"/></w:rPr><w:t>2.4).</w:t></w:r></w:hyperlink></w:p><w:p><w:pPr><w:pStyle w:val="TextBody"/><w:spacing w:lineRule="auto" w:line="249" w:before="1" w:after="0"/><w:ind w:left="133" w:right="123" w:firstLine="351"/><w:jc w:val="both"/><w:rPr></w:rPr></w:pPr><w:r><w:rPr><w:w w:val="105"/></w:rPr><w:t>If</w:t></w:r><w:r><w:rPr><w:spacing w:val="12"/><w:w w:val="105"/></w:rPr><w:t xml:space="preserve"> </w:t></w:r><w:r><w:rPr><w:w w:val="105"/></w:rPr><w:t>the</w:t></w:r><w:r><w:rPr><w:spacing w:val="13"/><w:w w:val="105"/></w:rPr><w:t xml:space="preserve"> </w:t></w:r><w:r><w:rPr><w:w w:val="105"/></w:rPr><w:t>Input</w:t></w:r><w:r><w:rPr><w:spacing w:val="12"/><w:w w:val="105"/></w:rPr><w:t xml:space="preserve"> </w:t></w:r><w:del w:id="1720" w:author="Rivard, Christine" w:date="2015-03-26T16:58:00Z"><w:r><w:rPr><w:w w:val="105"/></w:rPr><w:delText>folder</w:delText></w:r></w:del><w:del w:id="1721" w:author="Rivard, Christine" w:date="2015-03-26T16:58:00Z"><w:r><w:rPr><w:spacing w:val="13"/><w:w w:val="105"/></w:rPr><w:delText xml:space="preserve"> </w:delText></w:r></w:del><w:ins w:id="1722" w:author="Rivard, Christine" w:date="2015-03-26T16:58:00Z"><w:r><w:rPr><w:w w:val="105"/></w:rPr><w:t>binder</w:t></w:r></w:ins><w:ins w:id="1723" w:author="Rivard, Christine" w:date="2015-03-26T16:58:00Z"><w:r><w:rPr><w:spacing w:val="13"/><w:w w:val="105"/></w:rPr><w:t xml:space="preserve"> </w:t></w:r></w:ins><w:r><w:rPr><w:w w:val="105"/></w:rPr><w:t>is</w:t></w:r><w:r><w:rPr><w:spacing w:val="12"/><w:w w:val="105"/></w:rPr><w:t xml:space="preserve"> </w:t></w:r><w:r><w:rPr><w:w w:val="105"/></w:rPr><w:t>not</w:t></w:r><w:r><w:rPr><w:spacing w:val="13"/><w:w w:val="105"/></w:rPr><w:t xml:space="preserve"> </w:t></w:r><w:r><w:rPr><w:w w:val="105"/></w:rPr><w:t>empty,</w:t></w:r><w:r><w:rPr><w:spacing w:val="13"/><w:w w:val="105"/></w:rPr><w:t xml:space="preserve"> </w:t></w:r><w:r><w:rPr><w:w w:val="105"/></w:rPr><w:t>selecting</w:t></w:r><w:r><w:rPr><w:spacing w:val="13"/><w:w w:val="105"/></w:rPr><w:t xml:space="preserve"> </w:t></w:r><w:r><w:rPr><w:w w:val="105"/></w:rPr><w:t>a</w:t></w:r><w:r><w:rPr><w:spacing w:val="12"/><w:w w:val="105"/></w:rPr><w:t xml:space="preserve"> </w:t></w:r><w:r><w:rPr><w:w w:val="105"/></w:rPr><w:t>station</w:t></w:r><w:r><w:rPr><w:spacing w:val="14"/><w:w w:val="105"/></w:rPr><w:t xml:space="preserve"> </w:t></w:r><w:r><w:rPr><w:w w:val="105"/></w:rPr><w:t>from</w:t></w:r><w:r><w:rPr><w:spacing w:val="13"/><w:w w:val="105"/></w:rPr><w:t xml:space="preserve"> </w:t></w:r><w:r><w:rPr><w:w w:val="105"/></w:rPr><w:t>the</w:t></w:r><w:r><w:rPr><w:spacing w:val="12"/><w:w w:val="105"/></w:rPr><w:t xml:space="preserve"> </w:t></w:r><w:r><w:rPr><w:w w:val="105"/></w:rPr><w:t>drop-down</w:t></w:r><w:r><w:rPr><w:spacing w:val="12"/><w:w w:val="105"/></w:rPr><w:t xml:space="preserve"> </w:t></w:r><w:r><w:rPr><w:w w:val="105"/></w:rPr><w:t>list</w:t></w:r><w:r><w:rPr><w:spacing w:val="12"/><w:w w:val="105"/></w:rPr><w:t xml:space="preserve"> </w:t></w:r><w:r><w:rPr><w:w w:val="105"/></w:rPr><w:t>will</w:t></w:r><w:r><w:rPr><w:spacing w:val="13"/><w:w w:val="105"/></w:rPr><w:t xml:space="preserve"> </w:t></w:r><w:r><w:rPr><w:w w:val="105"/></w:rPr><w:t>automatically initiate</w:t></w:r><w:r><w:rPr><w:spacing w:val="6"/><w:w w:val="105"/></w:rPr><w:t xml:space="preserve"> </w:t></w:r><w:r><w:rPr><w:w w:val="105"/></w:rPr><w:t>the</w:t></w:r><w:r><w:rPr><w:spacing w:val="7"/><w:w w:val="105"/></w:rPr><w:t xml:space="preserve"> </w:t></w:r><w:r><w:rPr><w:w w:val="105"/></w:rPr><w:t>computation</w:t></w:r><w:r><w:rPr><w:spacing w:val="8"/><w:w w:val="105"/></w:rPr><w:t xml:space="preserve"> </w:t></w:r><w:r><w:rPr><w:w w:val="105"/></w:rPr><w:t>of</w:t></w:r><w:r><w:rPr><w:spacing w:val="7"/><w:w w:val="105"/></w:rPr><w:t xml:space="preserve"> </w:t></w:r><w:r><w:rPr><w:w w:val="105"/></w:rPr><w:t>correlation</w:t></w:r><w:r><w:rPr><w:spacing w:val="9"/><w:w w:val="105"/></w:rPr><w:t xml:space="preserve"> </w:t></w:r><w:r><w:rPr><w:w w:val="105"/></w:rPr><w:t>coefficients</w:t></w:r><w:r><w:rPr><w:spacing w:val="7"/><w:w w:val="105"/></w:rPr><w:t xml:space="preserve"> </w:t></w:r><w:r><w:rPr><w:w w:val="105"/></w:rPr><w:t>between</w:t></w:r><w:r><w:rPr><w:spacing w:val="7"/><w:w w:val="105"/></w:rPr><w:t xml:space="preserve"> </w:t></w:r><w:r><w:rPr><w:w w:val="105"/></w:rPr><w:t>the</w:t></w:r><w:r><w:rPr><w:spacing w:val="7"/><w:w w:val="105"/></w:rPr><w:t xml:space="preserve"> </w:t></w:r><w:r><w:rPr><w:w w:val="105"/></w:rPr><w:t>data</w:t></w:r><w:r><w:rPr><w:spacing w:val="7"/><w:w w:val="105"/></w:rPr><w:t xml:space="preserve"> </w:t></w:r><w:r><w:rPr><w:w w:val="105"/></w:rPr><w:t>of</w:t></w:r><w:r><w:rPr><w:spacing w:val="7"/><w:w w:val="105"/></w:rPr><w:t xml:space="preserve"> </w:t></w:r><w:r><w:rPr><w:w w:val="105"/></w:rPr><w:t>the</w:t></w:r><w:r><w:rPr><w:spacing w:val="8"/><w:w w:val="105"/></w:rPr><w:t xml:space="preserve"> </w:t></w:r><w:r><w:rPr><w:w w:val="105"/></w:rPr><w:t>selected</w:t></w:r><w:r><w:rPr><w:spacing w:val="7"/><w:w w:val="105"/></w:rPr><w:t xml:space="preserve"> </w:t></w:r><w:r><w:rPr><w:w w:val="105"/></w:rPr><w:t>station</w:t></w:r><w:r><w:rPr><w:spacing w:val="8"/><w:w w:val="105"/></w:rPr><w:t xml:space="preserve"> </w:t></w:r><w:r><w:rPr><w:w w:val="105"/></w:rPr><w:t>and</w:t></w:r><w:r><w:rPr><w:spacing w:val="8"/><w:w w:val="105"/></w:rPr><w:t xml:space="preserve"> </w:t></w:r><w:r><w:rPr><w:w w:val="105"/></w:rPr><w:t>all</w:t></w:r><w:r><w:rPr><w:w w:val="101"/></w:rPr><w:t xml:space="preserve"> </w:t></w:r><w:r><w:rPr><w:w w:val="105"/></w:rPr><w:t>of</w:t></w:r><w:r><w:rPr><w:spacing w:val="17"/><w:w w:val="105"/></w:rPr><w:t xml:space="preserve"> </w:t></w:r><w:r><w:rPr><w:spacing w:val="0"/><w:w w:val="105"/></w:rPr><w:t>the</w:t></w:r><w:r><w:rPr><w:spacing w:val="18"/><w:w w:val="105"/></w:rPr><w:t xml:space="preserve"> </w:t></w:r><w:r><w:rPr><w:w w:val="105"/></w:rPr><w:t>remaining</w:t></w:r><w:r><w:rPr><w:spacing w:val="18"/><w:w w:val="105"/></w:rPr><w:t xml:space="preserve"> </w:t></w:r><w:r><w:rPr><w:w w:val="105"/></w:rPr><w:t>stations</w:t></w:r><w:r><w:rPr><w:spacing w:val="19"/><w:w w:val="105"/></w:rPr><w:t xml:space="preserve"> </w:t></w:r><w:r><w:rPr><w:w w:val="105"/></w:rPr><w:t>(herein</w:t></w:r><w:r><w:rPr><w:spacing w:val="18"/><w:w w:val="105"/></w:rPr><w:t xml:space="preserve"> </w:t></w:r><w:r><w:rPr><w:w w:val="105"/></w:rPr><w:t>called</w:t></w:r><w:r><w:rPr><w:spacing w:val="19"/><w:w w:val="105"/></w:rPr><w:t xml:space="preserve"> </w:t></w:r><w:r><w:rPr><w:w w:val="105"/></w:rPr><w:t>the</w:t></w:r><w:r><w:rPr><w:spacing w:val="18"/><w:w w:val="105"/></w:rPr><w:t xml:space="preserve"> </w:t></w:r><w:r><w:rPr><w:w w:val="105"/></w:rPr><w:t>neighboring</w:t></w:r><w:r><w:rPr><w:spacing w:val="18"/><w:w w:val="105"/></w:rPr><w:t xml:space="preserve"> </w:t></w:r><w:r><w:rPr><w:w w:val="105"/></w:rPr><w:t>stations)</w:t></w:r><w:ins w:id="1724" w:author="Rivard, Christine" w:date="2015-03-27T09:18:00Z"><w:r><w:rPr><w:w w:val="105"/></w:rPr><w:t xml:space="preserve"> for the entire specified period</w:t></w:r></w:ins><w:r><w:rPr><w:w w:val="105"/></w:rPr><w:t>,</w:t></w:r><w:r><w:rPr><w:spacing w:val="18"/><w:w w:val="105"/></w:rPr><w:t xml:space="preserve"> </w:t></w:r><w:r><w:rPr><w:w w:val="105"/></w:rPr><w:t>as</w:t></w:r><w:r><w:rPr><w:spacing w:val="18"/><w:w w:val="105"/></w:rPr><w:t xml:space="preserve"> </w:t></w:r><w:r><w:rPr><w:w w:val="105"/></w:rPr><w:t>well</w:t></w:r><w:r><w:rPr><w:spacing w:val="17"/><w:w w:val="105"/></w:rPr><w:t xml:space="preserve"> </w:t></w:r><w:r><w:rPr><w:w w:val="105"/></w:rPr><w:t>as</w:t></w:r><w:r><w:rPr><w:spacing w:val="18"/><w:w w:val="105"/></w:rPr><w:t xml:space="preserve"> </w:t></w:r><w:r><w:rPr><w:w w:val="105"/></w:rPr><w:t>horizontal</w:t></w:r><w:r><w:rPr><w:spacing w:val="17"/><w:w w:val="105"/></w:rPr><w:t xml:space="preserve"> </w:t></w:r><w:r><w:rPr><w:w w:val="105"/></w:rPr><w:t>distance</w:t></w:r><w:del w:id="1725" w:author="Rivard, Christine" w:date="2015-03-26T17:00:00Z"><w:r><w:rPr><w:w w:val="105"/></w:rPr><w:delText>s</w:delText></w:r></w:del><w:r><w:rPr><w:spacing w:val="22"/><w:w w:val="106"/></w:rPr><w:t xml:space="preserve"> </w:t></w:r><w:r><w:rPr><w:w w:val="105"/></w:rPr><w:t>and</w:t></w:r><w:r><w:rPr><w:spacing w:val="4"/><w:w w:val="105"/></w:rPr><w:t xml:space="preserve"> </w:t></w:r><w:r><w:rPr><w:w w:val="105"/></w:rPr><w:t>elevation</w:t></w:r><w:r><w:rPr><w:spacing w:val="6"/><w:w w:val="105"/></w:rPr><w:t xml:space="preserve"> </w:t></w:r><w:r><w:rPr><w:spacing w:val="0"/><w:w w:val="105"/></w:rPr><w:t>differences.</w:t></w:r><w:r><w:rPr><w:spacing w:val="27"/><w:w w:val="105"/></w:rPr><w:t xml:space="preserve"> </w:t></w:r><w:r><w:rPr><w:w w:val="105"/></w:rPr><w:t>In</w:t></w:r><w:r><w:rPr><w:spacing w:val="5"/><w:w w:val="105"/></w:rPr><w:t xml:space="preserve"> </w:t></w:r><w:r><w:rPr><w:w w:val="105"/></w:rPr><w:t>addition,</w:t></w:r><w:r><w:rPr><w:spacing w:val="4"/><w:w w:val="105"/></w:rPr><w:t xml:space="preserve"> </w:t></w:r><w:r><w:rPr><w:w w:val="105"/></w:rPr><w:t>information</w:t></w:r><w:r><w:rPr><w:spacing w:val="4"/><w:w w:val="105"/></w:rPr><w:t xml:space="preserve"> </w:t></w:r><w:commentRangeStart w:id="52"/><w:r><w:rPr><w:w w:val="105"/></w:rPr><w:t>about</w:t></w:r><w:r><w:rPr><w:spacing w:val="5"/><w:w w:val="105"/></w:rPr><w:t xml:space="preserve"> </w:t></w:r><w:r><w:rPr><w:w w:val="105"/></w:rPr><w:t>the</w:t></w:r><w:r><w:rPr><w:spacing w:val="4"/><w:w w:val="105"/></w:rPr><w:t xml:space="preserve"> </w:t></w:r><w:r><w:rPr><w:w w:val="105"/></w:rPr><w:t>number</w:t></w:r><w:r><w:rPr><w:spacing w:val="5"/><w:w w:val="105"/></w:rPr><w:t xml:space="preserve"> </w:t></w:r><w:r><w:rPr><w:w w:val="105"/></w:rPr><w:t>of</w:t></w:r><w:r><w:rPr><w:spacing w:val="5"/><w:w w:val="105"/></w:rPr><w:t xml:space="preserve"> </w:t></w:r><w:r><w:rPr><w:w w:val="105"/></w:rPr><w:t>missing</w:t></w:r><w:r><w:rPr><w:spacing w:val="4"/><w:w w:val="105"/></w:rPr><w:t xml:space="preserve"> </w:t></w:r><w:r><w:rPr><w:w w:val="105"/></w:rPr><w:t>values</w:t></w:r><w:r><w:rPr><w:spacing w:val="4"/><w:w w:val="105"/></w:rPr><w:t xml:space="preserve"> </w:t></w:r><w:r><w:rPr><w:w w:val="105"/></w:rPr><w:t>in</w:t></w:r><w:r><w:rPr><w:spacing w:val="5"/><w:w w:val="105"/></w:rPr><w:t xml:space="preserve"> </w:t></w:r><w:r><w:rPr><w:w w:val="105"/></w:rPr><w:t>the</w:t></w:r><w:r><w:rPr><w:spacing w:val="5"/><w:w w:val="105"/></w:rPr><w:t xml:space="preserve"> </w:t></w:r><w:r><w:rPr><w:w w:val="105"/></w:rPr><w:t>data</w:t></w:r><w:ins w:id="1726" w:author="Rivard, Christine" w:date="2015-03-26T17:01:00Z"><w:r><w:rPr><w:w w:val="105"/></w:rPr><w:t>set</w:t></w:r></w:ins><w:r><w:rPr><w:spacing w:val="22"/><w:w w:val="111"/></w:rPr><w:t xml:space="preserve"> </w:t></w:r><w:r><w:rPr><w:w w:val="105"/></w:rPr><w:t>of</w:t></w:r><w:r><w:rPr><w:spacing w:val="31"/><w:w w:val="105"/></w:rPr><w:t xml:space="preserve"> </w:t></w:r><w:r><w:rPr><w:w w:val="105"/></w:rPr><w:t>the</w:t></w:r><w:r><w:rPr><w:spacing w:val="32"/><w:w w:val="105"/></w:rPr><w:t xml:space="preserve"> </w:t></w:r><w:r><w:rPr><w:w w:val="105"/></w:rPr><w:t>selected</w:t></w:r><w:r><w:rPr><w:spacing w:val="32"/><w:w w:val="105"/></w:rPr><w:t xml:space="preserve"> </w:t></w:r><w:r><w:rPr><w:w w:val="105"/></w:rPr><w:t>weather</w:t></w:r><w:r><w:rPr><w:spacing w:val="32"/><w:w w:val="105"/></w:rPr><w:t xml:space="preserve"> </w:t></w:r><w:r><w:rPr><w:w w:val="105"/></w:rPr><w:t>station</w:t></w:r><w:r><w:rPr><w:spacing w:val="32"/><w:w w:val="105"/></w:rPr><w:t xml:space="preserve"> </w:t></w:r><w:del w:id="1727" w:author="Rivard, Christine" w:date="2015-03-26T17:01:00Z"><w:r><w:rPr><w:w w:val="105"/></w:rPr><w:delText>are</w:delText></w:r></w:del><w:del w:id="1728" w:author="Rivard, Christine" w:date="2015-03-26T17:01:00Z"><w:r><w:rPr><w:spacing w:val="32"/><w:w w:val="105"/></w:rPr><w:delText xml:space="preserve"> </w:delText></w:r></w:del><w:ins w:id="1729" w:author="Rivard, Christine" w:date="2015-03-26T17:01:00Z"><w:r><w:rPr><w:w w:val="105"/></w:rPr><w:t>is</w:t></w:r></w:ins><w:ins w:id="1730" w:author="Rivard, Christine" w:date="2015-03-26T17:01:00Z"><w:r><w:rPr><w:spacing w:val="32"/><w:w w:val="105"/></w:rPr><w:t xml:space="preserve"> </w:t></w:r></w:ins><w:r><w:rPr><w:w w:val="105"/></w:rPr><w:t>also</w:t></w:r><w:r><w:rPr><w:spacing w:val="31"/><w:w w:val="105"/></w:rPr><w:t xml:space="preserve"> </w:t></w:r><w:r><w:rPr><w:w w:val="105"/></w:rPr><w:t>computed.</w:t></w:r><w:r><w:rPr><w:w w:val="105"/></w:rPr></w:r><w:commentRangeEnd w:id="52"/><w:r><w:commentReference w:id="52"/></w:r><w:r><w:rPr><w:spacing w:val="19"/><w:w w:val="105"/></w:rPr><w:t xml:space="preserve"> </w:t></w:r><w:r><w:rPr><w:w w:val="105"/></w:rPr><w:t>The</w:t></w:r><w:r><w:rPr><w:spacing w:val="32"/><w:w w:val="105"/></w:rPr><w:t xml:space="preserve"> </w:t></w:r><w:r><w:rPr><w:w w:val="105"/></w:rPr><w:t>results</w:t></w:r><w:r><w:rPr><w:spacing w:val="31"/><w:w w:val="105"/></w:rPr><w:t xml:space="preserve"> </w:t></w:r><w:r><w:rPr><w:w w:val="105"/></w:rPr><w:t>are</w:t></w:r><w:r><w:rPr><w:spacing w:val="32"/><w:w w:val="105"/></w:rPr><w:t xml:space="preserve"> </w:t></w:r><w:r><w:rPr><w:w w:val="105"/></w:rPr><w:t>displayed</w:t></w:r><w:r><w:rPr><w:spacing w:val="31"/><w:w w:val="105"/></w:rPr><w:t xml:space="preserve"> </w:t></w:r><w:r><w:rPr><w:w w:val="105"/></w:rPr><w:t>in</w:t></w:r><w:r><w:rPr><w:spacing w:val="33"/><w:w w:val="105"/></w:rPr><w:t xml:space="preserve"> </w:t></w:r><w:r><w:rPr><w:w w:val="105"/></w:rPr><w:t>the</w:t></w:r><w:r><w:rPr><w:spacing w:val="32"/><w:w w:val="105"/></w:rPr><w:t xml:space="preserve"> </w:t></w:r><w:r><w:rPr><w:w w:val="105"/></w:rPr><w:t>view</w:t></w:r><w:r><w:rPr><w:spacing w:val="31"/><w:w w:val="105"/></w:rPr><w:t xml:space="preserve"> </w:t></w:r><w:r><w:rPr><w:w w:val="105"/></w:rPr><w:t>panel</w:t></w:r><w:r><w:rPr><w:w w:val="107"/></w:rPr><w:t xml:space="preserve"> </w:t></w:r><w:r><w:rPr><w:w w:val="105"/></w:rPr><w:t>located</w:t></w:r><w:r><w:rPr><w:spacing w:val="2"/><w:w w:val="105"/></w:rPr><w:t xml:space="preserve"> </w:t></w:r><w:r><w:rPr><w:w w:val="105"/></w:rPr><w:t>on</w:t></w:r><w:r><w:rPr><w:spacing w:val="3"/><w:w w:val="105"/></w:rPr><w:t xml:space="preserve"> </w:t></w:r><w:r><w:rPr><w:w w:val="105"/></w:rPr><w:t>the</w:t></w:r><w:r><w:rPr><w:spacing w:val="2"/><w:w w:val="105"/></w:rPr><w:t xml:space="preserve"> </w:t></w:r><w:r><w:rPr><w:w w:val="105"/></w:rPr><w:t>right</w:t></w:r><w:r><w:rPr><w:spacing w:val="3"/><w:w w:val="105"/></w:rPr><w:t xml:space="preserve"> </w:t></w:r><w:r><w:rPr><w:w w:val="105"/></w:rPr><w:t>side</w:t></w:r><w:r><w:rPr><w:spacing w:val="3"/><w:w w:val="105"/></w:rPr><w:t xml:space="preserve"> </w:t></w:r><w:r><w:rPr><w:w w:val="105"/></w:rPr><w:t>of</w:t></w:r><w:r><w:rPr><w:spacing w:val="3"/><w:w w:val="105"/></w:rPr><w:t xml:space="preserve"> </w:t></w:r><w:r><w:rPr><w:w w:val="105"/></w:rPr><w:t>the</w:t></w:r><w:r><w:rPr><w:spacing w:val="2"/><w:w w:val="105"/></w:rPr><w:t xml:space="preserve"> </w:t></w:r><w:r><w:rPr><w:w w:val="105"/></w:rPr><w:t>interface.</w:t></w:r><w:r><w:rPr><w:spacing w:val="25"/><w:w w:val="105"/></w:rPr><w:t xml:space="preserve"> </w:t></w:r><w:r><w:rPr><w:w w:val="105"/></w:rPr><w:t>Correlation</w:t></w:r><w:r><w:rPr><w:spacing w:val="4"/><w:w w:val="105"/></w:rPr><w:t xml:space="preserve"> </w:t></w:r><w:r><w:rPr><w:w w:val="105"/></w:rPr><w:t>coefficients</w:t></w:r><w:r><w:rPr><w:spacing w:val="4"/><w:w w:val="105"/></w:rPr><w:t xml:space="preserve"> </w:t></w:r><w:r><w:rPr><w:w w:val="105"/></w:rPr><w:t>that</w:t></w:r><w:r><w:rPr><w:spacing w:val="3"/><w:w w:val="105"/></w:rPr><w:t xml:space="preserve"> </w:t></w:r><w:r><w:rPr><w:w w:val="105"/></w:rPr><w:t>fall</w:t></w:r><w:r><w:rPr><w:spacing w:val="3"/><w:w w:val="105"/></w:rPr><w:t xml:space="preserve"> </w:t></w:r><w:r><w:rPr><w:spacing w:val="0"/><w:w w:val="105"/></w:rPr><w:t>below</w:t></w:r><w:r><w:rPr><w:spacing w:val="3"/><w:w w:val="105"/></w:rPr><w:t xml:space="preserve"> </w:t></w:r><w:r><w:rPr><w:w w:val="105"/></w:rPr><w:t>a</w:t></w:r><w:r><w:rPr><w:spacing w:val="3"/><w:w w:val="105"/></w:rPr><w:t xml:space="preserve"> </w:t></w:r><w:r><w:rPr><w:w w:val="105"/></w:rPr><w:t>value</w:t></w:r><w:r><w:rPr><w:spacing w:val="3"/><w:w w:val="105"/></w:rPr><w:t xml:space="preserve"> </w:t></w:r><w:r><w:rPr><w:w w:val="105"/></w:rPr><w:t>of</w:t></w:r><w:r><w:rPr><w:spacing w:val="3"/><w:w w:val="105"/></w:rPr><w:t xml:space="preserve"> </w:t></w:r><w:r><w:rPr><w:w w:val="105"/></w:rPr><w:t>0.7</w:t></w:r><w:r><w:rPr><w:spacing w:val="3"/><w:w w:val="105"/></w:rPr><w:t xml:space="preserve"> </w:t></w:r><w:r><w:rPr><w:w w:val="105"/></w:rPr><w:t>are</w:t></w:r><w:r><w:rPr><w:spacing w:val="24"/><w:w w:val="105"/></w:rPr><w:t xml:space="preserve"> </w:t></w:r><w:r><w:rPr><w:w w:val="105"/></w:rPr><w:t>displayed</w:t></w:r><w:r><w:rPr><w:spacing w:val="3"/><w:w w:val="105"/></w:rPr><w:t xml:space="preserve"> </w:t></w:r><w:r><w:rPr><w:w w:val="105"/></w:rPr><w:t>in</w:t></w:r><w:r><w:rPr><w:spacing w:val="3"/><w:w w:val="105"/></w:rPr><w:t xml:space="preserve"> </w:t></w:r><w:r><w:rPr><w:w w:val="105"/></w:rPr><w:t>red</w:t></w:r><w:r><w:rPr><w:spacing w:val="4"/><w:w w:val="105"/></w:rPr><w:t xml:space="preserve"> </w:t></w:r><w:r><w:rPr><w:w w:val="105"/></w:rPr><w:t>in</w:t></w:r><w:r><w:rPr><w:spacing w:val="3"/><w:w w:val="105"/></w:rPr><w:t xml:space="preserve"> </w:t></w:r><w:r><w:rPr><w:w w:val="105"/></w:rPr><w:t>the</w:t></w:r><w:r><w:rPr><w:spacing w:val="3"/><w:w w:val="105"/></w:rPr><w:t xml:space="preserve"> </w:t></w:r><w:r><w:rPr><w:w w:val="105"/></w:rPr><w:t>table.</w:t></w:r><w:r><w:rPr><w:spacing w:val="30"/><w:w w:val="105"/></w:rPr><w:t xml:space="preserve"> </w:t></w:r><w:r><w:rPr><w:w w:val="105"/></w:rPr><w:t>This</w:t></w:r><w:r><w:rPr><w:spacing w:val="4"/><w:w w:val="105"/></w:rPr><w:t xml:space="preserve"> </w:t></w:r><w:r><w:rPr><w:w w:val="105"/></w:rPr><w:t>is</w:t></w:r><w:r><w:rPr><w:spacing w:val="3"/><w:w w:val="105"/></w:rPr><w:t xml:space="preserve"> </w:t></w:r><w:r><w:rPr><w:w w:val="105"/></w:rPr><w:t>only</w:t></w:r><w:r><w:rPr><w:spacing w:val="4"/><w:w w:val="105"/></w:rPr><w:t xml:space="preserve"> </w:t></w:r><w:r><w:rPr><w:w w:val="105"/></w:rPr><w:t>meant</w:t></w:r><w:r><w:rPr><w:spacing w:val="3"/><w:w w:val="105"/></w:rPr><w:t xml:space="preserve"> </w:t></w:r><w:r><w:rPr><w:w w:val="105"/></w:rPr><w:t>as</w:t></w:r><w:r><w:rPr><w:spacing w:val="3"/><w:w w:val="105"/></w:rPr><w:t xml:space="preserve"> </w:t></w:r><w:r><w:rPr><w:w w:val="105"/></w:rPr><w:t>guidance</w:t></w:r><w:r><w:rPr><w:spacing w:val="4"/><w:w w:val="105"/></w:rPr><w:t xml:space="preserve"> </w:t></w:r><w:r><w:rPr><w:w w:val="105"/></w:rPr><w:t>for</w:t></w:r><w:r><w:rPr><w:spacing w:val="3"/><w:w w:val="105"/></w:rPr><w:t xml:space="preserve"> </w:t></w:r><w:r><w:rPr><w:w w:val="105"/></w:rPr><w:t>the</w:t></w:r><w:r><w:rPr><w:spacing w:val="3"/><w:w w:val="105"/></w:rPr><w:t xml:space="preserve"> </w:t></w:r><w:r><w:rPr><w:w w:val="105"/></w:rPr><w:t>user</w:t></w:r><w:r><w:rPr><w:spacing w:val="4"/><w:w w:val="105"/></w:rPr><w:t xml:space="preserve"> </w:t></w:r><w:r><w:rPr><w:w w:val="105"/></w:rPr><w:t>and</w:t></w:r><w:r><w:rPr><w:spacing w:val="4"/><w:w w:val="105"/></w:rPr><w:t xml:space="preserve"> </w:t></w:r><w:r><w:rPr><w:w w:val="105"/></w:rPr><w:t>has</w:t></w:r><w:r><w:rPr><w:spacing w:val="3"/><w:w w:val="105"/></w:rPr><w:t xml:space="preserve"> </w:t></w:r><w:r><w:rPr><w:w w:val="105"/></w:rPr><w:t>no</w:t></w:r><w:r><w:rPr><w:spacing w:val="4"/><w:w w:val="105"/></w:rPr><w:t xml:space="preserve"> </w:t></w:r><w:r><w:rPr><w:w w:val="105"/></w:rPr><w:t>impact</w:t></w:r><w:r><w:rPr><w:spacing w:val="3"/><w:w w:val="105"/></w:rPr><w:t xml:space="preserve"> </w:t></w:r><w:r><w:rPr><w:w w:val="105"/></w:rPr><w:t>on</w:t></w:r><w:r><w:rPr><w:spacing w:val="4"/><w:w w:val="105"/></w:rPr><w:t xml:space="preserve"> </w:t></w:r><w:r><w:rPr><w:w w:val="105"/></w:rPr><w:t>the</w:t></w:r><w:r><w:rPr><w:w w:val="108"/></w:rPr><w:t xml:space="preserve"> </w:t></w:r><w:r><w:rPr><w:w w:val="105"/></w:rPr><w:t>gap</w:t></w:r><w:r><w:rPr><w:spacing w:val="0"/><w:w w:val="105"/></w:rPr><w:t xml:space="preserve"> </w:t></w:r><w:r><w:rPr><w:w w:val="105"/></w:rPr><w:t>filling</w:t></w:r><w:r><w:rPr><w:spacing w:val="0"/><w:w w:val="105"/></w:rPr><w:t xml:space="preserve"> procedure.</w:t></w:r></w:p><w:p><w:pPr><w:sectPr><w:type w:val="nextPage"/><w:pgSz w:w="12240" w:h="15840"/><w:pgMar w:left="1000" w:right="1000" w:header="0" w:top="1080" w:footer="0" w:bottom="700" w:gutter="0"/><w:pgNumType w:fmt="decimal"/><w:formProt w:val="false"/><w:textDirection w:val="lrTb"/><w:docGrid w:type="default" w:linePitch="240" w:charSpace="4294965247"/></w:sectPr><w:pStyle w:val="TextBody"/><w:spacing w:lineRule="auto" w:line="249"/><w:ind w:left="125" w:right="123" w:firstLine="359"/><w:jc w:val="both"/><w:rPr></w:rPr></w:pPr><w:r><w:rPr><w:w w:val="105"/></w:rPr><w:t>The</w:t></w:r><w:r><w:rPr><w:spacing w:val="36"/><w:w w:val="105"/></w:rPr><w:t xml:space="preserve"> </w:t></w:r><w:r><w:rPr><w:w w:val="105"/></w:rPr><w:t>process</w:t></w:r><w:r><w:rPr><w:spacing w:val="35"/><w:w w:val="105"/></w:rPr><w:t xml:space="preserve"> </w:t></w:r><w:ins w:id="1731" w:author="Rivard, Christine" w:date="2015-03-27T08:40:00Z"><w:r><w:rPr><w:spacing w:val="35"/><w:w w:val="105"/></w:rPr><w:t xml:space="preserve">used </w:t></w:r></w:ins><w:r><w:rPr><w:w w:val="105"/></w:rPr><w:t>to</w:t></w:r><w:r><w:rPr><w:spacing w:val="36"/><w:w w:val="105"/></w:rPr><w:t xml:space="preserve"> </w:t></w:r><w:r><w:rPr><w:w w:val="105"/></w:rPr><w:t>fill</w:t></w:r><w:r><w:rPr><w:spacing w:val="37"/><w:w w:val="105"/></w:rPr><w:t xml:space="preserve"> </w:t></w:r><w:r><w:rPr><w:w w:val="105"/></w:rPr><w:t>the</w:t></w:r><w:r><w:rPr><w:spacing w:val="36"/><w:w w:val="105"/></w:rPr><w:t xml:space="preserve"> </w:t></w:r><w:r><w:rPr><w:w w:val="105"/></w:rPr><w:t>gaps</w:t></w:r><w:r><w:rPr><w:spacing w:val="36"/><w:w w:val="105"/></w:rPr><w:t xml:space="preserve"> </w:t></w:r><w:r><w:rPr><w:w w:val="105"/></w:rPr><w:t>in</w:t></w:r><w:r><w:rPr><w:spacing w:val="37"/><w:w w:val="105"/></w:rPr><w:t xml:space="preserve"> </w:t></w:r><w:r><w:rPr><w:w w:val="105"/></w:rPr><w:t>the</w:t></w:r><w:r><w:rPr><w:spacing w:val="36"/><w:w w:val="105"/></w:rPr><w:t xml:space="preserve"> </w:t></w:r><w:del w:id="1732" w:author="Rivard, Christine" w:date="2015-03-27T08:40:00Z"><w:r><w:rPr><w:w w:val="105"/></w:rPr><w:delText>data</w:delText></w:r></w:del><w:del w:id="1733" w:author="Rivard, Christine" w:date="2015-03-27T08:40:00Z"><w:r><w:rPr><w:spacing w:val="36"/><w:w w:val="105"/></w:rPr><w:delText xml:space="preserve"> </w:delText></w:r></w:del><w:del w:id="1734" w:author="Rivard, Christine" w:date="2015-03-27T08:41:00Z"><w:r><w:rPr><w:w w:val="105"/></w:rPr><w:delText>of</w:delText></w:r></w:del><w:del w:id="1735" w:author="Rivard, Christine" w:date="2015-03-27T08:41:00Z"><w:r><w:rPr><w:spacing w:val="36"/><w:w w:val="105"/></w:rPr><w:delText xml:space="preserve"> </w:delText></w:r></w:del><w:del w:id="1736" w:author="Rivard, Christine" w:date="2015-03-27T08:41:00Z"><w:r><w:rPr><w:w w:val="105"/></w:rPr><w:delText>the</w:delText></w:r></w:del><w:r><w:rPr><w:spacing w:val="36"/><w:w w:val="105"/></w:rPr><w:t xml:space="preserve"> </w:t></w:r><w:r><w:rPr><w:w w:val="105"/></w:rPr><w:t>selected</w:t></w:r><w:r><w:rPr><w:spacing w:val="38"/><w:w w:val="105"/></w:rPr><w:t xml:space="preserve"> </w:t></w:r><w:r><w:rPr><w:w w:val="105"/></w:rPr><w:t>weather</w:t></w:r><w:r><w:rPr><w:spacing w:val="36"/><w:w w:val="105"/></w:rPr><w:t xml:space="preserve"> </w:t></w:r><w:r><w:rPr><w:w w:val="105"/></w:rPr><w:t>station</w:t></w:r><w:r><w:rPr><w:spacing w:val="37"/><w:w w:val="105"/></w:rPr><w:t xml:space="preserve"> </w:t></w:r><w:ins w:id="1737" w:author="Rivard, Christine" w:date="2015-03-27T08:41:00Z"><w:r><w:rPr><w:w w:val="105"/></w:rPr><w:t xml:space="preserve">datasets </w:t></w:r></w:ins><w:r><w:rPr><w:w w:val="105"/></w:rPr><w:t>can</w:t></w:r><w:r><w:rPr><w:spacing w:val="36"/><w:w w:val="105"/></w:rPr><w:t xml:space="preserve"> </w:t></w:r><w:r><w:rPr><w:w w:val="105"/></w:rPr><w:t>be</w:t></w:r><w:r><w:rPr><w:spacing w:val="36"/><w:w w:val="105"/></w:rPr><w:t xml:space="preserve"> </w:t></w:r><w:r><w:rPr><w:w w:val="105"/></w:rPr><w:t>launched</w:t></w:r><w:r><w:rPr><w:spacing w:val="36"/><w:w w:val="105"/></w:rPr><w:t xml:space="preserve"> </w:t></w:r><w:r><w:rPr><w:w w:val="105"/></w:rPr><w:t>by</w:t></w:r><w:r><w:rPr><w:w w:val="107"/></w:rPr><w:t xml:space="preserve"> </w:t></w:r><w:r><w:rPr><w:w w:val="105"/></w:rPr><w:t>clicking</w:t></w:r><w:r><w:rPr><w:spacing w:val="14"/><w:w w:val="105"/></w:rPr><w:t xml:space="preserve"> </w:t></w:r><w:r><w:rPr><w:w w:val="105"/></w:rPr><w:t>the</w:t></w:r><w:r><w:rPr><w:spacing w:val="14"/><w:w w:val="105"/></w:rPr><w:t xml:space="preserve"> </w:t></w:r><w:del w:id="1738" w:author="Rivard, Christine" w:date="2015-03-27T08:41:00Z"><w:r><w:rPr><w:w w:val="105"/></w:rPr><w:delText>button</w:delText></w:r></w:del><w:del w:id="1739" w:author="Rivard, Christine" w:date="2015-03-27T08:41:00Z"><w:r><w:rPr><w:spacing w:val="13"/><w:w w:val="105"/></w:rPr><w:delText xml:space="preserve"> </w:delText></w:r></w:del><w:r><w:rPr><w:rFonts w:ascii="Arial" w:hAnsi="Arial"/><w:i/><w:w w:val="105"/></w:rPr><w:t>Fill</w:t></w:r><w:r><w:rPr><w:rFonts w:ascii="Arial" w:hAnsi="Arial"/><w:i/><w:spacing w:val="31"/><w:w w:val="105"/></w:rPr><w:t xml:space="preserve"> </w:t></w:r><w:ins w:id="1740" w:author="Rivard, Christine" w:date="2015-03-27T08:41:00Z"><w:r><w:rPr><w:w w:val="105"/></w:rPr><w:t>button</w:t></w:r></w:ins><w:ins w:id="1741" w:author="Rivard, Christine" w:date="2015-03-27T08:41:00Z"><w:r><w:rPr><w:spacing w:val="13"/><w:w w:val="105"/></w:rPr><w:t xml:space="preserve"> </w:t></w:r></w:ins><w:r><w:rPr><w:w w:val="105"/></w:rPr><w:t>located</w:t></w:r><w:r><w:rPr><w:spacing w:val="13"/><w:w w:val="105"/></w:rPr><w:t xml:space="preserve"> </w:t></w:r><w:r><w:rPr><w:w w:val="105"/></w:rPr><w:t>at</w:t></w:r><w:r><w:rPr><w:spacing w:val="13"/><w:w w:val="105"/></w:rPr><w:t xml:space="preserve"> </w:t></w:r><w:r><w:rPr><w:w w:val="105"/></w:rPr><w:t>the</w:t></w:r><w:r><w:rPr><w:spacing w:val="14"/><w:w w:val="105"/></w:rPr><w:t xml:space="preserve"> </w:t></w:r><w:r><w:rPr><w:w w:val="105"/></w:rPr><w:t>bottom</w:t></w:r><w:ins w:id="1742" w:author="Rivard, Christine" w:date="2015-03-27T08:42:00Z"><w:r><w:rPr><w:w w:val="105"/></w:rPr><w:t>,</w:t></w:r></w:ins><w:r><w:rPr><w:spacing w:val="14"/><w:w w:val="105"/></w:rPr><w:t xml:space="preserve"> </w:t></w:r><w:r><w:rPr><w:w w:val="105"/></w:rPr><w:t>o</w:t></w:r><w:del w:id="1743" w:author="Rivard, Christine" w:date="2015-03-27T08:42:00Z"><w:r><w:rPr><w:w w:val="105"/></w:rPr><w:delText>f</w:delText></w:r></w:del><w:ins w:id="1744" w:author="Rivard, Christine" w:date="2015-03-27T08:42:00Z"><w:r><w:rPr><w:w w:val="105"/></w:rPr><w:t>n</w:t></w:r></w:ins><w:r><w:rPr><w:spacing w:val="13"/><w:w w:val="105"/></w:rPr><w:t xml:space="preserve"> </w:t></w:r><w:r><w:rPr><w:w w:val="105"/></w:rPr><w:t>the</w:t></w:r><w:r><w:rPr><w:spacing w:val="14"/><w:w w:val="105"/></w:rPr><w:t xml:space="preserve"> </w:t></w:r><w:r><w:rPr><w:w w:val="105"/></w:rPr><w:t>left</w:t></w:r><w:r><w:rPr><w:spacing w:val="14"/><w:w w:val="105"/></w:rPr><w:t xml:space="preserve"> </w:t></w:r><w:r><w:rPr><w:w w:val="105"/></w:rPr><w:t>side</w:t></w:r><w:r><w:rPr><w:spacing w:val="13"/><w:w w:val="105"/></w:rPr><w:t xml:space="preserve"> </w:t></w:r><w:r><w:rPr><w:w w:val="105"/></w:rPr><w:t>panel</w:t></w:r><w:r><w:rPr><w:spacing w:val="14"/><w:w w:val="105"/></w:rPr><w:t xml:space="preserve"> </w:t></w:r><w:r><w:rPr><w:w w:val="105"/></w:rPr><w:t>of</w:t></w:r><w:r><w:rPr><w:spacing w:val="13"/><w:w w:val="105"/></w:rPr><w:t xml:space="preserve"> </w:t></w:r><w:r><w:rPr><w:w w:val="105"/></w:rPr><w:t>the</w:t></w:r><w:r><w:rPr><w:spacing w:val="14"/><w:w w:val="105"/></w:rPr><w:t xml:space="preserve"> </w:t></w:r><w:r><w:rPr><w:w w:val="105"/></w:rPr><w:t>interface.</w:t></w:r><w:r><w:rPr><w:spacing w:val="39"/><w:w w:val="105"/></w:rPr><w:t xml:space="preserve"> </w:t></w:r><w:r><w:rPr><w:w w:val="105"/></w:rPr><w:t>Each</w:t></w:r><w:r><w:rPr><w:spacing w:val="14"/><w:w w:val="105"/></w:rPr><w:t xml:space="preserve"> </w:t></w:r><w:r><w:rPr><w:w w:val="105"/></w:rPr><w:t>missing</w:t></w:r><w:r><w:rPr></w:rPr><w:t xml:space="preserve"> </w:t></w:r><w:r><w:rPr><w:w w:val="105"/></w:rPr><w:t>value</w:t></w:r><w:r><w:rPr><w:spacing w:val="4"/><w:w w:val="105"/></w:rPr><w:t xml:space="preserve"> </w:t></w:r><w:r><w:rPr><w:w w:val="105"/></w:rPr><w:t>is</w:t></w:r><w:r><w:rPr><w:spacing w:val="4"/><w:w w:val="105"/></w:rPr><w:t xml:space="preserve"> </w:t></w:r><w:r><w:rPr><w:w w:val="105"/></w:rPr><w:t>estimated</w:t></w:r><w:r><w:rPr><w:spacing w:val="4"/><w:w w:val="105"/></w:rPr><w:t xml:space="preserve"> </w:t></w:r><w:r><w:rPr><w:w w:val="105"/></w:rPr><w:t>with</w:t></w:r><w:r><w:rPr><w:spacing w:val="4"/><w:w w:val="105"/></w:rPr><w:t xml:space="preserve"> </w:t></w:r><w:r><w:rPr><w:w w:val="105"/></w:rPr><w:t>a</w:t></w:r><w:r><w:rPr><w:spacing w:val="5"/><w:w w:val="105"/></w:rPr><w:t xml:space="preserve"> </w:t></w:r><w:r><w:rPr><w:w w:val="105"/></w:rPr><w:t>multiple</w:t></w:r><w:r><w:rPr><w:spacing w:val="4"/><w:w w:val="105"/></w:rPr><w:t xml:space="preserve"> </w:t></w:r><w:r><w:rPr><w:w w:val="105"/></w:rPr><w:t>linear</w:t></w:r><w:r><w:rPr><w:spacing w:val="4"/><w:w w:val="105"/></w:rPr><w:t xml:space="preserve"> </w:t></w:r><w:r><w:rPr><w:w w:val="105"/></w:rPr><w:t>regression</w:t></w:r><w:r><w:rPr><w:spacing w:val="3"/><w:w w:val="105"/></w:rPr><w:t xml:space="preserve"> </w:t></w:r><w:r><w:rPr><w:w w:val="105"/></w:rPr><w:t>(MLR)</w:t></w:r><w:r><w:rPr><w:spacing w:val="4"/><w:w w:val="105"/></w:rPr><w:t xml:space="preserve"> </w:t></w:r><w:r><w:rPr><w:w w:val="105"/></w:rPr><w:t>model</w:t></w:r><w:r><w:rPr><w:spacing w:val="4"/><w:w w:val="105"/></w:rPr><w:t xml:space="preserve"> </w:t></w:r><w:r><w:rPr><w:w w:val="105"/></w:rPr><w:t>generated</w:t></w:r><w:r><w:rPr><w:spacing w:val="4"/><w:w w:val="105"/></w:rPr><w:t xml:space="preserve"> </w:t></w:r><w:r><w:rPr><w:w w:val="105"/></w:rPr><w:t>with</w:t></w:r><w:r><w:rPr><w:spacing w:val="4"/><w:w w:val="105"/></w:rPr><w:t xml:space="preserve"> </w:t></w:r><w:r><w:rPr><w:w w:val="105"/></w:rPr><w:t>the</w:t></w:r><w:r><w:rPr><w:spacing w:val="4"/><w:w w:val="105"/></w:rPr><w:t xml:space="preserve"> </w:t></w:r><w:r><w:rPr><w:w w:val="105"/></w:rPr><w:t>synchronous</w:t></w:r><w:r><w:rPr><w:w w:val="102"/></w:rPr><w:t xml:space="preserve"> </w:t></w:r><w:r><w:rPr><w:w w:val="105"/></w:rPr><w:t>weather</w:t></w:r><w:r><w:rPr><w:spacing w:val="46"/><w:w w:val="105"/></w:rPr><w:t xml:space="preserve"> </w:t></w:r><w:r><w:rPr><w:w w:val="105"/></w:rPr><w:t>time</w:t></w:r><w:ins w:id="1745" w:author="Rivard, Christine" w:date="2015-03-27T08:43:00Z"><w:r><w:rPr><w:spacing w:val="46"/><w:w w:val="105"/></w:rPr><w:t>-</w:t></w:r></w:ins><w:del w:id="1746" w:author="Rivard, Christine" w:date="2015-03-27T08:43:00Z"><w:r><w:rPr><w:spacing w:val="46"/><w:w w:val="105"/></w:rPr><w:delText xml:space="preserve"> </w:delText></w:r></w:del><w:r><w:rPr><w:w w:val="105"/></w:rPr><w:t>series</w:t></w:r><w:r><w:rPr><w:spacing w:val="46"/><w:w w:val="105"/></w:rPr><w:t xml:space="preserve"> </w:t></w:r><w:r><w:rPr><w:w w:val="105"/></w:rPr><w:t>of</w:t></w:r><w:r><w:rPr><w:spacing w:val="46"/><w:w w:val="105"/></w:rPr><w:t xml:space="preserve"> </w:t></w:r><w:r><w:rPr><w:w w:val="105"/></w:rPr><w:t>the</w:t></w:r><w:r><w:rPr><w:spacing w:val="46"/><w:w w:val="105"/></w:rPr><w:t xml:space="preserve"> </w:t></w:r><w:r><w:rPr><w:w w:val="105"/></w:rPr><w:t>selected</w:t></w:r><w:r><w:rPr><w:spacing w:val="46"/><w:w w:val="105"/></w:rPr><w:t xml:space="preserve"> </w:t></w:r><w:r><w:rPr><w:w w:val="105"/></w:rPr><w:t>and</w:t></w:r><w:r><w:rPr><w:spacing w:val="47"/><w:w w:val="105"/></w:rPr><w:t xml:space="preserve"> </w:t></w:r><w:r><w:rPr><w:w w:val="105"/></w:rPr><w:t>neighboring</w:t></w:r><w:r><w:rPr><w:spacing w:val="45"/><w:w w:val="105"/></w:rPr><w:t xml:space="preserve"> </w:t></w:r><w:r><w:rPr><w:w w:val="105"/></w:rPr><w:t>stations.</w:t></w:r><w:r><w:rPr><w:spacing w:val="59"/><w:w w:val="105"/></w:rPr><w:t xml:space="preserve"> </w:t></w:r><w:r><w:rPr><w:w w:val="105"/></w:rPr><w:t>The</w:t></w:r><w:r><w:rPr><w:spacing w:val="46"/><w:w w:val="105"/></w:rPr><w:t xml:space="preserve"> </w:t></w:r><w:r><w:rPr><w:w w:val="105"/></w:rPr><w:t>routine</w:t></w:r><w:r><w:rPr><w:spacing w:val="46"/><w:w w:val="105"/></w:rPr><w:t xml:space="preserve"> </w:t></w:r><w:r><w:rPr><w:w w:val="105"/></w:rPr><w:t>uses</w:t></w:r><w:r><w:rPr><w:spacing w:val="45"/><w:w w:val="105"/></w:rPr><w:t xml:space="preserve"> </w:t></w:r><w:del w:id="1747" w:author="Rivard, Christine" w:date="2015-03-27T08:44:00Z"><w:r><w:rPr><w:w w:val="105"/></w:rPr><w:delText>the</w:delText></w:r></w:del><w:del w:id="1748" w:author="Rivard, Christine" w:date="2015-03-27T08:44:00Z"><w:r><w:rPr><w:spacing w:val="46"/><w:w w:val="105"/></w:rPr><w:delText xml:space="preserve"> </w:delText></w:r></w:del><w:r><w:rPr><w:w w:val="105"/></w:rPr><w:t>data</w:t></w:r><w:r><w:rPr><w:spacing w:val="47"/><w:w w:val="105"/></w:rPr><w:t xml:space="preserve"> </w:t></w:r><w:r><w:rPr><w:w w:val="105"/></w:rPr><w:t>from</w:t></w:r><w:r><w:rPr><w:w w:val="103"/></w:rPr><w:t xml:space="preserve"> </w:t></w:r><w:r><w:rPr><w:w w:val="105"/></w:rPr><w:t>the</w:t></w:r><w:r><w:rPr><w:spacing w:val="31"/><w:w w:val="105"/></w:rPr><w:t xml:space="preserve"> </w:t></w:r><w:r><w:rPr><w:w w:val="105"/></w:rPr><w:t>neighboring</w:t></w:r><w:r><w:rPr><w:spacing w:val="30"/><w:w w:val="105"/></w:rPr><w:t xml:space="preserve"> </w:t></w:r><w:r><w:rPr><w:w w:val="105"/></w:rPr><w:t>stations</w:t></w:r><w:r><w:rPr><w:spacing w:val="32"/><w:w w:val="105"/></w:rPr><w:t xml:space="preserve"> </w:t></w:r><w:r><w:rPr><w:w w:val="105"/></w:rPr><w:t>that</w:t></w:r><w:r><w:rPr><w:spacing w:val="31"/><w:w w:val="105"/></w:rPr><w:t xml:space="preserve"> </w:t></w:r><w:commentRangeStart w:id="53"/><w:r><w:rPr><w:w w:val="105"/></w:rPr><w:t>are</w:t></w:r><w:r><w:rPr><w:spacing w:val="32"/><w:w w:val="105"/></w:rPr><w:t xml:space="preserve"> </w:t></w:r><w:r><w:rPr><w:w w:val="105"/></w:rPr><w:t>best</w:t></w:r><w:r><w:rPr><w:spacing w:val="30"/><w:w w:val="105"/></w:rPr><w:t xml:space="preserve"> </w:t></w:r><w:r><w:rPr><w:w w:val="105"/></w:rPr><w:t>correlated</w:t></w:r><w:r><w:rPr><w:spacing w:val="30"/><w:w w:val="105"/></w:rPr><w:t xml:space="preserve"> </w:t></w:r><w:r><w:rPr><w:w w:val="105"/></w:rPr><w:t>with</w:t></w:r><w:r><w:rPr><w:spacing w:val="31"/><w:w w:val="105"/></w:rPr><w:t xml:space="preserve"> </w:t></w:r><w:r><w:rPr><w:w w:val="105"/></w:rPr><w:t>the</w:t></w:r><w:r><w:rPr><w:spacing w:val="32"/><w:w w:val="105"/></w:rPr><w:t xml:space="preserve"> </w:t></w:r><w:r><w:rPr><w:w w:val="105"/></w:rPr><w:t>data</w:t></w:r><w:r><w:rPr><w:spacing w:val="30"/><w:w w:val="105"/></w:rPr><w:t xml:space="preserve"> </w:t></w:r><w:r><w:rPr><w:w w:val="105"/></w:rPr><w:t>of</w:t></w:r><w:r><w:rPr><w:spacing w:val="30"/><w:w w:val="105"/></w:rPr><w:t xml:space="preserve"> </w:t></w:r><w:r><w:rPr><w:w w:val="105"/></w:rPr><w:t>the</w:t></w:r><w:r><w:rPr><w:spacing w:val="32"/><w:w w:val="105"/></w:rPr><w:t xml:space="preserve"> </w:t></w:r><w:r><w:rPr><w:w w:val="105"/></w:rPr><w:t>selected</w:t></w:r><w:r><w:rPr><w:spacing w:val="31"/><w:w w:val="105"/></w:rPr><w:t xml:space="preserve"> </w:t></w:r><w:r><w:rPr><w:w w:val="105"/></w:rPr><w:t>station,</w:t></w:r><w:r><w:rPr><w:spacing w:val="33"/><w:w w:val="105"/></w:rPr><w:t xml:space="preserve"> </w:t></w:r><w:r><w:rPr><w:w w:val="105"/></w:rPr><w:t>up</w:t></w:r><w:r><w:rPr><w:spacing w:val="31"/><w:w w:val="105"/></w:rPr><w:t xml:space="preserve"> </w:t></w:r><w:r><w:rPr><w:w w:val="105"/></w:rPr><w:t>to</w:t></w:r><w:r><w:rPr><w:spacing w:val="31"/><w:w w:val="105"/></w:rPr><w:t xml:space="preserve"> </w:t></w:r><w:r><w:rPr><w:w w:val="105"/></w:rPr><w:t>the</w:t></w:r><w:r><w:rPr><w:w w:val="112"/></w:rPr><w:t xml:space="preserve"> </w:t></w:r><w:r><w:rPr><w:w w:val="105"/></w:rPr><w:t>maximum</w:t></w:r><w:r><w:rPr><w:spacing w:val="6"/><w:w w:val="105"/></w:rPr><w:t xml:space="preserve"> </w:t></w:r><w:r><w:rPr><w:w w:val="105"/></w:rPr><w:t>number</w:t></w:r><w:r><w:rPr><w:spacing w:val="6"/><w:w w:val="105"/></w:rPr><w:t xml:space="preserve"> </w:t></w:r><w:r><w:rPr><w:w w:val="105"/></w:rPr><w:t>of</w:t></w:r><w:r><w:rPr><w:spacing w:val="7"/><w:w w:val="105"/></w:rPr><w:t xml:space="preserve"> </w:t></w:r><w:r><w:rPr><w:w w:val="105"/></w:rPr><w:t>stations</w:t></w:r><w:r><w:rPr><w:spacing w:val="7"/><w:w w:val="105"/></w:rPr><w:t xml:space="preserve"> </w:t></w:r><w:r><w:rPr><w:w w:val="105"/></w:rPr><w:t>defined</w:t></w:r><w:r><w:rPr><w:spacing w:val="5"/><w:w w:val="105"/></w:rPr><w:t xml:space="preserve"> </w:t></w:r><w:r><w:rPr><w:w w:val="105"/></w:rPr><w:t>by</w:t></w:r><w:r><w:rPr><w:spacing w:val="7"/><w:w w:val="105"/></w:rPr><w:t xml:space="preserve"> </w:t></w:r><w:r><w:rPr><w:w w:val="105"/></w:rPr><w:t>the</w:t></w:r><w:r><w:rPr><w:spacing w:val="6"/><w:w w:val="105"/></w:rPr><w:t xml:space="preserve"> </w:t></w:r><w:r><w:rPr><w:w w:val="105"/></w:rPr><w:t>user</w:t></w:r><w:r><w:rPr><w:w w:val="105"/></w:rPr></w:r><w:commentRangeEnd w:id="53"/><w:r><w:commentReference w:id="53"/></w:r><w:r><w:rPr><w:w w:val="105"/></w:rPr><w:t>.</w:t></w:r><w:r><w:rPr><w:spacing w:val="29"/><w:w w:val="105"/></w:rPr><w:t xml:space="preserve"> </w:t></w:r><w:r><w:rPr><w:w w:val="105"/></w:rPr><w:t>For</w:t></w:r><w:r><w:rPr><w:spacing w:val="7"/><w:w w:val="105"/></w:rPr><w:t xml:space="preserve"> </w:t></w:r><w:r><w:rPr><w:w w:val="105"/></w:rPr><w:t>example,</w:t></w:r><w:r><w:rPr><w:spacing w:val="7"/><w:w w:val="105"/></w:rPr><w:t xml:space="preserve"> </w:t></w:r><w:r><w:rPr><w:w w:val="105"/></w:rPr><w:t>in</w:t></w:r><w:r><w:rPr><w:spacing w:val="6"/><w:w w:val="105"/></w:rPr><w:t xml:space="preserve"> </w:t></w:r><w:r><w:rPr><w:w w:val="105"/></w:rPr><w:t>Figure</w:t></w:r><w:r><w:rPr><w:spacing w:val="7"/><w:w w:val="105"/></w:rPr><w:t xml:space="preserve"> </w:t></w:r><w:hyperlink w:anchor="_bookmark24"><w:r><w:rPr><w:rStyle w:val="InternetLink"/><w:w w:val="105"/></w:rPr><w:t>3.3,</w:t></w:r></w:hyperlink><w:r><w:rPr><w:spacing w:val="6"/><w:w w:val="105"/></w:rPr><w:t xml:space="preserve"> </w:t></w:r><w:r><w:rPr><w:w w:val="105"/></w:rPr><w:t>the</w:t></w:r><w:r><w:rPr><w:spacing w:val="6"/><w:w w:val="105"/></w:rPr><w:t xml:space="preserve"> </w:t></w:r><w:r><w:rPr><w:w w:val="105"/></w:rPr><w:t>program</w:t></w:r><w:r><w:rPr><w:spacing w:val="6"/><w:w w:val="105"/></w:rPr><w:t xml:space="preserve"> </w:t></w:r><w:r><w:rPr><w:w w:val="105"/></w:rPr><w:t>would</w:t></w:r><w:r><w:rPr></w:rPr><w:t xml:space="preserve"> </w:t></w:r><w:r><w:rPr><w:w w:val="105"/></w:rPr><w:t>use</w:t></w:r><w:r><w:rPr><w:spacing w:val="28"/><w:w w:val="105"/></w:rPr><w:t xml:space="preserve"> </w:t></w:r><w:del w:id="1749" w:author="Rivard, Christine" w:date="2015-03-27T09:05:00Z"><w:r><w:rPr><w:w w:val="105"/></w:rPr><w:delText>the</w:delText></w:r></w:del><w:del w:id="1750" w:author="Rivard, Christine" w:date="2015-03-27T09:05:00Z"><w:r><w:rPr><w:spacing w:val="30"/><w:w w:val="105"/></w:rPr><w:delText xml:space="preserve"> </w:delText></w:r></w:del><w:r><w:rPr><w:w w:val="105"/></w:rPr><w:t>neighboring</w:t></w:r><w:r><w:rPr><w:spacing w:val="29"/><w:w w:val="105"/></w:rPr><w:t xml:space="preserve"> </w:t></w:r><w:r><w:rPr><w:w w:val="105"/></w:rPr><w:t>stations</w:t></w:r><w:r><w:rPr><w:spacing w:val="29"/><w:w w:val="105"/></w:rPr><w:t xml:space="preserve"> </w:t></w:r><w:r><w:rPr><w:w w:val="105"/></w:rPr><w:t>with</w:t></w:r><w:r><w:rPr><w:spacing w:val="30"/><w:w w:val="105"/></w:rPr><w:t xml:space="preserve"> </w:t></w:r><w:r><w:rPr><w:w w:val="105"/></w:rPr><w:t>the</w:t></w:r><w:r><w:rPr><w:spacing w:val="29"/><w:w w:val="105"/></w:rPr><w:t xml:space="preserve"> </w:t></w:r><w:r><w:rPr><w:w w:val="105"/></w:rPr><w:t>best</w:t></w:r><w:r><w:rPr><w:spacing w:val="29"/><w:w w:val="105"/></w:rPr><w:t xml:space="preserve"> </w:t></w:r><w:r><w:rPr><w:w w:val="105"/></w:rPr><w:t>correlation</w:t></w:r><w:r><w:rPr><w:spacing w:val="30"/><w:w w:val="105"/></w:rPr><w:t xml:space="preserve"> </w:t></w:r><w:r><w:rPr><w:w w:val="105"/></w:rPr><w:t>coefficient</w:t></w:r><w:r><w:rPr><w:spacing w:val="30"/><w:w w:val="105"/></w:rPr><w:t xml:space="preserve"> </w:t></w:r><w:r><w:rPr><w:w w:val="105"/></w:rPr><w:t>values</w:t></w:r><w:r><w:rPr><w:spacing w:val="29"/><w:w w:val="105"/></w:rPr><w:t xml:space="preserve"> </w:t></w:r><w:r><w:rPr><w:w w:val="105"/></w:rPr><w:t>up</w:t></w:r><w:r><w:rPr><w:spacing w:val="30"/><w:w w:val="105"/></w:rPr><w:t xml:space="preserve"> </w:t></w:r><w:r><w:rPr><w:w w:val="105"/></w:rPr><w:t>to</w:t></w:r><w:r><w:rPr><w:spacing w:val="28"/><w:w w:val="105"/></w:rPr><w:t xml:space="preserve"> </w:t></w:r><w:r><w:rPr><w:w w:val="105"/></w:rPr><w:t>a</w:t></w:r><w:r><w:rPr><w:spacing w:val="30"/><w:w w:val="105"/></w:rPr><w:t xml:space="preserve"> </w:t></w:r><w:r><w:rPr><w:w w:val="105"/></w:rPr><w:t>maximum</w:t></w:r><w:r><w:rPr><w:spacing w:val="29"/><w:w w:val="105"/></w:rPr><w:t xml:space="preserve"> </w:t></w:r><w:r><w:rPr><w:w w:val="105"/></w:rPr><w:t>of</w:t></w:r><w:r><w:rPr><w:spacing w:val="29"/><w:w w:val="105"/></w:rPr><w:t xml:space="preserve"> </w:t></w:r><w:r><w:rPr><w:w w:val="105"/></w:rPr><w:t>4</w:t></w:r><w:r><w:rPr><w:w w:val="99"/></w:rPr><w:t xml:space="preserve"> </w:t></w:r><w:r><w:rPr><w:w w:val="105"/></w:rPr><w:t>stations.</w:t></w:r><w:r><w:rPr><w:spacing w:val="32"/><w:w w:val="105"/></w:rPr><w:t xml:space="preserve"> </w:t></w:r><w:r><w:rPr><w:w w:val="105"/></w:rPr><w:t>If</w:t></w:r><w:r><w:rPr><w:spacing w:val="9"/><w:w w:val="105"/></w:rPr><w:t xml:space="preserve"> </w:t></w:r><w:r><w:rPr><w:w w:val="105"/></w:rPr><w:t>for</w:t></w:r><w:r><w:rPr><w:spacing w:val="8"/><w:w w:val="105"/></w:rPr><w:t xml:space="preserve"> </w:t></w:r><w:r><w:rPr><w:w w:val="105"/></w:rPr><w:t>a</w:t></w:r><w:r><w:rPr><w:spacing w:val="8"/><w:w w:val="105"/></w:rPr><w:t xml:space="preserve"> </w:t></w:r><w:r><w:rPr><w:w w:val="105"/></w:rPr><w:t>given</w:t></w:r><w:r><w:rPr><w:spacing w:val="8"/><w:w w:val="105"/></w:rPr><w:t xml:space="preserve"> </w:t></w:r><w:r><w:rPr><w:w w:val="105"/></w:rPr><w:t>date</w:t></w:r><w:ins w:id="1751" w:author="Rivard, Christine" w:date="2015-03-27T09:06:00Z"><w:r><w:rPr><w:w w:val="105"/></w:rPr><w:t>,</w:t></w:r></w:ins><w:r><w:rPr><w:spacing w:val="8"/><w:w w:val="105"/></w:rPr><w:t xml:space="preserve"> </w:t></w:r><w:r><w:rPr><w:w w:val="105"/></w:rPr><w:t>all</w:t></w:r><w:r><w:rPr><w:spacing w:val="8"/><w:w w:val="105"/></w:rPr><w:t xml:space="preserve"> </w:t></w:r><w:r><w:rPr><w:w w:val="105"/></w:rPr><w:t>the</w:t></w:r><w:r><w:rPr><w:spacing w:val="7"/><w:w w:val="105"/></w:rPr><w:t xml:space="preserve"> </w:t></w:r><w:r><w:rPr><w:w w:val="105"/></w:rPr><w:t>neighboring</w:t></w:r><w:r><w:rPr><w:spacing w:val="8"/><w:w w:val="105"/></w:rPr><w:t xml:space="preserve"> </w:t></w:r><w:r><w:rPr><w:w w:val="105"/></w:rPr><w:t>stations</w:t></w:r><w:r><w:rPr><w:spacing w:val="8"/><w:w w:val="105"/></w:rPr><w:t xml:space="preserve"> </w:t></w:r><w:r><w:rPr><w:w w:val="105"/></w:rPr><w:t>have</w:t></w:r><w:r><w:rPr><w:spacing w:val="7"/><w:w w:val="105"/></w:rPr><w:t xml:space="preserve"> </w:t></w:r><w:r><w:rPr><w:w w:val="105"/></w:rPr><w:t>missing</w:t></w:r><w:r><w:rPr><w:spacing w:val="7"/><w:w w:val="105"/></w:rPr><w:t xml:space="preserve"> </w:t></w:r><w:r><w:rPr><w:w w:val="105"/></w:rPr><w:t>data</w:t></w:r><w:r><w:rPr><w:spacing w:val="8"/><w:w w:val="105"/></w:rPr><w:t xml:space="preserve"> </w:t></w:r><w:r><w:rPr><w:w w:val="105"/></w:rPr><w:t>synchronously</w:t></w:r><w:r><w:rPr><w:spacing w:val="9"/><w:w w:val="105"/></w:rPr><w:t xml:space="preserve"> </w:t></w:r><w:r><w:rPr><w:w w:val="105"/></w:rPr><w:t>with</w:t></w:r><w:r><w:rPr><w:spacing w:val="8"/><w:w w:val="105"/></w:rPr><w:t xml:space="preserve"> </w:t></w:r><w:r><w:rPr><w:w w:val="105"/></w:rPr><w:t>the</w:t></w:r><w:r><w:rPr><w:w w:val="109"/></w:rPr><w:t xml:space="preserve"> </w:t></w:r><w:r><w:rPr><w:w w:val="105"/></w:rPr><w:t>selected</w:t></w:r><w:r><w:rPr><w:spacing w:val="23"/><w:w w:val="105"/></w:rPr><w:t xml:space="preserve"> </w:t></w:r><w:r><w:rPr><w:w w:val="105"/></w:rPr><w:t>station,</w:t></w:r><w:r><w:rPr><w:spacing w:val="25"/><w:w w:val="105"/></w:rPr><w:t xml:space="preserve"> </w:t></w:r><w:r><w:rPr><w:w w:val="105"/></w:rPr><w:t>a</w:t></w:r><w:r><w:rPr><w:spacing w:val="23"/><w:w w:val="105"/></w:rPr><w:t xml:space="preserve"> </w:t></w:r><w:ins w:id="1752" w:author="Rivard, Christine" w:date="2015-03-27T09:06:00Z"><w:r><w:rPr><w:spacing w:val="23"/><w:w w:val="105"/></w:rPr><w:t>“</w:t></w:r></w:ins><w:r><w:rPr><w:w w:val="105"/></w:rPr><w:t>NaN</w:t></w:r><w:ins w:id="1753" w:author="Rivard, Christine" w:date="2015-03-27T09:06:00Z"><w:r><w:rPr><w:w w:val="105"/></w:rPr><w:t>”</w:t></w:r></w:ins><w:r><w:rPr><w:spacing w:val="24"/><w:w w:val="105"/></w:rPr><w:t xml:space="preserve"> </w:t></w:r><w:r><w:rPr><w:w w:val="105"/></w:rPr><w:t>value</w:t></w:r><w:r><w:rPr><w:spacing w:val="23"/><w:w w:val="105"/></w:rPr><w:t xml:space="preserve"> </w:t></w:r><w:r><w:rPr><w:w w:val="105"/></w:rPr><w:t>is</w:t></w:r><w:r><w:rPr><w:spacing w:val="24"/><w:w w:val="105"/></w:rPr><w:t xml:space="preserve"> </w:t></w:r><w:r><w:rPr><w:w w:val="105"/></w:rPr><w:t>kept</w:t></w:r><w:r><w:rPr><w:spacing w:val="23"/><w:w w:val="105"/></w:rPr><w:t xml:space="preserve"> </w:t></w:r><w:r><w:rPr><w:w w:val="105"/></w:rPr><w:t>in</w:t></w:r><w:r><w:rPr><w:spacing w:val="24"/><w:w w:val="105"/></w:rPr><w:t xml:space="preserve"> </w:t></w:r><w:r><w:rPr><w:w w:val="105"/></w:rPr><w:t>the</w:t></w:r><w:r><w:rPr><w:spacing w:val="23"/><w:w w:val="105"/></w:rPr><w:t xml:space="preserve"> </w:t></w:r><w:r><w:rPr><w:w w:val="105"/></w:rPr><w:t>dataset</w:t></w:r><w:r><w:rPr><w:spacing w:val="23"/><w:w w:val="105"/></w:rPr><w:t xml:space="preserve"> </w:t></w:r><w:r><w:rPr><w:w w:val="105"/></w:rPr><w:t>at</w:t></w:r><w:r><w:rPr><w:spacing w:val="23"/><w:w w:val="105"/></w:rPr><w:t xml:space="preserve"> </w:t></w:r><w:r><w:rPr><w:w w:val="105"/></w:rPr><w:t>this</w:t></w:r><w:r><w:rPr><w:spacing w:val="24"/><w:w w:val="105"/></w:rPr><w:t xml:space="preserve"> </w:t></w:r><w:r><w:rPr><w:w w:val="105"/></w:rPr><w:t>particular</w:t></w:r><w:r><w:rPr><w:spacing w:val="22"/><w:w w:val="105"/></w:rPr><w:t xml:space="preserve"> </w:t></w:r><w:del w:id="1754" w:author="Rivard, Christine" w:date="2015-03-27T09:06:00Z"><w:r><w:rPr><w:w w:val="105"/></w:rPr><w:delText>time</w:delText></w:r></w:del><w:ins w:id="1755" w:author="Rivard, Christine" w:date="2015-03-27T09:06:00Z"><w:r><w:rPr><w:w w:val="105"/></w:rPr><w:t>date</w:t></w:r></w:ins><w:r><w:rPr><w:w w:val="105"/></w:rPr><w:t>.</w:t></w:r></w:p><w:p><w:pPr><w:pStyle w:val="Normal"/><w:spacing w:before="5" w:after="0"/><w:rPr><w:rFonts w:ascii="Times New Roman" w:hAnsi="Times New Roman" w:eastAsia="Times New Roman" w:cs="Times New Roman"/><w:sz w:val="6"/><w:szCs w:val="6"/></w:rPr></w:pPr><w:r><w:rPr><w:rFonts w:eastAsia="Times New Roman" w:cs="Times New Roman" w:ascii="Times New Roman" w:hAnsi="Times New Roman"/><w:sz w:val="6"/><w:szCs w:val="6"/></w:rPr></w:r></w:p><w:p><w:pPr><w:pStyle w:val="Normal"/><w:spacing w:lineRule="atLeast" w:line="200"/><w:ind w:left="1360" w:hanging="0"/><w:rPr><w:rFonts w:ascii="Times New Roman" w:hAnsi="Times New Roman" w:eastAsia="Times New Roman" w:cs="Times New Roman"/><w:sz w:val="20"/><w:szCs w:val="20"/></w:rPr></w:pPr><w:r><w:rPr></w:rPr><w:drawing><wp:inline distT="0" distB="0" distL="0" distR="0"><wp:extent cx="4770120" cy="3082290"/><wp:effectExtent l="0" t="0" r="0" b="0"/><wp:docPr id="40" name="Image2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40" name="Image2" descr=""></pic:cNvPr><pic:cNvPicPr><a:picLocks noChangeAspect="1" noChangeArrowheads="1"/></pic:cNvPicPr></pic:nvPicPr><pic:blipFill><a:blip r:embed="rId18"/><a:stretch><a:fillRect/></a:stretch></pic:blipFill><pic:spPr bwMode="auto"><a:xfrm><a:off x="0" y="0"/><a:ext cx="4770120" cy="3082290"/></a:xfrm><a:prstGeom prst="rect"><a:avLst/></a:prstGeom><a:noFill/><a:ln w="9525"><a:noFill/><a:miter lim="800000"/><a:headEnd/><a:tailEnd/></a:ln></pic:spPr></pic:pic></a:graphicData></a:graphic></wp:inline></w:drawing></w:r></w:p><w:p><w:pPr><w:pStyle w:val="Normal"/><w:spacing w:before="9" w:after="0"/><w:rPr><w:rFonts w:ascii="Times New Roman" w:hAnsi="Times New Roman" w:eastAsia="Times New Roman" w:cs="Times New Roman"/><w:sz w:val="8"/><w:szCs w:val="8"/></w:rPr></w:pPr><w:r><w:rPr><w:rFonts w:eastAsia="Times New Roman" w:cs="Times New Roman" w:ascii="Times New Roman" w:hAnsi="Times New Roman"/><w:sz w:val="8"/><w:szCs w:val="8"/></w:rPr></w:r></w:p><w:p><w:pPr><w:pStyle w:val="TextBody"/><w:spacing w:before="55" w:after="0"/><w:ind w:left="0" w:right="38" w:hanging="0"/><w:jc w:val="center"/><w:rPr></w:rPr></w:pPr><w:bookmarkStart w:id="38" w:name="_bookmark24"/><w:bookmarkEnd w:id="38"/><w:r><w:rPr><w:w w:val="105"/></w:rPr><w:t>Figure</w:t></w:r><w:r><w:rPr><w:spacing w:val="1"/><w:w w:val="105"/></w:rPr><w:t xml:space="preserve"> </w:t></w:r><w:r><w:rPr><w:w w:val="105"/></w:rPr><w:t>3.3:</w:t></w:r><w:r><w:rPr><w:spacing w:val="23"/><w:w w:val="105"/></w:rPr><w:t xml:space="preserve"> </w:t></w:r><w:del w:id="1756" w:author="Rivard, Christine" w:date="2015-03-27T09:08:00Z"><w:r><w:rPr><w:w w:val="105"/></w:rPr><w:delText>Tab</w:delText></w:r></w:del><w:del w:id="1757" w:author="Rivard, Christine" w:date="2015-03-27T09:08:00Z"><w:r><w:rPr><w:spacing w:val="2"/><w:w w:val="105"/></w:rPr><w:delText xml:space="preserve"> </w:delText></w:r></w:del><w:r><w:rPr><w:w w:val="105"/></w:rPr><w:t>‘‘Fill</w:t></w:r><w:r><w:rPr><w:spacing w:val="1"/><w:w w:val="105"/></w:rPr><w:t xml:space="preserve"> </w:t></w:r><w:r><w:rPr><w:w w:val="105"/></w:rPr><w:t>Data’’</w:t></w:r><w:ins w:id="1758" w:author="Rivard, Christine" w:date="2015-03-27T09:08:00Z"><w:r><w:rPr><w:w w:val="105"/></w:rPr><w:t xml:space="preserve"> tab</w:t></w:r></w:ins><w:r><w:rPr><w:w w:val="105"/></w:rPr><w:t>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TextBody"/><w:spacing w:lineRule="auto" w:line="249" w:before="172" w:after="0"/><w:ind w:left="102" w:right="119" w:firstLine="362"/><w:jc w:val="both"/><w:rPr></w:rPr></w:pPr><w:r><w:rPr><w:w w:val="105"/></w:rPr><w:t>It</w:t></w:r><w:r><w:rPr><w:spacing w:val="48"/><w:w w:val="105"/></w:rPr><w:t xml:space="preserve"> </w:t></w:r><w:r><w:rPr><w:w w:val="105"/></w:rPr><w:t>has</w:t></w:r><w:r><w:rPr><w:spacing w:val="48"/><w:w w:val="105"/></w:rPr><w:t xml:space="preserve"> </w:t></w:r><w:r><w:rPr><w:w w:val="105"/></w:rPr><w:t>been</w:t></w:r><w:r><w:rPr><w:spacing w:val="48"/><w:w w:val="105"/></w:rPr><w:t xml:space="preserve"> </w:t></w:r><w:r><w:rPr><w:w w:val="105"/></w:rPr><w:t>demonstrated</w:t></w:r><w:r><w:rPr><w:spacing w:val="49"/><w:w w:val="105"/></w:rPr><w:t xml:space="preserve"> </w:t></w:r><w:r><w:rPr><w:w w:val="105"/></w:rPr><w:t>that</w:t></w:r><w:r><w:rPr><w:spacing w:val="48"/><w:w w:val="105"/></w:rPr><w:t xml:space="preserve"> </w:t></w:r><w:r><w:rPr><w:w w:val="105"/></w:rPr><w:t>the</w:t></w:r><w:r><w:rPr><w:spacing w:val="48"/><w:w w:val="105"/></w:rPr><w:t xml:space="preserve"> </w:t></w:r><w:r><w:rPr><w:w w:val="105"/></w:rPr><w:t>MLR</w:t></w:r><w:r><w:rPr><w:spacing w:val="49"/><w:w w:val="105"/></w:rPr><w:t xml:space="preserve"> </w:t></w:r><w:r><w:rPr><w:spacing w:val="0"/><w:w w:val="105"/></w:rPr><w:t>method</w:t></w:r><w:r><w:rPr><w:spacing w:val="49"/><w:w w:val="105"/></w:rPr><w:t xml:space="preserve"> </w:t></w:r><w:r><w:rPr><w:w w:val="105"/></w:rPr><w:t>outperforms</w:t></w:r><w:r><w:rPr><w:spacing w:val="49"/><w:w w:val="105"/></w:rPr><w:t xml:space="preserve"> </w:t></w:r><w:r><w:rPr><w:w w:val="105"/></w:rPr><w:t>most</w:t></w:r><w:r><w:rPr><w:spacing w:val="48"/><w:w w:val="105"/></w:rPr><w:t xml:space="preserve"> </w:t></w:r><w:r><w:rPr><w:w w:val="105"/></w:rPr><w:t>of</w:t></w:r><w:r><w:rPr><w:spacing w:val="49"/><w:w w:val="105"/></w:rPr><w:t xml:space="preserve"> </w:t></w:r><w:r><w:rPr><w:w w:val="105"/></w:rPr><w:t>the</w:t></w:r><w:r><w:rPr><w:spacing w:val="48"/><w:w w:val="105"/></w:rPr><w:t xml:space="preserve"> </w:t></w:r><w:r><w:rPr><w:w w:val="105"/></w:rPr><w:t>commonly</w:t></w:r><w:r><w:rPr><w:spacing w:val="49"/><w:w w:val="105"/></w:rPr><w:t xml:space="preserve"> </w:t></w:r><w:r><w:rPr><w:w w:val="105"/></w:rPr><w:t>used</w:t></w:r><w:r><w:rPr><w:spacing w:val="25"/><w:w w:val="105"/></w:rPr><w:t xml:space="preserve"> </w:t></w:r><w:r><w:rPr><w:w w:val="105"/></w:rPr><w:t>techniques</w:t></w:r><w:r><w:rPr><w:spacing w:val="0"/><w:w w:val="105"/></w:rPr><w:t xml:space="preserve"> </w:t></w:r><w:r><w:rPr><w:w w:val="105"/></w:rPr><w:t>for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estimation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missing</w:t></w:r><w:r><w:rPr><w:spacing w:val="0"/><w:w w:val="105"/></w:rPr><w:t xml:space="preserve"> </w:t></w:r><w:r><w:rPr><w:w w:val="105"/></w:rPr><w:t>data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daily</w:t></w:r><w:r><w:rPr><w:spacing w:val="0"/><w:w w:val="105"/></w:rPr><w:t xml:space="preserve"> </w:t></w:r><w:r><w:rPr><w:w w:val="105"/></w:rPr><w:t>meteorological</w:t></w:r><w:r><w:rPr><w:spacing w:val="0"/><w:w w:val="105"/></w:rPr><w:t xml:space="preserve"> </w:t></w:r><w:r><w:rPr><w:w w:val="105"/></w:rPr><w:t>records</w:t></w:r><w:r><w:rPr><w:spacing w:val="0"/><w:w w:val="105"/></w:rPr><w:t xml:space="preserve"> </w:t></w:r><w:hyperlink w:anchor="_bookmark89"><w:r><w:rPr><w:rStyle w:val="InternetLink"/><w:w w:val="105"/></w:rPr><w:t>(Eischeid</w:t></w:r><w:r><w:rPr><w:rStyle w:val="InternetLink"/><w:spacing w:val="0"/><w:w w:val="105"/></w:rPr><w:t xml:space="preserve"> </w:t></w:r><w:r><w:rPr><w:rStyle w:val="InternetLink"/><w:w w:val="105"/></w:rPr><w:t>et</w:t></w:r><w:r><w:rPr><w:rStyle w:val="InternetLink"/><w:spacing w:val="0"/><w:w w:val="105"/></w:rPr><w:t xml:space="preserve"> </w:t></w:r><w:r><w:rPr><w:rStyle w:val="InternetLink"/><w:w w:val="105"/></w:rPr><w:t>al.,</w:t></w:r></w:hyperlink><w:r><w:rPr><w:spacing w:val="0"/><w:w w:val="105"/></w:rPr><w:t xml:space="preserve"> </w:t></w:r><w:hyperlink w:anchor="_bookmark89"><w:r><w:rPr><w:rStyle w:val="InternetLink"/><w:w w:val="105"/></w:rPr><w:t>2000</w:t></w:r><w:del w:id="1759" w:author="Rivard, Christine" w:date="2015-03-27T09:09:00Z"><w:r><w:rPr><w:rStyle w:val="InternetLink"/><w:w w:val="105"/></w:rPr><w:delText>,</w:delText></w:r></w:del></w:hyperlink><w:ins w:id="1760" w:author="Rivard, Christine" w:date="2015-03-27T09:09:00Z"><w:r><w:rPr><w:w w:val="105"/></w:rPr><w:t>;</w:t></w:r></w:ins><w:r><w:rPr><w:w w:val="97"/></w:rPr><w:t xml:space="preserve"> </w:t></w:r><w:hyperlink w:anchor="_bookmark90"><w:r><w:rPr><w:rStyle w:val="InternetLink"/><w:w w:val="105"/></w:rPr><w:t>1995;</w:t></w:r></w:hyperlink><w:r><w:rPr><w:spacing w:val="12"/><w:w w:val="105"/></w:rPr><w:t xml:space="preserve"> </w:t></w:r><w:hyperlink w:anchor="_bookmark102"><w:r><w:rPr><w:rStyle w:val="InternetLink"/><w:w w:val="105"/></w:rPr><w:t>Xia</w:t></w:r><w:r><w:rPr><w:rStyle w:val="InternetLink"/><w:spacing w:val="12"/><w:w w:val="105"/></w:rPr><w:t xml:space="preserve"> </w:t></w:r><w:r><w:rPr><w:rStyle w:val="InternetLink"/><w:w w:val="105"/></w:rPr><w:t>et</w:t></w:r><w:r><w:rPr><w:rStyle w:val="InternetLink"/><w:spacing w:val="12"/><w:w w:val="105"/></w:rPr><w:t xml:space="preserve"> </w:t></w:r><w:r><w:rPr><w:rStyle w:val="InternetLink"/><w:w w:val="105"/></w:rPr><w:t>al.,</w:t></w:r></w:hyperlink><w:r><w:rPr><w:spacing w:val="12"/><w:w w:val="105"/></w:rPr><w:t xml:space="preserve"> </w:t></w:r><w:hyperlink w:anchor="_bookmark102"><w:r><w:rPr><w:rStyle w:val="InternetLink"/><w:w w:val="105"/></w:rPr><w:t>1999).</w:t></w:r></w:hyperlink><w:r><w:rPr><w:spacing w:val="37"/><w:w w:val="105"/></w:rPr><w:t xml:space="preserve"> </w:t></w:r><w:r><w:rPr><w:w w:val="105"/></w:rPr><w:t>The</w:t></w:r><w:r><w:rPr><w:spacing w:val="12"/><w:w w:val="105"/></w:rPr><w:t xml:space="preserve"> </w:t></w:r><w:r><w:rPr><w:w w:val="105"/></w:rPr><w:t>user</w:t></w:r><w:r><w:rPr><w:spacing w:val="11"/><w:w w:val="105"/></w:rPr><w:t xml:space="preserve"> </w:t></w:r><w:r><w:rPr><w:w w:val="105"/></w:rPr><w:t>can</w:t></w:r><w:r><w:rPr><w:spacing w:val="12"/><w:w w:val="105"/></w:rPr><w:t xml:space="preserve"> </w:t></w:r><w:del w:id="1761" w:author="Rivard, Christine" w:date="2015-03-27T09:09:00Z"><w:r><w:rPr><w:w w:val="105"/></w:rPr><w:delText>also</w:delText></w:r></w:del><w:del w:id="1762" w:author="Rivard, Christine" w:date="2015-03-27T09:09:00Z"><w:r><w:rPr><w:spacing w:val="12"/><w:w w:val="105"/></w:rPr><w:delText xml:space="preserve"> </w:delText></w:r></w:del><w:r><w:rPr><w:w w:val="105"/></w:rPr><w:t>choose</w:t></w:r><w:r><w:rPr><w:spacing w:val="13"/><w:w w:val="105"/></w:rPr><w:t xml:space="preserve"> </w:t></w:r><w:r><w:rPr><w:spacing w:val="0"/><w:w w:val="105"/></w:rPr><w:t>between</w:t></w:r><w:r><w:rPr><w:spacing w:val="12"/><w:w w:val="105"/></w:rPr><w:t xml:space="preserve"> </w:t></w:r><w:r><w:rPr><w:w w:val="105"/></w:rPr><w:t>an</w:t></w:r><w:r><w:rPr><w:spacing w:val="12"/><w:w w:val="105"/></w:rPr><w:t xml:space="preserve"> </w:t></w:r><w:r><w:rPr><w:w w:val="105"/></w:rPr><w:t>Ordinary</w:t></w:r><w:r><w:rPr><w:spacing w:val="12"/><w:w w:val="105"/></w:rPr><w:t xml:space="preserve"> </w:t></w:r><w:r><w:rPr><w:w w:val="105"/></w:rPr><w:t>Least</w:t></w:r><w:r><w:rPr><w:spacing w:val="11"/><w:w w:val="105"/></w:rPr><w:t xml:space="preserve"> </w:t></w:r><w:r><w:rPr><w:w w:val="105"/></w:rPr><w:t>Squares</w:t></w:r><w:r><w:rPr><w:spacing w:val="11"/><w:w w:val="105"/></w:rPr><w:t xml:space="preserve"> </w:t></w:r><w:r><w:rPr><w:w w:val="105"/></w:rPr><w:t>(OLS)</w:t></w:r><w:r><w:rPr><w:spacing w:val="12"/><w:w w:val="105"/></w:rPr><w:t xml:space="preserve"> </w:t></w:r><w:r><w:rPr><w:w w:val="105"/></w:rPr><w:t>or</w:t></w:r><w:r><w:rPr><w:spacing w:val="12"/><w:w w:val="105"/></w:rPr><w:t xml:space="preserve"> </w:t></w:r><w:r><w:rPr><w:w w:val="105"/></w:rPr><w:t>a</w:t></w:r><w:r><w:rPr><w:spacing w:val="26"/><w:w w:val="110"/></w:rPr><w:t xml:space="preserve"> </w:t></w:r><w:r><w:rPr><w:w w:val="105"/></w:rPr><w:t>Least</w:t></w:r><w:r><w:rPr><w:spacing w:val="0"/><w:w w:val="105"/></w:rPr><w:t xml:space="preserve"> </w:t></w:r><w:r><w:rPr><w:w w:val="105"/></w:rPr><w:t>Absolute</w:t></w:r><w:r><w:rPr><w:spacing w:val="0"/><w:w w:val="105"/></w:rPr><w:t xml:space="preserve"> </w:t></w:r><w:r><w:rPr><w:w w:val="105"/></w:rPr><w:t>Deviations</w:t></w:r><w:r><w:rPr><w:spacing w:val="0"/><w:w w:val="105"/></w:rPr><w:t xml:space="preserve"> </w:t></w:r><w:r><w:rPr><w:w w:val="105"/></w:rPr><w:t>(LAD)</w:t></w:r><w:r><w:rPr><w:spacing w:val="0"/><w:w w:val="105"/></w:rPr><w:t xml:space="preserve"> </w:t></w:r><w:commentRangeStart w:id="54"/><w:r><w:rPr><w:w w:val="105"/></w:rPr><w:t>criterion</w:t></w:r><w:r><w:rPr><w:w w:val="105"/></w:rPr></w:r><w:commentRangeEnd w:id="54"/><w:r><w:commentReference w:id="54"/></w:r><w:r><w:rPr><w:spacing w:val="0"/><w:w w:val="105"/></w:rPr><w:t xml:space="preserve"> </w:t></w:r><w:r><w:rPr><w:w w:val="105"/></w:rPr><w:t>for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generation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MLR</w:t></w:r><w:r><w:rPr><w:spacing w:val="0"/><w:w w:val="105"/></w:rPr><w:t xml:space="preserve"> </w:t></w:r><w:r><w:rPr><w:w w:val="105"/></w:rPr><w:t>model.</w:t></w:r><w:r><w:rPr><w:spacing w:val="16"/><w:w w:val="105"/></w:rPr><w:t xml:space="preserve"> </w:t></w:r><w:r><w:rPr><w:w w:val="105"/></w:rPr><w:t>The</w:t></w:r><w:r><w:rPr><w:spacing w:val="0"/><w:w w:val="105"/></w:rPr><w:t xml:space="preserve"> </w:t></w:r><w:r><w:rPr><w:w w:val="105"/></w:rPr><w:t>LAD</w:t></w:r><w:r><w:rPr><w:spacing w:val="0"/><w:w w:val="105"/></w:rPr><w:t xml:space="preserve"> </w:t></w:r><w:del w:id="1763" w:author="Rivard, Christine" w:date="2015-03-27T09:13:00Z"><w:commentRangeStart w:id="55"/><w:r><w:rPr><w:w w:val="105"/></w:rPr><w:delText>criteria</w:delText></w:r></w:del><w:r><w:rPr><w:w w:val="105"/></w:rPr></w:r><w:del w:id="1764" w:author="Rivard, Christine" w:date="2015-03-27T09:13:00Z"><w:commentRangeEnd w:id="55"/><w:r><w:commentReference w:id="55"/></w:r><w:r><w:rPr><w:w w:val="104"/></w:rPr><w:delText xml:space="preserve"> </w:delText></w:r></w:del><w:ins w:id="1765" w:author="Rivard, Christine" w:date="2015-03-27T09:13:00Z"><w:r><w:rPr><w:w w:val="105"/></w:rPr><w:t>technique</w:t></w:r></w:ins><w:ins w:id="1766" w:author="Rivard, Christine" w:date="2015-03-27T09:13:00Z"><w:r><w:rPr><w:w w:val="104"/></w:rPr><w:t xml:space="preserve"> </w:t></w:r></w:ins><w:r><w:rPr><w:w w:val="105"/></w:rPr><w:t>is</w:t></w:r><w:r><w:rPr><w:spacing w:val="18"/><w:w w:val="105"/></w:rPr><w:t xml:space="preserve"> </w:t></w:r><w:r><w:rPr><w:w w:val="105"/></w:rPr><w:t>more</w:t></w:r><w:r><w:rPr><w:spacing w:val="18"/><w:w w:val="105"/></w:rPr><w:t xml:space="preserve"> </w:t></w:r><w:r><w:rPr><w:w w:val="105"/></w:rPr><w:t>robust</w:t></w:r><w:r><w:rPr><w:spacing w:val="18"/><w:w w:val="105"/></w:rPr><w:t xml:space="preserve"> </w:t></w:r><w:r><w:rPr><w:w w:val="105"/></w:rPr><w:t>to</w:t></w:r><w:r><w:rPr><w:spacing w:val="18"/><w:w w:val="105"/></w:rPr><w:t xml:space="preserve"> </w:t></w:r><w:r><w:rPr><w:w w:val="105"/></w:rPr><w:t>outliers</w:t></w:r><w:r><w:rPr><w:spacing w:val="18"/><w:w w:val="105"/></w:rPr><w:t xml:space="preserve"> </w:t></w:r><w:r><w:rPr><w:w w:val="105"/></w:rPr><w:t>than</w:t></w:r><w:r><w:rPr><w:spacing w:val="18"/><w:w w:val="105"/></w:rPr><w:t xml:space="preserve"> </w:t></w:r><w:del w:id="1767" w:author="Rivard, Christine" w:date="2015-03-27T09:16:00Z"><w:r><w:rPr><w:w w:val="105"/></w:rPr><w:delText>the</w:delText></w:r></w:del><w:del w:id="1768" w:author="Rivard, Christine" w:date="2015-03-27T09:16:00Z"><w:r><w:rPr><w:spacing w:val="19"/><w:w w:val="105"/></w:rPr><w:delText xml:space="preserve"> </w:delText></w:r></w:del><w:ins w:id="1769" w:author="Rivard, Christine" w:date="2015-03-27T09:16:00Z"><w:r><w:rPr><w:w w:val="105"/></w:rPr><w:t>that of</w:t></w:r></w:ins><w:ins w:id="1770" w:author="Rivard, Christine" w:date="2015-03-27T09:16:00Z"><w:r><w:rPr><w:spacing w:val="19"/><w:w w:val="105"/></w:rPr><w:t xml:space="preserve"> </w:t></w:r></w:ins><w:r><w:rPr><w:w w:val="105"/></w:rPr><w:t>OLS</w:t></w:r><w:r><w:rPr><w:spacing w:val="18"/><w:w w:val="105"/></w:rPr><w:t xml:space="preserve"> </w:t></w:r><w:r><w:rPr><w:w w:val="105"/></w:rPr><w:t>but</w:t></w:r><w:r><w:rPr><w:spacing w:val="18"/><w:w w:val="105"/></w:rPr><w:t xml:space="preserve"> </w:t></w:r><w:del w:id="1771" w:author="Rivard, Christine" w:date="2015-03-27T09:16:00Z"><w:r><w:rPr><w:w w:val="105"/></w:rPr><w:delText>is</w:delText></w:r></w:del><w:del w:id="1772" w:author="Rivard, Christine" w:date="2015-03-27T09:16:00Z"><w:r><w:rPr><w:spacing w:val="18"/><w:w w:val="105"/></w:rPr><w:delText xml:space="preserve"> </w:delText></w:r></w:del><w:ins w:id="1773" w:author="Rivard, Christine" w:date="2015-03-27T09:11:00Z"><w:r><w:rPr><w:w w:val="105"/></w:rPr><w:t xml:space="preserve">requires slightly? </w:t></w:r></w:ins><w:r><w:rPr><w:w w:val="105"/></w:rPr><w:t>more</w:t></w:r><w:r><w:rPr><w:spacing w:val="18"/><w:w w:val="105"/></w:rPr><w:t xml:space="preserve"> </w:t></w:r><w:del w:id="1774" w:author="Rivard, Christine" w:date="2015-03-27T09:11:00Z"><w:r><w:rPr><w:w w:val="105"/></w:rPr><w:delText>demanding</w:delText></w:r></w:del><w:del w:id="1775" w:author="Rivard, Christine" w:date="2015-03-27T09:11:00Z"><w:r><w:rPr><w:spacing w:val="19"/><w:w w:val="105"/></w:rPr><w:delText xml:space="preserve"> </w:delText></w:r></w:del><w:del w:id="1776" w:author="Rivard, Christine" w:date="2015-03-27T09:11:00Z"><w:r><w:rPr><w:w w:val="105"/></w:rPr><w:delText>in</w:delText></w:r></w:del><w:del w:id="1777" w:author="Rivard, Christine" w:date="2015-03-27T09:11:00Z"><w:r><w:rPr><w:spacing w:val="18"/><w:w w:val="105"/></w:rPr><w:delText xml:space="preserve"> </w:delText></w:r></w:del><w:r><w:rPr><w:w w:val="105"/></w:rPr><w:t>computation</w:t></w:r><w:r><w:rPr><w:spacing w:val="20"/><w:w w:val="105"/></w:rPr><w:t xml:space="preserve"> </w:t></w:r><w:r><w:rPr><w:w w:val="105"/></w:rPr><w:t>time.</w:t></w:r></w:p><w:p><w:pPr><w:pStyle w:val="TextBody"/><w:spacing w:lineRule="auto" w:line="249"/><w:ind w:left="113" w:right="143" w:firstLine="351"/><w:jc w:val="both"/><w:rPr></w:rPr></w:pPr><w:r><w:rPr><w:w w:val="105"/></w:rPr><w:t>In</w:t></w:r><w:r><w:rPr><w:spacing w:val="43"/><w:w w:val="105"/></w:rPr><w:t xml:space="preserve"> </w:t></w:r><w:del w:id="1778" w:author="Rivard, Christine" w:date="2015-03-27T09:17:00Z"><w:r><w:rPr><w:w w:val="105"/></w:rPr><w:delText>addition</w:delText></w:r></w:del><w:ins w:id="1779" w:author="Rivard, Christine" w:date="2015-03-27T09:17:00Z"><w:r><w:rPr><w:w w:val="105"/></w:rPr><w:t>general</w:t></w:r></w:ins><w:r><w:rPr><w:w w:val="105"/></w:rPr><w:t>,</w:t></w:r><w:r><w:rPr><w:spacing w:val="51"/><w:w w:val="105"/></w:rPr><w:t xml:space="preserve"> </w:t></w:r><w:r><w:rPr><w:w w:val="105"/></w:rPr><w:t>data</w:t></w:r><w:r><w:rPr><w:spacing w:val="44"/><w:w w:val="105"/></w:rPr><w:t xml:space="preserve"> </w:t></w:r><w:r><w:rPr><w:w w:val="105"/></w:rPr><w:t>correlation</w:t></w:r><w:r><w:rPr><w:spacing w:val="45"/><w:w w:val="105"/></w:rPr><w:t xml:space="preserve"> </w:t></w:r><w:r><w:rPr><w:w w:val="105"/></w:rPr><w:t>between</w:t></w:r><w:r><w:rPr><w:spacing w:val="42"/><w:w w:val="105"/></w:rPr><w:t xml:space="preserve"> </w:t></w:r><w:r><w:rPr><w:w w:val="105"/></w:rPr><w:t>two</w:t></w:r><w:r><w:rPr><w:spacing w:val="44"/><w:w w:val="105"/></w:rPr><w:t xml:space="preserve"> </w:t></w:r><w:r><w:rPr><w:w w:val="105"/></w:rPr><w:t>stations</w:t></w:r><w:r><w:rPr><w:spacing w:val="44"/><w:w w:val="105"/></w:rPr><w:t xml:space="preserve"> </w:t></w:r><w:r><w:rPr><w:w w:val="105"/></w:rPr><w:t>for</w:t></w:r><w:r><w:rPr><w:spacing w:val="44"/><w:w w:val="105"/></w:rPr><w:t xml:space="preserve"> </w:t></w:r><w:r><w:rPr><w:w w:val="105"/></w:rPr><w:t>a</w:t></w:r><w:r><w:rPr><w:spacing w:val="44"/><w:w w:val="105"/></w:rPr><w:t xml:space="preserve"> </w:t></w:r><w:r><w:rPr><w:w w:val="105"/></w:rPr><w:t>given</w:t></w:r><w:r><w:rPr><w:spacing w:val="44"/><w:w w:val="105"/></w:rPr><w:t xml:space="preserve"> </w:t></w:r><w:r><w:rPr><w:w w:val="105"/></w:rPr><w:t>meteorological</w:t></w:r><w:r><w:rPr><w:spacing w:val="43"/><w:w w:val="105"/></w:rPr><w:t xml:space="preserve"> </w:t></w:r><w:r><w:rPr><w:w w:val="105"/></w:rPr><w:t>variable</w:t></w:r><w:r><w:rPr><w:spacing w:val="44"/><w:w w:val="105"/></w:rPr><w:t xml:space="preserve"> </w:t></w:r><w:r><w:rPr><w:w w:val="105"/></w:rPr><w:t>will</w:t></w:r><w:r><w:rPr><w:w w:val="99"/></w:rPr><w:t xml:space="preserve"> </w:t></w:r><w:r><w:rPr><w:w w:val="105"/></w:rPr><w:t>generally</w:t></w:r><w:r><w:rPr><w:spacing w:val="0"/><w:w w:val="105"/></w:rPr><w:t xml:space="preserve"> </w:t></w:r><w:r><w:rPr><w:w w:val="105"/></w:rPr><w:t>decreases</w:t></w:r><w:r><w:rPr><w:spacing w:val="0"/><w:w w:val="105"/></w:rPr><w:t xml:space="preserve"> </w:t></w:r><w:r><w:rPr><w:w w:val="105"/></w:rPr><w:t>as</w:t></w:r><w:r><w:rPr><w:spacing w:val="0"/><w:w w:val="105"/></w:rPr><w:t xml:space="preserve"> </w:t></w:r><w:ins w:id="1780" w:author="Rivard, Christine" w:date="2015-03-27T09:16:00Z"><w:r><w:rPr><w:spacing w:val="0"/><w:w w:val="105"/></w:rPr><w:t xml:space="preserve">the </w:t></w:r></w:ins><w:r><w:rPr><w:w w:val="105"/></w:rPr><w:t>difference</w:t></w:r><w:ins w:id="1781" w:author="Rivard, Christine" w:date="2015-03-27T09:20:00Z"><w:r><w:rPr><w:w w:val="105"/></w:rPr><w:t>s</w:t></w:r></w:ins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altitude</w:t></w:r><w:r><w:rPr><w:spacing w:val="0"/><w:w w:val="105"/></w:rPr><w:t xml:space="preserve"> </w:t></w:r><w:r><w:rPr><w:w w:val="105"/></w:rPr><w:t>and</w:t></w:r><w:r><w:rPr><w:spacing w:val="0"/><w:w w:val="105"/></w:rPr><w:t xml:space="preserve"> distance </w:t></w:r><w:r><w:rPr><w:w w:val="105"/></w:rPr><w:t>increase.</w:t></w:r><w:r><w:rPr><w:spacing w:val="4"/><w:w w:val="105"/></w:rPr><w:t xml:space="preserve"> </w:t></w:r><w:r><w:rPr><w:w w:val="105"/></w:rPr><w:t>Therefore,</w:t></w:r><w:r><w:rPr><w:spacing w:val="0"/><w:w w:val="105"/></w:rPr><w:t xml:space="preserve"> </w:t></w:r><w:r><w:rPr><w:w w:val="105"/></w:rPr><w:t>it</w:t></w:r><w:r><w:rPr><w:spacing w:val="0"/><w:w w:val="105"/></w:rPr><w:t xml:space="preserve"> </w:t></w:r><w:r><w:rPr><w:w w:val="105"/></w:rPr><w:t>is</w:t></w:r><w:r><w:rPr><w:spacing w:val="0"/><w:w w:val="105"/></w:rPr><w:t xml:space="preserve"> </w:t></w:r><w:ins w:id="1782" w:author="Rivard, Christine" w:date="2015-03-27T09:23:00Z"><w:r><w:rPr><w:spacing w:val="0"/><w:w w:val="105"/></w:rPr><w:t xml:space="preserve">also </w:t></w:r></w:ins><w:r><w:rPr><w:w w:val="105"/></w:rPr><w:t>possible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specify</w:t></w:r><w:r><w:rPr><w:spacing w:val="27"/><w:w w:val="97"/></w:rPr><w:t xml:space="preserve"> </w:t></w:r><w:r><w:rPr><w:w w:val="105"/></w:rPr><w:t>a</w:t></w:r><w:r><w:rPr><w:spacing w:val="30"/><w:w w:val="105"/></w:rPr><w:t xml:space="preserve"> </w:t></w:r><w:commentRangeStart w:id="56"/><w:r><w:rPr><w:w w:val="105"/></w:rPr><w:t>cutoff</w:t></w:r><w:r><w:rPr><w:w w:val="105"/></w:rPr></w:r><w:commentRangeEnd w:id="56"/><w:r><w:commentReference w:id="56"/></w:r><w:r><w:rPr><w:spacing w:val="31"/><w:w w:val="105"/></w:rPr><w:t xml:space="preserve"> </w:t></w:r><w:r><w:rPr><w:w w:val="105"/></w:rPr><w:t>distance</w:t></w:r><w:r><w:rPr><w:spacing w:val="30"/><w:w w:val="105"/></w:rPr><w:t xml:space="preserve"> </w:t></w:r><w:r><w:rPr><w:w w:val="105"/></w:rPr><w:t>and</w:t></w:r><w:r><w:rPr><w:spacing w:val="31"/><w:w w:val="105"/></w:rPr><w:t xml:space="preserve"> </w:t></w:r><w:r><w:rPr><w:w w:val="105"/></w:rPr><w:t>a</w:t></w:r><w:r><w:rPr><w:spacing w:val="30"/><w:w w:val="105"/></w:rPr><w:t xml:space="preserve"> </w:t></w:r><w:r><w:rPr><w:w w:val="105"/></w:rPr><w:t>cutoff</w:t></w:r><w:r><w:rPr><w:spacing w:val="31"/><w:w w:val="105"/></w:rPr><w:t xml:space="preserve"> </w:t></w:r><w:r><w:rPr><w:w w:val="105"/></w:rPr><w:t>altitude</w:t></w:r><w:r><w:rPr><w:spacing w:val="31"/><w:w w:val="105"/></w:rPr><w:t xml:space="preserve"> </w:t></w:r><w:r><w:rPr><w:w w:val="105"/></w:rPr><w:t>difference</w:t></w:r><w:ins w:id="1783" w:author="Rivard, Christine" w:date="2015-03-27T09:22:00Z"><w:r><w:rPr><w:w w:val="105"/></w:rPr><w:t>:</w:t></w:r></w:ins><w:ins w:id="1784" w:author="Rivard, Christine" w:date="2015-03-27T09:21:00Z"><w:r><w:rPr><w:w w:val="105"/></w:rPr><w:t xml:space="preserve"> </w:t></w:r></w:ins><w:del w:id="1785" w:author="Rivard, Christine" w:date="2015-03-27T09:21:00Z"><w:r><w:rPr><w:spacing w:val="30"/><w:w w:val="105"/></w:rPr><w:delText xml:space="preserve"> </w:delText></w:r></w:del><w:del w:id="1786" w:author="Rivard, Christine" w:date="2015-03-27T09:21:00Z"><w:r><w:rPr><w:w w:val="105"/></w:rPr><w:delText>for</w:delText></w:r></w:del><w:del w:id="1787" w:author="Rivard, Christine" w:date="2015-03-27T09:21:00Z"><w:r><w:rPr><w:spacing w:val="30"/><w:w w:val="105"/></w:rPr><w:delText xml:space="preserve"> </w:delText></w:r></w:del><w:del w:id="1788" w:author="Rivard, Christine" w:date="2015-03-27T09:21:00Z"><w:r><w:rPr><w:w w:val="105"/></w:rPr><w:delText>which</w:delText></w:r></w:del><w:del w:id="1789" w:author="Rivard, Christine" w:date="2015-03-27T09:21:00Z"><w:r><w:rPr><w:spacing w:val="31"/><w:w w:val="105"/></w:rPr><w:delText xml:space="preserve"> </w:delText></w:r></w:del><w:r><w:rPr><w:w w:val="105"/></w:rPr><w:t>neighboring</w:t></w:r><w:r><w:rPr><w:spacing w:val="30"/><w:w w:val="105"/></w:rPr><w:t xml:space="preserve"> </w:t></w:r><w:r><w:rPr><w:w w:val="105"/></w:rPr><w:t>stations</w:t></w:r><w:r><w:rPr><w:spacing w:val="32"/><w:w w:val="105"/></w:rPr><w:t xml:space="preserve"> </w:t></w:r><w:del w:id="1790" w:author="Rivard, Christine" w:date="2015-03-27T09:21:00Z"><w:r><w:rPr><w:w w:val="105"/></w:rPr><w:delText>that</w:delText></w:r></w:del><w:del w:id="1791" w:author="Rivard, Christine" w:date="2015-03-27T09:21:00Z"><w:r><w:rPr><w:spacing w:val="31"/><w:w w:val="105"/></w:rPr><w:delText xml:space="preserve"> </w:delText></w:r></w:del><w:del w:id="1792" w:author="Rivard, Christine" w:date="2015-03-27T09:21:00Z"><w:r><w:rPr><w:w w:val="105"/></w:rPr><w:delText>fall</w:delText></w:r></w:del><w:del w:id="1793" w:author="Rivard, Christine" w:date="2015-03-27T09:21:00Z"><w:r><w:rPr><w:spacing w:val="30"/><w:w w:val="105"/></w:rPr><w:delText xml:space="preserve"> </w:delText></w:r></w:del><w:del w:id="1794" w:author="Rivard, Christine" w:date="2015-03-27T09:21:00Z"><w:r><w:rPr><w:w w:val="105"/></w:rPr><w:delText>above</w:delText></w:r></w:del><w:ins w:id="1795" w:author="Rivard, Christine" w:date="2015-03-27T09:21:00Z"><w:r><w:rPr><w:w w:val="105"/></w:rPr><w:t>exceeding</w:t></w:r></w:ins><w:r><w:rPr><w:w w:val="105"/></w:rPr><w:t xml:space="preserve"> these</w:t></w:r><w:r><w:rPr><w:spacing w:val="8"/><w:w w:val="105"/></w:rPr><w:t xml:space="preserve"> </w:t></w:r><w:r><w:rPr><w:w w:val="105"/></w:rPr><w:t>cutoff</w:t></w:r><w:r><w:rPr><w:spacing w:val="9"/><w:w w:val="105"/></w:rPr><w:t xml:space="preserve"> </w:t></w:r><w:r><w:rPr><w:w w:val="105"/></w:rPr><w:t>values</w:t></w:r><w:r><w:rPr><w:spacing w:val="9"/><w:w w:val="105"/></w:rPr><w:t xml:space="preserve"> </w:t></w:r><w:r><w:rPr><w:w w:val="105"/></w:rPr><w:t>are</w:t></w:r><w:r><w:rPr><w:spacing w:val="9"/><w:w w:val="105"/></w:rPr><w:t xml:space="preserve"> </w:t></w:r><w:r><w:rPr><w:spacing w:val="0"/><w:w w:val="105"/></w:rPr><w:t>excluded</w:t></w:r><w:r><w:rPr><w:spacing w:val="9"/><w:w w:val="105"/></w:rPr><w:t xml:space="preserve"> </w:t></w:r><w:r><w:rPr><w:w w:val="105"/></w:rPr><w:t>from</w:t></w:r><w:r><w:rPr><w:spacing w:val="10"/><w:w w:val="105"/></w:rPr><w:t xml:space="preserve"> </w:t></w:r><w:r><w:rPr><w:w w:val="105"/></w:rPr><w:t>the</w:t></w:r><w:r><w:rPr><w:spacing w:val="9"/><w:w w:val="105"/></w:rPr><w:t xml:space="preserve"> </w:t></w:r><w:r><w:rPr><w:w w:val="105"/></w:rPr><w:t>gap</w:t></w:r><w:r><w:rPr><w:spacing w:val="9"/><w:w w:val="105"/></w:rPr><w:t xml:space="preserve"> </w:t></w:r><w:r><w:rPr><w:w w:val="105"/></w:rPr><w:t>filling</w:t></w:r><w:r><w:rPr><w:spacing w:val="10"/><w:w w:val="105"/></w:rPr><w:t xml:space="preserve"> </w:t></w:r><w:r><w:rPr><w:w w:val="105"/></w:rPr><w:t>procedure.</w:t></w:r><w:r><w:rPr><w:spacing w:val="32"/><w:w w:val="105"/></w:rPr><w:t xml:space="preserve"> </w:t></w:r><w:r><w:rPr><w:w w:val="105"/></w:rPr><w:t>A</w:t></w:r><w:r><w:rPr><w:spacing w:val="10"/><w:w w:val="105"/></w:rPr><w:t xml:space="preserve"> </w:t></w:r><w:r><w:rPr><w:w w:val="105"/></w:rPr><w:t>value</w:t></w:r><w:r><w:rPr><w:spacing w:val="9"/><w:w w:val="105"/></w:rPr><w:t xml:space="preserve"> </w:t></w:r><w:r><w:rPr><w:w w:val="105"/></w:rPr><w:t>of</w:t></w:r><w:r><w:rPr><w:spacing w:val="9"/><w:w w:val="105"/></w:rPr><w:t xml:space="preserve"> </w:t></w:r><w:r><w:rPr><w:w w:val="105"/></w:rPr><w:t>100</w:t></w:r><w:r><w:rPr><w:spacing w:val="9"/><w:w w:val="105"/></w:rPr><w:t xml:space="preserve"> </w:t></w:r><w:r><w:rPr><w:w w:val="105"/></w:rPr><w:t>km</w:t></w:r><w:r><w:rPr><w:spacing w:val="9"/><w:w w:val="105"/></w:rPr><w:t xml:space="preserve"> </w:t></w:r><w:r><w:rPr><w:w w:val="105"/></w:rPr><w:t>for</w:t></w:r><w:r><w:rPr><w:spacing w:val="9"/><w:w w:val="105"/></w:rPr><w:t xml:space="preserve"> </w:t></w:r><w:r><w:rPr><w:w w:val="105"/></w:rPr><w:t>the</w:t></w:r><w:r><w:rPr><w:spacing w:val="10"/><w:w w:val="105"/></w:rPr><w:t xml:space="preserve"> </w:t></w:r><w:r><w:rPr><w:w w:val="105"/></w:rPr><w:t>cutoff</w:t></w:r><w:r><w:rPr><w:spacing w:val="27"/><w:w w:val="103"/></w:rPr><w:t xml:space="preserve"> </w:t></w:r><w:r><w:rPr><w:w w:val="105"/></w:rPr><w:t>distance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350</w:t></w:r><w:r><w:rPr><w:spacing w:val="0"/><w:w w:val="105"/></w:rPr><w:t xml:space="preserve"> </w:t></w:r><w:r><w:rPr><w:w w:val="105"/></w:rPr><w:t>m</w:t></w:r><w:r><w:rPr><w:spacing w:val="0"/><w:w w:val="105"/></w:rPr><w:t xml:space="preserve"> </w:t></w:r><w:r><w:rPr><w:w w:val="105"/></w:rPr><w:t>for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cutoff</w:t></w:r><w:r><w:rPr><w:spacing w:val="0"/><w:w w:val="105"/></w:rPr><w:t xml:space="preserve"> </w:t></w:r><w:r><w:rPr><w:w w:val="105"/></w:rPr><w:t>altitude</w:t></w:r><w:r><w:rPr><w:spacing w:val="0"/><w:w w:val="105"/></w:rPr><w:t xml:space="preserve"> </w:t></w:r><w:r><w:rPr><w:w w:val="105"/></w:rPr><w:t>difference</w:t></w:r><w:r><w:rPr><w:spacing w:val="0"/><w:w w:val="105"/></w:rPr><w:t xml:space="preserve"> </w:t></w:r><w:r><w:rPr><w:w w:val="105"/></w:rPr><w:t>are</w:t></w:r><w:r><w:rPr><w:spacing w:val="0"/><w:w w:val="105"/></w:rPr><w:t xml:space="preserve"> </w:t></w:r><w:r><w:rPr><w:w w:val="105"/></w:rPr><w:t>set</w:t></w:r><w:r><w:rPr><w:spacing w:val="0"/><w:w w:val="105"/></w:rPr><w:t xml:space="preserve"> </w:t></w:r><w:r><w:rPr><w:w w:val="105"/></w:rPr><w:t>as</w:t></w:r><w:r><w:rPr><w:spacing w:val="0"/><w:w w:val="105"/></w:rPr><w:t xml:space="preserve"> </w:t></w:r><w:r><w:rPr><w:w w:val="105"/></w:rPr><w:t>default</w:t></w:r><w:r><w:rPr><w:spacing w:val="0"/><w:w w:val="105"/></w:rPr><w:t xml:space="preserve"> </w:t></w:r><w:r><w:rPr><w:w w:val="105"/></w:rPr><w:t>values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program,</w:t></w:r><w:r><w:rPr><w:spacing w:val="0"/><w:w w:val="105"/></w:rPr><w:t xml:space="preserve"> </w:t></w:r><w:r><w:rPr><w:w w:val="105"/></w:rPr><w:t>based</w:t></w:r><w:r><w:rPr><w:w w:val="102"/></w:rPr><w:t xml:space="preserve"> </w:t></w:r><w:r><w:rPr><w:w w:val="105"/></w:rPr><w:t>on</w:t></w:r><w:r><w:rPr><w:spacing w:val="9"/><w:w w:val="105"/></w:rPr><w:t xml:space="preserve"> </w:t></w:r><w:del w:id="1796" w:author="Rivard, Christine" w:date="2015-03-27T09:24:00Z"><w:r><w:rPr><w:w w:val="105"/></w:rPr><w:delText>the</w:delText></w:r></w:del><w:del w:id="1797" w:author="Rivard, Christine" w:date="2015-03-27T09:24:00Z"><w:r><w:rPr><w:spacing w:val="10"/><w:w w:val="105"/></w:rPr><w:delText xml:space="preserve"> </w:delText></w:r></w:del><w:r><w:rPr><w:spacing w:val="0"/><w:w w:val="105"/></w:rPr><w:t>literature</w:t></w:r><w:r><w:rPr><w:spacing w:val="10"/><w:w w:val="105"/></w:rPr><w:t xml:space="preserve"> </w:t></w:r><w:hyperlink w:anchor="_bookmark97"><w:r><w:rPr><w:rStyle w:val="InternetLink"/><w:w w:val="105"/></w:rPr><w:t>(Simolo</w:t></w:r><w:r><w:rPr><w:rStyle w:val="InternetLink"/><w:spacing w:val="10"/><w:w w:val="105"/></w:rPr><w:t xml:space="preserve"> </w:t></w:r><w:r><w:rPr><w:rStyle w:val="InternetLink"/><w:w w:val="105"/></w:rPr><w:t>et</w:t></w:r><w:r><w:rPr><w:rStyle w:val="InternetLink"/><w:spacing w:val="9"/><w:w w:val="105"/></w:rPr><w:t xml:space="preserve"> </w:t></w:r><w:r><w:rPr><w:rStyle w:val="InternetLink"/><w:w w:val="105"/></w:rPr><w:t>al.,</w:t></w:r></w:hyperlink><w:r><w:rPr><w:spacing w:val="10"/><w:w w:val="105"/></w:rPr><w:t xml:space="preserve"> </w:t></w:r><w:hyperlink w:anchor="_bookmark97"><w:r><w:rPr><w:rStyle w:val="InternetLink"/><w:w w:val="105"/></w:rPr><w:t>2010;</w:t></w:r></w:hyperlink><w:r><w:rPr><w:spacing w:val="10"/><w:w w:val="105"/></w:rPr><w:t xml:space="preserve"> </w:t></w:r><w:hyperlink w:anchor="_bookmark101"><w:r><w:rPr><w:rStyle w:val="InternetLink"/><w:w w:val="105"/></w:rPr><w:t>Tronci</w:t></w:r><w:r><w:rPr><w:rStyle w:val="InternetLink"/><w:spacing w:val="10"/><w:w w:val="105"/></w:rPr><w:t xml:space="preserve"> </w:t></w:r><w:r><w:rPr><w:rStyle w:val="InternetLink"/><w:w w:val="105"/></w:rPr><w:t>et</w:t></w:r><w:r><w:rPr><w:rStyle w:val="InternetLink"/><w:spacing w:val="9"/><w:w w:val="105"/></w:rPr><w:t xml:space="preserve"> </w:t></w:r><w:r><w:rPr><w:rStyle w:val="InternetLink"/><w:w w:val="105"/></w:rPr><w:t>al.,</w:t></w:r></w:hyperlink><w:r><w:rPr><w:spacing w:val="10"/><w:w w:val="105"/></w:rPr><w:t xml:space="preserve"> </w:t></w:r><w:hyperlink w:anchor="_bookmark101"><w:r><w:rPr><w:rStyle w:val="InternetLink"/><w:w w:val="105"/></w:rPr><w:t>1986;</w:t></w:r></w:hyperlink><w:r><w:rPr><w:spacing w:val="10"/><w:w w:val="105"/></w:rPr><w:t xml:space="preserve"> </w:t></w:r><w:hyperlink w:anchor="_bookmark102"><w:r><w:rPr><w:rStyle w:val="InternetLink"/><w:w w:val="105"/></w:rPr><w:t>Xia</w:t></w:r><w:r><w:rPr><w:rStyle w:val="InternetLink"/><w:spacing w:val="10"/><w:w w:val="105"/></w:rPr><w:t xml:space="preserve"> </w:t></w:r><w:r><w:rPr><w:rStyle w:val="InternetLink"/><w:w w:val="105"/></w:rPr><w:t>et</w:t></w:r><w:r><w:rPr><w:rStyle w:val="InternetLink"/><w:spacing w:val="9"/><w:w w:val="105"/></w:rPr><w:t xml:space="preserve"> </w:t></w:r><w:r><w:rPr><w:rStyle w:val="InternetLink"/><w:w w:val="105"/></w:rPr><w:t>al.,</w:t></w:r></w:hyperlink><w:r><w:rPr><w:spacing w:val="10"/><w:w w:val="105"/></w:rPr><w:t xml:space="preserve"> </w:t></w:r><w:hyperlink w:anchor="_bookmark102"><w:r><w:rPr><w:rStyle w:val="InternetLink"/><w:w w:val="105"/></w:rPr><w:t>1999).</w:t></w:r></w:hyperlink></w:p><w:p><w:pPr><w:pStyle w:val="TextBody"/><w:spacing w:lineRule="auto" w:line="249"/><w:ind w:left="113" w:right="106" w:firstLine="351"/><w:jc w:val="both"/><w:rPr></w:rPr></w:pPr><w:r><mc:AlternateContent><mc:Choice Requires="wpg"><w:drawing><wp:anchor behindDoc="1" distT="0" distB="0" distL="114300" distR="114300" simplePos="0" locked="0" layoutInCell="1" allowOverlap="1" relativeHeight="50" wp14:anchorId="49A60881"><wp:simplePos x="0" y="0"/><wp:positionH relativeFrom="page"><wp:posOffset>6053455</wp:posOffset></wp:positionH><wp:positionV relativeFrom="paragraph"><wp:posOffset>873760</wp:posOffset></wp:positionV><wp:extent cx="45720" cy="1905"/><wp:effectExtent l="5080" t="6985" r="6985" b="10795"/><wp:wrapNone/><wp:docPr id="41" name="Group 2809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1" h="1"><a:moveTo><a:pt x="0" y="0"/></a:moveTo><a:lnTo><a:pt x="70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2809" style="position:absolute;margin-left:476.65pt;margin-top:68.8pt;width:3.55pt;height:0.1pt" coordorigin="9533,1376" coordsize="71,2"></v:group></w:pict></mc:Fallback></mc:AlternateContent></w:r><w:r><w:rPr><w:w w:val="105"/></w:rPr><w:t>WHAT</w:t></w:r><w:r><w:rPr><w:spacing w:val="9"/><w:w w:val="105"/></w:rPr><w:t xml:space="preserve"> </w:t></w:r><w:r><w:rPr><w:w w:val="105"/></w:rPr><w:t>will</w:t></w:r><w:r><w:rPr><w:spacing w:val="10"/><w:w w:val="105"/></w:rPr><w:t xml:space="preserve"> </w:t></w:r><w:r><w:rPr><w:w w:val="105"/></w:rPr><w:t>fill</w:t></w:r><w:r><w:rPr><w:spacing w:val="9"/><w:w w:val="105"/></w:rPr><w:t xml:space="preserve"> </w:t></w:r><w:r><w:rPr><w:w w:val="105"/></w:rPr><w:t>the</w:t></w:r><w:r><w:rPr><w:spacing w:val="9"/><w:w w:val="105"/></w:rPr><w:t xml:space="preserve"> </w:t></w:r><w:r><w:rPr><w:spacing w:val="0"/><w:w w:val="105"/></w:rPr><w:t>gaps</w:t></w:r><w:r><w:rPr><w:spacing w:val="10"/><w:w w:val="105"/></w:rPr><w:t xml:space="preserve"> </w:t></w:r><w:r><w:rPr><w:w w:val="105"/></w:rPr><w:t>in</w:t></w:r><w:r><w:rPr><w:spacing w:val="9"/><w:w w:val="105"/></w:rPr><w:t xml:space="preserve"> </w:t></w:r><w:r><w:rPr><w:w w:val="105"/></w:rPr><w:t>the</w:t></w:r><w:r><w:rPr><w:spacing w:val="9"/><w:w w:val="105"/></w:rPr><w:t xml:space="preserve"> </w:t></w:r><w:r><w:rPr><w:w w:val="105"/></w:rPr><w:t>data</w:t></w:r><w:ins w:id="1798" w:author="Rivard, Christine" w:date="2015-03-27T09:24:00Z"><w:r><w:rPr><w:w w:val="105"/></w:rPr><w:t>set</w:t></w:r></w:ins><w:r><w:rPr><w:spacing w:val="9"/><w:w w:val="105"/></w:rPr><w:t xml:space="preserve"> </w:t></w:r><w:del w:id="1799" w:author="Rivard, Christine" w:date="2015-03-27T09:25:00Z"><w:r><w:rPr><w:w w:val="105"/></w:rPr><w:delText>between</w:delText></w:r></w:del><w:del w:id="1800" w:author="Rivard, Christine" w:date="2015-03-27T09:25:00Z"><w:r><w:rPr><w:spacing w:val="9"/><w:w w:val="105"/></w:rPr><w:delText xml:space="preserve"> </w:delText></w:r></w:del><w:del w:id="1801" w:author="Rivard, Christine" w:date="2015-03-27T09:25:00Z"><w:r><w:rPr><w:w w:val="105"/></w:rPr><w:delText>the</w:delText></w:r></w:del><w:del w:id="1802" w:author="Rivard, Christine" w:date="2015-03-27T09:25:00Z"><w:r><w:rPr><w:spacing w:val="9"/><w:w w:val="105"/></w:rPr><w:delText xml:space="preserve"> </w:delText></w:r></w:del><w:del w:id="1803" w:author="Rivard, Christine" w:date="2015-03-27T09:25:00Z"><w:r><w:rPr><w:w w:val="105"/></w:rPr><w:delText>dates</w:delText></w:r></w:del><w:ins w:id="1804" w:author="Rivard, Christine" w:date="2015-03-27T09:25:00Z"><w:r><w:rPr><w:w w:val="105"/></w:rPr><w:t>for the period</w:t></w:r></w:ins><w:r><w:rPr><w:spacing w:val="8"/><w:w w:val="105"/></w:rPr><w:t xml:space="preserve"> </w:t></w:r><w:r><w:rPr><w:w w:val="105"/></w:rPr><w:t>specified</w:t></w:r><w:r><w:rPr><w:spacing w:val="10"/><w:w w:val="105"/></w:rPr><w:t xml:space="preserve"> </w:t></w:r><w:r><w:rPr><w:w w:val="105"/></w:rPr><w:t>by</w:t></w:r><w:r><w:rPr><w:spacing w:val="10"/><w:w w:val="105"/></w:rPr><w:t xml:space="preserve"> </w:t></w:r><w:r><w:rPr><w:w w:val="105"/></w:rPr><w:t>the</w:t></w:r><w:r><w:rPr><w:spacing w:val="9"/><w:w w:val="105"/></w:rPr><w:t xml:space="preserve"> </w:t></w:r><w:r><w:rPr><w:w w:val="105"/></w:rPr><w:t>user</w:t></w:r><w:r><w:rPr><w:spacing w:val="9"/><w:w w:val="105"/></w:rPr><w:t xml:space="preserve"> </w:t></w:r><w:r><w:rPr><w:w w:val="105"/></w:rPr><w:t>and</w:t></w:r><w:r><w:rPr><w:spacing w:val="9"/><w:w w:val="105"/></w:rPr><w:t xml:space="preserve"> </w:t></w:r><w:r><w:rPr><w:w w:val="105"/></w:rPr><w:t>automatically</w:t></w:r><w:r><w:rPr><w:spacing w:val="23"/><w:w w:val="105"/></w:rPr><w:t xml:space="preserve"> </w:t></w:r><w:r><w:rPr><w:w w:val="105"/></w:rPr><w:t>save</w:t></w:r><w:r><w:rPr><w:spacing w:val="49"/><w:w w:val="105"/></w:rPr><w:t xml:space="preserve"> </w:t></w:r><w:r><w:rPr><w:w w:val="105"/></w:rPr><w:t>the</w:t></w:r><w:r><w:rPr><w:spacing w:val="48"/><w:w w:val="105"/></w:rPr><w:t xml:space="preserve"> </w:t></w:r><w:r><w:rPr><w:w w:val="105"/></w:rPr><w:t>gapless</w:t></w:r><w:r><w:rPr><w:spacing w:val="47"/><w:w w:val="105"/></w:rPr><w:t xml:space="preserve"> </w:t></w:r><w:r><w:rPr><w:w w:val="105"/></w:rPr><w:t>daily</w:t></w:r><w:r><w:rPr><w:spacing w:val="48"/><w:w w:val="105"/></w:rPr><w:t xml:space="preserve"> </w:t></w:r><w:r><w:rPr><w:w w:val="105"/></w:rPr><w:t>weather</w:t></w:r><w:r><w:rPr><w:spacing w:val="49"/><w:w w:val="105"/></w:rPr><w:t xml:space="preserve"> </w:t></w:r><w:r><w:rPr><w:w w:val="105"/></w:rPr><w:t>time</w:t></w:r><w:ins w:id="1805" w:author="Rivard, Christine" w:date="2015-03-27T09:25:00Z"><w:r><w:rPr><w:spacing w:val="48"/><w:w w:val="105"/></w:rPr><w:t>-</w:t></w:r></w:ins><w:del w:id="1806" w:author="Rivard, Christine" w:date="2015-03-27T09:25:00Z"><w:r><w:rPr><w:spacing w:val="48"/><w:w w:val="105"/></w:rPr><w:delText xml:space="preserve"> </w:delText></w:r></w:del><w:r><w:rPr><w:w w:val="105"/></w:rPr><w:t>series</w:t></w:r><w:r><w:rPr><w:spacing w:val="49"/><w:w w:val="105"/></w:rPr><w:t xml:space="preserve"> </w:t></w:r><w:r><w:rPr><w:w w:val="105"/></w:rPr><w:t>in</w:t></w:r><w:r><w:rPr><w:spacing w:val="48"/><w:w w:val="105"/></w:rPr><w:t xml:space="preserve"> </w:t></w:r><w:r><w:rPr><w:w w:val="105"/></w:rPr><w:t>a</w:t></w:r><w:r><w:rPr><w:spacing w:val="48"/><w:w w:val="105"/></w:rPr><w:t xml:space="preserve"> </w:t></w:r><w:r><w:rPr><w:w w:val="105"/></w:rPr><w:t>tab-separated</w:t></w:r><w:r><w:rPr><w:spacing w:val="48"/><w:w w:val="105"/></w:rPr><w:t xml:space="preserve"> </w:t></w:r><w:r><w:rPr><w:w w:val="105"/></w:rPr><w:t>values</w:t></w:r><w:r><w:rPr><w:spacing w:val="48"/><w:w w:val="105"/></w:rPr><w:t xml:space="preserve"> </w:t></w:r><w:r><w:rPr><w:w w:val="105"/></w:rPr><w:t>(TSV)</w:t></w:r><w:r><w:rPr><w:spacing w:val="48"/><w:w w:val="105"/></w:rPr><w:t xml:space="preserve"> </w:t></w:r><w:r><w:rPr><w:w w:val="105"/></w:rPr><w:t>text</w:t></w:r><w:r><w:rPr><w:spacing w:val="48"/><w:w w:val="105"/></w:rPr><w:t xml:space="preserve"> </w:t></w:r><w:r><w:rPr><w:w w:val="105"/></w:rPr><w:t>file</w:t></w:r><w:r><w:rPr><w:spacing w:val="48"/><w:w w:val="105"/></w:rPr><w:t xml:space="preserve"> </w:t></w:r><w:r><w:rPr><w:w w:val="105"/></w:rPr><w:t>with</w:t></w:r><w:r><w:rPr><w:spacing w:val="49"/><w:w w:val="105"/></w:rPr><w:t xml:space="preserve"> </w:t></w:r><w:r><w:rPr><w:w w:val="105"/></w:rPr><w:t>the</w:t></w:r><w:r><w:rPr><w:w w:val="112"/></w:rPr><w:t xml:space="preserve"> </w:t></w:r><w:r><w:rPr><w:w w:val="105"/></w:rPr><w:t>extension</w:t></w:r><w:r><w:rPr><w:spacing w:val="13"/><w:w w:val="105"/></w:rPr><w:t xml:space="preserve"> </w:t></w:r><w:r><w:rPr><w:spacing w:val="0"/><w:w w:val="105"/></w:rPr><w:t>‘‘.out’’</w:t></w:r><w:r><w:rPr><w:spacing w:val="12"/><w:w w:val="105"/></w:rPr><w:t xml:space="preserve"> </w:t></w:r><w:r><w:rPr><w:w w:val="105"/></w:rPr><w:t>within</w:t></w:r><w:r><w:rPr><w:spacing w:val="13"/><w:w w:val="105"/></w:rPr><w:t xml:space="preserve"> </w:t></w:r><w:r><w:rPr><w:w w:val="105"/></w:rPr><w:t>the</w:t></w:r><w:r><w:rPr><w:spacing w:val="12"/><w:w w:val="105"/></w:rPr><w:t xml:space="preserve"> </w:t></w:r><w:del w:id="1807" w:author="Rivard, Christine" w:date="2015-03-27T09:25:00Z"><w:r><w:rPr><w:w w:val="105"/></w:rPr><w:delText>sub-folder</w:delText></w:r></w:del><w:ins w:id="1808" w:author="Rivard, Christine" w:date="2015-03-27T09:25:00Z"><w:r><w:rPr><w:w w:val="105"/></w:rPr><w:t>binder</w:t></w:r></w:ins><w:r><w:rPr><w:spacing w:val="14"/><w:w w:val="105"/></w:rPr><w:t xml:space="preserve"> </w:t></w:r><w:r><w:rPr><w:rFonts w:eastAsia="Arial" w:cs="Arial" w:ascii="Arial" w:hAnsi="Arial"/><w:i/><w:w w:val="105"/></w:rPr><w:t>Output</w:t></w:r><w:r><w:rPr><w:rFonts w:eastAsia="Arial" w:cs="Arial" w:ascii="Arial" w:hAnsi="Arial"/><w:i/><w:spacing w:val="25"/><w:w w:val="105"/></w:rPr><w:t xml:space="preserve"> </w:t></w:r><w:r><w:rPr><w:w w:val="105"/></w:rPr><w:t>of</w:t></w:r><w:r><w:rPr><w:spacing w:val="12"/><w:w w:val="105"/></w:rPr><w:t xml:space="preserve"> </w:t></w:r><w:r><w:rPr><w:w w:val="105"/></w:rPr><w:t>the</w:t></w:r><w:r><w:rPr><w:spacing w:val="12"/><w:w w:val="105"/></w:rPr><w:t xml:space="preserve"> </w:t></w:r><w:ins w:id="1809" w:author="Rivard, Christine" w:date="2015-03-27T09:25:00Z"><w:r><w:rPr><w:spacing w:val="12"/><w:w w:val="105"/></w:rPr><w:t>sub</w:t></w:r></w:ins><w:ins w:id="1810" w:author="Rivard, Christine" w:date="2015-03-27T09:26:00Z"><w:r><w:rPr><w:spacing w:val="12"/><w:w w:val="105"/></w:rPr><w:t>-</w:t></w:r></w:ins><w:r><w:rPr><w:w w:val="105"/></w:rPr><w:t>folder</w:t></w:r><w:r><w:rPr><w:spacing w:val="13"/><w:w w:val="105"/></w:rPr><w:t xml:space="preserve"> </w:t></w:r><w:r><w:rPr><w:rFonts w:eastAsia="Arial" w:cs="Arial" w:ascii="Arial" w:hAnsi="Arial"/><w:i/><w:w w:val="105"/></w:rPr><w:t>Meteo</w:t></w:r><w:r><w:rPr><w:rFonts w:eastAsia="Arial" w:cs="Arial" w:ascii="Arial" w:hAnsi="Arial"/><w:i/><w:spacing w:val="18"/><w:w w:val="105"/></w:rPr><w:t xml:space="preserve"> </w:t></w:r><w:r><w:rPr><w:w w:val="105"/></w:rPr><w:t>(see</w:t></w:r><w:r><w:rPr><w:spacing w:val="12"/><w:w w:val="105"/></w:rPr><w:t xml:space="preserve"> </w:t></w:r><w:r><w:rPr><w:w w:val="105"/></w:rPr><w:t>section</w:t></w:r><w:r><w:rPr><w:spacing w:val="13"/><w:w w:val="105"/></w:rPr><w:t xml:space="preserve"> </w:t></w:r><w:hyperlink w:anchor="_bookmark14"><w:r><w:rPr><w:rStyle w:val="InternetLink"/><w:w w:val="105"/></w:rPr><w:t>2.4).</w:t></w:r></w:hyperlink><w:r><w:rPr><w:spacing w:val="49"/><w:w w:val="105"/></w:rPr><w:t xml:space="preserve"> </w:t></w:r><w:r><w:rPr><w:w w:val="105"/></w:rPr><w:t>The</w:t></w:r><w:r><w:rPr><w:spacing w:val="12"/><w:w w:val="105"/></w:rPr><w:t xml:space="preserve"> </w:t></w:r><w:r><w:rPr><w:w w:val="105"/></w:rPr><w:t>file</w:t></w:r><w:r><w:rPr><w:spacing w:val="13"/><w:w w:val="105"/></w:rPr><w:t xml:space="preserve"> </w:t></w:r><w:r><w:rPr><w:w w:val="105"/></w:rPr><w:t>is</w:t></w:r><w:r><w:rPr><w:spacing w:val="27"/></w:rPr><w:t xml:space="preserve"> </w:t></w:r><w:r><w:rPr><w:w w:val="105"/></w:rPr><w:t>named</w:t></w:r><w:r><w:rPr><w:spacing w:val="18"/><w:w w:val="105"/></w:rPr><w:t xml:space="preserve"> </w:t></w:r><w:r><w:rPr><w:w w:val="105"/></w:rPr><w:t>after</w:t></w:r><w:r><w:rPr><w:spacing w:val="18"/><w:w w:val="105"/></w:rPr><w:t xml:space="preserve"> </w:t></w:r><w:r><w:rPr><w:w w:val="105"/></w:rPr><w:t>the</w:t></w:r><w:r><w:rPr><w:spacing w:val="18"/><w:w w:val="105"/></w:rPr><w:t xml:space="preserve"> </w:t></w:r><w:r><w:rPr><w:w w:val="105"/></w:rPr><w:t>weather</w:t></w:r><w:r><w:rPr><w:spacing w:val="18"/><w:w w:val="105"/></w:rPr><w:t xml:space="preserve"> </w:t></w:r><w:r><w:rPr><w:w w:val="105"/></w:rPr><w:t>station</w:t></w:r><w:r><w:rPr><w:spacing w:val="20"/><w:w w:val="105"/></w:rPr><w:t xml:space="preserve"> </w:t></w:r><w:r><w:rPr><w:w w:val="105"/></w:rPr><w:t>name</w:t></w:r><w:r><w:rPr><w:spacing w:val="18"/><w:w w:val="105"/></w:rPr><w:t xml:space="preserve"> </w:t></w:r><w:r><w:rPr><w:w w:val="105"/></w:rPr><w:t>and</w:t></w:r><w:r><w:rPr><w:spacing w:val="18"/><w:w w:val="105"/></w:rPr><w:t xml:space="preserve"> </w:t></w:r><w:r><w:rPr><w:w w:val="105"/></w:rPr><w:t>its</w:t></w:r><w:r><w:rPr><w:spacing w:val="18"/><w:w w:val="105"/></w:rPr><w:t xml:space="preserve"> </w:t></w:r><w:del w:id="1811" w:author="Rivard, Christine" w:date="2015-03-27T09:27:00Z"><w:commentRangeStart w:id="57"/><w:r><w:rPr><w:w w:val="105"/></w:rPr><w:delText>unique</w:delText></w:r></w:del><w:del w:id="1812" w:author="Rivard, Christine" w:date="2015-03-27T09:28:00Z"><w:r><w:rPr><w:spacing w:val="19"/><w:w w:val="105"/></w:rPr><w:delText xml:space="preserve"> </w:delText></w:r></w:del><w:r><w:rPr><w:w w:val="105"/></w:rPr><w:t>I</w:t></w:r><w:r><w:rPr><w:w w:val="105"/></w:rPr></w:r><w:commentRangeEnd w:id="57"/><w:r><w:commentReference w:id="57"/></w:r><w:r><w:rPr><w:w w:val="105"/></w:rPr><w:t>DN</w:t></w:r><w:ins w:id="1813" w:author="Rivard, Christine" w:date="2015-03-27T09:28:00Z"><w:r><w:rPr><w:w w:val="105"/></w:rPr><w:t xml:space="preserve"> and includes the specified period</w:t></w:r></w:ins><w:r><w:rPr><w:w w:val="105"/></w:rPr><w:t>.</w:t></w:r><w:r><w:rPr><w:spacing w:val="18"/><w:w w:val="105"/></w:rPr><w:t xml:space="preserve"> </w:t></w:r><w:r><w:rPr><w:w w:val="105"/></w:rPr><w:t>For</w:t></w:r><w:r><w:rPr><w:spacing w:val="18"/><w:w w:val="105"/></w:rPr><w:t xml:space="preserve"> </w:t></w:r><w:r><w:rPr><w:w w:val="105"/></w:rPr><w:t>example,</w:t></w:r><w:r><w:rPr><w:spacing w:val="18"/><w:w w:val="105"/></w:rPr><w:t xml:space="preserve"> </w:t></w:r><w:r><w:rPr><w:w w:val="105"/></w:rPr><w:t>the</w:t></w:r><w:r><w:rPr><w:spacing w:val="19"/><w:w w:val="105"/></w:rPr><w:t xml:space="preserve"> </w:t></w:r><w:r><w:rPr><w:w w:val="105"/></w:rPr><w:t>resulting</w:t></w:r><w:r><w:rPr><w:spacing w:val="18"/><w:w w:val="105"/></w:rPr><w:t xml:space="preserve"> </w:t></w:r><w:r><w:rPr><w:w w:val="105"/></w:rPr><w:t>output</w:t></w:r><w:r><w:rPr><w:spacing w:val="18"/><w:w w:val="105"/></w:rPr><w:t xml:space="preserve"> </w:t></w:r><w:r><w:rPr><w:w w:val="105"/></w:rPr><w:t>file</w:t></w:r><w:r><w:rPr><w:w w:val="95"/></w:rPr><w:t xml:space="preserve"> </w:t></w:r><w:r><w:rPr><w:w w:val="105"/></w:rPr><w:t>for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station</w:t></w:r><w:r><w:rPr><w:spacing w:val="0"/><w:w w:val="105"/></w:rPr><w:t xml:space="preserve"> </w:t></w:r><w:r><w:rPr><w:w w:val="105"/></w:rPr><w:t>named</w:t></w:r><w:r><w:rPr><w:spacing w:val="0"/><w:w w:val="105"/></w:rPr><w:t xml:space="preserve"> </w:t></w:r><w:r><w:rPr><w:w w:val="105"/></w:rPr><w:t>Marieville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Figure</w:t></w:r><w:r><w:rPr><w:spacing w:val="0"/><w:w w:val="105"/></w:rPr><w:t xml:space="preserve"> </w:t></w:r><w:hyperlink w:anchor="_bookmark24"><w:r><w:rPr><w:rStyle w:val="InternetLink"/><w:w w:val="105"/></w:rPr><w:t>3.3</w:t></w:r></w:hyperlink><w:r><w:rPr><w:spacing w:val="0"/><w:w w:val="105"/></w:rPr><w:t xml:space="preserve"> </w:t></w:r><w:r><w:rPr><w:w w:val="105"/></w:rPr><w:t>would</w:t></w:r><w:r><w:rPr><w:spacing w:val="0"/><w:w w:val="105"/></w:rPr><w:t xml:space="preserve"> </w:t></w:r><w:r><w:rPr><w:w w:val="105"/></w:rPr><w:t>be</w:t></w:r><w:r><w:rPr><w:spacing w:val="0"/><w:w w:val="105"/></w:rPr><w:t xml:space="preserve"> </w:t></w:r><w:r><w:rPr><w:w w:val="105"/></w:rPr><w:t>‘‘MARIEVILLE</w:t></w:r><w:r><w:rPr><w:spacing w:val="0"/><w:w w:val="105"/></w:rPr><w:t xml:space="preserve"> </w:t></w:r><w:r><w:rPr><w:w w:val="105"/></w:rPr><w:t>(7024627)</w:t></w:r><w:r><w:rPr><w:spacing w:val="0"/><w:w w:val="105"/></w:rPr><w:t xml:space="preserve"> </w:t></w:r><w:r><w:rPr><w:w w:val="105"/></w:rPr><w:t>1980-2014.log’’.</w:t></w:r><w:r><w:rPr><w:w w:val="95"/></w:rPr><w:t xml:space="preserve"> </w:t></w:r><w:r><w:rPr><w:w w:val="105"/></w:rPr><w:t>In</w:t></w:r><w:r><w:rPr><w:spacing w:val="7"/><w:w w:val="105"/></w:rPr><w:t xml:space="preserve"> </w:t></w:r><w:r><w:rPr><w:w w:val="105"/></w:rPr><w:t>addition,</w:t></w:r><w:r><w:rPr><w:spacing w:val="8"/><w:w w:val="105"/></w:rPr><w:t xml:space="preserve"> </w:t></w:r><w:r><w:rPr><w:w w:val="105"/></w:rPr><w:t>detailed</w:t></w:r><w:r><w:rPr><w:spacing w:val="8"/><w:w w:val="105"/></w:rPr><w:t xml:space="preserve"> </w:t></w:r><w:r><w:rPr><w:w w:val="105"/></w:rPr><w:t>information</w:t></w:r><w:r><w:rPr><w:spacing w:val="6"/><w:w w:val="105"/></w:rPr><w:t xml:space="preserve"> </w:t></w:r><w:del w:id="1814" w:author="Rivard, Christine" w:date="2015-03-27T09:29:00Z"><w:r><w:rPr><w:w w:val="105"/></w:rPr><w:delText>about</w:delText></w:r></w:del><w:del w:id="1815" w:author="Rivard, Christine" w:date="2015-03-27T09:29:00Z"><w:r><w:rPr><w:spacing w:val="8"/><w:w w:val="105"/></w:rPr><w:delText xml:space="preserve"> </w:delText></w:r></w:del><w:del w:id="1816" w:author="Rivard, Christine" w:date="2015-03-27T09:29:00Z"><w:r><w:rPr><w:w w:val="105"/></w:rPr><w:delText>every</w:delText></w:r></w:del><w:ins w:id="1817" w:author="Rivard, Christine" w:date="2015-03-27T09:29:00Z"><w:r><w:rPr><w:w w:val="105"/></w:rPr><w:t>on each</w:t></w:r></w:ins><w:r><w:rPr><w:spacing w:val="7"/><w:w w:val="105"/></w:rPr><w:t xml:space="preserve"> </w:t></w:r><w:r><w:rPr><w:w w:val="105"/></w:rPr><w:t>missing</w:t></w:r><w:r><w:rPr><w:spacing w:val="8"/><w:w w:val="105"/></w:rPr><w:t xml:space="preserve"> </w:t></w:r><w:r><w:rPr><w:w w:val="105"/></w:rPr><w:t>value</w:t></w:r><w:r><w:rPr><w:spacing w:val="7"/><w:w w:val="105"/></w:rPr><w:t xml:space="preserve"> </w:t></w:r><w:r><w:rPr><w:w w:val="105"/></w:rPr><w:t>estimated</w:t></w:r><w:r><w:rPr><w:spacing w:val="8"/><w:w w:val="105"/></w:rPr><w:t xml:space="preserve"> </w:t></w:r><w:r><w:rPr><w:w w:val="105"/></w:rPr><w:t>by</w:t></w:r><w:r><w:rPr><w:spacing w:val="8"/><w:w w:val="105"/></w:rPr><w:t xml:space="preserve"> </w:t></w:r><w:r><w:rPr><w:w w:val="105"/></w:rPr><w:t>WHAT</w:t></w:r><w:r><w:rPr><w:spacing w:val="7"/><w:w w:val="105"/></w:rPr><w:t xml:space="preserve"> </w:t></w:r><w:r><w:rPr><w:w w:val="105"/></w:rPr><w:t>to</w:t></w:r><w:r><w:rPr><w:spacing w:val="8"/><w:w w:val="105"/></w:rPr><w:t xml:space="preserve"> </w:t></w:r><w:r><w:rPr><w:w w:val="105"/></w:rPr><w:t>fill</w:t></w:r><w:r><w:rPr><w:spacing w:val="7"/><w:w w:val="105"/></w:rPr><w:t xml:space="preserve"> </w:t></w:r><w:r><w:rPr><w:w w:val="105"/></w:rPr><w:t>the</w:t></w:r><w:r><w:rPr><w:spacing w:val="8"/><w:w w:val="105"/></w:rPr><w:t xml:space="preserve"> </w:t></w:r><w:r><w:rPr><w:w w:val="105"/></w:rPr><w:t>gap</w:t></w:r><w:r><w:rPr><w:spacing w:val="7"/><w:w w:val="105"/></w:rPr><w:t xml:space="preserve"> </w:t></w:r><w:r><w:rPr><w:w w:val="105"/></w:rPr><w:t>in</w:t></w:r><w:r><w:rPr><w:w w:val="102"/></w:rPr><w:t xml:space="preserve"> </w:t></w:r><w:r><w:rPr><w:w w:val="105"/></w:rPr><w:t>the</w:t></w:r><w:r><w:rPr><w:spacing w:val="9"/><w:w w:val="105"/></w:rPr><w:t xml:space="preserve"> </w:t></w:r><w:r><w:rPr><w:w w:val="105"/></w:rPr><w:t>data</w:t></w:r><w:r><w:rPr><w:spacing w:val="10"/><w:w w:val="105"/></w:rPr><w:t xml:space="preserve"> </w:t></w:r><w:r><w:rPr><w:w w:val="105"/></w:rPr><w:t>are</w:t></w:r><w:r><w:rPr><w:spacing w:val="10"/><w:w w:val="105"/></w:rPr><w:t xml:space="preserve"> </w:t></w:r><w:r><w:rPr><w:w w:val="105"/></w:rPr><w:t>saved</w:t></w:r><w:r><w:rPr><w:spacing w:val="10"/><w:w w:val="105"/></w:rPr><w:t xml:space="preserve"> </w:t></w:r><w:r><w:rPr><w:w w:val="105"/></w:rPr><w:t>in</w:t></w:r><w:r><w:rPr><w:spacing w:val="10"/><w:w w:val="105"/></w:rPr><w:t xml:space="preserve"> </w:t></w:r><w:r><w:rPr><w:w w:val="105"/></w:rPr><w:t>a</w:t></w:r><w:r><w:rPr><w:spacing w:val="10"/><w:w w:val="105"/></w:rPr><w:t xml:space="preserve"> </w:t></w:r><w:r><w:rPr><w:w w:val="105"/></w:rPr><w:t>file</w:t></w:r><w:r><w:rPr><w:spacing w:val="10"/><w:w w:val="105"/></w:rPr><w:t xml:space="preserve"> </w:t></w:r><w:r><w:rPr><w:w w:val="105"/></w:rPr><w:t>with</w:t></w:r><w:r><w:rPr><w:spacing w:val="10"/><w:w w:val="105"/></w:rPr><w:t xml:space="preserve"> </w:t></w:r><w:r><w:rPr><w:w w:val="105"/></w:rPr><w:t>the</w:t></w:r><w:r><w:rPr><w:spacing w:val="9"/><w:w w:val="105"/></w:rPr><w:t xml:space="preserve"> </w:t></w:r><w:r><w:rPr><w:w w:val="105"/></w:rPr><w:t>same</w:t></w:r><w:r><w:rPr><w:spacing w:val="10"/><w:w w:val="105"/></w:rPr><w:t xml:space="preserve"> </w:t></w:r><w:r><w:rPr><w:w w:val="105"/></w:rPr><w:t>name</w:t></w:r><w:r><w:rPr><w:spacing w:val="10"/><w:w w:val="105"/></w:rPr><w:t xml:space="preserve"> </w:t></w:r><w:r><w:rPr><w:spacing w:val="0"/><w:w w:val="105"/></w:rPr><w:t>as</w:t></w:r><w:r><w:rPr><w:spacing w:val="10"/><w:w w:val="105"/></w:rPr><w:t xml:space="preserve"> </w:t></w:r><w:r><w:rPr><w:w w:val="105"/></w:rPr><w:t>the</w:t></w:r><w:r><w:rPr><w:spacing w:val="10"/><w:w w:val="105"/></w:rPr><w:t xml:space="preserve"> </w:t></w:r><w:r><w:rPr><w:w w:val="105"/></w:rPr><w:t>‘‘.out””</w:t></w:r><w:r><w:rPr><w:spacing w:val="9"/><w:w w:val="105"/></w:rPr><w:t xml:space="preserve"> </w:t></w:r><w:r><w:rPr><w:w w:val="105"/></w:rPr><w:t>file</w:t></w:r><w:r><w:rPr><w:spacing w:val="10"/><w:w w:val="105"/></w:rPr><w:t xml:space="preserve"> </w:t></w:r><w:r><w:rPr><w:w w:val="105"/></w:rPr><w:t>but</w:t></w:r><w:r><w:rPr><w:spacing w:val="10"/><w:w w:val="105"/></w:rPr><w:t xml:space="preserve"> </w:t></w:r><w:r><w:rPr><w:w w:val="105"/></w:rPr><w:t>with</w:t></w:r><w:r><w:rPr><w:spacing w:val="10"/><w:w w:val="105"/></w:rPr><w:t xml:space="preserve"> </w:t></w:r><w:r><w:rPr><w:w w:val="105"/></w:rPr><w:t>a</w:t></w:r><w:r><w:rPr><w:spacing w:val="10"/><w:w w:val="105"/></w:rPr><w:t xml:space="preserve"> </w:t></w:r><w:r><w:rPr><w:w w:val="105"/></w:rPr><w:t>‘‘.log’’</w:t></w:r><w:r><w:rPr><w:spacing w:val="9"/><w:w w:val="105"/></w:rPr><w:t xml:space="preserve"> </w:t></w:r><w:r><w:rPr><w:w w:val="105"/></w:rPr><w:t>extension.</w:t></w:r><w:ins w:id="1818" w:author="Rivard, Christine" w:date="2015-03-27T09:30:00Z"><w:r><w:rPr><w:w w:val="105"/></w:rPr><w:t xml:space="preserve"> Information includes the number of stations used</w:t></w:r></w:ins><w:ins w:id="1819" w:author="Rivard, Christine" w:date="2015-03-27T09:41:00Z"><w:r><w:rPr><w:w w:val="105"/></w:rPr><w:t>, station name</w:t></w:r></w:ins><w:ins w:id="1820" w:author="Rivard, Christine" w:date="2015-03-27T09:40:00Z"><w:r><w:rPr><w:w w:val="105"/></w:rPr><w:t xml:space="preserve"> and associated</w:t></w:r></w:ins><w:ins w:id="1821" w:author="Rivard, Christine" w:date="2015-03-27T09:30:00Z"><w:r><w:rPr><w:w w:val="105"/></w:rPr><w:t xml:space="preserve"> values</w:t></w:r></w:ins><w:ins w:id="1822" w:author="Rivard, Christine" w:date="2015-03-27T09:41:00Z"><w:r><w:rPr><w:w w:val="105"/></w:rPr><w:t xml:space="preserve"> (autre chose?).</w:t></w:r></w:ins><w:ins w:id="1823" w:author="Rivard, Christine" w:date="2015-03-27T09:30:00Z"><w:r><w:rPr><w:w w:val="105"/></w:rPr><w:t xml:space="preserve"> </w:t></w:r></w:ins></w:p><w:p><w:pPr><w:pStyle w:val="TextBody"/><w:spacing w:lineRule="auto" w:line="249"/><w:ind w:left="113" w:right="151" w:firstLine="351"/><w:jc w:val="both"/><w:rPr></w:rPr></w:pPr><w:r><w:rPr><w:w w:val="110"/></w:rPr><w:t>It</w:t></w:r><w:r><w:rPr><w:spacing w:val="7"/><w:w w:val="110"/></w:rPr><w:t xml:space="preserve"> </w:t></w:r><w:r><w:rPr><w:w w:val="110"/></w:rPr><w:t>is</w:t></w:r><w:r><w:rPr><w:spacing w:val="7"/><w:w w:val="110"/></w:rPr><w:t xml:space="preserve"> </w:t></w:r><w:r><w:rPr><w:w w:val="110"/></w:rPr><w:t>also</w:t></w:r><w:r><w:rPr><w:spacing w:val="8"/><w:w w:val="110"/></w:rPr><w:t xml:space="preserve"> </w:t></w:r><w:r><w:rPr><w:w w:val="110"/></w:rPr><w:t>possible</w:t></w:r><w:r><w:rPr><w:spacing w:val="7"/><w:w w:val="110"/></w:rPr><w:t xml:space="preserve"> </w:t></w:r><w:r><w:rPr><w:w w:val="110"/></w:rPr><w:t>to</w:t></w:r><w:r><w:rPr><w:spacing w:val="8"/><w:w w:val="110"/></w:rPr><w:t xml:space="preserve"> </w:t></w:r><w:del w:id="1824" w:author="Rivard, Christine" w:date="2015-03-27T09:50:00Z"><w:r><w:rPr><w:w w:val="110"/></w:rPr><w:delText>fill</w:delText></w:r></w:del><w:del w:id="1825" w:author="Rivard, Christine" w:date="2015-03-27T09:50:00Z"><w:r><w:rPr><w:spacing w:val="8"/><w:w w:val="110"/></w:rPr><w:delText xml:space="preserve"> </w:delText></w:r></w:del><w:del w:id="1826" w:author="Rivard, Christine" w:date="2015-03-27T09:50:00Z"><w:r><w:rPr><w:w w:val="110"/></w:rPr><w:delText>the</w:delText></w:r></w:del><w:del w:id="1827" w:author="Rivard, Christine" w:date="2015-03-27T09:50:00Z"><w:r><w:rPr><w:spacing w:val="7"/><w:w w:val="110"/></w:rPr><w:delText xml:space="preserve"> </w:delText></w:r></w:del><w:del w:id="1828" w:author="Rivard, Christine" w:date="2015-03-27T09:50:00Z"><w:r><w:rPr><w:w w:val="110"/></w:rPr><w:delText>gaps</w:delText></w:r></w:del><w:ins w:id="1829" w:author="Rivard, Christine" w:date="2015-03-27T09:50:00Z"><w:r><w:rPr><w:w w:val="110"/></w:rPr><w:t xml:space="preserve">run this procedure </w:t></w:r></w:ins><w:ins w:id="1830" w:author="Rivard, Christine" w:date="2015-03-27T09:42:00Z"><w:r><w:rPr><w:w w:val="110"/></w:rPr><w:t>in batch</w:t></w:r></w:ins><w:r><w:rPr><w:spacing w:val="8"/><w:w w:val="110"/></w:rPr><w:t xml:space="preserve"> </w:t></w:r><w:ins w:id="1831" w:author="Rivard, Christine" w:date="2015-03-27T09:53:00Z"><w:r><w:rPr><w:spacing w:val="8"/><w:w w:val="110"/></w:rPr><w:t xml:space="preserve">mode </w:t></w:r></w:ins><w:del w:id="1832" w:author="Rivard, Christine" w:date="2015-03-27T09:42:00Z"><w:r><w:rPr><w:w w:val="110"/></w:rPr><w:delText>in</w:delText></w:r></w:del><w:del w:id="1833" w:author="Rivard, Christine" w:date="2015-03-27T09:42:00Z"><w:r><w:rPr><w:spacing w:val="8"/><w:w w:val="110"/></w:rPr><w:delText xml:space="preserve"> </w:delText></w:r></w:del><w:del w:id="1834" w:author="Rivard, Christine" w:date="2015-03-27T09:42:00Z"><w:r><w:rPr><w:w w:val="110"/></w:rPr><w:delText>the</w:delText></w:r></w:del><w:del w:id="1835" w:author="Rivard, Christine" w:date="2015-03-27T09:42:00Z"><w:r><w:rPr><w:spacing w:val="7"/><w:w w:val="110"/></w:rPr><w:delText xml:space="preserve"> </w:delText></w:r></w:del><w:del w:id="1836" w:author="Rivard, Christine" w:date="2015-03-27T09:42:00Z"><w:r><w:rPr><w:w w:val="110"/></w:rPr><w:delText>data</w:delText></w:r></w:del><w:del w:id="1837" w:author="Rivard, Christine" w:date="2015-03-27T09:42:00Z"><w:r><w:rPr><w:spacing w:val="7"/><w:w w:val="110"/></w:rPr><w:delText xml:space="preserve"> </w:delText></w:r></w:del><w:ins w:id="1838" w:author="Rivard, Christine" w:date="2015-03-27T09:42:00Z"><w:r><w:rPr><w:spacing w:val="7"/><w:w w:val="110"/></w:rPr><w:t xml:space="preserve">if you want to fill </w:t></w:r></w:ins><w:ins w:id="1839" w:author="Rivard, Christine" w:date="2015-03-27T09:50:00Z"><w:r><w:rPr><w:w w:val="110"/></w:rPr><w:t>the</w:t></w:r></w:ins><w:ins w:id="1840" w:author="Rivard, Christine" w:date="2015-03-27T09:50:00Z"><w:r><w:rPr><w:spacing w:val="7"/><w:w w:val="110"/></w:rPr><w:t xml:space="preserve"> </w:t></w:r></w:ins><w:ins w:id="1841" w:author="Rivard, Christine" w:date="2015-03-27T09:50:00Z"><w:r><w:rPr><w:w w:val="110"/></w:rPr><w:t xml:space="preserve">gaps </w:t></w:r></w:ins><w:del w:id="1842" w:author="Rivard, Christine" w:date="2015-03-27T09:51:00Z"><w:r><w:rPr><w:w w:val="110"/></w:rPr><w:delText>for</w:delText></w:r></w:del><w:del w:id="1843" w:author="Rivard, Christine" w:date="2015-03-27T09:51:00Z"><w:r><w:rPr><w:spacing w:val="8"/><w:w w:val="110"/></w:rPr><w:delText xml:space="preserve"> </w:delText></w:r></w:del><w:ins w:id="1844" w:author="Rivard, Christine" w:date="2015-03-27T09:51:00Z"><w:r><w:rPr><w:w w:val="110"/></w:rPr><w:t>in</w:t></w:r></w:ins><w:ins w:id="1845" w:author="Rivard, Christine" w:date="2015-03-27T09:51:00Z"><w:r><w:rPr><w:spacing w:val="8"/><w:w w:val="110"/></w:rPr><w:t xml:space="preserve"> </w:t></w:r></w:ins><w:del w:id="1846" w:author="Rivard, Christine" w:date="2015-03-27T09:42:00Z"><w:r><w:rPr><w:w w:val="110"/></w:rPr><w:delText>all</w:delText></w:r></w:del><w:del w:id="1847" w:author="Rivard, Christine" w:date="2015-03-27T09:42:00Z"><w:r><w:rPr><w:spacing w:val="8"/><w:w w:val="110"/></w:rPr><w:delText xml:space="preserve"> </w:delText></w:r></w:del><w:ins w:id="1848" w:author="Rivard, Christine" w:date="2015-03-27T09:42:00Z"><w:r><w:rPr><w:w w:val="110"/></w:rPr><w:t>several</w:t></w:r></w:ins><w:del w:id="1849" w:author="Rivard, Christine" w:date="2015-03-27T09:42:00Z"><w:r><w:rPr><w:w w:val="110"/></w:rPr><w:delText>the</w:delText></w:r></w:del><w:r><w:rPr><w:spacing w:val="7"/><w:w w:val="110"/></w:rPr><w:t xml:space="preserve"> </w:t></w:r><w:r><w:rPr><w:w w:val="110"/></w:rPr><w:t>station</w:t></w:r><w:del w:id="1850" w:author="Rivard, Christine" w:date="2015-03-27T09:51:00Z"><w:r><w:rPr><w:w w:val="110"/></w:rPr><w:delText>s</w:delText></w:r></w:del><w:ins w:id="1851" w:author="Rivard, Christine" w:date="2015-03-27T09:51:00Z"><w:r><w:rPr><w:w w:val="110"/></w:rPr><w:t xml:space="preserve"> datasets</w:t></w:r></w:ins><w:r><w:rPr><w:spacing w:val="8"/><w:w w:val="110"/></w:rPr><w:t xml:space="preserve"> </w:t></w:r><w:ins w:id="1852" w:author="Rivard, Christine" w:date="2015-03-27T09:42:00Z"><w:r><w:rPr><w:spacing w:val="8"/><w:w w:val="110"/></w:rPr><w:t xml:space="preserve">at a time </w:t></w:r></w:ins><w:del w:id="1853" w:author="Rivard, Christine" w:date="2015-03-27T09:51:00Z"><w:r><w:rPr><w:w w:val="110"/></w:rPr><w:delText>in</w:delText></w:r></w:del><w:del w:id="1854" w:author="Rivard, Christine" w:date="2015-03-27T09:51:00Z"><w:r><w:rPr><w:spacing w:val="8"/><w:w w:val="110"/></w:rPr><w:delText xml:space="preserve"> </w:delText></w:r></w:del><w:del w:id="1855" w:author="Rivard, Christine" w:date="2015-03-27T09:51:00Z"><w:r><w:rPr><w:w w:val="110"/></w:rPr><w:delText>batch</w:delText></w:r></w:del><w:del w:id="1856" w:author="Rivard, Christine" w:date="2015-03-27T09:51:00Z"><w:r><w:rPr><w:spacing w:val="7"/><w:w w:val="110"/></w:rPr><w:delText xml:space="preserve"> </w:delText></w:r></w:del><w:r><w:rPr><w:w w:val="110"/></w:rPr><w:t>by</w:t></w:r><w:r><w:rPr><w:spacing w:val="8"/><w:w w:val="110"/></w:rPr><w:t xml:space="preserve"> </w:t></w:r><w:r><w:rPr><w:w w:val="110"/></w:rPr><w:t>clicking</w:t></w:r><w:r><w:rPr><w:spacing w:val="7"/><w:w w:val="110"/></w:rPr><w:t xml:space="preserve"> </w:t></w:r><w:r><w:rPr><w:w w:val="110"/></w:rPr><w:t>on</w:t></w:r><w:r><w:rPr><w:spacing w:val="8"/><w:w w:val="110"/></w:rPr><w:t xml:space="preserve"> </w:t></w:r><w:r><w:rPr><w:w w:val="110"/></w:rPr><w:t>the</w:t></w:r><w:r><w:rPr><w:w w:val="112"/></w:rPr><w:t xml:space="preserve"> </w:t></w:r><w:del w:id="1857" w:author="Rivard, Christine" w:date="2015-03-27T09:53:00Z"><w:r><w:rPr><w:w w:val="110"/></w:rPr><w:delText>button</w:delText></w:r></w:del><w:del w:id="1858" w:author="Rivard, Christine" w:date="2015-03-27T09:53:00Z"><w:r><w:rPr><w:spacing w:val="0"/><w:w w:val="110"/></w:rPr><w:delText xml:space="preserve"> </w:delText></w:r></w:del><w:r><w:rPr><w:rFonts w:ascii="Arial" w:hAnsi="Arial"/><w:i/><w:w w:val="110"/></w:rPr><w:t>Fill</w:t></w:r><w:r><w:rPr><w:rFonts w:ascii="Arial" w:hAnsi="Arial"/><w:i/><w:spacing w:val="0"/><w:w w:val="110"/></w:rPr><w:t xml:space="preserve"> All</w:t></w:r><w:ins w:id="1859" w:author="Rivard, Christine" w:date="2015-03-27T09:53:00Z"><w:r><w:rPr><w:rFonts w:ascii="Arial" w:hAnsi="Arial"/><w:i/><w:spacing w:val="0"/><w:w w:val="110"/></w:rPr><w:t xml:space="preserve"> </w:t></w:r></w:ins><w:ins w:id="1860" w:author="Rivard, Christine" w:date="2015-03-27T09:53:00Z"><w:r><w:rPr><w:w w:val="110"/></w:rPr><w:t>button</w:t></w:r></w:ins><w:r><w:rPr><w:spacing w:val="0"/><w:w w:val="110"/></w:rPr><w:t>.</w:t></w:r><w:r><w:rPr><w:spacing w:val="22"/><w:w w:val="110"/></w:rPr><w:t xml:space="preserve"> </w:t></w:r><w:del w:id="1861" w:author="Rivard, Christine" w:date="2015-03-27T09:54:00Z"><w:r><w:rPr><w:w w:val="110"/></w:rPr><w:delText xml:space="preserve">The </w:delText></w:r></w:del><w:ins w:id="1862" w:author="Rivard, Christine" w:date="2015-03-27T09:54:00Z"><w:r><w:rPr><w:w w:val="110"/></w:rPr><w:t xml:space="preserve">However, </w:t></w:r></w:ins><w:r><w:rPr><w:w w:val="110"/></w:rPr><w:t>parameters</w:t></w:r><w:r><w:rPr><w:spacing w:val="0"/><w:w w:val="110"/></w:rPr><w:t xml:space="preserve"> </w:t></w:r><w:r><w:rPr><w:w w:val="110"/></w:rPr><w:t>for the gap filling</w:t></w:r><w:r><w:rPr><w:spacing w:val="1"/><w:w w:val="110"/></w:rPr><w:t xml:space="preserve"> </w:t></w:r><w:r><w:rPr><w:w w:val="110"/></w:rPr><w:t>process</w:t></w:r><w:r><w:rPr><w:spacing w:val="0"/><w:w w:val="110"/></w:rPr><w:t xml:space="preserve"> </w:t></w:r><w:r><w:rPr><w:w w:val="110"/></w:rPr><w:t>will then be</w:t></w:r><w:r><w:rPr><w:spacing w:val="0"/><w:w w:val="110"/></w:rPr><w:t xml:space="preserve"> </w:t></w:r><w:del w:id="1863" w:author="Rivard, Christine" w:date="2015-03-27T09:54:00Z"><w:r><w:rPr><w:w w:val="110"/></w:rPr><w:delText xml:space="preserve">kept </w:delText></w:r></w:del><w:r><w:rPr><w:w w:val="110"/></w:rPr><w:t>the</w:t></w:r><w:r><w:rPr><w:spacing w:val="0"/><w:w w:val="110"/></w:rPr><w:t xml:space="preserve"> </w:t></w:r><w:r><w:rPr><w:w w:val="110"/></w:rPr><w:t xml:space="preserve">same for all </w:t></w:r><w:del w:id="1864" w:author="Rivard, Christine" w:date="2015-03-27T09:54:00Z"><w:r><w:rPr><w:w w:val="110"/></w:rPr><w:delText>the</w:delText></w:r></w:del><w:del w:id="1865" w:author="Rivard, Christine" w:date="2015-03-27T09:54:00Z"><w:r><w:rPr><w:spacing w:val="23"/><w:w w:val="112"/></w:rPr><w:delText xml:space="preserve"> </w:delText></w:r></w:del><w:r><w:rPr><w:w w:val="110"/></w:rPr><w:t>stations.</w:t></w:r></w:p><w:p><w:pPr><w:pStyle w:val="TextBody"/><w:spacing w:lineRule="auto" w:line="249" w:before="1" w:after="0"/><w:ind w:left="105" w:right="111" w:firstLine="359"/><w:jc w:val="both"/><w:rPr></w:rPr></w:pPr><w:r><w:rPr><w:w w:val="105"/></w:rPr><w:t>Finally,</w:t></w:r><w:r><w:rPr><w:spacing w:val="0"/><w:w w:val="105"/></w:rPr><w:t xml:space="preserve"> </w:t></w:r><w:del w:id="1866" w:author="Rivard, Christine" w:date="2015-03-27T09:55:00Z"><w:r><w:rPr><w:w w:val="105"/></w:rPr><w:delText>it</w:delText></w:r></w:del><w:del w:id="1867" w:author="Rivard, Christine" w:date="2015-03-27T09:55:00Z"><w:r><w:rPr><w:spacing w:val="0"/><w:w w:val="105"/></w:rPr><w:delText xml:space="preserve"> </w:delText></w:r></w:del><w:del w:id="1868" w:author="Rivard, Christine" w:date="2015-03-27T09:55:00Z"><w:r><w:rPr><w:w w:val="105"/></w:rPr><w:delText>is</w:delText></w:r></w:del><w:del w:id="1869" w:author="Rivard, Christine" w:date="2015-03-27T09:55:00Z"><w:r><w:rPr><w:spacing w:val="0"/><w:w w:val="105"/></w:rPr><w:delText xml:space="preserve"> </w:delText></w:r></w:del><w:del w:id="1870" w:author="Rivard, Christine" w:date="2015-03-27T09:55:00Z"><w:r><w:rPr><w:w w:val="105"/></w:rPr><w:delText>possible</w:delText></w:r></w:del><w:ins w:id="1871" w:author="Rivard, Christine" w:date="2015-03-27T09:55:00Z"><w:r><w:rPr><w:w w:val="105"/></w:rPr><w:t>you can</w:t></w:r></w:ins><w:del w:id="1872" w:author="Rivard, Christine" w:date="2015-03-27T09:55:00Z"><w:r><w:rPr><w:spacing w:val="0"/><w:w w:val="105"/></w:rPr><w:delText xml:space="preserve"> </w:delText></w:r></w:del><w:del w:id="1873" w:author="Rivard, Christine" w:date="2015-03-27T09:55:00Z"><w:r><w:rPr><w:w w:val="105"/></w:rPr><w:delText>to</w:delText></w:r></w:del><w:r><w:rPr><w:spacing w:val="0"/><w:w w:val="105"/></w:rPr><w:t xml:space="preserve"> </w:t></w:r><w:r><w:rPr><w:w w:val="105"/></w:rPr><w:t>assess</w:t></w:r><w:r><w:rPr><w:spacing w:val="0"/><w:w w:val="105"/></w:rPr><w:t xml:space="preserve"> </w:t></w:r><w:r><w:rPr><w:w w:val="105"/></w:rPr><w:t>the</w:t></w:r><w:r><w:rPr><w:spacing w:val="0"/><w:w w:val="105"/></w:rPr><w:t xml:space="preserve"> </w:t></w:r><w:ins w:id="1874" w:author="Rivard, Christine" w:date="2015-03-27T09:55:00Z"><w:r><w:rPr><w:w w:val="105"/></w:rPr><w:t>u</w:t></w:r></w:ins><w:del w:id="1875" w:author="Rivard, Christine" w:date="2015-03-27T09:55:00Z"><w:r><w:rPr><w:w w:val="105"/></w:rPr><w:delText>i</w:delText></w:r></w:del><w:r><w:rPr><w:w w:val="105"/></w:rPr><w:t>ncert</w:t></w:r><w:ins w:id="1876" w:author="Rivard, Christine" w:date="2015-03-27T09:55:00Z"><w:r><w:rPr><w:w w:val="105"/></w:rPr><w:t>a</w:t></w:r></w:ins><w:r><w:rPr><w:w w:val="105"/></w:rPr><w:t>i</w:t></w:r><w:ins w:id="1877" w:author="Rivard, Christine" w:date="2015-03-27T09:55:00Z"><w:r><w:rPr><w:w w:val="105"/></w:rPr><w:t>nty</w:t></w:r></w:ins><w:del w:id="1878" w:author="Rivard, Christine" w:date="2015-03-27T09:55:00Z"><w:r><w:rPr><w:w w:val="105"/></w:rPr><w:delText>tude</w:delText></w:r></w:del><w:r><w:rPr><w:spacing w:val="0"/><w:w w:val="105"/></w:rPr><w:t xml:space="preserve"> </w:t></w:r><w:del w:id="1879" w:author="Rivard, Christine" w:date="2015-03-27T09:56:00Z"><w:r><w:rPr><w:w w:val="105"/></w:rPr><w:delText>of</w:delText></w:r></w:del><w:del w:id="1880" w:author="Rivard, Christine" w:date="2015-03-27T09:56:00Z"><w:r><w:rPr><w:spacing w:val="0"/><w:w w:val="105"/></w:rPr><w:delText xml:space="preserve"> </w:delText></w:r></w:del><w:del w:id="1881" w:author="Rivard, Christine" w:date="2015-03-27T09:56:00Z"><w:r><w:rPr><w:w w:val="105"/></w:rPr><w:delText>the</w:delText></w:r></w:del><w:del w:id="1882" w:author="Rivard, Christine" w:date="2015-03-27T09:56:00Z"><w:r><w:rPr><w:spacing w:val="0"/><w:w w:val="105"/></w:rPr><w:delText xml:space="preserve"> </w:delText></w:r></w:del><w:del w:id="1883" w:author="Rivard, Christine" w:date="2015-03-27T09:56:00Z"><w:r><w:rPr><w:w w:val="105"/></w:rPr><w:delText>method</w:delText></w:r></w:del><w:del w:id="1884" w:author="Rivard, Christine" w:date="2015-03-27T09:56:00Z"><w:r><w:rPr><w:spacing w:val="0"/><w:w w:val="105"/></w:rPr><w:delText xml:space="preserve"> </w:delText></w:r></w:del><w:del w:id="1885" w:author="Rivard, Christine" w:date="2015-03-27T09:56:00Z"><w:r><w:rPr><w:w w:val="105"/></w:rPr><w:delText>used</w:delText></w:r></w:del><w:del w:id="1886" w:author="Rivard, Christine" w:date="2015-03-27T09:56:00Z"><w:r><w:rPr><w:spacing w:val="0"/><w:w w:val="105"/></w:rPr><w:delText xml:space="preserve"> </w:delText></w:r></w:del><w:del w:id="1887" w:author="Rivard, Christine" w:date="2015-03-27T09:56:00Z"><w:r><w:rPr><w:w w:val="105"/></w:rPr><w:delText>to</w:delText></w:r></w:del><w:ins w:id="1888" w:author="Rivard, Christine" w:date="2015-03-27T09:56:00Z"><w:r><w:rPr><w:w w:val="105"/></w:rPr><w:t>associated to the</w:t></w:r></w:ins><w:r><w:rPr><w:spacing w:val="0"/><w:w w:val="105"/></w:rPr><w:t xml:space="preserve"> </w:t></w:r><w:r><w:rPr><w:w w:val="105"/></w:rPr><w:t>estimate</w:t></w:r><w:ins w:id="1889" w:author="Rivard, Christine" w:date="2015-03-27T09:56:00Z"><w:r><w:rPr><w:w w:val="105"/></w:rPr><w:t>d</w:t></w:r></w:ins><w:del w:id="1890" w:author="Rivard, Christine" w:date="2015-03-27T09:56:00Z"><w:r><w:rPr><w:spacing w:val="0"/><w:w w:val="105"/></w:rPr><w:delText xml:space="preserve"> </w:delText></w:r></w:del><w:del w:id="1891" w:author="Rivard, Christine" w:date="2015-03-27T09:56:00Z"><w:r><w:rPr><w:w w:val="105"/></w:rPr><w:delText>the</w:delText></w:r></w:del><w:r><w:rPr><w:spacing w:val="0"/><w:w w:val="105"/></w:rPr><w:t xml:space="preserve"> </w:t></w:r><w:r><w:rPr><w:w w:val="105"/></w:rPr><w:t>missing</w:t></w:r><w:r><w:rPr><w:spacing w:val="0"/><w:w w:val="105"/></w:rPr><w:t xml:space="preserve"> </w:t></w:r><w:r><w:rPr><w:w w:val="105"/></w:rPr><w:t>values</w:t></w:r><w:r><w:rPr></w:rPr><w:t xml:space="preserve"> </w:t></w:r><w:r><w:rPr><w:w w:val="105"/></w:rPr><w:t>with</w:t></w:r><w:r><w:rPr><w:spacing w:val="30"/><w:w w:val="105"/></w:rPr><w:t xml:space="preserve"> </w:t></w:r><w:r><w:rPr><w:w w:val="105"/></w:rPr><w:t>a</w:t></w:r><w:r><w:rPr><w:spacing w:val="30"/><w:w w:val="105"/></w:rPr><w:t xml:space="preserve"> </w:t></w:r><w:r><w:rPr><w:w w:val="105"/></w:rPr><w:t>jackknife</w:t></w:r><w:r><w:rPr><w:spacing w:val="30"/><w:w w:val="105"/></w:rPr><w:t xml:space="preserve"> </w:t></w:r><w:r><w:rPr><w:w w:val="105"/></w:rPr><w:t>procedure. This</w:t></w:r><w:r><w:rPr><w:spacing w:val="30"/><w:w w:val="105"/></w:rPr><w:t xml:space="preserve"> </w:t></w:r><w:r><w:rPr><w:w w:val="105"/></w:rPr><w:t>is</w:t></w:r><w:r><w:rPr><w:spacing w:val="29"/><w:w w:val="105"/></w:rPr><w:t xml:space="preserve"> </w:t></w:r><w:r><w:rPr><w:w w:val="105"/></w:rPr><w:t>an</w:t></w:r><w:r><w:rPr><w:spacing w:val="30"/><w:w w:val="105"/></w:rPr><w:t xml:space="preserve"> </w:t></w:r><w:r><w:rPr><w:w w:val="105"/></w:rPr><w:t>advanced</w:t></w:r><w:r><w:rPr><w:spacing w:val="29"/><w:w w:val="105"/></w:rPr><w:t xml:space="preserve"> </w:t></w:r><w:r><w:rPr><w:w w:val="105"/></w:rPr><w:t>feature</w:t></w:r><w:r><w:rPr><w:spacing w:val="31"/><w:w w:val="105"/></w:rPr><w:t xml:space="preserve"> </w:t></w:r><w:r><w:rPr><w:spacing w:val="0"/><w:w w:val="105"/></w:rPr><w:t>that</w:t></w:r><w:r><w:rPr><w:spacing w:val="29"/><w:w w:val="105"/></w:rPr><w:t xml:space="preserve"> </w:t></w:r><w:r><w:rPr><w:w w:val="105"/></w:rPr><w:t>is</w:t></w:r><w:r><w:rPr><w:spacing w:val="30"/><w:w w:val="105"/></w:rPr><w:t xml:space="preserve"> </w:t></w:r><w:r><w:rPr><w:w w:val="105"/></w:rPr><w:t>in</w:t></w:r><w:r><w:rPr><w:spacing w:val="30"/><w:w w:val="105"/></w:rPr><w:t xml:space="preserve"> </w:t></w:r><w:ins w:id="1892" w:author="Rivard, Christine" w:date="2015-03-27T09:57:00Z"><w:r><w:rPr><w:spacing w:val="30"/><w:w w:val="105"/></w:rPr><w:t xml:space="preserve">an </w:t></w:r></w:ins><w:r><w:rPr><w:w w:val="105"/></w:rPr><w:t>experimental</w:t></w:r><w:r><w:rPr><w:spacing w:val="30"/><w:w w:val="105"/></w:rPr><w:t xml:space="preserve"> </w:t></w:r><w:r><w:rPr><w:w w:val="105"/></w:rPr><w:t>sta</w:t></w:r><w:del w:id="1893" w:author="Rivard, Christine" w:date="2015-03-27T09:57:00Z"><w:r><w:rPr><w:w w:val="105"/></w:rPr><w:delText>t</w:delText></w:r></w:del><w:ins w:id="1894" w:author="Rivard, Christine" w:date="2015-03-27T09:57:00Z"><w:r><w:rPr><w:w w:val="105"/></w:rPr><w:t>g</w:t></w:r></w:ins><w:r><w:rPr><w:w w:val="105"/></w:rPr><w:t>e</w:t></w:r><w:del w:id="1895" w:author="Rivard, Christine" w:date="2015-03-27T09:57:00Z"><w:r><w:rPr><w:w w:val="105"/></w:rPr><w:delText>s</w:delText></w:r></w:del><w:r><w:rPr><w:spacing w:val="29"/><w:w w:val="105"/></w:rPr><w:t xml:space="preserve"> </w:t></w:r><w:r><w:rPr><w:w w:val="105"/></w:rPr><w:t>and</w:t></w:r><w:r><w:rPr><w:spacing w:val="31"/><w:w w:val="105"/></w:rPr><w:t xml:space="preserve"> </w:t></w:r><w:r><w:rPr><w:w w:val="105"/></w:rPr><w:t>thus</w:t></w:r><w:r><w:rPr><w:spacing w:val="23"/><w:w w:val="112"/></w:rPr><w:t xml:space="preserve"> </w:t></w:r><w:r><w:rPr><w:w w:val="105"/></w:rPr><w:t>cannot</w:t></w:r><w:r><w:rPr><w:spacing w:val="0"/><w:w w:val="105"/></w:rPr><w:t xml:space="preserve"> </w:t></w:r><w:r><w:rPr><w:w w:val="105"/></w:rPr><w:t>presently</w:t></w:r><w:r><w:rPr><w:spacing w:val="0"/><w:w w:val="105"/></w:rPr><w:t xml:space="preserve"> </w:t></w:r><w:r><w:rPr><w:w w:val="105"/></w:rPr><w:t>be</w:t></w:r><w:r><w:rPr><w:spacing w:val="0"/><w:w w:val="105"/></w:rPr><w:t xml:space="preserve"> </w:t></w:r><w:r><w:rPr><w:w w:val="105"/></w:rPr><w:t>activated</w:t></w:r><w:r><w:rPr><w:spacing w:val="0"/><w:w w:val="105"/></w:rPr><w:t xml:space="preserve"> </w:t></w:r><w:r><w:rPr><w:w w:val="105"/></w:rPr><w:t>directly</w:t></w:r><w:r><w:rPr><w:spacing w:val="0"/><w:w w:val="105"/></w:rPr><w:t xml:space="preserve"> </w:t></w:r><w:r><w:rPr><w:w w:val="105"/></w:rPr><w:t>from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GUI.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activation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this</w:t></w:r><w:r><w:rPr><w:spacing w:val="0"/><w:w w:val="105"/></w:rPr><w:t xml:space="preserve"> </w:t></w:r><w:r><w:rPr><w:w w:val="105"/></w:rPr><w:t>feature</w:t></w:r><w:r><w:rPr><w:spacing w:val="0"/><w:w w:val="105"/></w:rPr><w:t xml:space="preserve"> </w:t></w:r><w:del w:id="1896" w:author="Rivard, Christine" w:date="2015-03-27T09:58:00Z"><w:r><w:rPr><w:w w:val="105"/></w:rPr><w:delText>must</w:delText></w:r></w:del><w:del w:id="1897" w:author="Rivard, Christine" w:date="2015-03-27T09:58:00Z"><w:r><w:rPr><w:spacing w:val="0"/><w:w w:val="105"/></w:rPr><w:delText xml:space="preserve"> </w:delText></w:r></w:del><w:del w:id="1898" w:author="Rivard, Christine" w:date="2015-03-27T09:58:00Z"><w:r><w:rPr><w:w w:val="105"/></w:rPr><w:delText>be</w:delText></w:r></w:del><w:ins w:id="1899" w:author="Rivard, Christine" w:date="2015-03-27T09:59:00Z"><w:r><w:rPr><w:w w:val="105"/></w:rPr><w:t>can, however, be</w:t></w:r></w:ins><w:r><w:rPr><w:spacing w:val="0"/><w:w w:val="105"/></w:rPr><w:t xml:space="preserve"> </w:t></w:r><w:r><w:rPr><w:w w:val="105"/></w:rPr><w:t>done</w:t></w:r><w:r><w:rPr><w:spacing w:val="0"/><w:w w:val="105"/></w:rPr><w:t xml:space="preserve"> </w:t></w:r><w:r><w:rPr><w:w w:val="105"/></w:rPr><w:t>by</w:t></w:r><w:r><w:rPr><w:w w:val="103"/></w:rPr><w:t xml:space="preserve"> </w:t></w:r><w:r><w:rPr><w:w w:val="105"/></w:rPr><w:t>changing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value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field</w:t></w:r><w:r><w:rPr><w:spacing w:val="0"/><w:w w:val="105"/></w:rPr><w:t xml:space="preserve"> </w:t></w:r><w:r><w:rPr><w:w w:val="105"/></w:rPr><w:t>‘‘Full</w:t></w:r><w:r><w:rPr><w:spacing w:val="0"/><w:w w:val="105"/></w:rPr><w:t xml:space="preserve"> </w:t></w:r><w:r><w:rPr><w:w w:val="105"/></w:rPr><w:t>Error</w:t></w:r><w:r><w:rPr><w:spacing w:val="0"/><w:w w:val="105"/></w:rPr><w:t xml:space="preserve"> </w:t></w:r><w:r><w:rPr><w:w w:val="105"/></w:rPr><w:t>Analysis’’ from</w:t></w:r><w:r><w:rPr><w:spacing w:val="0"/><w:w w:val="105"/></w:rPr><w:t xml:space="preserve"> </w:t></w:r><w:r><w:rPr><w:w w:val="105"/></w:rPr><w:t>0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1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file</w:t></w:r><w:r><w:rPr><w:spacing w:val="0"/><w:w w:val="105"/></w:rPr><w:t xml:space="preserve"> </w:t></w:r><w:r><w:rPr><w:w w:val="105"/></w:rPr><w:t>named</w:t></w:r><w:r><w:rPr><w:spacing w:val="0"/><w:w w:val="105"/></w:rPr><w:t xml:space="preserve"> </w:t></w:r><w:r><w:rPr><w:w w:val="105"/></w:rPr><w:t>‘‘WHAT.pref’’</w:t></w:r><w:r><w:rPr><w:w w:val="99"/></w:rPr><w:t xml:space="preserve"> </w:t></w:r><w:r><w:rPr><w:w w:val="105"/></w:rPr><w:t>that</w:t></w:r><w:r><w:rPr><w:spacing w:val="4"/><w:w w:val="105"/></w:rPr><w:t xml:space="preserve"> </w:t></w:r><w:r><w:rPr><w:w w:val="105"/></w:rPr><w:t>is</w:t></w:r><w:r><w:rPr><w:spacing w:val="5"/><w:w w:val="105"/></w:rPr><w:t xml:space="preserve"> </w:t></w:r><w:r><w:rPr><w:spacing w:val="0"/><w:w w:val="105"/></w:rPr><w:t>located</w:t></w:r><w:r><w:rPr><w:spacing w:val="4"/><w:w w:val="105"/></w:rPr><w:t xml:space="preserve"> </w:t></w:r><w:r><w:rPr><w:w w:val="105"/></w:rPr><w:t>within</w:t></w:r><w:r><w:rPr><w:spacing w:val="5"/><w:w w:val="105"/></w:rPr><w:t xml:space="preserve"> </w:t></w:r><w:r><w:rPr><w:w w:val="105"/></w:rPr><w:t>the</w:t></w:r><w:r><w:rPr><w:spacing w:val="5"/><w:w w:val="105"/></w:rPr><w:t xml:space="preserve"> </w:t></w:r><w:ins w:id="1900" w:author="Rivard, Christine" w:date="2015-03-27T09:59:00Z"><w:r><w:rPr><w:w w:val="105"/></w:rPr><w:t>‘‘WHAT’’</w:t></w:r></w:ins><w:ins w:id="1901" w:author="Rivard, Christine" w:date="2015-03-27T09:59:00Z"><w:r><w:rPr><w:spacing w:val="4"/><w:w w:val="105"/></w:rPr><w:t xml:space="preserve"> </w:t></w:r></w:ins><w:r><w:rPr><w:w w:val="105"/></w:rPr><w:t>folder</w:t></w:r><w:r><w:rPr><w:spacing w:val="4"/><w:w w:val="105"/></w:rPr><w:t xml:space="preserve"> </w:t></w:r><w:del w:id="1902" w:author="Rivard, Christine" w:date="2015-03-27T09:59:00Z"><w:r><w:rPr><w:w w:val="105"/></w:rPr><w:delText>named</w:delText></w:r></w:del><w:del w:id="1903" w:author="Rivard, Christine" w:date="2015-03-27T09:59:00Z"><w:r><w:rPr><w:spacing w:val="4"/><w:w w:val="105"/></w:rPr><w:delText xml:space="preserve"> </w:delText></w:r></w:del><w:del w:id="1904" w:author="Rivard, Christine" w:date="2015-03-27T09:59:00Z"><w:r><w:rPr><w:w w:val="105"/></w:rPr><w:delText>‘‘WHAT’’</w:delText></w:r></w:del><w:del w:id="1905" w:author="Rivard, Christine" w:date="2015-03-27T09:59:00Z"><w:r><w:rPr><w:spacing w:val="4"/><w:w w:val="105"/></w:rPr><w:delText xml:space="preserve"> </w:delText></w:r></w:del><w:r><w:rPr><w:w w:val="105"/></w:rPr><w:t>(see</w:t></w:r><w:r><w:rPr><w:spacing w:val="3"/><w:w w:val="105"/></w:rPr><w:t xml:space="preserve"> </w:t></w:r><w:r><w:rPr><w:spacing w:val="0"/><w:w w:val="105"/></w:rPr><w:t>Section</w:t></w:r><w:r><w:rPr><w:spacing w:val="5"/><w:w w:val="105"/></w:rPr><w:t xml:space="preserve"> </w:t></w:r><w:hyperlink w:anchor="_bookmark3"><w:r><w:rPr><w:rStyle w:val="InternetLink"/><w:w w:val="105"/></w:rPr><w:t>1.2).</w:t></w:r></w:hyperlink><w:r><w:rPr><w:spacing w:val="27"/><w:w w:val="105"/></w:rPr><w:t xml:space="preserve"> </w:t></w:r><w:r><w:rPr><w:w w:val="105"/></w:rPr><w:t>A</w:t></w:r><w:r><w:rPr><w:spacing w:val="4"/><w:w w:val="105"/></w:rPr><w:t xml:space="preserve"> </w:t></w:r><w:r><w:rPr><w:w w:val="105"/></w:rPr><w:t>software</w:t></w:r><w:r><w:rPr><w:spacing w:val="4"/><w:w w:val="105"/></w:rPr><w:t xml:space="preserve"> </w:t></w:r><w:r><w:rPr><w:w w:val="105"/></w:rPr><w:t>restart</w:t></w:r><w:r><w:rPr><w:spacing w:val="4"/><w:w w:val="105"/></w:rPr><w:t xml:space="preserve"> </w:t></w:r><w:r><w:rPr><w:w w:val="105"/></w:rPr><w:t>is</w:t></w:r><w:r><w:rPr><w:spacing w:val="5"/><w:w w:val="105"/></w:rPr><w:t xml:space="preserve"> </w:t></w:r><w:r><w:rPr><w:w w:val="105"/></w:rPr><w:t>required</w:t></w:r><w:r><w:rPr><w:spacing w:val="24"/><w:w w:val="103"/></w:rPr><w:t xml:space="preserve"> </w:t></w:r><w:r><w:rPr><w:w w:val="105"/></w:rPr><w:t>for</w:t></w:r><w:r><w:rPr><w:spacing w:val="0"/><w:w w:val="105"/></w:rPr><w:t xml:space="preserve"> </w:t></w:r><w:r><w:rPr><w:w w:val="105"/></w:rPr><w:t>this</w:t></w:r><w:r><w:rPr><w:spacing w:val="0"/><w:w w:val="105"/></w:rPr><w:t xml:space="preserve"> change </w:t></w:r><w:r><w:rPr><w:w w:val="105"/></w:rPr><w:t>to</w:t></w:r><w:r><w:rPr><w:spacing w:val="0"/><w:w w:val="105"/></w:rPr><w:t xml:space="preserve"> </w:t></w:r><w:r><w:rPr><w:w w:val="105"/></w:rPr><w:t>take</w:t></w:r><w:r><w:rPr><w:spacing w:val="0"/><w:w w:val="105"/></w:rPr><w:t xml:space="preserve"> </w:t></w:r><w:r><w:rPr><w:w w:val="105"/></w:rPr><w:t>effect.</w:t></w:r><w:r><w:rPr><w:spacing w:val="20"/><w:w w:val="105"/></w:rPr><w:t xml:space="preserve"> </w:t></w:r><w:r><w:rPr><w:w w:val="105"/></w:rPr><w:t>This</w:t></w:r><w:r><w:rPr><w:spacing w:val="0"/><w:w w:val="105"/></w:rPr><w:t xml:space="preserve"> </w:t></w:r><w:r><w:rPr><w:w w:val="105"/></w:rPr><w:t>feature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discussed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more</w:t></w:r><w:r><w:rPr><w:spacing w:val="0"/><w:w w:val="105"/></w:rPr><w:t xml:space="preserve"> </w:t></w:r><w:r><w:rPr><w:w w:val="105"/></w:rPr><w:t>details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Section</w:t></w:r><w:r><w:rPr><w:spacing w:val="0"/><w:w w:val="105"/></w:rPr><w:t xml:space="preserve"> </w:t></w:r><w:hyperlink w:anchor="_bookmark52"><w:r><w:rPr><w:rStyle w:val="InternetLink"/><w:w w:val="105"/></w:rPr><w:t>8.</w:t></w:r></w:hyperlink><w:r><w:rPr><w:spacing w:val="21"/><w:w w:val="105"/></w:rPr><w:t xml:space="preserve"> </w:t></w:r><w:r><w:rPr><w:w w:val="105"/></w:rPr><w:t>Activating</w:t></w:r><w:r><w:rPr><w:spacing w:val="0"/><w:w w:val="105"/></w:rPr><w:t xml:space="preserve"> </w:t></w:r><w:r><w:rPr><w:w w:val="105"/></w:rPr><w:t xml:space="preserve">this </w:t></w:r><w:r><w:rPr></w:rPr><w:t>feature</w:t></w:r><w:r><w:rPr><w:spacing w:val="24"/></w:rPr><w:t xml:space="preserve"> </w:t></w:r><w:r><w:rPr></w:rPr><w:t>will</w:t></w:r><w:r><w:rPr><w:spacing w:val="24"/></w:rPr><w:t xml:space="preserve"> </w:t></w:r><w:ins w:id="1906" w:author="Rivard, Christine" w:date="2015-03-27T10:02:00Z"><w:r><w:rPr><w:spacing w:val="24"/></w:rPr><w:t xml:space="preserve">significantly </w:t></w:r></w:ins><w:ins w:id="1907" w:author="Rivard, Christine" w:date="2015-03-27T10:12:00Z"><w:r><w:rPr><w:spacing w:val="24"/></w:rPr><w:t>increase</w:t></w:r></w:ins><w:ins w:id="1908" w:author="Rivard, Christine" w:date="2015-03-27T10:02:00Z"><w:r><w:rPr><w:spacing w:val="24"/></w:rPr><w:t xml:space="preserve"> the time consumption </w:t></w:r></w:ins><w:del w:id="1909" w:author="Rivard, Christine" w:date="2015-03-27T10:02:00Z"><w:r><w:rPr></w:rPr><w:delText>have</w:delText></w:r></w:del><w:del w:id="1910" w:author="Rivard, Christine" w:date="2015-03-27T10:02:00Z"><w:r><w:rPr><w:spacing w:val="23"/></w:rPr><w:delText xml:space="preserve"> </w:delText></w:r></w:del><w:del w:id="1911" w:author="Rivard, Christine" w:date="2015-03-27T10:02:00Z"><w:r><w:rPr></w:rPr><w:delText>a</w:delText></w:r></w:del><w:del w:id="1912" w:author="Rivard, Christine" w:date="2015-03-27T10:02:00Z"><w:r><w:rPr><w:spacing w:val="23"/></w:rPr><w:delText xml:space="preserve"> </w:delText></w:r></w:del><w:del w:id="1913" w:author="Rivard, Christine" w:date="2015-03-27T10:02:00Z"><w:r><w:rPr></w:rPr><w:delText>very</w:delText></w:r></w:del><w:del w:id="1914" w:author="Rivard, Christine" w:date="2015-03-27T10:02:00Z"><w:r><w:rPr><w:spacing w:val="23"/></w:rPr><w:delText xml:space="preserve"> </w:delText></w:r></w:del><w:del w:id="1915" w:author="Rivard, Christine" w:date="2015-03-27T10:02:00Z"><w:r><w:rPr></w:rPr><w:delText>strong</w:delText></w:r></w:del><w:del w:id="1916" w:author="Rivard, Christine" w:date="2015-03-27T10:02:00Z"><w:r><w:rPr><w:spacing w:val="23"/></w:rPr><w:delText xml:space="preserve"> </w:delText></w:r></w:del><w:del w:id="1917" w:author="Rivard, Christine" w:date="2015-03-27T10:02:00Z"><w:r><w:rPr></w:rPr><w:delText>impact</w:delText></w:r></w:del><w:del w:id="1918" w:author="Rivard, Christine" w:date="2015-03-27T10:02:00Z"><w:r><w:rPr><w:spacing w:val="23"/></w:rPr><w:delText xml:space="preserve"> </w:delText></w:r></w:del><w:del w:id="1919" w:author="Rivard, Christine" w:date="2015-03-27T10:02:00Z"><w:r><w:rPr></w:rPr><w:delText>on</w:delText></w:r></w:del><w:del w:id="1920" w:author="Rivard, Christine" w:date="2015-03-27T10:02:00Z"><w:r><w:rPr><w:spacing w:val="24"/></w:rPr><w:delText xml:space="preserve"> </w:delText></w:r></w:del><w:del w:id="1921" w:author="Rivard, Christine" w:date="2015-03-27T10:02:00Z"><w:r><w:rPr></w:rPr><w:delText>the</w:delText></w:r></w:del><w:del w:id="1922" w:author="Rivard, Christine" w:date="2015-03-27T10:02:00Z"><w:r><w:rPr><w:spacing w:val="23"/></w:rPr><w:delText xml:space="preserve"> </w:delText></w:r></w:del><w:del w:id="1923" w:author="Rivard, Christine" w:date="2015-03-27T10:02:00Z"><w:r><w:rPr></w:rPr><w:delText>performance</w:delText></w:r></w:del><w:del w:id="1924" w:author="Rivard, Christine" w:date="2015-03-27T10:02:00Z"><w:r><w:rPr><w:spacing w:val="23"/></w:rPr><w:delText xml:space="preserve"> </w:delText></w:r></w:del><w:r><w:rPr></w:rPr><w:t>of</w:t></w:r><w:r><w:rPr><w:spacing w:val="23"/></w:rPr><w:t xml:space="preserve"> </w:t></w:r><w:r><w:rPr></w:rPr><w:t>the</w:t></w:r><w:r><w:rPr><w:spacing w:val="23"/></w:rPr><w:t xml:space="preserve"> </w:t></w:r><w:r><w:rPr></w:rPr><w:t>gap</w:t></w:r><w:r><w:rPr><w:spacing w:val="24"/></w:rPr><w:t xml:space="preserve"> </w:t></w:r><w:r><w:rPr></w:rPr><w:t>filling</w:t></w:r><w:r><w:rPr><w:spacing w:val="24"/></w:rPr><w:t xml:space="preserve"> </w:t></w:r><w:r><w:rPr><w:spacing w:val="0"/></w:rPr><w:t>procedure,</w:t></w:r><w:r><w:rPr><w:spacing w:val="24"/></w:rPr><w:t xml:space="preserve"> </w:t></w:r><w:r><w:rPr></w:rPr><w:t>especially</w:t></w:r><w:r><w:rPr><w:spacing w:val="24"/></w:rPr><w:t xml:space="preserve"> </w:t></w:r><w:r><w:rPr></w:rPr><w:t>if</w:t></w:r><w:r><w:rPr><w:spacing w:val="29"/><w:w w:val="91"/></w:rPr><w:t xml:space="preserve"> </w:t></w:r><w:r><w:rPr></w:rPr><w:t>the</w:t></w:r><w:r><w:rPr><w:spacing w:val="43"/></w:rPr><w:t xml:space="preserve"> </w:t></w:r><w:r><w:rPr></w:rPr><w:t>least</w:t></w:r><w:r><w:rPr><w:spacing w:val="42"/></w:rPr><w:t xml:space="preserve"> </w:t></w:r><w:r><w:rPr></w:rPr><w:t>absolute</w:t></w:r><w:r><w:rPr><w:spacing w:val="44"/></w:rPr><w:t xml:space="preserve"> </w:t></w:r><w:r><w:rPr></w:rPr><w:t>deviation</w:t></w:r><w:r><w:rPr><w:spacing w:val="42"/></w:rPr><w:t xml:space="preserve"> </w:t></w:r><w:r><w:rPr></w:rPr><w:t>regression</w:t></w:r><w:r><w:rPr><w:spacing w:val="42"/></w:rPr><w:t xml:space="preserve"> </w:t></w:r><w:r><w:rPr></w:rPr><w:t>model</w:t></w:r><w:r><w:rPr><w:spacing w:val="44"/></w:rPr><w:t xml:space="preserve"> </w:t></w:r><w:r><w:rPr></w:rPr><w:t>is</w:t></w:r><w:r><w:rPr><w:spacing w:val="44"/></w:rPr><w:t xml:space="preserve"> </w:t></w:r><w:r><w:rPr></w:rPr><w:t>selected</w:t></w:r><w:ins w:id="1925" w:author="Rivard, Christine" w:date="2015-03-27T10:02:00Z"><w:r><w:rPr></w:rPr><w:t>, but will provide you interesting insight</w:t></w:r></w:ins><w:ins w:id="1926" w:author="Rivard, Christine" w:date="2015-03-27T10:13:00Z"><w:r><w:rPr></w:rPr><w:t>s</w:t></w:r></w:ins><w:ins w:id="1927" w:author="Rivard, Christine" w:date="2015-03-27T10:02:00Z"><w:r><w:rPr></w:rPr><w:t xml:space="preserve"> on the performance of the procedure for the </w:t></w:r></w:ins><w:ins w:id="1928" w:author="Rivard, Christine" w:date="2015-03-27T10:03:00Z"><w:r><w:rPr></w:rPr><w:t>different</w:t></w:r></w:ins><w:ins w:id="1929" w:author="Rivard, Christine" w:date="2015-03-27T10:02:00Z"><w:r><w:rPr></w:rPr><w:t xml:space="preserve"> datasets</w:t></w:r></w:ins><w:r><w:rPr></w:rPr><w:t>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Normal"/><w:numPr><w:ilvl w:val="1"/><w:numId w:val="5"/></w:numPr><w:tabs><w:tab w:val="left" w:pos="1017" w:leader="none"/></w:tabs><w:spacing w:before="146" w:after="0"/><w:jc w:val="both"/><w:rPr><w:rFonts w:ascii="Georgia" w:hAnsi="Georgia" w:eastAsia="Georgia" w:cs="Georgia"/><w:sz w:val="34"/><w:szCs w:val="34"/></w:rPr></w:pPr><w:bookmarkStart w:id="39" w:name="Using_weather_data_from_other_sources"/><w:bookmarkStart w:id="40" w:name="_bookmark25"/><w:bookmarkEnd w:id="39"/><w:bookmarkEnd w:id="40"/><w:r><w:rPr><w:rFonts w:ascii="Georgia" w:hAnsi="Georgia"/><w:b/><w:w w:val="95"/><w:sz w:val="34"/></w:rPr><w:t>Using</w:t></w:r><w:r><w:rPr><w:rFonts w:ascii="Georgia" w:hAnsi="Georgia"/><w:b/><w:spacing w:val="19"/><w:w w:val="95"/><w:sz w:val="34"/></w:rPr><w:t xml:space="preserve"> </w:t></w:r><w:r><w:rPr><w:rFonts w:ascii="Georgia" w:hAnsi="Georgia"/><w:b/><w:w w:val="95"/><w:sz w:val="34"/></w:rPr><w:t>weather</w:t></w:r><w:r><w:rPr><w:rFonts w:ascii="Georgia" w:hAnsi="Georgia"/><w:b/><w:spacing w:val="19"/><w:w w:val="95"/><w:sz w:val="34"/></w:rPr><w:t xml:space="preserve"> </w:t></w:r><w:r><w:rPr><w:rFonts w:ascii="Georgia" w:hAnsi="Georgia"/><w:b/><w:w w:val="95"/><w:sz w:val="34"/></w:rPr><w:t>data</w:t></w:r><w:r><w:rPr><w:rFonts w:ascii="Georgia" w:hAnsi="Georgia"/><w:b/><w:spacing w:val="20"/><w:w w:val="95"/><w:sz w:val="34"/></w:rPr><w:t xml:space="preserve"> </w:t></w:r><w:r><w:rPr><w:rFonts w:ascii="Georgia" w:hAnsi="Georgia"/><w:b/><w:w w:val="95"/><w:sz w:val="34"/></w:rPr><w:t>from</w:t></w:r><w:r><w:rPr><w:rFonts w:ascii="Georgia" w:hAnsi="Georgia"/><w:b/><w:spacing w:val="19"/><w:w w:val="95"/><w:sz w:val="34"/></w:rPr><w:t xml:space="preserve"> </w:t></w:r><w:r><w:rPr><w:rFonts w:ascii="Georgia" w:hAnsi="Georgia"/><w:b/><w:w w:val="95"/><w:sz w:val="34"/></w:rPr><w:t>other</w:t></w:r><w:r><w:rPr><w:rFonts w:ascii="Georgia" w:hAnsi="Georgia"/><w:b/><w:spacing w:val="19"/><w:w w:val="95"/><w:sz w:val="34"/></w:rPr><w:t xml:space="preserve"> </w:t></w:r><w:r><w:rPr><w:rFonts w:ascii="Georgia" w:hAnsi="Georgia"/><w:b/><w:w w:val="95"/><w:sz w:val="34"/></w:rPr><w:t>sources</w:t></w:r></w:p><w:p><w:pPr><w:pStyle w:val="TextBody"/><w:spacing w:lineRule="auto" w:line="249" w:before="227" w:after="0"/><w:ind w:left="133" w:right="111" w:hanging="0"/><w:jc w:val="both"/><w:rPr></w:rPr></w:pPr><w:r><w:rPr><w:w w:val="105"/></w:rPr><w:t>Presently,</w:t></w:r><w:r><w:rPr><w:spacing w:val="5"/><w:w w:val="105"/></w:rPr><w:t xml:space="preserve"> </w:t></w:r><w:r><w:rPr><w:w w:val="105"/></w:rPr><w:t>it</w:t></w:r><w:r><w:rPr><w:spacing w:val="5"/><w:w w:val="105"/></w:rPr><w:t xml:space="preserve"> </w:t></w:r><w:r><w:rPr><w:w w:val="105"/></w:rPr><w:t>is</w:t></w:r><w:r><w:rPr><w:spacing w:val="5"/><w:w w:val="105"/></w:rPr><w:t xml:space="preserve"> </w:t></w:r><w:r><w:rPr><w:w w:val="105"/></w:rPr><w:t>not</w:t></w:r><w:r><w:rPr><w:spacing w:val="5"/><w:w w:val="105"/></w:rPr><w:t xml:space="preserve"> </w:t></w:r><w:r><w:rPr><w:w w:val="105"/></w:rPr><w:t>possible</w:t></w:r><w:r><w:rPr><w:spacing w:val="4"/><w:w w:val="105"/></w:rPr><w:t xml:space="preserve"> </w:t></w:r><w:r><w:rPr><w:w w:val="105"/></w:rPr><w:t>to</w:t></w:r><w:r><w:rPr><w:spacing w:val="4"/><w:w w:val="105"/></w:rPr><w:t xml:space="preserve"> </w:t></w:r><w:r><w:rPr><w:w w:val="105"/></w:rPr><w:t>automatically</w:t></w:r><w:r><w:rPr><w:spacing w:val="5"/><w:w w:val="105"/></w:rPr><w:t xml:space="preserve"> </w:t></w:r><w:r><w:rPr><w:spacing w:val="0"/><w:w w:val="105"/></w:rPr><w:t>download</w:t></w:r><w:r><w:rPr><w:spacing w:val="5"/><w:w w:val="105"/></w:rPr><w:t xml:space="preserve"> </w:t></w:r><w:r><w:rPr><w:w w:val="105"/></w:rPr><w:t>and</w:t></w:r><w:r><w:rPr><w:spacing w:val="5"/><w:w w:val="105"/></w:rPr><w:t xml:space="preserve"> </w:t></w:r><w:r><w:rPr><w:w w:val="105"/></w:rPr><w:t>format</w:t></w:r><w:r><w:rPr><w:spacing w:val="5"/><w:w w:val="105"/></w:rPr><w:t xml:space="preserve"> </w:t></w:r><w:r><w:rPr><w:w w:val="105"/></w:rPr><w:t>data</w:t></w:r><w:r><w:rPr><w:spacing w:val="4"/><w:w w:val="105"/></w:rPr><w:t xml:space="preserve"> </w:t></w:r><w:r><w:rPr><w:w w:val="105"/></w:rPr><w:t>of</w:t></w:r><w:r><w:rPr><w:spacing w:val="4"/><w:w w:val="105"/></w:rPr><w:t xml:space="preserve"> </w:t></w:r><w:r><w:rPr><w:w w:val="105"/></w:rPr><w:t>weather</w:t></w:r><w:r><w:rPr><w:spacing w:val="5"/><w:w w:val="105"/></w:rPr><w:t xml:space="preserve"> </w:t></w:r><w:r><w:rPr><w:w w:val="105"/></w:rPr><w:t>stations</w:t></w:r><w:r><w:rPr><w:spacing w:val="5"/><w:w w:val="105"/></w:rPr><w:t xml:space="preserve"> </w:t></w:r><w:r><w:rPr><w:w w:val="105"/></w:rPr><w:t>located</w:t></w:r><w:r><w:rPr><w:spacing w:val="27"/><w:w w:val="102"/></w:rPr><w:t xml:space="preserve"> </w:t></w:r><w:ins w:id="1930" w:author="Rivard, Christine" w:date="2015-03-27T10:13:00Z"><w:r><w:rPr><w:spacing w:val="27"/><w:w w:val="102"/></w:rPr><w:t xml:space="preserve">outside </w:t></w:r></w:ins><w:del w:id="1931" w:author="Rivard, Christine" w:date="2015-03-27T10:14:00Z"><w:r><w:rPr><w:w w:val="105"/></w:rPr><w:delText>in</w:delText></w:r></w:del><w:del w:id="1932" w:author="Rivard, Christine" w:date="2015-03-27T10:14:00Z"><w:r><w:rPr><w:spacing w:val="32"/><w:w w:val="105"/></w:rPr><w:delText xml:space="preserve"> </w:delText></w:r></w:del><w:del w:id="1933" w:author="Rivard, Christine" w:date="2015-03-27T10:14:00Z"><w:r><w:rPr><w:w w:val="105"/></w:rPr><w:delText>the</w:delText></w:r></w:del><w:del w:id="1934" w:author="Rivard, Christine" w:date="2015-03-27T10:14:00Z"><w:r><w:rPr><w:spacing w:val="32"/><w:w w:val="105"/></w:rPr><w:delText xml:space="preserve"> </w:delText></w:r></w:del><w:del w:id="1935" w:author="Rivard, Christine" w:date="2015-03-27T10:14:00Z"><w:r><w:rPr><w:w w:val="105"/></w:rPr><w:delText>U.S.</w:delText></w:r></w:del><w:del w:id="1936" w:author="Rivard, Christine" w:date="2015-03-27T10:14:00Z"><w:r><w:rPr><w:spacing w:val="34"/><w:w w:val="105"/></w:rPr><w:delText xml:space="preserve"> </w:delText></w:r></w:del><w:del w:id="1937" w:author="Rivard, Christine" w:date="2015-03-27T10:14:00Z"><w:r><w:rPr><w:w w:val="105"/></w:rPr><w:delText>or</w:delText></w:r></w:del><w:del w:id="1938" w:author="Rivard, Christine" w:date="2015-03-27T10:14:00Z"><w:r><w:rPr><w:spacing w:val="32"/><w:w w:val="105"/></w:rPr><w:delText xml:space="preserve"> </w:delText></w:r></w:del><w:del w:id="1939" w:author="Rivard, Christine" w:date="2015-03-27T10:14:00Z"><w:r><w:rPr><w:w w:val="105"/></w:rPr><w:delText>in</w:delText></w:r></w:del><w:del w:id="1940" w:author="Rivard, Christine" w:date="2015-03-27T10:14:00Z"><w:r><w:rPr><w:spacing w:val="32"/><w:w w:val="105"/></w:rPr><w:delText xml:space="preserve"> </w:delText></w:r></w:del><w:del w:id="1941" w:author="Rivard, Christine" w:date="2015-03-27T10:14:00Z"><w:r><w:rPr><w:w w:val="105"/></w:rPr><w:delText>any</w:delText></w:r></w:del><w:del w:id="1942" w:author="Rivard, Christine" w:date="2015-03-27T10:14:00Z"><w:r><w:rPr><w:spacing w:val="33"/><w:w w:val="105"/></w:rPr><w:delText xml:space="preserve"> </w:delText></w:r></w:del><w:del w:id="1943" w:author="Rivard, Christine" w:date="2015-03-27T10:14:00Z"><w:r><w:rPr><w:w w:val="105"/></w:rPr><w:delText>other</w:delText></w:r></w:del><w:del w:id="1944" w:author="Rivard, Christine" w:date="2015-03-27T10:14:00Z"><w:r><w:rPr><w:spacing w:val="32"/><w:w w:val="105"/></w:rPr><w:delText xml:space="preserve"> </w:delText></w:r></w:del><w:del w:id="1945" w:author="Rivard, Christine" w:date="2015-03-27T10:14:00Z"><w:r><w:rPr><w:w w:val="105"/></w:rPr><w:delText>country</w:delText></w:r></w:del><w:del w:id="1946" w:author="Rivard, Christine" w:date="2015-03-27T10:14:00Z"><w:r><w:rPr><w:spacing w:val="33"/><w:w w:val="105"/></w:rPr><w:delText xml:space="preserve"> </w:delText></w:r></w:del><w:del w:id="1947" w:author="Rivard, Christine" w:date="2015-03-27T10:14:00Z"><w:r><w:rPr><w:w w:val="105"/></w:rPr><w:delText>than</w:delText></w:r></w:del><w:del w:id="1948" w:author="Rivard, Christine" w:date="2015-03-27T10:14:00Z"><w:r><w:rPr><w:spacing w:val="33"/><w:w w:val="105"/></w:rPr><w:delText xml:space="preserve"> </w:delText></w:r></w:del><w:r><w:rPr><w:w w:val="105"/></w:rPr><w:t>Canada.</w:t></w:r><w:r><w:rPr><w:spacing w:val="14"/><w:w w:val="105"/></w:rPr><w:t xml:space="preserve"> </w:t></w:r><w:r><w:rPr><w:w w:val="105"/></w:rPr><w:t>This</w:t></w:r><w:r><w:rPr><w:spacing w:val="34"/><w:w w:val="105"/></w:rPr><w:t xml:space="preserve"> </w:t></w:r><w:r><w:rPr><w:spacing w:val="0"/><w:w w:val="105"/></w:rPr><w:t>feature</w:t></w:r><w:r><w:rPr><w:spacing w:val="32"/><w:w w:val="105"/></w:rPr><w:t xml:space="preserve"> </w:t></w:r><w:del w:id="1949" w:author="Rivard, Christine" w:date="2015-03-27T10:14:00Z"><w:r><w:rPr><w:w w:val="105"/></w:rPr><w:delText>may</w:delText></w:r></w:del><w:del w:id="1950" w:author="Rivard, Christine" w:date="2015-03-27T10:14:00Z"><w:r><w:rPr><w:spacing w:val="33"/><w:w w:val="105"/></w:rPr><w:delText xml:space="preserve"> </w:delText></w:r></w:del><w:ins w:id="1951" w:author="Rivard, Christine" w:date="2015-03-27T10:14:00Z"><w:r><w:rPr><w:w w:val="105"/></w:rPr><w:t>could</w:t></w:r></w:ins><w:ins w:id="1952" w:author="Rivard, Christine" w:date="2015-03-27T10:14:00Z"><w:r><w:rPr><w:spacing w:val="33"/><w:w w:val="105"/></w:rPr><w:t xml:space="preserve"> </w:t></w:r></w:ins><w:r><w:rPr><w:w w:val="105"/></w:rPr><w:t>be</w:t></w:r><w:r><w:rPr><w:spacing w:val="32"/><w:w w:val="105"/></w:rPr><w:t xml:space="preserve"> </w:t></w:r><w:r><w:rPr><w:w w:val="105"/></w:rPr><w:t>added</w:t></w:r><w:r><w:rPr><w:spacing w:val="32"/><w:w w:val="105"/></w:rPr><w:t xml:space="preserve"> </w:t></w:r><w:r><w:rPr><w:w w:val="105"/></w:rPr><w:t>for</w:t></w:r><w:r><w:rPr><w:spacing w:val="33"/><w:w w:val="105"/></w:rPr><w:t xml:space="preserve"> </w:t></w:r><w:r><w:rPr><w:w w:val="105"/></w:rPr><w:t>the</w:t></w:r><w:r><w:rPr><w:spacing w:val="32"/><w:w w:val="105"/></w:rPr><w:t xml:space="preserve"> </w:t></w:r><w:r><w:rPr><w:w w:val="105"/></w:rPr><w:t>U.S.</w:t></w:r><w:r><w:rPr><w:spacing w:val="33"/><w:w w:val="105"/></w:rPr><w:t xml:space="preserve"> </w:t></w:r><w:r><w:rPr><w:w w:val="105"/></w:rPr><w:t>in</w:t></w:r><w:r><w:rPr><w:spacing w:val="33"/><w:w w:val="105"/></w:rPr><w:t xml:space="preserve"> </w:t></w:r><w:r><w:rPr><w:w w:val="105"/></w:rPr><w:t>a</w:t></w:r><w:r><w:rPr><w:spacing w:val="26"/><w:w w:val="111"/></w:rPr><w:t xml:space="preserve"> </w:t></w:r><w:r><w:rPr><w:w w:val="105"/></w:rPr><w:t>future</w:t></w:r><w:r><w:rPr><w:spacing w:val="4"/><w:w w:val="105"/></w:rPr><w:t xml:space="preserve"> </w:t></w:r><w:r><w:rPr><w:w w:val="105"/></w:rPr><w:t>release</w:t></w:r><w:r><w:rPr><w:spacing w:val="4"/><w:w w:val="105"/></w:rPr><w:t xml:space="preserve"> </w:t></w:r><w:r><w:rPr><w:w w:val="105"/></w:rPr><w:t>of</w:t></w:r><w:r><w:rPr><w:spacing w:val="5"/><w:w w:val="105"/></w:rPr><w:t xml:space="preserve"> </w:t></w:r><w:r><w:rPr><w:w w:val="105"/></w:rPr><w:t>the</w:t></w:r><w:r><w:rPr><w:spacing w:val="5"/><w:w w:val="105"/></w:rPr><w:t xml:space="preserve"> </w:t></w:r><w:r><w:rPr><w:w w:val="105"/></w:rPr><w:t>software.</w:t></w:r></w:p><w:p><w:pPr><w:pStyle w:val="TextBody"/><w:spacing w:lineRule="auto" w:line="249"/><w:ind w:left="133" w:right="111" w:firstLine="351"/><w:jc w:val="both"/><w:rPr></w:rPr></w:pPr><w:r><w:rPr><w:w w:val="105"/></w:rPr><w:t>However,</w:t></w:r><w:r><w:rPr><w:spacing w:val="0"/><w:w w:val="105"/></w:rPr><w:t xml:space="preserve"> </w:t></w:r><w:r><w:rPr><w:w w:val="105"/></w:rPr><w:t>it</w:t></w:r><w:r><w:rPr><w:spacing w:val="0"/><w:w w:val="105"/></w:rPr><w:t xml:space="preserve"> </w:t></w:r><w:r><w:rPr><w:w w:val="105"/></w:rPr><w:t>is</w:t></w:r><w:r><w:rPr><w:spacing w:val="0"/><w:w w:val="105"/></w:rPr><w:t xml:space="preserve"> </w:t></w:r><w:del w:id="1953" w:author="Rivard, Christine" w:date="2015-03-27T10:15:00Z"><w:r><w:rPr><w:w w:val="105"/></w:rPr><w:delText>still</w:delText></w:r></w:del><w:del w:id="1954" w:author="Rivard, Christine" w:date="2015-03-27T10:15:00Z"><w:r><w:rPr><w:spacing w:val="0"/><w:w w:val="105"/></w:rPr><w:delText xml:space="preserve"> </w:delText></w:r></w:del><w:r><w:rPr><w:w w:val="105"/></w:rPr><w:t>possible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use</w:t></w:r><w:r><w:rPr><w:spacing w:val="0"/><w:w w:val="105"/></w:rPr><w:t xml:space="preserve"> </w:t></w:r><w:r><w:rPr><w:w w:val="105"/></w:rPr><w:t>weather</w:t></w:r><w:r><w:rPr><w:spacing w:val="0"/><w:w w:val="105"/></w:rPr><w:t xml:space="preserve"> </w:t></w:r><w:r><w:rPr><w:w w:val="105"/></w:rPr><w:t>data</w:t></w:r><w:r><w:rPr><w:spacing w:val="0"/><w:w w:val="105"/></w:rPr><w:t xml:space="preserve"> </w:t></w:r><w:r><w:rPr><w:w w:val="105"/></w:rPr><w:t>from</w:t></w:r><w:r><w:rPr><w:spacing w:val="0"/><w:w w:val="105"/></w:rPr><w:t xml:space="preserve"> </w:t></w:r><w:r><w:rPr><w:w w:val="105"/></w:rPr><w:t>any</w:t></w:r><w:r><w:rPr><w:spacing w:val="0"/><w:w w:val="105"/></w:rPr><w:t xml:space="preserve"> </w:t></w:r><w:r><w:rPr><w:w w:val="105"/></w:rPr><w:t>sources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WHAT</w:t></w:r><w:ins w:id="1955" w:author="Rivard, Christine" w:date="2015-03-27T10:15:00Z"><w:r><w:rPr><w:w w:val="105"/></w:rPr><w:t>, given the right format is used,</w:t></w:r></w:ins><w:r><w:rPr><w:spacing w:val="0"/><w:w w:val="105"/></w:rPr><w:t xml:space="preserve"> </w:t></w:r><w:r><w:rPr><w:w w:val="105"/></w:rPr><w:t>either</w:t></w:r><w:r><w:rPr><w:spacing w:val="0"/><w:w w:val="105"/></w:rPr><w:t xml:space="preserve"> </w:t></w:r><w:del w:id="1956" w:author="Rivard, Christine" w:date="2015-03-27T10:16:00Z"><w:r><w:rPr><w:w w:val="105"/></w:rPr><w:delText>for</w:delText></w:r></w:del><w:del w:id="1957" w:author="Rivard, Christine" w:date="2015-03-27T10:16:00Z"><w:r><w:rPr><w:spacing w:val="0"/><w:w w:val="105"/></w:rPr><w:delText xml:space="preserve"> </w:delText></w:r></w:del><w:ins w:id="1958" w:author="Rivard, Christine" w:date="2015-03-27T10:16:00Z"><w:r><w:rPr><w:w w:val="105"/></w:rPr><w:t>to</w:t></w:r></w:ins><w:ins w:id="1959" w:author="Rivard, Christine" w:date="2015-03-27T10:16:00Z"><w:r><w:rPr><w:spacing w:val="0"/><w:w w:val="105"/></w:rPr><w:t xml:space="preserve"> </w:t></w:r></w:ins><w:r><w:rPr><w:w w:val="105"/></w:rPr><w:t>fill</w:t></w:r><w:del w:id="1960" w:author="Rivard, Christine" w:date="2015-03-27T10:16:00Z"><w:r><w:rPr><w:w w:val="105"/></w:rPr><w:delText>ing</w:delText></w:r></w:del><w:r><w:rPr><w:spacing w:val="0"/><w:w w:val="105"/></w:rPr><w:t xml:space="preserve"> </w:t></w:r><w:r><w:rPr><w:w w:val="105"/></w:rPr><w:t>the</w:t></w:r><w:r><w:rPr><w:w w:val="108"/></w:rPr><w:t xml:space="preserve"> </w:t></w:r><w:r><w:rPr><w:w w:val="105"/></w:rPr><w:t>gaps</w:t></w:r><w:r><w:rPr><w:spacing w:val="15"/><w:w w:val="105"/></w:rPr><w:t xml:space="preserve"> </w:t></w:r><w:r><w:rPr><w:w w:val="105"/></w:rPr><w:t>in</w:t></w:r><w:r><w:rPr><w:spacing w:val="16"/><w:w w:val="105"/></w:rPr><w:t xml:space="preserve"> </w:t></w:r><w:r><w:rPr><w:w w:val="105"/></w:rPr><w:t>the</w:t></w:r><w:r><w:rPr><w:spacing w:val="16"/><w:w w:val="105"/></w:rPr><w:t xml:space="preserve"> </w:t></w:r><w:r><w:rPr><w:w w:val="105"/></w:rPr><w:t>time-series</w:t></w:r><w:r><w:rPr><w:spacing w:val="15"/><w:w w:val="105"/></w:rPr><w:t xml:space="preserve"> </w:t></w:r><w:ins w:id="1961" w:author="Rivard, Christine" w:date="2015-03-27T10:16:00Z"><w:r><w:rPr><w:spacing w:val="15"/><w:w w:val="105"/></w:rPr><w:t>and/</w:t></w:r></w:ins><w:r><w:rPr><w:w w:val="105"/></w:rPr><w:t>or</w:t></w:r><w:r><w:rPr><w:spacing w:val="15"/><w:w w:val="105"/></w:rPr><w:t xml:space="preserve"> </w:t></w:r><w:del w:id="1962" w:author="Rivard, Christine" w:date="2015-03-27T10:16:00Z"><w:r><w:rPr><w:w w:val="105"/></w:rPr><w:delText>for</w:delText></w:r></w:del><w:del w:id="1963" w:author="Rivard, Christine" w:date="2015-03-27T10:16:00Z"><w:r><w:rPr><w:spacing w:val="16"/><w:w w:val="105"/></w:rPr><w:delText xml:space="preserve"> </w:delText></w:r></w:del><w:ins w:id="1964" w:author="Rivard, Christine" w:date="2015-03-27T10:16:00Z"><w:r><w:rPr><w:w w:val="105"/></w:rPr><w:t>to</w:t></w:r></w:ins><w:ins w:id="1965" w:author="Rivard, Christine" w:date="2015-03-27T10:16:00Z"><w:r><w:rPr><w:spacing w:val="16"/><w:w w:val="105"/></w:rPr><w:t xml:space="preserve"> </w:t></w:r></w:ins><w:del w:id="1966" w:author="Rivard, Christine" w:date="2015-03-27T10:16:00Z"><w:r><w:rPr><w:w w:val="105"/></w:rPr><w:delText>the</w:delText></w:r></w:del><w:del w:id="1967" w:author="Rivard, Christine" w:date="2015-03-27T10:16:00Z"><w:r><w:rPr><w:spacing w:val="16"/><w:w w:val="105"/></w:rPr><w:delText xml:space="preserve"> </w:delText></w:r></w:del><w:r><w:rPr><w:w w:val="105"/></w:rPr><w:t>interpret</w:t></w:r><w:del w:id="1968" w:author="Rivard, Christine" w:date="2015-03-27T10:16:00Z"><w:r><w:rPr><w:w w:val="105"/></w:rPr><w:delText>ation</w:delText></w:r></w:del><w:del w:id="1969" w:author="Rivard, Christine" w:date="2015-03-27T10:17:00Z"><w:r><w:rPr><w:spacing w:val="15"/><w:w w:val="105"/></w:rPr><w:delText xml:space="preserve"> </w:delText></w:r></w:del><w:del w:id="1970" w:author="Rivard, Christine" w:date="2015-03-27T10:17:00Z"><w:r><w:rPr><w:w w:val="105"/></w:rPr><w:delText>of</w:delText></w:r></w:del><w:r><w:rPr><w:spacing w:val="15"/><w:w w:val="105"/></w:rPr><w:t xml:space="preserve"> </w:t></w:r><w:r><w:rPr><w:w w:val="105"/></w:rPr><w:t>water-level</w:t></w:r><w:r><w:rPr><w:spacing w:val="17"/><w:w w:val="105"/></w:rPr><w:t xml:space="preserve"> </w:t></w:r><w:r><w:rPr><w:w w:val="105"/></w:rPr><w:t>time-series</w:t></w:r><w:del w:id="1971" w:author="Rivard, Christine" w:date="2015-03-27T10:18:00Z"><w:r><w:rPr><w:w w:val="105"/></w:rPr><w:delText>,</w:delText></w:r></w:del><w:del w:id="1972" w:author="Rivard, Christine" w:date="2015-03-27T10:17:00Z"><w:r><w:rPr><w:spacing w:val="15"/><w:w w:val="105"/></w:rPr><w:delText xml:space="preserve"> </w:delText></w:r></w:del><w:del w:id="1973" w:author="Rivard, Christine" w:date="2015-03-27T10:17:00Z"><w:r><w:rPr><w:w w:val="105"/></w:rPr><w:delText>as</w:delText></w:r></w:del><w:del w:id="1974" w:author="Rivard, Christine" w:date="2015-03-27T10:17:00Z"><w:r><w:rPr><w:spacing w:val="16"/><w:w w:val="105"/></w:rPr><w:delText xml:space="preserve"> </w:delText></w:r></w:del><w:del w:id="1975" w:author="Rivard, Christine" w:date="2015-03-27T10:17:00Z"><w:r><w:rPr><w:w w:val="105"/></w:rPr><w:delText>long</w:delText></w:r></w:del><w:del w:id="1976" w:author="Rivard, Christine" w:date="2015-03-27T10:17:00Z"><w:r><w:rPr><w:spacing w:val="16"/><w:w w:val="105"/></w:rPr><w:delText xml:space="preserve"> </w:delText></w:r></w:del><w:del w:id="1977" w:author="Rivard, Christine" w:date="2015-03-27T10:17:00Z"><w:r><w:rPr><w:w w:val="105"/></w:rPr><w:delText>as</w:delText></w:r></w:del><w:del w:id="1978" w:author="Rivard, Christine" w:date="2015-03-27T10:17:00Z"><w:r><w:rPr><w:spacing w:val="15"/><w:w w:val="105"/></w:rPr><w:delText xml:space="preserve"> </w:delText></w:r></w:del><w:del w:id="1979" w:author="Rivard, Christine" w:date="2015-03-27T10:17:00Z"><w:r><w:rPr><w:w w:val="105"/></w:rPr><w:delText>the</w:delText></w:r></w:del><w:del w:id="1980" w:author="Rivard, Christine" w:date="2015-03-27T10:17:00Z"><w:r><w:rPr><w:spacing w:val="16"/><w:w w:val="105"/></w:rPr><w:delText xml:space="preserve"> </w:delText></w:r></w:del><w:del w:id="1981" w:author="Rivard, Christine" w:date="2015-03-27T10:17:00Z"><w:r><w:rPr><w:w w:val="105"/></w:rPr><w:delText>data</w:delText></w:r></w:del><w:del w:id="1982" w:author="Rivard, Christine" w:date="2015-03-27T10:17:00Z"><w:r><w:rPr><w:spacing w:val="16"/><w:w w:val="105"/></w:rPr><w:delText xml:space="preserve"> </w:delText></w:r></w:del><w:del w:id="1983" w:author="Rivard, Christine" w:date="2015-03-27T10:17:00Z"><w:r><w:rPr><w:w w:val="105"/></w:rPr><w:delText>are</w:delText></w:r></w:del><w:del w:id="1984" w:author="Rivard, Christine" w:date="2015-03-27T10:17:00Z"><w:r><w:rPr><w:w w:val="106"/></w:rPr><w:delText xml:space="preserve"> </w:delText></w:r></w:del><w:del w:id="1985" w:author="Rivard, Christine" w:date="2015-03-27T10:17:00Z"><w:r><w:rPr><w:w w:val="105"/></w:rPr><w:delText>saved</w:delText></w:r></w:del><w:del w:id="1986" w:author="Rivard, Christine" w:date="2015-03-27T10:17:00Z"><w:r><w:rPr><w:spacing w:val="13"/><w:w w:val="105"/></w:rPr><w:delText xml:space="preserve"> </w:delText></w:r></w:del><w:del w:id="1987" w:author="Rivard, Christine" w:date="2015-03-27T10:17:00Z"><w:r><w:rPr><w:w w:val="105"/></w:rPr><w:delText>in</w:delText></w:r></w:del><w:del w:id="1988" w:author="Rivard, Christine" w:date="2015-03-27T10:17:00Z"><w:r><w:rPr><w:spacing w:val="14"/><w:w w:val="105"/></w:rPr><w:delText xml:space="preserve"> </w:delText></w:r></w:del><w:del w:id="1989" w:author="Rivard, Christine" w:date="2015-03-27T10:17:00Z"><w:r><w:rPr><w:w w:val="105"/></w:rPr><w:delText>a</w:delText></w:r></w:del><w:del w:id="1990" w:author="Rivard, Christine" w:date="2015-03-27T10:17:00Z"><w:r><w:rPr><w:spacing w:val="13"/><w:w w:val="105"/></w:rPr><w:delText xml:space="preserve"> </w:delText></w:r></w:del><w:del w:id="1991" w:author="Rivard, Christine" w:date="2015-03-27T10:17:00Z"><w:r><w:rPr><w:w w:val="105"/></w:rPr><w:delText>format</w:delText></w:r></w:del><w:del w:id="1992" w:author="Rivard, Christine" w:date="2015-03-27T10:17:00Z"><w:r><w:rPr><w:spacing w:val="14"/><w:w w:val="105"/></w:rPr><w:delText xml:space="preserve"> </w:delText></w:r></w:del><w:del w:id="1993" w:author="Rivard, Christine" w:date="2015-03-27T10:17:00Z"><w:r><w:rPr><w:w w:val="105"/></w:rPr><w:delText>compatible</w:delText></w:r></w:del><w:del w:id="1994" w:author="Rivard, Christine" w:date="2015-03-27T10:17:00Z"><w:r><w:rPr><w:spacing w:val="14"/><w:w w:val="105"/></w:rPr><w:delText xml:space="preserve"> </w:delText></w:r></w:del><w:del w:id="1995" w:author="Rivard, Christine" w:date="2015-03-27T10:17:00Z"><w:r><w:rPr><w:w w:val="105"/></w:rPr><w:delText>with</w:delText></w:r></w:del><w:del w:id="1996" w:author="Rivard, Christine" w:date="2015-03-27T10:17:00Z"><w:r><w:rPr><w:spacing w:val="14"/><w:w w:val="105"/></w:rPr><w:delText xml:space="preserve"> </w:delText></w:r></w:del><w:del w:id="1997" w:author="Rivard, Christine" w:date="2015-03-27T10:17:00Z"><w:r><w:rPr><w:w w:val="105"/></w:rPr><w:delText>WHAT</w:delText></w:r></w:del><w:r><w:rPr><w:w w:val="105"/></w:rPr><w:t>.</w:t></w:r></w:p><w:p><w:pPr><w:sectPr><w:footerReference w:type="default" r:id="rId19"/><w:type w:val="nextPage"/><w:pgSz w:w="12240" w:h="15840"/><w:pgMar w:left="1000" w:right="1020" w:header="0" w:top="1120" w:footer="515" w:bottom="700" w:gutter="0"/><w:pgNumType w:fmt="decimal"/><w:formProt w:val="false"/><w:textDirection w:val="lrTb"/><w:docGrid w:type="default" w:linePitch="240" w:charSpace="4294965247"/></w:sectPr><w:pStyle w:val="TextBody"/><w:spacing w:lineRule="auto" w:line="249"/><w:ind w:left="101" w:right="103" w:firstLine="383"/><w:jc w:val="both"/><w:rPr></w:rPr></w:pPr><w:r><w:rPr><w:w w:val="105"/></w:rPr><w:t>It</w:t></w:r><w:r><w:rPr><w:spacing w:val="22"/><w:w w:val="105"/></w:rPr><w:t xml:space="preserve"> </w:t></w:r><w:r><w:rPr><w:w w:val="105"/></w:rPr><w:t>is</w:t></w:r><w:r><w:rPr><w:spacing w:val="22"/><w:w w:val="105"/></w:rPr><w:t xml:space="preserve"> </w:t></w:r><w:r><w:rPr><w:w w:val="105"/></w:rPr><w:t>strongly</w:t></w:r><w:r><w:rPr><w:spacing w:val="24"/><w:w w:val="105"/></w:rPr><w:t xml:space="preserve"> </w:t></w:r><w:r><w:rPr><w:w w:val="105"/></w:rPr><w:t>recommended</w:t></w:r><w:r><w:rPr><w:spacing w:val="22"/><w:w w:val="105"/></w:rPr><w:t xml:space="preserve"> </w:t></w:r><w:r><w:rPr><w:w w:val="105"/></w:rPr><w:t>to</w:t></w:r><w:r><w:rPr><w:spacing w:val="23"/><w:w w:val="105"/></w:rPr><w:t xml:space="preserve"> </w:t></w:r><w:r><w:rPr><w:w w:val="105"/></w:rPr><w:t>use</w:t></w:r><w:r><w:rPr><w:spacing w:val="22"/><w:w w:val="105"/></w:rPr><w:t xml:space="preserve"> </w:t></w:r><w:r><w:rPr><w:w w:val="105"/></w:rPr><w:t>a</w:t></w:r><w:r><w:rPr><w:spacing w:val="23"/><w:w w:val="105"/></w:rPr><w:t xml:space="preserve"> </w:t></w:r><w:r><w:rPr><w:w w:val="105"/></w:rPr><w:t>copy</w:t></w:r><w:r><w:rPr><w:spacing w:val="22"/><w:w w:val="105"/></w:rPr><w:t xml:space="preserve"> </w:t></w:r><w:r><w:rPr><w:w w:val="105"/></w:rPr><w:t>of</w:t></w:r><w:r><w:rPr><w:spacing w:val="22"/><w:w w:val="105"/></w:rPr><w:t xml:space="preserve"> </w:t></w:r><w:r><w:rPr><w:w w:val="105"/></w:rPr><w:t>one</w:t></w:r><w:r><w:rPr><w:spacing w:val="23"/><w:w w:val="105"/></w:rPr><w:t xml:space="preserve"> </w:t></w:r><w:r><w:rPr><w:w w:val="105"/></w:rPr><w:t>of</w:t></w:r><w:r><w:rPr><w:spacing w:val="22"/><w:w w:val="105"/></w:rPr><w:t xml:space="preserve"> </w:t></w:r><w:r><w:rPr><w:w w:val="105"/></w:rPr><w:t>the</w:t></w:r><w:r><w:rPr><w:spacing w:val="23"/><w:w w:val="105"/></w:rPr><w:t xml:space="preserve"> </w:t></w:r><w:r><w:rPr><w:w w:val="105"/></w:rPr><w:t>sample</w:t></w:r><w:r><w:rPr><w:spacing w:val="22"/><w:w w:val="105"/></w:rPr><w:t xml:space="preserve"> </w:t></w:r><w:r><w:rPr><w:w w:val="105"/></w:rPr><w:t>files</w:t></w:r><w:r><w:rPr><w:spacing w:val="23"/><w:w w:val="105"/></w:rPr><w:t xml:space="preserve"> </w:t></w:r><w:r><w:rPr><w:w w:val="105"/></w:rPr><w:t>that</w:t></w:r><w:r><w:rPr><w:spacing w:val="22"/><w:w w:val="105"/></w:rPr><w:t xml:space="preserve"> </w:t></w:r><w:r><w:rPr><w:w w:val="105"/></w:rPr><w:t>are</w:t></w:r><w:r><w:rPr><w:spacing w:val="22"/><w:w w:val="105"/></w:rPr><w:t xml:space="preserve"> </w:t></w:r><w:r><w:rPr><w:w w:val="105"/></w:rPr><w:t>provided</w:t></w:r><w:r><w:rPr><w:spacing w:val="23"/><w:w w:val="105"/></w:rPr><w:t xml:space="preserve"> </w:t></w:r><w:r><w:rPr><w:w w:val="105"/></w:rPr><w:t>in</w:t></w:r><w:r><w:rPr><w:spacing w:val="22"/><w:w w:val="105"/></w:rPr><w:t xml:space="preserve"> </w:t></w:r><w:r><w:rPr><w:w w:val="105"/></w:rPr><w:t>the</w:t></w:r><w:r><w:rPr><w:w w:val="112"/></w:rPr><w:t xml:space="preserve"> </w:t></w:r><w:r><w:rPr><w:w w:val="105"/></w:rPr><w:t>project</w:t></w:r><w:r><w:rPr><w:spacing w:val="10"/><w:w w:val="105"/></w:rPr><w:t xml:space="preserve"> </w:t></w:r><w:r><w:rPr><w:w w:val="105"/></w:rPr><w:t>example</w:t></w:r><w:r><w:rPr><w:spacing w:val="11"/><w:w w:val="105"/></w:rPr><w:t xml:space="preserve"> </w:t></w:r><w:del w:id="1998" w:author="Rivard, Christine" w:date="2015-03-27T10:18:00Z"><w:r><w:rPr><w:w w:val="105"/></w:rPr><w:delText>that</w:delText></w:r></w:del><w:del w:id="1999" w:author="Rivard, Christine" w:date="2015-03-27T10:18:00Z"><w:r><w:rPr><w:spacing w:val="11"/><w:w w:val="105"/></w:rPr><w:delText xml:space="preserve"> </w:delText></w:r></w:del><w:del w:id="2000" w:author="Rivard, Christine" w:date="2015-03-27T10:18:00Z"><w:r><w:rPr><w:w w:val="105"/></w:rPr><w:delText>is</w:delText></w:r></w:del><w:ins w:id="2001" w:author="Rivard, Christine" w:date="2015-03-27T10:18:00Z"><w:r><w:rPr><w:w w:val="105"/></w:rPr><w:t>(</w:t></w:r></w:ins><w:del w:id="2002" w:author="Rivard, Christine" w:date="2015-03-27T10:18:00Z"><w:r><w:rPr><w:spacing w:val="11"/><w:w w:val="105"/></w:rPr><w:delText xml:space="preserve"> </w:delText></w:r></w:del><w:r><w:rPr><w:w w:val="105"/></w:rPr><w:t>distributed</w:t></w:r><w:r><w:rPr><w:spacing w:val="11"/><w:w w:val="105"/></w:rPr><w:t xml:space="preserve"> </w:t></w:r><w:r><w:rPr><w:w w:val="105"/></w:rPr><w:t>with</w:t></w:r><w:r><w:rPr><w:spacing w:val="11"/><w:w w:val="105"/></w:rPr><w:t xml:space="preserve"> </w:t></w:r><w:r><w:rPr><w:w w:val="105"/></w:rPr><w:t>the</w:t></w:r><w:r><w:rPr><w:spacing w:val="11"/><w:w w:val="105"/></w:rPr><w:t xml:space="preserve"> </w:t></w:r><w:r><w:rPr><w:w w:val="105"/></w:rPr><w:t>software</w:t></w:r><w:ins w:id="2003" w:author="Rivard, Christine" w:date="2015-03-27T10:18:00Z"><w:r><w:rPr><w:w w:val="105"/></w:rPr><w:t>)</w:t></w:r></w:ins><w:r><w:rPr><w:spacing w:val="11"/><w:w w:val="105"/></w:rPr><w:t xml:space="preserve"> </w:t></w:r><w:r><w:rPr><w:w w:val="105"/></w:rPr><w:t>and</w:t></w:r><w:r><w:rPr><w:spacing w:val="11"/><w:w w:val="105"/></w:rPr><w:t xml:space="preserve"> </w:t></w:r><w:r><w:rPr><w:w w:val="105"/></w:rPr><w:t>fill</w:t></w:r><w:r><w:rPr><w:spacing w:val="11"/><w:w w:val="105"/></w:rPr><w:t xml:space="preserve"> </w:t></w:r><w:r><w:rPr><w:w w:val="105"/></w:rPr><w:t>the</w:t></w:r><w:r><w:rPr><w:spacing w:val="12"/><w:w w:val="105"/></w:rPr><w:t xml:space="preserve"> </w:t></w:r><w:r><w:rPr><w:w w:val="105"/></w:rPr><w:t>information</w:t></w:r><w:r><w:rPr><w:spacing w:val="11"/><w:w w:val="105"/></w:rPr><w:t xml:space="preserve"> </w:t></w:r><w:r><w:rPr><w:w w:val="105"/></w:rPr><w:t>and</w:t></w:r><w:r><w:rPr><w:spacing w:val="11"/><w:w w:val="105"/></w:rPr><w:t xml:space="preserve"> </w:t></w:r><w:r><w:rPr><w:w w:val="105"/></w:rPr><w:t>the</w:t></w:r><w:r><w:rPr><w:spacing w:val="11"/><w:w w:val="105"/></w:rPr><w:t xml:space="preserve"> </w:t></w:r><w:r><w:rPr><w:w w:val="105"/></w:rPr><w:t>data</w:t></w:r><w:r><w:rPr><w:spacing w:val="11"/><w:w w:val="105"/></w:rPr><w:t xml:space="preserve"> </w:t></w:r><w:r><w:rPr><w:spacing w:val="0"/><w:w w:val="105"/></w:rPr><w:t>directly</w:t></w:r><w:r><w:rPr><w:spacing w:val="27"/><w:w w:val="104"/></w:rPr><w:t xml:space="preserve"> </w:t></w:r><w:r><w:rPr><w:w w:val="105"/></w:rPr><w:t>in</w:t></w:r><w:r><w:rPr><w:spacing w:val="28"/><w:w w:val="105"/></w:rPr><w:t xml:space="preserve"> </w:t></w:r><w:del w:id="2004" w:author="Rivard, Christine" w:date="2015-03-27T10:18:00Z"><w:r><w:rPr><w:w w:val="105"/></w:rPr><w:delText>them</w:delText></w:r></w:del><w:ins w:id="2005" w:author="Rivard, Christine" w:date="2015-03-27T10:18:00Z"><w:r><w:rPr><w:w w:val="105"/></w:rPr><w:t>it</w:t></w:r></w:ins><w:r><w:rPr><w:w w:val="105"/></w:rPr><w:t>.</w:t></w:r><w:r><w:rPr><w:spacing w:val="60"/><w:w w:val="105"/></w:rPr><w:t xml:space="preserve"> </w:t></w:r><w:r><w:rPr><w:w w:val="105"/></w:rPr><w:t>The</w:t></w:r><w:r><w:rPr><w:spacing w:val="29"/><w:w w:val="105"/></w:rPr><w:t xml:space="preserve"> </w:t></w:r><w:r><w:rPr><w:w w:val="105"/></w:rPr><w:t>file</w:t></w:r><w:del w:id="2006" w:author="Rivard, Christine" w:date="2015-03-27T10:19:00Z"><w:r><w:rPr><w:w w:val="105"/></w:rPr><w:delText>s</w:delText></w:r></w:del><w:r><w:rPr><w:spacing w:val="29"/><w:w w:val="105"/></w:rPr><w:t xml:space="preserve"> </w:t></w:r><w:r><w:rPr><w:w w:val="105"/></w:rPr><w:t>must</w:t></w:r><w:r><w:rPr><w:spacing w:val="29"/><w:w w:val="105"/></w:rPr><w:t xml:space="preserve"> </w:t></w:r><w:r><w:rPr><w:w w:val="105"/></w:rPr><w:t>be</w:t></w:r><w:r><w:rPr><w:spacing w:val="29"/><w:w w:val="105"/></w:rPr><w:t xml:space="preserve"> </w:t></w:r><w:r><w:rPr><w:w w:val="105"/></w:rPr><w:t>kept</w:t></w:r><w:r><w:rPr><w:spacing w:val="29"/><w:w w:val="105"/></w:rPr><w:t xml:space="preserve"> </w:t></w:r><w:r><w:rPr><w:w w:val="105"/></w:rPr><w:t>in</w:t></w:r><w:r><w:rPr><w:spacing w:val="29"/><w:w w:val="105"/></w:rPr><w:t xml:space="preserve"> </w:t></w:r><w:r><w:rPr><w:w w:val="105"/></w:rPr><w:t>a</w:t></w:r><w:r><w:rPr><w:spacing w:val="29"/><w:w w:val="105"/></w:rPr><w:t xml:space="preserve"> </w:t></w:r><w:ins w:id="2007" w:author="Rivard, Christine" w:date="2015-03-27T10:20:00Z"><w:r><w:rPr><w:w w:val="105"/></w:rPr><w:t>text</w:t></w:r></w:ins><w:ins w:id="2008" w:author="Rivard, Christine" w:date="2015-03-27T10:20:00Z"><w:r><w:rPr><w:spacing w:val="29"/><w:w w:val="105"/></w:rPr><w:t xml:space="preserve"> </w:t></w:r></w:ins><w:ins w:id="2009" w:author="Rivard, Christine" w:date="2015-03-27T10:20:00Z"><w:r><w:rPr><w:w w:val="105"/></w:rPr><w:t>format</w:t></w:r></w:ins><w:ins w:id="2010" w:author="Rivard, Christine" w:date="2015-03-27T10:20:00Z"><w:r><w:rPr><w:spacing w:val="29"/><w:w w:val="105"/></w:rPr><w:t xml:space="preserve"> using </w:t></w:r></w:ins><w:r><w:rPr><w:w w:val="105"/></w:rPr><w:t>tab-separated</w:t></w:r><w:r><w:rPr><w:spacing w:val="27"/><w:w w:val="105"/></w:rPr><w:t xml:space="preserve"> </w:t></w:r><w:r><w:rPr><w:w w:val="105"/></w:rPr><w:t>values</w:t></w:r><w:ins w:id="2011" w:author="Rivard, Christine" w:date="2015-03-27T10:20:00Z"><w:r><w:rPr><w:w w:val="105"/></w:rPr><w:t>,</w:t></w:r></w:ins><w:r><w:rPr><w:spacing w:val="29"/><w:w w:val="105"/></w:rPr><w:t xml:space="preserve"> </w:t></w:r><w:del w:id="2012" w:author="Rivard, Christine" w:date="2015-03-27T10:20:00Z"><w:r><w:rPr><w:w w:val="105"/></w:rPr><w:delText>text</w:delText></w:r></w:del><w:del w:id="2013" w:author="Rivard, Christine" w:date="2015-03-27T10:20:00Z"><w:r><w:rPr><w:spacing w:val="29"/><w:w w:val="105"/></w:rPr><w:delText xml:space="preserve"> </w:delText></w:r></w:del><w:del w:id="2014" w:author="Rivard, Christine" w:date="2015-03-27T10:20:00Z"><w:r><w:rPr><w:w w:val="105"/></w:rPr><w:delText>format</w:delText></w:r></w:del><w:del w:id="2015" w:author="Rivard, Christine" w:date="2015-03-27T10:20:00Z"><w:r><w:rPr><w:spacing w:val="29"/><w:w w:val="105"/></w:rPr><w:delText xml:space="preserve"> </w:delText></w:r></w:del><w:r><w:rPr><w:w w:val="105"/></w:rPr><w:t>either</w:t></w:r><w:r><w:rPr><w:spacing w:val="29"/><w:w w:val="105"/></w:rPr><w:t xml:space="preserve"> </w:t></w:r><w:r><w:rPr><w:w w:val="105"/></w:rPr><w:t>with</w:t></w:r><w:r><w:rPr><w:spacing w:val="29"/><w:w w:val="105"/></w:rPr><w:t xml:space="preserve"> </w:t></w:r><w:r><w:rPr><w:w w:val="105"/></w:rPr><w:t>the</w:t></w:r><w:r><w:rPr><w:spacing w:val="29"/><w:w w:val="105"/></w:rPr><w:t xml:space="preserve"> </w:t></w:r><w:r><w:rPr><w:w w:val="105"/></w:rPr><w:t>extension ‘‘.csv’’</w:t></w:r><w:r><w:rPr><w:spacing w:val="1"/><w:w w:val="105"/></w:rPr><w:t xml:space="preserve"> </w:t></w:r><w:r><w:rPr><w:w w:val="105"/></w:rPr><w:t>or</w:t></w:r><w:r><w:rPr><w:spacing w:val="2"/><w:w w:val="105"/></w:rPr><w:t xml:space="preserve"> </w:t></w:r><w:r><w:rPr><w:w w:val="105"/></w:rPr><w:t>‘‘.out’’.</w:t></w:r><w:r><w:rPr><w:spacing w:val="24"/><w:w w:val="105"/></w:rPr><w:t xml:space="preserve"> </w:t></w:r><w:r><w:rPr><w:w w:val="105"/></w:rPr><w:t>This</w:t></w:r><w:r><w:rPr><w:spacing w:val="2"/><w:w w:val="105"/></w:rPr><w:t xml:space="preserve"> </w:t></w:r><w:r><w:rPr><w:w w:val="105"/></w:rPr><w:t>can</w:t></w:r><w:r><w:rPr><w:spacing w:val="2"/><w:w w:val="105"/></w:rPr><w:t xml:space="preserve"> </w:t></w:r><w:r><w:rPr><w:w w:val="105"/></w:rPr><w:t>be</w:t></w:r><w:r><w:rPr><w:spacing w:val="1"/><w:w w:val="105"/></w:rPr><w:t xml:space="preserve"> </w:t></w:r><w:r><w:rPr><w:w w:val="105"/></w:rPr><w:t>achieved</w:t></w:r><w:r><w:rPr><w:spacing w:val="2"/><w:w w:val="105"/></w:rPr><w:t xml:space="preserve"> </w:t></w:r><w:del w:id="2016" w:author="Rivard, Christine" w:date="2015-03-27T10:21:00Z"><w:r><w:rPr><w:w w:val="105"/></w:rPr><w:delText>in</w:delText></w:r></w:del><w:del w:id="2017" w:author="Rivard, Christine" w:date="2015-03-27T10:21:00Z"><w:r><w:rPr><w:spacing w:val="2"/><w:w w:val="105"/></w:rPr><w:delText xml:space="preserve"> </w:delText></w:r></w:del><w:ins w:id="2018" w:author="Rivard, Christine" w:date="2015-03-27T10:21:00Z"><w:r><w:rPr><w:w w:val="105"/></w:rPr><w:t>with?</w:t></w:r></w:ins><w:ins w:id="2019" w:author="Rivard, Christine" w:date="2015-03-27T10:21:00Z"><w:r><w:rPr><w:spacing w:val="2"/><w:w w:val="105"/></w:rPr><w:t xml:space="preserve"> </w:t></w:r></w:ins><w:r><w:rPr><w:w w:val="105"/></w:rPr><w:t>any</w:t></w:r><w:r><w:rPr><w:spacing w:val="3"/><w:w w:val="105"/></w:rPr><w:t xml:space="preserve"> </w:t></w:r><w:r><w:rPr><w:w w:val="105"/></w:rPr><w:t>standard</w:t></w:r><w:r><w:rPr><w:spacing w:val="2"/><w:w w:val="105"/></w:rPr><w:t xml:space="preserve"> </w:t></w:r><w:r><w:rPr><w:w w:val="105"/></w:rPr><w:t>spreadsheet</w:t></w:r><w:r><w:rPr><w:spacing w:val="2"/><w:w w:val="105"/></w:rPr><w:t xml:space="preserve"> </w:t></w:r><w:r><w:rPr><w:w w:val="105"/></w:rPr><w:t>application</w:t></w:r><w:r><w:rPr><w:spacing w:val="2"/><w:w w:val="105"/></w:rPr><w:t xml:space="preserve"> </w:t></w:r><w:r><w:rPr><w:w w:val="105"/></w:rPr><w:t>such</w:t></w:r><w:r><w:rPr><w:spacing w:val="2"/><w:w w:val="105"/></w:rPr><w:t xml:space="preserve"> </w:t></w:r><w:r><w:rPr><w:w w:val="105"/></w:rPr><w:t>as</w:t></w:r><w:r><w:rPr><w:spacing w:val="1"/><w:w w:val="105"/></w:rPr><w:t xml:space="preserve"> </w:t></w:r><w:r><w:rPr><w:w w:val="105"/></w:rPr><w:t>Microsoft</w:t></w:r><w:r><w:rPr><w:w w:val="101"/></w:rPr><w:t xml:space="preserve"> </w:t></w:r><w:r><w:rPr><w:w w:val="105"/></w:rPr><w:t>Excel</w:t></w:r><w:r><w:rPr><w:spacing w:val="6"/><w:w w:val="105"/></w:rPr><w:t xml:space="preserve"> </w:t></w:r><w:r><w:rPr><w:w w:val="105"/></w:rPr><w:t>or</w:t></w:r><w:r><w:rPr><w:spacing w:val="6"/><w:w w:val="105"/></w:rPr><w:t xml:space="preserve"> </w:t></w:r><w:r><w:rPr><w:w w:val="105"/></w:rPr><w:t>LibreOffice</w:t></w:r><w:r><w:rPr><w:spacing w:val="6"/><w:w w:val="105"/></w:rPr><w:t xml:space="preserve"> </w:t></w:r><w:r><w:rPr><w:w w:val="105"/></w:rPr><w:t>Calc.</w:t></w:r><w:r><w:rPr><w:spacing w:val="30"/><w:w w:val="105"/></w:rPr><w:t xml:space="preserve"> </w:t></w:r><w:r><w:rPr><w:w w:val="105"/></w:rPr><w:t>The</w:t></w:r><w:r><w:rPr><w:spacing w:val="6"/><w:w w:val="105"/></w:rPr><w:t xml:space="preserve"> </w:t></w:r><w:r><w:rPr><w:w w:val="105"/></w:rPr><w:t>format</w:t></w:r><w:r><w:rPr><w:spacing w:val="7"/><w:w w:val="105"/></w:rPr><w:t xml:space="preserve"> </w:t></w:r><w:r><w:rPr><w:w w:val="105"/></w:rPr><w:t>of</w:t></w:r><w:r><w:rPr><w:spacing w:val="6"/><w:w w:val="105"/></w:rPr><w:t xml:space="preserve"> </w:t></w:r><w:r><w:rPr><w:w w:val="105"/></w:rPr><w:t>the</w:t></w:r><w:r><w:rPr><w:spacing w:val="6"/><w:w w:val="105"/></w:rPr><w:t xml:space="preserve"> </w:t></w:r><w:r><w:rPr><w:w w:val="105"/></w:rPr><w:t>header</w:t></w:r><w:r><w:rPr><w:spacing w:val="6"/><w:w w:val="105"/></w:rPr><w:t xml:space="preserve"> </w:t></w:r><w:r><w:rPr><w:w w:val="105"/></w:rPr><w:t>must</w:t></w:r><w:r><w:rPr><w:spacing w:val="6"/><w:w w:val="105"/></w:rPr><w:t xml:space="preserve"> </w:t></w:r><w:r><w:rPr><w:w w:val="105"/></w:rPr><w:t>be</w:t></w:r><w:r><w:rPr><w:spacing w:val="7"/><w:w w:val="105"/></w:rPr><w:t xml:space="preserve"> </w:t></w:r><w:del w:id="2020" w:author="Rivard, Christine" w:date="2015-03-27T10:23:00Z"><w:r><w:rPr><w:w w:val="105"/></w:rPr><w:delText>observed</w:delText></w:r></w:del><w:del w:id="2021" w:author="Rivard, Christine" w:date="2015-03-27T10:23:00Z"><w:r><w:rPr><w:spacing w:val="6"/><w:w w:val="105"/></w:rPr><w:delText xml:space="preserve"> </w:delText></w:r></w:del><w:r><w:rPr><w:w w:val="105"/></w:rPr><w:t>faithfully</w:t></w:r><w:r><w:rPr><w:spacing w:val="7"/><w:w w:val="105"/></w:rPr><w:t xml:space="preserve"> </w:t></w:r><w:ins w:id="2022" w:author="Rivard, Christine" w:date="2015-03-27T10:23:00Z"><w:r><w:rPr><w:w w:val="105"/></w:rPr><w:t>observed</w:t></w:r></w:ins><w:ins w:id="2023" w:author="Rivard, Christine" w:date="2015-03-27T10:23:00Z"><w:r><w:rPr><w:spacing w:val="6"/><w:w w:val="105"/></w:rPr><w:t xml:space="preserve"> </w:t></w:r></w:ins><w:del w:id="2024" w:author="Rivard, Christine" w:date="2015-03-27T10:23:00Z"><w:r><w:rPr><w:w w:val="105"/></w:rPr><w:delText>in</w:delText></w:r></w:del><w:del w:id="2025" w:author="Rivard, Christine" w:date="2015-03-27T10:23:00Z"><w:r><w:rPr><w:spacing w:val="7"/><w:w w:val="105"/></w:rPr><w:delText xml:space="preserve"> </w:delText></w:r></w:del><w:ins w:id="2026" w:author="Rivard, Christine" w:date="2015-03-27T10:23:00Z"><w:r><w:rPr><w:w w:val="105"/></w:rPr><w:t>for</w:t></w:r></w:ins><w:ins w:id="2027" w:author="Rivard, Christine" w:date="2015-03-27T10:23:00Z"><w:r><w:rPr><w:spacing w:val="7"/><w:w w:val="105"/></w:rPr><w:t xml:space="preserve"> </w:t></w:r></w:ins><w:r><w:rPr><w:w w:val="105"/></w:rPr><w:t>those</w:t></w:r><w:r><w:rPr><w:spacing w:val="6"/><w:w w:val="105"/></w:rPr><w:t xml:space="preserve"> </w:t></w:r><w:r><w:rPr><w:w w:val="105"/></w:rPr><w:t>files.</w:t></w:r><w:r><w:rPr><w:spacing w:val="30"/><w:w w:val="105"/></w:rPr><w:t xml:space="preserve"> </w:t></w:r><w:r><w:rPr><w:w w:val="105"/></w:rPr><w:t>In</w:t></w:r><w:r><w:rPr><w:w w:val="107"/></w:rPr><w:t xml:space="preserve"> </w:t></w:r><w:r><w:rPr><w:w w:val="105"/></w:rPr><w:t>addition,</w:t></w:r><w:r><w:rPr><w:spacing w:val="6"/><w:w w:val="105"/></w:rPr><w:t xml:space="preserve"> </w:t></w:r><w:ins w:id="2028" w:author="Rivard, Christine" w:date="2015-03-27T10:23:00Z"><w:r><w:rPr><w:spacing w:val="6"/><w:w w:val="105"/></w:rPr><w:t>“</w:t></w:r></w:ins><w:r><w:rPr><w:w w:val="105"/></w:rPr><w:t>NaN</w:t></w:r><w:ins w:id="2029" w:author="Rivard, Christine" w:date="2015-03-27T10:23:00Z"><w:r><w:rPr><w:w w:val="105"/></w:rPr><w:t>”</w:t></w:r></w:ins><w:r><w:rPr><w:spacing w:val="6"/><w:w w:val="105"/></w:rPr><w:t xml:space="preserve"> </w:t></w:r><w:r><w:rPr><w:w w:val="105"/></w:rPr><w:t>values</w:t></w:r><w:r><w:rPr><w:spacing w:val="6"/><w:w w:val="105"/></w:rPr><w:t xml:space="preserve"> </w:t></w:r><w:r><w:rPr><w:w w:val="105"/></w:rPr><w:t>must</w:t></w:r><w:r><w:rPr><w:spacing w:val="6"/><w:w w:val="105"/></w:rPr><w:t xml:space="preserve"> </w:t></w:r><w:r><w:rPr><w:w w:val="105"/></w:rPr><w:t>be</w:t></w:r><w:r><w:rPr><w:spacing w:val="6"/><w:w w:val="105"/></w:rPr><w:t xml:space="preserve"> </w:t></w:r><w:r><w:rPr><w:w w:val="105"/></w:rPr><w:t>entered</w:t></w:r><w:r><w:rPr><w:spacing w:val="6"/><w:w w:val="105"/></w:rPr><w:t xml:space="preserve"> </w:t></w:r><w:r><w:rPr><w:w w:val="105"/></w:rPr><w:t>where</w:t></w:r><w:r><w:rPr><w:spacing w:val="7"/><w:w w:val="105"/></w:rPr><w:t xml:space="preserve"> </w:t></w:r><w:r><w:rPr><w:w w:val="105"/></w:rPr><w:t>data</w:t></w:r><w:r><w:rPr><w:spacing w:val="6"/><w:w w:val="105"/></w:rPr><w:t xml:space="preserve"> </w:t></w:r><w:r><w:rPr><w:w w:val="105"/></w:rPr><w:t>are</w:t></w:r><w:r><w:rPr><w:spacing w:val="6"/><w:w w:val="105"/></w:rPr><w:t xml:space="preserve"> </w:t></w:r><w:r><w:rPr><w:w w:val="105"/></w:rPr><w:t>missing.</w:t></w:r><w:r><w:rPr><w:spacing w:val="29"/><w:w w:val="105"/></w:rPr><w:t xml:space="preserve"> </w:t></w:r><w:r><w:rPr><w:w w:val="105"/></w:rPr><w:t>Data</w:t></w:r><w:r><w:rPr><w:spacing w:val="5"/><w:w w:val="105"/></w:rPr><w:t xml:space="preserve"> </w:t></w:r><w:r><w:rPr><w:w w:val="105"/></w:rPr><w:t>must</w:t></w:r><w:r><w:rPr><w:spacing w:val="6"/><w:w w:val="105"/></w:rPr><w:t xml:space="preserve"> </w:t></w:r><w:r><w:rPr><w:w w:val="105"/></w:rPr><w:t>also</w:t></w:r><w:r><w:rPr><w:spacing w:val="6"/><w:w w:val="105"/></w:rPr><w:t xml:space="preserve"> </w:t></w:r><w:r><w:rPr><w:w w:val="105"/></w:rPr><w:t>be</w:t></w:r><w:r><w:rPr><w:spacing w:val="6"/><w:w w:val="105"/></w:rPr><w:t xml:space="preserve"> </w:t></w:r><w:r><w:rPr><w:w w:val="105"/></w:rPr><w:t>in</w:t></w:r><w:r><w:rPr><w:spacing w:val="6"/><w:w w:val="105"/></w:rPr><w:t xml:space="preserve"> </w:t></w:r><w:r><w:rPr><w:w w:val="105"/></w:rPr><w:t>chronological</w:t></w:r><w:r><w:rPr></w:rPr><w:t xml:space="preserve"> </w:t></w:r><w:r><w:rPr><w:w w:val="105"/></w:rPr><w:t>order,</w:t></w:r><w:r><w:rPr><w:spacing w:val="25"/><w:w w:val="105"/></w:rPr><w:t xml:space="preserve"> </w:t></w:r><w:r><w:rPr><w:w w:val="105"/></w:rPr><w:t>but</w:t></w:r><w:r><w:rPr><w:spacing w:val="25"/><w:w w:val="105"/></w:rPr><w:t xml:space="preserve"> </w:t></w:r><w:r><w:rPr><w:w w:val="105"/></w:rPr><w:t>do</w:t></w:r><w:r><w:rPr><w:spacing w:val="25"/><w:w w:val="105"/></w:rPr><w:t xml:space="preserve"> </w:t></w:r><w:r><w:rPr><w:w w:val="105"/></w:rPr><w:t>not</w:t></w:r><w:r><w:rPr><w:spacing w:val="24"/><w:w w:val="105"/></w:rPr><w:t xml:space="preserve"> </w:t></w:r><w:r><w:rPr><w:spacing w:val="0"/><w:w w:val="105"/></w:rPr><w:t>need</w:t></w:r><w:r><w:rPr><w:spacing w:val="25"/><w:w w:val="105"/></w:rPr><w:t xml:space="preserve"> </w:t></w:r><w:r><w:rPr><w:w w:val="105"/></w:rPr><w:t>to</w:t></w:r><w:r><w:rPr><w:spacing w:val="24"/><w:w w:val="105"/></w:rPr><w:t xml:space="preserve"> </w:t></w:r><w:r><w:rPr><w:w w:val="105"/></w:rPr><w:t>be</w:t></w:r><w:r><w:rPr><w:spacing w:val="25"/><w:w w:val="105"/></w:rPr><w:t xml:space="preserve"> </w:t></w:r><w:r><w:rPr><w:w w:val="105"/></w:rPr><w:t>continuous</w:t></w:r><w:r><w:rPr><w:spacing w:val="26"/><w:w w:val="105"/></w:rPr><w:t xml:space="preserve"> </w:t></w:r><w:r><w:rPr><w:w w:val="105"/></w:rPr><w:t>over</w:t></w:r><w:r><w:rPr><w:spacing w:val="24"/><w:w w:val="105"/></w:rPr><w:t xml:space="preserve"> </w:t></w:r><w:r><w:rPr><w:w w:val="105"/></w:rPr><w:t>time.</w:t></w:r><w:r><w:rPr><w:spacing w:val="58"/><w:w w:val="105"/></w:rPr><w:t xml:space="preserve"> </w:t></w:r><w:r><w:rPr><w:w w:val="105"/></w:rPr><w:t>That</w:t></w:r><w:r><w:rPr><w:spacing w:val="25"/><w:w w:val="105"/></w:rPr><w:t xml:space="preserve"> </w:t></w:r><w:r><w:rPr><w:w w:val="105"/></w:rPr><w:t>is</w:t></w:r><w:ins w:id="2030" w:author="Rivard, Christine" w:date="2015-03-27T10:24:00Z"><w:r><w:rPr><w:w w:val="105"/></w:rPr><w:t>,</w:t></w:r></w:ins><w:r><w:rPr><w:spacing w:val="24"/><w:w w:val="105"/></w:rPr><w:t xml:space="preserve"> </w:t></w:r><w:r><w:rPr><w:w w:val="105"/></w:rPr><w:t>missing</w:t></w:r><w:r><w:rPr><w:spacing w:val="25"/><w:w w:val="105"/></w:rPr><w:t xml:space="preserve"> </w:t></w:r><w:r><w:rPr><w:w w:val="105"/></w:rPr><w:t>blocks</w:t></w:r><w:r><w:rPr><w:spacing w:val="23"/><w:w w:val="105"/></w:rPr><w:t xml:space="preserve"> </w:t></w:r><w:r><w:rPr><w:w w:val="105"/></w:rPr><w:t>of</w:t></w:r><w:r><w:rPr><w:spacing w:val="25"/><w:w w:val="105"/></w:rPr><w:t xml:space="preserve"> </w:t></w:r><w:r><w:rPr><w:w w:val="105"/></w:rPr><w:t>data</w:t></w:r><w:r><w:rPr><w:spacing w:val="25"/><w:w w:val="105"/></w:rPr><w:t xml:space="preserve"> </w:t></w:r><w:r><w:rPr><w:w w:val="105"/></w:rPr><w:t>(e.g.,</w:t></w:r><w:r><w:rPr><w:spacing w:val="24"/><w:w w:val="105"/></w:rPr><w:t xml:space="preserve"> </w:t></w:r><w:r><w:rPr><w:w w:val="105"/></w:rPr><w:t>several</w:t></w:r><w:r><w:rPr><w:spacing w:val="23"/><w:w w:val="104"/></w:rPr><w:t xml:space="preserve"> </w:t></w:r><w:ins w:id="2031" w:author="Rivard, Christine" w:date="2015-03-27T10:24:00Z"><w:r><w:rPr><w:spacing w:val="23"/><w:w w:val="104"/></w:rPr><w:t xml:space="preserve">days, </w:t></w:r></w:ins><w:r><w:rPr><w:w w:val="105"/></w:rPr><w:t>months</w:t></w:r><w:r><w:rPr><w:spacing w:val="10"/><w:w w:val="105"/></w:rPr><w:t xml:space="preserve"> </w:t></w:r><w:r><w:rPr><w:w w:val="105"/></w:rPr><w:t>or</w:t></w:r><w:r><w:rPr><w:spacing w:val="11"/><w:w w:val="105"/></w:rPr><w:t xml:space="preserve"> </w:t></w:r><w:r><w:rPr><w:w w:val="105"/></w:rPr><w:t>years)</w:t></w:r><w:r><w:rPr><w:spacing w:val="11"/><w:w w:val="105"/></w:rPr><w:t xml:space="preserve"> </w:t></w:r><w:r><w:rPr><w:w w:val="105"/></w:rPr><w:t>can</w:t></w:r><w:r><w:rPr><w:spacing w:val="11"/><w:w w:val="105"/></w:rPr><w:t xml:space="preserve"> </w:t></w:r><w:r><w:rPr><w:w w:val="105"/></w:rPr><w:t>be</w:t></w:r><w:r><w:rPr><w:spacing w:val="12"/><w:w w:val="105"/></w:rPr><w:t xml:space="preserve"> </w:t></w:r><w:r><w:rPr><w:w w:val="105"/></w:rPr><w:t>completely</w:t></w:r><w:r><w:rPr><w:spacing w:val="11"/><w:w w:val="105"/></w:rPr><w:t xml:space="preserve"> </w:t></w:r><w:r><w:rPr><w:w w:val="105"/></w:rPr><w:t>omitted</w:t></w:r><w:r><w:rPr><w:spacing w:val="11"/><w:w w:val="105"/></w:rPr><w:t xml:space="preserve"> </w:t></w:r><w:r><w:rPr><w:w w:val="105"/></w:rPr><w:t>in</w:t></w:r><w:r><w:rPr><w:spacing w:val="12"/><w:w w:val="105"/></w:rPr><w:t xml:space="preserve"> </w:t></w:r><w:r><w:rPr><w:w w:val="105"/></w:rPr><w:t>the</w:t></w:r><w:r><w:rPr><w:spacing w:val="11"/><w:w w:val="105"/></w:rPr><w:t xml:space="preserve"> </w:t></w:r><w:r><w:rPr><w:w w:val="105"/></w:rPr><w:t>time-series.</w:t></w:r><w:r><w:rPr><w:spacing w:val="35"/><w:w w:val="105"/></w:rPr><w:t xml:space="preserve"> </w:t></w:r><w:r><w:rPr><w:w w:val="105"/></w:rPr><w:t>These</w:t></w:r><w:r><w:rPr><w:spacing w:val="12"/><w:w w:val="105"/></w:rPr><w:t xml:space="preserve"> </w:t></w:r><w:r><w:rPr><w:w w:val="105"/></w:rPr><w:t>missing</w:t></w:r><w:r><w:rPr><w:spacing w:val="10"/><w:w w:val="105"/></w:rPr><w:t xml:space="preserve"> </w:t></w:r><w:r><w:rPr><w:w w:val="105"/></w:rPr><w:t>blocks</w:t></w:r><w:r><w:rPr><w:spacing w:val="10"/><w:w w:val="105"/></w:rPr><w:t xml:space="preserve"> </w:t></w:r><w:r><w:rPr><w:w w:val="105"/></w:rPr><w:t>of</w:t></w:r><w:r><w:rPr><w:spacing w:val="12"/><w:w w:val="105"/></w:rPr><w:t xml:space="preserve"> </w:t></w:r><w:r><w:rPr><w:w w:val="105"/></w:rPr><w:t>data</w:t></w:r><w:r><w:rPr><w:spacing w:val="10"/><w:w w:val="105"/></w:rPr><w:t xml:space="preserve"> </w:t></w:r><w:r><w:rPr><w:w w:val="105"/></w:rPr><w:t>will</w:t></w:r><w:r><w:rPr><w:w w:val="97"/></w:rPr><w:t xml:space="preserve"> </w:t></w:r><w:r><w:rPr><w:w w:val="105"/></w:rPr><w:t>be</w:t></w:r><w:r><w:rPr><w:spacing w:val="15"/><w:w w:val="105"/></w:rPr><w:t xml:space="preserve"> </w:t></w:r><w:del w:id="2032" w:author="Rivard, Christine" w:date="2015-03-27T10:26:00Z"><w:r><w:rPr><w:w w:val="105"/></w:rPr><w:delText>estimated</w:delText></w:r></w:del><w:del w:id="2033" w:author="Rivard, Christine" w:date="2015-03-27T10:26:00Z"><w:r><w:rPr><w:spacing w:val="17"/><w:w w:val="105"/></w:rPr><w:delText xml:space="preserve"> </w:delText></w:r></w:del><w:del w:id="2034" w:author="Rivard, Christine" w:date="2015-03-27T10:26:00Z"><w:r><w:rPr><w:w w:val="105"/></w:rPr><w:delText>and</w:delText></w:r></w:del><w:del w:id="2035" w:author="Rivard, Christine" w:date="2015-03-27T10:26:00Z"><w:r><w:rPr><w:spacing w:val="17"/><w:w w:val="105"/></w:rPr><w:delText xml:space="preserve"> </w:delText></w:r></w:del><w:r><w:rPr><w:w w:val="105"/></w:rPr><w:t>filled</w:t></w:r><w:r><w:rPr><w:spacing w:val="16"/><w:w w:val="105"/></w:rPr><w:t xml:space="preserve"> </w:t></w:r><w:r><w:rPr><w:w w:val="105"/></w:rPr><w:t>during</w:t></w:r><w:r><w:rPr><w:spacing w:val="17"/><w:w w:val="105"/></w:rPr><w:t xml:space="preserve"> </w:t></w:r><w:r><w:rPr><w:w w:val="105"/></w:rPr><w:t>the</w:t></w:r><w:r><w:rPr><w:spacing w:val="17"/><w:w w:val="105"/></w:rPr><w:t xml:space="preserve"> </w:t></w:r><w:r><w:rPr><w:w w:val="105"/></w:rPr><w:t>gap</w:t></w:r><w:r><w:rPr><w:spacing w:val="15"/><w:w w:val="105"/></w:rPr><w:t xml:space="preserve"> </w:t></w:r><w:r><w:rPr><w:w w:val="105"/></w:rPr><w:t>filling</w:t></w:r><w:r><w:rPr><w:spacing w:val="18"/><w:w w:val="105"/></w:rPr><w:t xml:space="preserve"> </w:t></w:r><w:r><w:rPr><w:w w:val="105"/></w:rPr><w:t>procedure</w:t></w:r><w:r><w:rPr><w:spacing w:val="16"/><w:w w:val="105"/></w:rPr><w:t xml:space="preserve"> </w:t></w:r><w:r><w:rPr><w:w w:val="105"/></w:rPr><w:t>or</w:t></w:r><w:r><w:rPr><w:spacing w:val="16"/><w:w w:val="105"/></w:rPr><w:t xml:space="preserve"> </w:t></w:r><w:r><w:rPr><w:w w:val="105"/></w:rPr><w:t>will</w:t></w:r><w:r><w:rPr><w:spacing w:val="17"/><w:w w:val="105"/></w:rPr><w:t xml:space="preserve"> </w:t></w:r><w:r><w:rPr><w:w w:val="105"/></w:rPr><w:t>be</w:t></w:r><w:r><w:rPr><w:spacing w:val="16"/><w:w w:val="105"/></w:rPr><w:t xml:space="preserve"> </w:t></w:r><w:r><w:rPr><w:w w:val="105"/></w:rPr><w:t>ignored</w:t></w:r><w:r><w:rPr><w:spacing w:val="15"/><w:w w:val="105"/></w:rPr><w:t xml:space="preserve"> </w:t></w:r><w:r><w:rPr><w:w w:val="105"/></w:rPr><w:t>for</w:t></w:r><w:r><w:rPr><w:spacing w:val="17"/><w:w w:val="105"/></w:rPr><w:t xml:space="preserve"> </w:t></w:r><w:r><w:rPr><w:w w:val="105"/></w:rPr><w:t>the</w:t></w:r><w:r><w:rPr><w:spacing w:val="17"/><w:w w:val="105"/></w:rPr><w:t xml:space="preserve"> </w:t></w:r><w:r><w:rPr><w:w w:val="105"/></w:rPr><w:t>plotting</w:t></w:r><w:r><w:rPr><w:spacing w:val="15"/><w:w w:val="105"/></w:rPr><w:t xml:space="preserve"> </w:t></w:r><w:r><w:rPr><w:w w:val="105"/></w:rPr><w:t>of</w:t></w:r><w:r><w:rPr><w:spacing w:val="16"/><w:w w:val="105"/></w:rPr><w:t xml:space="preserve"> </w:t></w:r><w:r><w:rPr><w:w w:val="105"/></w:rPr><w:t>the</w:t></w:r><w:r><w:rPr><w:w w:val="112"/></w:rPr><w:t xml:space="preserve"> </w:t></w:r><w:r><w:rPr><w:w w:val="105"/></w:rPr><w:t>hydrograph.</w:t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spacing w:before="7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Normal"/><w:numPr><w:ilvl w:val="0"/><w:numId w:val="4"/></w:numPr><w:tabs><w:tab w:val="left" w:pos="863" w:leader="none"/></w:tabs><w:spacing w:before="22" w:after="0"/><w:ind w:hanging="19"/><w:jc w:val="both"/><w:rPr><w:rFonts w:ascii="Georgia" w:hAnsi="Georgia" w:eastAsia="Georgia" w:cs="Georgia"/><w:sz w:val="49"/><w:szCs w:val="49"/></w:rPr></w:pPr><w:bookmarkStart w:id="41" w:name="_bookmark26"/><w:bookmarkStart w:id="42" w:name="Water-level_time-series_preparation"/><w:bookmarkEnd w:id="41"/><w:bookmarkEnd w:id="42"/><w:r><w:rPr><w:rFonts w:ascii="Georgia" w:hAnsi="Georgia"/><w:b/><w:w w:val="95"/><w:sz w:val="49"/></w:rPr><w:t>Water-level</w:t></w:r><w:r><w:rPr><w:rFonts w:ascii="Georgia" w:hAnsi="Georgia"/><w:b/><w:spacing w:val="11"/><w:w w:val="95"/><w:sz w:val="49"/></w:rPr><w:t xml:space="preserve"> </w:t></w:r><w:r><w:rPr><w:rFonts w:ascii="Georgia" w:hAnsi="Georgia"/><w:b/><w:w w:val="95"/><w:sz w:val="49"/></w:rPr><w:t>time-series</w:t></w:r><w:r><w:rPr><w:rFonts w:ascii="Georgia" w:hAnsi="Georgia"/><w:b/><w:spacing w:val="9"/><w:w w:val="95"/><w:sz w:val="49"/></w:rPr><w:t xml:space="preserve"> </w:t></w:r><w:r><w:rPr><w:rFonts w:ascii="Georgia" w:hAnsi="Georgia"/><w:b/><w:w w:val="95"/><w:sz w:val="49"/></w:rPr><w:t>preparation</w:t></w:r></w:p><w:p><w:pPr><w:pStyle w:val="Normal"/><w:spacing w:before="5" w:after="0"/><w:rPr><w:rFonts w:ascii="Georgia" w:hAnsi="Georgia" w:eastAsia="Georgia" w:cs="Georgia"/><w:b/><w:b/><w:bCs/><w:sz w:val="66"/><w:szCs w:val="66"/></w:rPr></w:pPr><w:r><w:rPr><w:rFonts w:eastAsia="Georgia" w:cs="Georgia" w:ascii="Georgia" w:hAnsi="Georgia"/><w:b/><w:bCs/><w:sz w:val="66"/><w:szCs w:val="66"/></w:rPr></w:r></w:p><w:p><w:pPr><w:pStyle w:val="TextBody"/><w:spacing w:lineRule="auto" w:line="249"/><w:ind w:left="133" w:right="107" w:hanging="9"/><w:jc w:val="right"/><w:rPr></w:rPr></w:pPr><w:r><w:rPr></w:rPr><w:t>The</w:t></w:r><w:r><w:rPr><w:spacing w:val="23"/></w:rPr><w:t xml:space="preserve"> </w:t></w:r><w:r><w:rPr></w:rPr><w:t>process</w:t></w:r><w:r><w:rPr><w:spacing w:val="22"/></w:rPr><w:t xml:space="preserve"> </w:t></w:r><w:r><w:rPr></w:rPr><w:t>of</w:t></w:r><w:r><w:rPr><w:spacing w:val="24"/></w:rPr><w:t xml:space="preserve"> </w:t></w:r><w:r><w:rPr></w:rPr><w:t>validation,</w:t></w:r><w:r><w:rPr><w:spacing w:val="27"/></w:rPr><w:t xml:space="preserve"> </w:t></w:r><w:r><w:rPr></w:rPr><w:t>correcting</w:t></w:r><w:r><w:rPr><w:spacing w:val="25"/></w:rPr><w:t xml:space="preserve"> </w:t></w:r><w:r><w:rPr></w:rPr><w:t>and</w:t></w:r><w:r><w:rPr><w:spacing w:val="23"/></w:rPr><w:t xml:space="preserve"> </w:t></w:r><w:r><w:rPr></w:rPr><w:t>updating</w:t></w:r><w:r><w:rPr><w:spacing w:val="24"/></w:rPr><w:t xml:space="preserve"> </w:t></w:r><w:r><w:rPr></w:rPr><w:t>water-level</w:t></w:r><w:r><w:rPr><w:spacing w:val="25"/></w:rPr><w:t xml:space="preserve"> </w:t></w:r><w:r><w:rPr></w:rPr><w:t>dataset</w:t></w:r><w:r><w:rPr><w:spacing w:val="22"/></w:rPr><w:t xml:space="preserve"> </w:t></w:r><w:r><w:rPr></w:rPr><w:t>is</w:t></w:r><w:r><w:rPr><w:spacing w:val="24"/></w:rPr><w:t xml:space="preserve"> </w:t></w:r><w:r><w:rPr></w:rPr><w:t>not</w:t></w:r><w:r><w:rPr><w:spacing w:val="23"/></w:rPr><w:t xml:space="preserve"> </w:t></w:r><w:r><w:rPr></w:rPr><w:t>very</w:t></w:r><w:r><w:rPr><w:spacing w:val="24"/></w:rPr><w:t xml:space="preserve"> </w:t></w:r><w:r><w:rPr></w:rPr><w:t>much</w:t></w:r><w:r><w:rPr><w:spacing w:val="23"/></w:rPr><w:t xml:space="preserve"> </w:t></w:r><w:r><w:rPr></w:rPr><w:t>complicated,</w:t></w:r><w:r><w:rPr><w:w w:val="102"/></w:rPr><w:t xml:space="preserve"> </w:t></w:r><w:r><w:rPr></w:rPr><w:t>but</w:t></w:r><w:r><w:rPr><w:spacing w:val="32"/></w:rPr><w:t xml:space="preserve"> </w:t></w:r><w:r><w:rPr></w:rPr><w:t>can</w:t></w:r><w:r><w:rPr><w:spacing w:val="32"/></w:rPr><w:t xml:space="preserve"> </w:t></w:r><w:r><w:rPr><w:spacing w:val="0"/></w:rPr><w:t>represent</w:t></w:r><w:r><w:rPr><w:spacing w:val="32"/></w:rPr><w:t xml:space="preserve"> </w:t></w:r><w:r><w:rPr></w:rPr><w:t>a</w:t></w:r><w:r><w:rPr><w:spacing w:val="33"/></w:rPr><w:t xml:space="preserve"> </w:t></w:r><w:r><w:rPr></w:rPr><w:t>fastitious</w:t></w:r><w:r><w:rPr><w:spacing w:val="33"/></w:rPr><w:t xml:space="preserve"> </w:t></w:r><w:r><w:rPr></w:rPr><w:t>task,</w:t></w:r><w:r><w:rPr><w:spacing w:val="33"/></w:rPr><w:t xml:space="preserve"> </w:t></w:r><w:r><w:rPr></w:rPr><w:t>especially</w:t></w:r><w:r><w:rPr><w:spacing w:val="33"/></w:rPr><w:t xml:space="preserve"> </w:t></w:r><w:r><w:rPr></w:rPr><w:t>if</w:t></w:r><w:r><w:rPr><w:spacing w:val="31"/></w:rPr><w:t xml:space="preserve"> </w:t></w:r><w:r><w:rPr></w:rPr><w:t>there</w:t></w:r><w:r><w:rPr><w:spacing w:val="33"/></w:rPr><w:t xml:space="preserve"> </w:t></w:r><w:r><w:rPr></w:rPr><w:t>is</w:t></w:r><w:r><w:rPr><w:spacing w:val="32"/></w:rPr><w:t xml:space="preserve"> </w:t></w:r><w:r><w:rPr></w:rPr><w:t>multiple</w:t></w:r><w:r><w:rPr><w:spacing w:val="32"/></w:rPr><w:t xml:space="preserve"> </w:t></w:r><w:r><w:rPr></w:rPr><w:t>well</w:t></w:r><w:r><w:rPr><w:spacing w:val="33"/></w:rPr><w:t xml:space="preserve"> </w:t></w:r><w:r><w:rPr></w:rPr><w:t>installed</w:t></w:r><w:r><w:rPr><w:spacing w:val="31"/></w:rPr><w:t xml:space="preserve"> </w:t></w:r><w:r><w:rPr></w:rPr><w:t>in</w:t></w:r><w:r><w:rPr><w:spacing w:val="32"/></w:rPr><w:t xml:space="preserve"> </w:t></w:r><w:r><w:rPr></w:rPr><w:t>the</w:t></w:r><w:r><w:rPr><w:spacing w:val="32"/></w:rPr><w:t xml:space="preserve"> </w:t></w:r><w:r><w:rPr></w:rPr><w:t>area</w:t></w:r><w:r><w:rPr><w:spacing w:val="33"/></w:rPr><w:t xml:space="preserve"> </w:t></w:r><w:r><w:rPr></w:rPr><w:t>of</w:t></w:r><w:r><w:rPr><w:spacing w:val="32"/></w:rPr><w:t xml:space="preserve"> </w:t></w:r><w:r><w:rPr></w:rPr><w:t>study.</w:t></w:r></w:p><w:p><w:pPr><w:pStyle w:val="TextBody"/><w:spacing w:lineRule="auto" w:line="249"/><w:ind w:left="133" w:right="146" w:firstLine="351"/><w:jc w:val="both"/><w:rPr></w:rPr></w:pPr><w:r><w:rPr><w:w w:val="105"/></w:rPr><w:t>WHAT</w:t></w:r><w:r><w:rPr><w:spacing w:val="0"/><w:w w:val="105"/></w:rPr><w:t xml:space="preserve"> </w:t></w:r><w:r><w:rPr><w:w w:val="105"/></w:rPr><w:t>try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alleviate this</w:t></w:r><w:r><w:rPr><w:spacing w:val="0"/><w:w w:val="105"/></w:rPr><w:t xml:space="preserve"> </w:t></w:r><w:r><w:rPr><w:w w:val="105"/></w:rPr><w:t>process</w:t></w:r><w:r><w:rPr><w:spacing w:val="0"/><w:w w:val="105"/></w:rPr><w:t xml:space="preserve"> </w:t></w:r><w:r><w:rPr><w:w w:val="105"/></w:rPr><w:t>by providing</w:t></w:r><w:r><w:rPr><w:spacing w:val="0"/><w:w w:val="105"/></w:rPr><w:t xml:space="preserve"> </w:t></w:r><w:r><w:rPr><w:w w:val="105"/></w:rPr><w:t>tools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easily</w:t></w:r><w:r><w:rPr><w:spacing w:val="0"/><w:w w:val="105"/></w:rPr><w:t xml:space="preserve"> </w:t></w:r><w:r><w:rPr><w:w w:val="105"/></w:rPr><w:t>explore,</w:t></w:r><w:r><w:rPr><w:spacing w:val="1"/><w:w w:val="105"/></w:rPr><w:t xml:space="preserve"> </w:t></w:r><w:r><w:rPr><w:w w:val="105"/></w:rPr><w:t>manipulate</w:t></w:r><w:r><w:rPr><w:spacing w:val="0"/><w:w w:val="105"/></w:rPr><w:t xml:space="preserve"> and</w:t></w:r><w:r><w:rPr><w:w w:val="105"/></w:rPr><w:t xml:space="preserve"> correct</w:t></w:r><w:r><w:rPr><w:spacing w:val="22"/><w:w w:val="103"/></w:rPr><w:t xml:space="preserve"> </w:t></w:r><w:r><w:rPr><w:w w:val="105"/></w:rPr><w:t>the</w:t></w:r><w:r><w:rPr><w:spacing w:val="14"/><w:w w:val="105"/></w:rPr><w:t xml:space="preserve"> </w:t></w:r><w:r><w:rPr><w:w w:val="105"/></w:rPr><w:t>data</w:t></w:r><w:r><w:rPr><w:spacing w:val="15"/><w:w w:val="105"/></w:rPr><w:t xml:space="preserve"> </w:t></w:r><w:r><w:rPr><w:w w:val="105"/></w:rPr><w:t>in</w:t></w:r><w:r><w:rPr><w:spacing w:val="14"/><w:w w:val="105"/></w:rPr><w:t xml:space="preserve"> </w:t></w:r><w:r><w:rPr><w:w w:val="105"/></w:rPr><w:t>a</w:t></w:r><w:r><w:rPr><w:spacing w:val="15"/><w:w w:val="105"/></w:rPr><w:t xml:space="preserve"> </w:t></w:r><w:r><w:rPr><w:w w:val="105"/></w:rPr><w:t>convivial</w:t></w:r><w:r><w:rPr><w:spacing w:val="15"/><w:w w:val="105"/></w:rPr><w:t xml:space="preserve"> </w:t></w:r><w:r><w:rPr><w:spacing w:val="0"/><w:w w:val="105"/></w:rPr><w:t>dynamical</w:t></w:r><w:r><w:rPr><w:spacing w:val="15"/><w:w w:val="105"/></w:rPr><w:t xml:space="preserve"> </w:t></w:r><w:r><w:rPr><w:w w:val="105"/></w:rPr><w:t>graphical</w:t></w:r><w:r><w:rPr><w:spacing w:val="14"/><w:w w:val="105"/></w:rPr><w:t xml:space="preserve"> </w:t></w:r><w:r><w:rPr><w:w w:val="105"/></w:rPr><w:t>environment.</w:t></w:r></w:p><w:p><w:pPr><w:pStyle w:val="TextBody"/><w:spacing w:lineRule="auto" w:line="249"/><w:ind w:left="133" w:right="151" w:firstLine="351"/><w:jc w:val="both"/><w:rPr></w:rPr></w:pPr><w:r><w:rPr></w:rPr><w:t>WHAT</w:t></w:r><w:r><w:rPr><w:spacing w:val="28"/></w:rPr><w:t xml:space="preserve"> </w:t></w:r><w:r><w:rPr></w:rPr><w:t>provides</w:t></w:r><w:r><w:rPr><w:spacing w:val="26"/></w:rPr><w:t xml:space="preserve"> </w:t></w:r><w:r><w:rPr></w:rPr><w:t>a</w:t></w:r><w:r><w:rPr><w:spacing w:val="28"/></w:rPr><w:t xml:space="preserve"> </w:t></w:r><w:r><w:rPr></w:rPr><w:t>dynamic</w:t></w:r><w:r><w:rPr><w:spacing w:val="28"/></w:rPr><w:t xml:space="preserve"> </w:t></w:r><w:r><w:rPr></w:rPr><w:t>graphical</w:t></w:r><w:r><w:rPr><w:spacing w:val="28"/></w:rPr><w:t xml:space="preserve"> </w:t></w:r><w:r><w:rPr></w:rPr><w:t>environment</w:t></w:r><w:r><w:rPr><w:spacing w:val="28"/></w:rPr><w:t xml:space="preserve"> </w:t></w:r><w:r><w:rPr></w:rPr><w:t>to</w:t></w:r><w:r><w:rPr><w:spacing w:val="28"/></w:rPr><w:t xml:space="preserve"> </w:t></w:r><w:r><w:rPr></w:rPr><w:t>explore,</w:t></w:r><w:r><w:rPr><w:spacing w:val="37"/></w:rPr><w:t xml:space="preserve"> </w:t></w:r><w:r><w:rPr></w:rPr><w:t>validate</w:t></w:r><w:r><w:rPr><w:spacing w:val="28"/></w:rPr><w:t xml:space="preserve"> </w:t></w:r><w:r><w:rPr></w:rPr><w:t>and</w:t></w:r><w:r><w:rPr><w:spacing w:val="28"/></w:rPr><w:t xml:space="preserve"> </w:t></w:r><w:r><w:rPr></w:rPr><w:t>apply</w:t></w:r><w:r><w:rPr><w:spacing w:val="28"/></w:rPr><w:t xml:space="preserve"> </w:t></w:r><w:r><w:rPr></w:rPr><w:t>various</w:t></w:r><w:r><w:rPr><w:spacing w:val="21"/><w:w w:val="106"/></w:rPr><w:t xml:space="preserve"> </w:t></w:r><w:r><w:rPr></w:rPr><w:t>corrections</w:t></w:r><w:r><w:rPr><w:spacing w:val="37"/></w:rPr><w:t xml:space="preserve"> </w:t></w:r><w:r><w:rPr></w:rPr><w:t>to</w:t></w:r><w:r><w:rPr><w:spacing w:val="37"/></w:rPr><w:t xml:space="preserve"> </w:t></w:r><w:r><w:rPr></w:rPr><w:t>water-level</w:t></w:r><w:r><w:rPr><w:spacing w:val="38"/></w:rPr><w:t xml:space="preserve"> </w:t></w:r><w:r><w:rPr></w:rPr><w:t>time</w:t></w:r><w:r><w:rPr><w:spacing w:val="37"/></w:rPr><w:t xml:space="preserve"> </w:t></w:r><w:r><w:rPr></w:rPr><w:t>series.</w:t></w:r><w:r><w:rPr><w:spacing w:val="10"/></w:rPr><w:t xml:space="preserve"> </w:t></w:r><w:r><w:rPr></w:rPr><w:t>This</w:t></w:r><w:r><w:rPr><w:spacing w:val="37"/></w:rPr><w:t xml:space="preserve"> </w:t></w:r><w:r><w:rPr></w:rPr><w:t>feature</w:t></w:r><w:r><w:rPr><w:spacing w:val="36"/></w:rPr><w:t xml:space="preserve"> </w:t></w:r><w:r><w:rPr></w:rPr><w:t>is</w:t></w:r><w:r><w:rPr><w:spacing w:val="37"/></w:rPr><w:t xml:space="preserve"> </w:t></w:r><w:r><w:rPr></w:rPr><w:t>available</w:t></w:r><w:r><w:rPr><w:spacing w:val="37"/></w:rPr><w:t xml:space="preserve"> </w:t></w:r><w:r><w:rPr></w:rPr><w:t>in</w:t></w:r><w:r><w:rPr><w:spacing w:val="36"/></w:rPr><w:t xml:space="preserve"> </w:t></w:r><w:r><w:rPr></w:rPr><w:t>the</w:t></w:r><w:r><w:rPr><w:spacing w:val="37"/></w:rPr><w:t xml:space="preserve"> </w:t></w:r><w:r><w:rPr></w:rPr><w:t>mode</w:t></w:r><w:r><w:rPr><w:spacing w:val="37"/></w:rPr><w:t xml:space="preserve"> </w:t></w:r><w:r><w:rPr></w:rPr><w:t>‘‘computation’’</w:t></w:r><w:r><w:rPr><w:spacing w:val="35"/></w:rPr><w:t xml:space="preserve"> </w:t></w:r><w:r><w:rPr></w:rPr><w:t>of</w:t></w:r><w:r><w:rPr><w:spacing w:val="37"/></w:rPr><w:t xml:space="preserve"> </w:t></w:r><w:r><w:rPr></w:rPr><w:t>the</w:t></w:r><w:r><w:rPr><w:w w:val="110"/></w:rPr><w:t xml:space="preserve"> </w:t></w:r><w:r><w:rPr></w:rPr><w:t>tab</w:t></w:r><w:r><w:rPr><w:spacing w:val="20"/></w:rPr><w:t xml:space="preserve"> </w:t></w:r><w:r><w:rPr><w:rFonts w:eastAsia="Arial" w:cs="Arial" w:ascii="Arial" w:hAnsi="Arial"/><w:i/></w:rPr><w:t>Hydrograph</w:t></w:r><w:r><w:rPr><w:rFonts w:eastAsia="Arial" w:cs="Arial" w:ascii="Arial" w:hAnsi="Arial"/><w:i/><w:spacing w:val="30"/></w:rPr><w:t xml:space="preserve"> </w:t></w:r><w:r><w:rPr></w:rPr><w:t>shown</w:t></w:r><w:r><w:rPr><w:spacing w:val="21"/></w:rPr><w:t xml:space="preserve"> </w:t></w:r><w:r><w:rPr></w:rPr><w:t>in</w:t></w:r><w:r><w:rPr><w:spacing w:val="21"/></w:rPr><w:t xml:space="preserve"> </w:t></w:r><w:r><w:rPr></w:rPr><w:t>Figure</w:t></w:r><w:r><w:rPr><w:spacing w:val="20"/></w:rPr><w:t xml:space="preserve"> </w:t></w:r><w:hyperlink w:anchor="_bookmark27"><w:r><w:rPr><w:rStyle w:val="InternetLink"/></w:rPr><w:t>4.1.</w:t></w:r></w:hyperlink></w:p><w:p><w:pPr><w:pStyle w:val="Normal"/><w:spacing w:before="1" w:after="0"/><w:rPr><w:rFonts w:ascii="Times New Roman" w:hAnsi="Times New Roman" w:eastAsia="Times New Roman" w:cs="Times New Roman"/><w:sz w:val="19"/><w:szCs w:val="19"/></w:rPr></w:pPr><w:r><w:rPr><w:rFonts w:eastAsia="Times New Roman" w:cs="Times New Roman" w:ascii="Times New Roman" w:hAnsi="Times New Roman"/><w:sz w:val="19"/><w:szCs w:val="19"/></w:rPr></w:r></w:p><w:p><w:pPr><w:pStyle w:val="Normal"/><w:spacing w:lineRule="atLeast" w:line="200"/><w:ind w:left="1380" w:hanging="0"/><w:rPr><w:rFonts w:ascii="Times New Roman" w:hAnsi="Times New Roman" w:eastAsia="Times New Roman" w:cs="Times New Roman"/><w:sz w:val="20"/><w:szCs w:val="20"/></w:rPr></w:pPr><w:r><w:rPr></w:rPr><w:drawing><wp:inline distT="0" distB="0" distL="0" distR="0"><wp:extent cx="4770120" cy="3131820"/><wp:effectExtent l="0" t="0" r="0" b="0"/><wp:docPr id="44" name="Image3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44" name="Image3" descr=""></pic:cNvPr><pic:cNvPicPr><a:picLocks noChangeAspect="1" noChangeArrowheads="1"/></pic:cNvPicPr></pic:nvPicPr><pic:blipFill><a:blip r:embed="rId20"/><a:stretch><a:fillRect/></a:stretch></pic:blipFill><pic:spPr bwMode="auto"><a:xfrm><a:off x="0" y="0"/><a:ext cx="4770120" cy="3131820"/></a:xfrm><a:prstGeom prst="rect"><a:avLst/></a:prstGeom><a:noFill/><a:ln w="9525"><a:noFill/><a:miter lim="800000"/><a:headEnd/><a:tailEnd/></a:ln></pic:spPr></pic:pic></a:graphicData></a:graphic></wp:inline></w:drawing></w:r></w:p><w:p><w:pPr><w:pStyle w:val="TextBody"/><w:spacing w:before="156" w:after="0"/><w:ind w:left="1993" w:hanging="0"/><w:rPr></w:rPr></w:pPr><w:bookmarkStart w:id="43" w:name="_bookmark27"/><w:bookmarkEnd w:id="43"/><w:r><w:rPr></w:rPr><w:t>Figure</w:t></w:r><w:r><w:rPr><w:spacing w:val="33"/></w:rPr><w:t xml:space="preserve"> </w:t></w:r><w:r><w:rPr></w:rPr><w:t xml:space="preserve">4.1: </w:t></w:r><w:r><w:rPr><w:spacing w:val="5"/></w:rPr><w:t xml:space="preserve"> </w:t></w:r><w:r><w:rPr></w:rPr><w:t>Mode</w:t></w:r><w:r><w:rPr><w:spacing w:val="34"/></w:rPr><w:t xml:space="preserve"> </w:t></w:r><w:r><w:rPr><w:spacing w:val="0"/></w:rPr><w:t>‘‘Computation’’</w:t></w:r><w:r><w:rPr><w:spacing w:val="34"/></w:rPr><w:t xml:space="preserve"> </w:t></w:r><w:r><w:rPr></w:rPr><w:t>of</w:t></w:r><w:r><w:rPr><w:spacing w:val="34"/></w:rPr><w:t xml:space="preserve"> </w:t></w:r><w:r><w:rPr></w:rPr><w:t>the</w:t></w:r><w:r><w:rPr><w:spacing w:val="34"/></w:rPr><w:t xml:space="preserve"> </w:t></w:r><w:r><w:rPr></w:rPr><w:t>Tab</w:t></w:r><w:r><w:rPr><w:spacing w:val="33"/></w:rPr><w:t xml:space="preserve"> </w:t></w:r><w:r><w:rPr><w:spacing w:val="0"/></w:rPr><w:t>‘‘Hydrograph’’.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Normal"/><w:numPr><w:ilvl w:val="1"/><w:numId w:val="4"/></w:numPr><w:tabs><w:tab w:val="left" w:pos="1017" w:leader="none"/></w:tabs><w:spacing w:before="149" w:after="0"/><w:jc w:val="both"/><w:rPr><w:rFonts w:ascii="Georgia" w:hAnsi="Georgia" w:eastAsia="Georgia" w:cs="Georgia"/><w:sz w:val="34"/><w:szCs w:val="34"/></w:rPr></w:pPr><w:bookmarkStart w:id="44" w:name="Water_Level_Format"/><w:bookmarkStart w:id="45" w:name="_bookmark28"/><w:bookmarkEnd w:id="44"/><w:bookmarkEnd w:id="45"/><w:r><w:rPr><w:rFonts w:ascii="Georgia" w:hAnsi="Georgia"/><w:b/><w:sz w:val="34"/></w:rPr><w:t>Water</w:t></w:r><w:r><w:rPr><w:rFonts w:ascii="Georgia" w:hAnsi="Georgia"/><w:b/><w:spacing w:val="0"/><w:sz w:val="34"/></w:rPr><w:t xml:space="preserve"> </w:t></w:r><w:r><w:rPr><w:rFonts w:ascii="Georgia" w:hAnsi="Georgia"/><w:b/><w:sz w:val="34"/></w:rPr><w:t>Level</w:t></w:r><w:r><w:rPr><w:rFonts w:ascii="Georgia" w:hAnsi="Georgia"/><w:b/><w:spacing w:val="0"/><w:sz w:val="34"/></w:rPr><w:t xml:space="preserve"> </w:t></w:r><w:r><w:rPr><w:rFonts w:ascii="Georgia" w:hAnsi="Georgia"/><w:b/><w:sz w:val="34"/></w:rPr><w:t>Format</w:t></w:r></w:p><w:p><w:pPr><w:pStyle w:val="TextBody"/><w:spacing w:lineRule="auto" w:line="249" w:before="227" w:after="0"/><w:ind w:left="133" w:right="150" w:hanging="12"/><w:jc w:val="both"/><w:rPr></w:rPr></w:pPr><w:r><w:rPr><w:w w:val="105"/></w:rPr><w:t>Water-level</w:t></w:r><w:r><w:rPr><w:spacing w:val="46"/><w:w w:val="105"/></w:rPr><w:t xml:space="preserve"> </w:t></w:r><w:r><w:rPr><w:w w:val="105"/></w:rPr><w:t>data</w:t></w:r><w:r><w:rPr><w:spacing w:val="44"/><w:w w:val="105"/></w:rPr><w:t xml:space="preserve"> </w:t></w:r><w:r><w:rPr><w:w w:val="105"/></w:rPr><w:t>files</w:t></w:r><w:r><w:rPr><w:spacing w:val="45"/><w:w w:val="105"/></w:rPr><w:t xml:space="preserve"> </w:t></w:r><w:r><w:rPr><w:w w:val="105"/></w:rPr><w:t>can</w:t></w:r><w:r><w:rPr><w:spacing w:val="45"/><w:w w:val="105"/></w:rPr><w:t xml:space="preserve"> </w:t></w:r><w:r><w:rPr><w:w w:val="105"/></w:rPr><w:t>be</w:t></w:r><w:r><w:rPr><w:spacing w:val="44"/><w:w w:val="105"/></w:rPr><w:t xml:space="preserve"> </w:t></w:r><w:r><w:rPr><w:w w:val="105"/></w:rPr><w:t>imported</w:t></w:r><w:r><w:rPr><w:spacing w:val="43"/><w:w w:val="105"/></w:rPr><w:t xml:space="preserve"> </w:t></w:r><w:r><w:rPr><w:w w:val="105"/></w:rPr><w:t>in</w:t></w:r><w:r><w:rPr><w:spacing w:val="44"/><w:w w:val="105"/></w:rPr><w:t xml:space="preserve"> </w:t></w:r><w:r><w:rPr><w:w w:val="105"/></w:rPr><w:t>either</w:t></w:r><w:r><w:rPr><w:spacing w:val="45"/><w:w w:val="105"/></w:rPr><w:t xml:space="preserve"> </w:t></w:r><w:r><w:rPr><w:w w:val="105"/></w:rPr><w:t>in</w:t></w:r><w:r><w:rPr><w:spacing w:val="44"/><w:w w:val="105"/></w:rPr><w:t xml:space="preserve"> </w:t></w:r><w:r><w:rPr><w:w w:val="105"/></w:rPr><w:t>a</w:t></w:r><w:r><w:rPr><w:spacing w:val="44"/><w:w w:val="105"/></w:rPr><w:t xml:space="preserve"> </w:t></w:r><w:r><w:rPr><w:w w:val="105"/></w:rPr><w:t>Microsoft</w:t></w:r><w:r><w:rPr><w:spacing w:val="45"/><w:w w:val="105"/></w:rPr><w:t xml:space="preserve"> </w:t></w:r><w:r><w:rPr><w:w w:val="105"/></w:rPr><w:t>Excel</w:t></w:r><w:r><w:rPr><w:spacing w:val="45"/><w:w w:val="105"/></w:rPr><w:t xml:space="preserve"> </w:t></w:r><w:r><w:rPr><w:w w:val="105"/></w:rPr><w:t>2003</w:t></w:r><w:r><w:rPr><w:spacing w:val="44"/><w:w w:val="105"/></w:rPr><w:t xml:space="preserve"> </w:t></w:r><w:r><w:rPr><w:w w:val="105"/></w:rPr><w:t>format</w:t></w:r><w:r><w:rPr><w:spacing w:val="45"/><w:w w:val="105"/></w:rPr><w:t xml:space="preserve"> </w:t></w:r><w:r><w:rPr><w:w w:val="105"/></w:rPr><w:t>(.xls)</w:t></w:r><w:r><w:rPr><w:spacing w:val="44"/><w:w w:val="105"/></w:rPr><w:t xml:space="preserve"> </w:t></w:r><w:r><w:rPr><w:w w:val="105"/></w:rPr><w:t>or</w:t></w:r><w:r><w:rPr><w:spacing w:val="45"/><w:w w:val="105"/></w:rPr><w:t xml:space="preserve"> </w:t></w:r><w:r><w:rPr><w:w w:val="105"/></w:rPr><w:t>a</w:t></w:r><w:r><w:rPr><w:w w:val="111"/></w:rPr><w:t xml:space="preserve"> </w:t></w:r><w:r><w:rPr><w:w w:val="105"/></w:rPr><w:t>tab-separated</w:t></w:r><w:r><w:rPr><w:spacing w:val="0"/><w:w w:val="105"/></w:rPr><w:t xml:space="preserve"> </w:t></w:r><w:r><w:rPr><w:w w:val="105"/></w:rPr><w:t>values</w:t></w:r><w:r><w:rPr><w:spacing w:val="0"/><w:w w:val="105"/></w:rPr><w:t xml:space="preserve"> </w:t></w:r><w:r><w:rPr><w:w w:val="105"/></w:rPr><w:t>(TSV)</w:t></w:r><w:r><w:rPr><w:spacing w:val="0"/><w:w w:val="105"/></w:rPr><w:t xml:space="preserve"> </w:t></w:r><w:r><w:rPr><w:w w:val="105"/></w:rPr><w:t>text</w:t></w:r><w:r><w:rPr><w:spacing w:val="0"/><w:w w:val="105"/></w:rPr><w:t xml:space="preserve"> </w:t></w:r><w:r><w:rPr><w:w w:val="105"/></w:rPr><w:t>file</w:t></w:r><w:r><w:rPr><w:spacing w:val="0"/><w:w w:val="105"/></w:rPr><w:t xml:space="preserve"> </w:t></w:r><w:r><w:rPr><w:w w:val="105"/></w:rPr><w:t>(‘‘.tsv’’).</w:t></w:r><w:r><w:rPr><w:spacing w:val="19"/><w:w w:val="105"/></w:rPr><w:t xml:space="preserve"> </w:t></w:r><w:r><w:rPr><w:w w:val="105"/></w:rPr><w:t>A</w:t></w:r><w:r><w:rPr><w:spacing w:val="0"/><w:w w:val="105"/></w:rPr><w:t xml:space="preserve"> </w:t></w:r><w:r><w:rPr><w:w w:val="105"/></w:rPr><w:t>sample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water-level</w:t></w:r><w:r><w:rPr><w:spacing w:val="0"/><w:w w:val="105"/></w:rPr><w:t xml:space="preserve"> </w:t></w:r><w:r><w:rPr><w:w w:val="105"/></w:rPr><w:t>data</w:t></w:r><w:r><w:rPr><w:spacing w:val="0"/><w:w w:val="105"/></w:rPr><w:t xml:space="preserve"> </w:t></w:r><w:r><w:rPr><w:w w:val="105"/></w:rPr><w:t>file</w:t></w:r><w:r><w:rPr><w:spacing w:val="0"/><w:w w:val="105"/></w:rPr><w:t xml:space="preserve"> </w:t></w:r><w:r><w:rPr><w:w w:val="105"/></w:rPr><w:t>is</w:t></w:r><w:r><w:rPr><w:spacing w:val="0"/><w:w w:val="105"/></w:rPr><w:t xml:space="preserve"> provided </w:t></w:r><w:r><w:rPr><w:w w:val="105"/></w:rPr><w:t>in</w:t></w:r><w:r><w:rPr><w:spacing w:val="0"/><w:w w:val="105"/></w:rPr><w:t xml:space="preserve"> </w:t></w:r><w:r><w:rPr><w:w w:val="105"/></w:rPr><w:t>the</w:t></w:r><w:r><w:rPr><w:spacing w:val="27"/><w:w w:val="108"/></w:rPr><w:t xml:space="preserve"> </w:t></w:r><w:r><w:rPr><w:w w:val="105"/></w:rPr><w:t>example</w:t></w:r><w:r><w:rPr><w:spacing w:val="24"/><w:w w:val="105"/></w:rPr><w:t xml:space="preserve"> </w:t></w:r><w:r><w:rPr><w:w w:val="105"/></w:rPr><w:t>that</w:t></w:r><w:r><w:rPr><w:spacing w:val="24"/><w:w w:val="105"/></w:rPr><w:t xml:space="preserve"> </w:t></w:r><w:r><w:rPr><w:w w:val="105"/></w:rPr><w:t>is</w:t></w:r><w:r><w:rPr><w:spacing w:val="24"/><w:w w:val="105"/></w:rPr><w:t xml:space="preserve"> </w:t></w:r><w:r><w:rPr><w:spacing w:val="0"/><w:w w:val="105"/></w:rPr><w:t>distributed</w:t></w:r><w:r><w:rPr><w:spacing w:val="25"/><w:w w:val="105"/></w:rPr><w:t xml:space="preserve"> </w:t></w:r><w:r><w:rPr><w:w w:val="105"/></w:rPr><w:t>with</w:t></w:r><w:r><w:rPr><w:spacing w:val="24"/><w:w w:val="105"/></w:rPr><w:t xml:space="preserve"> </w:t></w:r><w:r><w:rPr><w:w w:val="105"/></w:rPr><w:t>the</w:t></w:r><w:r><w:rPr><w:spacing w:val="23"/><w:w w:val="105"/></w:rPr><w:t xml:space="preserve"> </w:t></w:r><w:r><w:rPr><w:w w:val="105"/></w:rPr><w:t>software.</w:t></w:r><w:r><w:rPr><w:spacing w:val="53"/><w:w w:val="105"/></w:rPr><w:t xml:space="preserve"> </w:t></w:r><w:r><w:rPr><w:w w:val="105"/></w:rPr><w:t>For</w:t></w:r><w:r><w:rPr><w:spacing w:val="25"/><w:w w:val="105"/></w:rPr><w:t xml:space="preserve"> </w:t></w:r><w:r><w:rPr><w:w w:val="105"/></w:rPr><w:t>the</w:t></w:r><w:r><w:rPr><w:spacing w:val="24"/><w:w w:val="105"/></w:rPr><w:t xml:space="preserve"> </w:t></w:r><w:r><w:rPr><w:w w:val="105"/></w:rPr><w:t>MS</w:t></w:r><w:r><w:rPr><w:spacing w:val="24"/><w:w w:val="105"/></w:rPr><w:t xml:space="preserve"> </w:t></w:r><w:r><w:rPr><w:w w:val="105"/></w:rPr><w:t>Excell</w:t></w:r><w:r><w:rPr><w:spacing w:val="25"/><w:w w:val="105"/></w:rPr><w:t xml:space="preserve"> </w:t></w:r><w:r><w:rPr><w:w w:val="105"/></w:rPr><w:t>format,</w:t></w:r><w:r><w:rPr><w:spacing w:val="24"/><w:w w:val="105"/></w:rPr><w:t xml:space="preserve"> </w:t></w:r><w:r><w:rPr><w:w w:val="105"/></w:rPr><w:t>data</w:t></w:r><w:r><w:rPr><w:spacing w:val="24"/><w:w w:val="105"/></w:rPr><w:t xml:space="preserve"> </w:t></w:r><w:r><w:rPr><w:w w:val="105"/></w:rPr><w:t>must</w:t></w:r><w:r><w:rPr><w:spacing w:val="23"/><w:w w:val="105"/></w:rPr><w:t xml:space="preserve"> </w:t></w:r><w:r><w:rPr><w:w w:val="105"/></w:rPr><w:t>be</w:t></w:r><w:r><w:rPr><w:spacing w:val="25"/><w:w w:val="105"/></w:rPr><w:t xml:space="preserve"> </w:t></w:r><w:r><w:rPr><w:w w:val="105"/></w:rPr><w:t>saved</w:t></w:r><w:r><w:rPr><w:spacing w:val="24"/><w:w w:val="105"/></w:rPr><w:t xml:space="preserve"> </w:t></w:r><w:r><w:rPr><w:w w:val="105"/></w:rPr><w:t>in</w:t></w:r><w:r><w:rPr><w:spacing w:val="20"/><w:w w:val="105"/></w:rPr><w:t xml:space="preserve"> </w:t></w:r><w:r><w:rPr><w:w w:val="105"/></w:rPr><w:t>the</w:t></w:r><w:r><w:rPr><w:spacing w:val="9"/><w:w w:val="105"/></w:rPr><w:t xml:space="preserve"> </w:t></w:r><w:r><w:rPr><w:w w:val="105"/></w:rPr><w:t>first</w:t></w:r><w:r><w:rPr><w:spacing w:val="9"/><w:w w:val="105"/></w:rPr><w:t xml:space="preserve"> </w:t></w:r><w:r><w:rPr><w:w w:val="105"/></w:rPr><w:t>page</w:t></w:r><w:r><w:rPr><w:spacing w:val="9"/><w:w w:val="105"/></w:rPr><w:t xml:space="preserve"> </w:t></w:r><w:r><w:rPr><w:w w:val="105"/></w:rPr><w:t>of</w:t></w:r><w:r><w:rPr><w:spacing w:val="9"/><w:w w:val="105"/></w:rPr><w:t xml:space="preserve"> </w:t></w:r><w:r><w:rPr><w:w w:val="105"/></w:rPr><w:t>the</w:t></w:r><w:r><w:rPr><w:spacing w:val="10"/><w:w w:val="105"/></w:rPr><w:t xml:space="preserve"> </w:t></w:r><w:r><w:rPr><w:spacing w:val="0"/><w:w w:val="105"/></w:rPr><w:t>workbook,</w:t></w:r><w:r><w:rPr><w:spacing w:val="9"/><w:w w:val="105"/></w:rPr><w:t xml:space="preserve"> </w:t></w:r><w:r><w:rPr><w:w w:val="105"/></w:rPr><w:t>all</w:t></w:r><w:r><w:rPr><w:spacing w:val="10"/><w:w w:val="105"/></w:rPr><w:t xml:space="preserve"> </w:t></w:r><w:r><w:rPr><w:w w:val="105"/></w:rPr><w:t>the</w:t></w:r><w:r><w:rPr><w:spacing w:val="9"/><w:w w:val="105"/></w:rPr><w:t xml:space="preserve"> </w:t></w:r><w:r><w:rPr><w:spacing w:val="0"/><w:w w:val="105"/></w:rPr><w:t>additional</w:t></w:r><w:r><w:rPr><w:spacing w:val="10"/><w:w w:val="105"/></w:rPr><w:t xml:space="preserve"> </w:t></w:r><w:r><w:rPr><w:w w:val="105"/></w:rPr><w:t>pages</w:t></w:r><w:r><w:rPr><w:spacing w:val="8"/><w:w w:val="105"/></w:rPr><w:t xml:space="preserve"> </w:t></w:r><w:r><w:rPr><w:w w:val="105"/></w:rPr><w:t>won’t</w:t></w:r><w:r><w:rPr><w:spacing w:val="10"/><w:w w:val="105"/></w:rPr><w:t xml:space="preserve"> </w:t></w:r><w:r><w:rPr><w:w w:val="105"/></w:rPr><w:t>be</w:t></w:r><w:r><w:rPr><w:spacing w:val="9"/><w:w w:val="105"/></w:rPr><w:t xml:space="preserve"> </w:t></w:r><w:r><w:rPr><w:w w:val="105"/></w:rPr><w:t>read</w:t></w:r><w:r><w:rPr><w:spacing w:val="9"/><w:w w:val="105"/></w:rPr><w:t xml:space="preserve"> </w:t></w:r><w:r><w:rPr><w:w w:val="105"/></w:rPr><w:t>by</w:t></w:r><w:r><w:rPr><w:spacing w:val="10"/><w:w w:val="105"/></w:rPr><w:t xml:space="preserve"> </w:t></w:r><w:r><w:rPr><w:w w:val="105"/></w:rPr><w:t>WHAT</w:t></w:r><w:r><w:rPr><w:spacing w:val="9"/><w:w w:val="105"/></w:rPr><w:t xml:space="preserve"> </w:t></w:r><w:r><w:rPr><w:w w:val="105"/></w:rPr><w:t>for</w:t></w:r><w:r><w:rPr><w:spacing w:val="10"/><w:w w:val="105"/></w:rPr><w:t xml:space="preserve"> </w:t></w:r><w:r><w:rPr><w:w w:val="105"/></w:rPr><w:t>performance</w:t></w:r><w:r><w:rPr><w:spacing w:val="34"/><w:w w:val="103"/></w:rPr><w:t xml:space="preserve"> </w:t></w:r><w:r><w:rPr><w:w w:val="105"/></w:rPr><w:t>purposes.</w:t></w:r></w:p><w:p><w:pPr><w:sectPr><w:footerReference w:type="default" r:id="rId21"/><w:type w:val="nextPage"/><w:pgSz w:w="12240" w:h="15840"/><w:pgMar w:left="1000" w:right="980" w:header="0" w:top="1500" w:footer="515" w:bottom="700" w:gutter="0"/><w:pgNumType w:fmt="decimal"/><w:formProt w:val="false"/><w:textDirection w:val="lrTb"/><w:docGrid w:type="default" w:linePitch="240" w:charSpace="4294965247"/></w:sectPr><w:pStyle w:val="TextBody"/><w:spacing w:lineRule="auto" w:line="249"/><w:ind w:left="133" w:right="147" w:firstLine="351"/><w:jc w:val="both"/><w:rPr></w:rPr></w:pPr><w:r><w:rPr><w:w w:val="105"/></w:rPr><w:t>The</w:t></w:r><w:r><w:rPr><w:spacing w:val="23"/><w:w w:val="105"/></w:rPr><w:t xml:space="preserve"> </w:t></w:r><w:r><w:rPr><w:w w:val="105"/></w:rPr><w:t>water-levels</w:t></w:r><w:r><w:rPr><w:spacing w:val="26"/><w:w w:val="105"/></w:rPr><w:t xml:space="preserve"> </w:t></w:r><w:r><w:rPr><w:w w:val="105"/></w:rPr><w:t>must</w:t></w:r><w:r><w:rPr><w:spacing w:val="22"/><w:w w:val="105"/></w:rPr><w:t xml:space="preserve"> </w:t></w:r><w:r><w:rPr><w:w w:val="105"/></w:rPr><w:t>be</w:t></w:r><w:r><w:rPr><w:spacing w:val="24"/><w:w w:val="105"/></w:rPr><w:t xml:space="preserve"> </w:t></w:r><w:r><w:rPr><w:w w:val="105"/></w:rPr><w:t>entered</w:t></w:r><w:r><w:rPr><w:spacing w:val="24"/><w:w w:val="105"/></w:rPr><w:t xml:space="preserve"> </w:t></w:r><w:r><w:rPr><w:w w:val="105"/></w:rPr><w:t>as</w:t></w:r><w:r><w:rPr><w:spacing w:val="23"/><w:w w:val="105"/></w:rPr><w:t xml:space="preserve"> </w:t></w:r><w:r><w:rPr><w:w w:val="105"/></w:rPr><w:t>the</w:t></w:r><w:r><w:rPr><w:spacing w:val="24"/><w:w w:val="105"/></w:rPr><w:t xml:space="preserve"> </w:t></w:r><w:r><w:rPr><w:w w:val="105"/></w:rPr><w:t>height</w:t></w:r><w:r><w:rPr><w:spacing w:val="23"/><w:w w:val="105"/></w:rPr><w:t xml:space="preserve"> </w:t></w:r><w:r><w:rPr><w:w w:val="105"/></w:rPr><w:t>of</w:t></w:r><w:r><w:rPr><w:spacing w:val="24"/><w:w w:val="105"/></w:rPr><w:t xml:space="preserve"> </w:t></w:r><w:r><w:rPr><w:w w:val="105"/></w:rPr><w:t>the</w:t></w:r><w:r><w:rPr><w:spacing w:val="23"/><w:w w:val="105"/></w:rPr><w:t xml:space="preserve"> </w:t></w:r><w:r><w:rPr><w:w w:val="105"/></w:rPr><w:t>water</w:t></w:r><w:r><w:rPr><w:spacing w:val="24"/><w:w w:val="105"/></w:rPr><w:t xml:space="preserve"> </w:t></w:r><w:r><w:rPr><w:spacing w:val="0"/><w:w w:val="105"/></w:rPr><w:t>column</w:t></w:r><w:r><w:rPr><w:spacing w:val="24"/><w:w w:val="105"/></w:rPr><w:t xml:space="preserve"> </w:t></w:r><w:r><w:rPr><w:w w:val="105"/></w:rPr><w:t>above</w:t></w:r><w:r><w:rPr><w:spacing w:val="22"/><w:w w:val="105"/></w:rPr><w:t xml:space="preserve"> </w:t></w:r><w:r><w:rPr><w:w w:val="105"/></w:rPr><w:t>the</w:t></w:r><w:r><w:rPr><w:spacing w:val="24"/><w:w w:val="105"/></w:rPr><w:t xml:space="preserve"> </w:t></w:r><w:r><w:rPr><w:w w:val="105"/></w:rPr><w:t>instrument</w:t></w:r><w:r><w:rPr><w:spacing w:val="23"/><w:w w:val="105"/></w:rPr><w:t xml:space="preserve"> </w:t></w:r><w:r><w:rPr><w:w w:val="105"/></w:rPr><w:t>or</w:t></w:r><w:r><w:rPr><w:spacing w:val="25"/><w:w w:val="105"/></w:rPr><w:t xml:space="preserve"> </w:t></w:r><w:r><w:rPr><w:w w:val="105"/></w:rPr><w:t>the</w:t></w:r><w:r><w:rPr><w:spacing w:val="0"/><w:w w:val="105"/></w:rPr><w:t xml:space="preserve"> </w:t></w:r><w:r><w:rPr><w:w w:val="105"/></w:rPr><w:t>submergence</w:t></w:r><w:r><w:rPr><w:spacing w:val="0"/><w:w w:val="105"/></w:rPr><w:t xml:space="preserve"> depth.</w:t></w:r><w:r><w:rPr><w:spacing w:val="20"/><w:w w:val="105"/></w:rPr><w:t xml:space="preserve"> </w:t></w:r><w:r><w:rPr><w:w w:val="105"/></w:rPr><w:t>This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generally</w:t></w:r><w:r><w:rPr><w:spacing w:val="0"/><w:w w:val="105"/></w:rPr><w:t xml:space="preserve"> </w:t></w:r><w:r><w:rPr><w:w w:val="105"/></w:rPr><w:t>directly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ouput</w:t></w:r><w:r><w:rPr><w:spacing w:val="0"/><w:w w:val="105"/></w:rPr><w:t xml:space="preserve"> </w:t></w:r><w:r><w:rPr><w:w w:val="105"/></w:rPr><w:t>data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vented</w:t></w:r><w:r><w:rPr><w:spacing w:val="0"/><w:w w:val="105"/></w:rPr><w:t xml:space="preserve"> </w:t></w:r><w:r><w:rPr><w:w w:val="105"/></w:rPr><w:t>water-level</w:t></w:r><w:r><w:rPr><w:spacing w:val="0"/><w:w w:val="105"/></w:rPr><w:t xml:space="preserve"> </w:t></w:r><w:r><w:rPr><w:w w:val="105"/></w:rPr><w:t>data</w:t></w:r><w:r><w:rPr><w:spacing w:val="0"/><w:w w:val="105"/></w:rPr><w:t xml:space="preserve"> </w:t></w:r><w:r><w:rPr><w:w w:val="105"/></w:rPr><w:t>loggers</w:t></w:r></w:p><w:p><w:pPr><w:pStyle w:val="TextBody"/><w:spacing w:lineRule="auto" w:line="249" w:before="29" w:after="0"/><w:ind w:left="133" w:right="143" w:hanging="28"/><w:jc w:val="both"/><w:rPr></w:rPr></w:pPr><w:r><w:rPr><w:w w:val="105"/></w:rPr><w:t>(gage</w:t></w:r><w:r><w:rPr><w:spacing w:val="16"/><w:w w:val="105"/></w:rPr><w:t xml:space="preserve"> </w:t></w:r><w:r><w:rPr><w:w w:val="105"/></w:rPr><w:t>pressure</w:t></w:r><w:r><w:rPr><w:spacing w:val="17"/><w:w w:val="105"/></w:rPr><w:t xml:space="preserve"> </w:t></w:r><w:r><w:rPr><w:spacing w:val="0"/><w:w w:val="105"/></w:rPr><w:t>transducers).</w:t></w:r><w:r><w:rPr><w:spacing w:val="45"/><w:w w:val="105"/></w:rPr><w:t xml:space="preserve"> </w:t></w:r><w:r><w:rPr><w:w w:val="105"/></w:rPr><w:t>However,</w:t></w:r><w:r><w:rPr><w:spacing w:val="18"/><w:w w:val="105"/></w:rPr><w:t xml:space="preserve"> </w:t></w:r><w:r><w:rPr><w:w w:val="105"/></w:rPr><w:t>non-vented</w:t></w:r><w:r><w:rPr><w:spacing w:val="17"/><w:w w:val="105"/></w:rPr><w:t xml:space="preserve"> </w:t></w:r><w:r><w:rPr><w:w w:val="105"/></w:rPr><w:t>devices</w:t></w:r><w:r><w:rPr><w:spacing w:val="16"/><w:w w:val="105"/></w:rPr><w:t xml:space="preserve"> </w:t></w:r><w:r><w:rPr><w:w w:val="105"/></w:rPr><w:t>record</w:t></w:r><w:r><w:rPr><w:spacing w:val="17"/><w:w w:val="105"/></w:rPr><w:t xml:space="preserve"> </w:t></w:r><w:r><w:rPr><w:w w:val="105"/></w:rPr><w:t>the</w:t></w:r><w:r><w:rPr><w:spacing w:val="17"/><w:w w:val="105"/></w:rPr><w:t xml:space="preserve"> </w:t></w:r><w:r><w:rPr><w:w w:val="105"/></w:rPr><w:t>absolute</w:t></w:r><w:r><w:rPr><w:spacing w:val="17"/><w:w w:val="105"/></w:rPr><w:t xml:space="preserve"> </w:t></w:r><w:r><w:rPr><w:w w:val="105"/></w:rPr><w:t>pressure</w:t></w:r><w:r><w:rPr><w:spacing w:val="17"/><w:w w:val="105"/></w:rPr><w:t xml:space="preserve"> </w:t></w:r><w:r><w:rPr><w:w w:val="105"/></w:rPr><w:t>and</w:t></w:r><w:r><w:rPr><w:spacing w:val="17"/><w:w w:val="105"/></w:rPr><w:t xml:space="preserve"> </w:t></w:r><w:r><w:rPr><w:w w:val="105"/></w:rPr><w:t>their</w:t></w:r><w:r><w:rPr><w:spacing w:val="24"/><w:w w:val="110"/></w:rPr><w:t xml:space="preserve"> </w:t></w:r><w:r><w:rPr><w:w w:val="105"/></w:rPr><w:t>output</w:t></w:r><w:r><w:rPr><w:spacing w:val="0"/><w:w w:val="105"/></w:rPr><w:t xml:space="preserve"> </w:t></w:r><w:r><w:rPr><w:w w:val="105"/></w:rPr><w:t>must</w:t></w:r><w:r><w:rPr><w:spacing w:val="0"/><w:w w:val="105"/></w:rPr><w:t xml:space="preserve"> </w:t></w:r><w:r><w:rPr><w:w w:val="105"/></w:rPr><w:t>be</w:t></w:r><w:r><w:rPr><w:spacing w:val="0"/><w:w w:val="105"/></w:rPr><w:t xml:space="preserve"> compensated </w:t></w:r><w:r><w:rPr><w:w w:val="105"/></w:rPr><w:t>for</w:t></w:r><w:r><w:rPr><w:spacing w:val="0"/><w:w w:val="105"/></w:rPr><w:t xml:space="preserve"> </w:t></w:r><w:r><w:rPr><w:w w:val="105"/></w:rPr><w:t>barometric</w:t></w:r><w:r><w:rPr><w:spacing w:val="0"/><w:w w:val="105"/></w:rPr><w:t xml:space="preserve"> </w:t></w:r><w:r><w:rPr><w:w w:val="105"/></w:rPr><w:t>pressure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order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obtain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measure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water</w:t></w:r><w:r><w:rPr><w:spacing w:val="0"/><w:w w:val="105"/></w:rPr><w:t xml:space="preserve"> </w:t></w:r><w:r><w:rPr><w:w w:val="105"/></w:rPr><w:t>level</w:t></w:r><w:r><w:rPr><w:spacing w:val="20"/><w:w w:val="96"/></w:rPr><w:t xml:space="preserve"> </w:t></w:r><w:r><w:rPr><w:w w:val="105"/></w:rPr><w:t>elevation.</w:t></w:r><w:r><w:rPr><w:spacing w:val="41"/><w:w w:val="105"/></w:rPr><w:t xml:space="preserve"> </w:t></w:r><w:r><w:rPr><w:w w:val="105"/></w:rPr><w:t>This</w:t></w:r><w:r><w:rPr><w:spacing w:val="15"/><w:w w:val="105"/></w:rPr><w:t xml:space="preserve"> </w:t></w:r><w:r><w:rPr><w:w w:val="105"/></w:rPr><w:t>is</w:t></w:r><w:r><w:rPr><w:spacing w:val="15"/><w:w w:val="105"/></w:rPr><w:t xml:space="preserve"> </w:t></w:r><w:r><w:rPr><w:w w:val="105"/></w:rPr><w:t>done</w:t></w:r><w:r><w:rPr><w:spacing w:val="13"/><w:w w:val="105"/></w:rPr><w:t xml:space="preserve"> </w:t></w:r><w:r><w:rPr><w:w w:val="105"/></w:rPr><w:t>by</w:t></w:r><w:r><w:rPr><w:spacing w:val="14"/><w:w w:val="105"/></w:rPr><w:t xml:space="preserve"> </w:t></w:r><w:r><w:rPr><w:w w:val="105"/></w:rPr><w:t>subtracting</w:t></w:r><w:r><w:rPr><w:spacing w:val="16"/><w:w w:val="105"/></w:rPr><w:t xml:space="preserve"> </w:t></w:r><w:r><w:rPr><w:w w:val="105"/></w:rPr><w:t>the</w:t></w:r><w:r><w:rPr><w:spacing w:val="14"/><w:w w:val="105"/></w:rPr><w:t xml:space="preserve"> </w:t></w:r><w:r><w:rPr><w:w w:val="105"/></w:rPr><w:t>barometric</w:t></w:r><w:r><w:rPr><w:spacing w:val="13"/><w:w w:val="105"/></w:rPr><w:t xml:space="preserve"> </w:t></w:r><w:r><w:rPr><w:w w:val="105"/></w:rPr><w:t>record</w:t></w:r><w:r><w:rPr><w:spacing w:val="14"/><w:w w:val="105"/></w:rPr><w:t xml:space="preserve"> </w:t></w:r><w:r><w:rPr><w:w w:val="105"/></w:rPr><w:t>from</w:t></w:r><w:r><w:rPr><w:spacing w:val="15"/><w:w w:val="105"/></w:rPr><w:t xml:space="preserve"> </w:t></w:r><w:r><w:rPr><w:w w:val="105"/></w:rPr><w:t>the</w:t></w:r><w:r><w:rPr><w:spacing w:val="14"/><w:w w:val="105"/></w:rPr><w:t xml:space="preserve"> </w:t></w:r><w:r><w:rPr><w:w w:val="105"/></w:rPr><w:t>water-level</w:t></w:r><w:r><w:rPr><w:spacing w:val="15"/><w:w w:val="105"/></w:rPr><w:t xml:space="preserve"> </w:t></w:r><w:r><w:rPr><w:w w:val="105"/></w:rPr><w:t>record</w:t></w:r><w:r><w:rPr><w:spacing w:val="14"/><w:w w:val="105"/></w:rPr><w:t xml:space="preserve"> </w:t></w:r><w:r><w:rPr><w:w w:val="105"/></w:rPr><w:t>in</w:t></w:r><w:r><w:rPr><w:spacing w:val="14"/><w:w w:val="105"/></w:rPr><w:t xml:space="preserve"> </w:t></w:r><w:r><w:rPr><w:w w:val="105"/></w:rPr><w:t>order to</w:t></w:r><w:r><w:rPr><w:spacing w:val="20"/><w:w w:val="105"/></w:rPr><w:t xml:space="preserve"> </w:t></w:r><w:r><w:rPr><w:w w:val="105"/></w:rPr><w:t>compute</w:t></w:r><w:r><w:rPr><w:spacing w:val="21"/><w:w w:val="105"/></w:rPr><w:t xml:space="preserve"> </w:t></w:r><w:r><w:rPr><w:w w:val="105"/></w:rPr><w:t>the</w:t></w:r><w:r><w:rPr><w:spacing w:val="19"/><w:w w:val="105"/></w:rPr><w:t xml:space="preserve"> </w:t></w:r><w:r><w:rPr><w:w w:val="105"/></w:rPr><w:t>height</w:t></w:r><w:r><w:rPr><w:spacing w:val="21"/><w:w w:val="105"/></w:rPr><w:t xml:space="preserve"> </w:t></w:r><w:r><w:rPr><w:w w:val="105"/></w:rPr><w:t>of</w:t></w:r><w:r><w:rPr><w:spacing w:val="20"/><w:w w:val="105"/></w:rPr><w:t xml:space="preserve"> </w:t></w:r><w:r><w:rPr><w:w w:val="105"/></w:rPr><w:t>the</w:t></w:r><w:r><w:rPr><w:spacing w:val="21"/><w:w w:val="105"/></w:rPr><w:t xml:space="preserve"> </w:t></w:r><w:r><w:rPr><w:w w:val="105"/></w:rPr><w:t>water</w:t></w:r><w:r><w:rPr><w:spacing w:val="20"/><w:w w:val="105"/></w:rPr><w:t xml:space="preserve"> </w:t></w:r><w:r><w:rPr><w:w w:val="105"/></w:rPr><w:t>column</w:t></w:r><w:r><w:rPr><w:spacing w:val="22"/><w:w w:val="105"/></w:rPr><w:t xml:space="preserve"> </w:t></w:r><w:r><w:rPr><w:w w:val="105"/></w:rPr><w:t>above</w:t></w:r><w:r><w:rPr><w:spacing w:val="20"/><w:w w:val="105"/></w:rPr><w:t xml:space="preserve"> </w:t></w:r><w:r><w:rPr><w:w w:val="105"/></w:rPr><w:t>the</w:t></w:r><w:r><w:rPr><w:spacing w:val="21"/><w:w w:val="105"/></w:rPr><w:t xml:space="preserve"> </w:t></w:r><w:r><w:rPr><w:w w:val="105"/></w:rPr><w:t>instrument.</w:t></w:r><w:r><w:rPr><w:spacing w:val="48"/><w:w w:val="105"/></w:rPr><w:t xml:space="preserve"> </w:t></w:r><w:r><w:rPr><w:w w:val="105"/></w:rPr><w:t>This</w:t></w:r><w:r><w:rPr><w:spacing w:val="21"/><w:w w:val="105"/></w:rPr><w:t xml:space="preserve"> </w:t></w:r><w:r><w:rPr><w:w w:val="105"/></w:rPr><w:t>correction</w:t></w:r><w:r><w:rPr><w:spacing w:val="21"/><w:w w:val="105"/></w:rPr><w:t xml:space="preserve"> </w:t></w:r><w:r><w:rPr><w:w w:val="105"/></w:rPr><w:t>must</w:t></w:r><w:r><w:rPr><w:spacing w:val="21"/><w:w w:val="105"/></w:rPr><w:t xml:space="preserve"> </w:t></w:r><w:r><w:rPr><w:w w:val="105"/></w:rPr><w:t>be</w:t></w:r><w:r><w:rPr><w:spacing w:val="20"/><w:w w:val="105"/></w:rPr><w:t xml:space="preserve"> </w:t></w:r><w:r><w:rPr><w:w w:val="105"/></w:rPr><w:t>made before</w:t></w:r><w:r><w:rPr><w:spacing w:val="2"/><w:w w:val="105"/></w:rPr><w:t xml:space="preserve"> </w:t></w:r><w:r><w:rPr><w:w w:val="105"/></w:rPr><w:t>the</w:t></w:r><w:r><w:rPr><w:spacing w:val="3"/><w:w w:val="105"/></w:rPr><w:t xml:space="preserve"> </w:t></w:r><w:r><w:rPr><w:w w:val="105"/></w:rPr><w:t>water-level</w:t></w:r><w:r><w:rPr><w:spacing w:val="3"/><w:w w:val="105"/></w:rPr><w:t xml:space="preserve"> </w:t></w:r><w:r><w:rPr><w:w w:val="105"/></w:rPr><w:t>data</w:t></w:r><w:r><w:rPr><w:spacing w:val="2"/><w:w w:val="105"/></w:rPr><w:t xml:space="preserve"> </w:t></w:r><w:r><w:rPr><w:w w:val="105"/></w:rPr><w:t>are</w:t></w:r><w:r><w:rPr><w:spacing w:val="3"/><w:w w:val="105"/></w:rPr><w:t xml:space="preserve"> </w:t></w:r><w:r><w:rPr><w:w w:val="105"/></w:rPr><w:t>loaded</w:t></w:r><w:r><w:rPr><w:spacing w:val="2"/><w:w w:val="105"/></w:rPr><w:t xml:space="preserve"> </w:t></w:r><w:r><w:rPr><w:w w:val="105"/></w:rPr><w:t>in</w:t></w:r><w:r><w:rPr><w:spacing w:val="3"/><w:w w:val="105"/></w:rPr><w:t xml:space="preserve"> </w:t></w:r><w:r><w:rPr><w:w w:val="105"/></w:rPr><w:t>WHAT.</w:t></w:r><w:r><w:rPr><w:spacing w:val="3"/><w:w w:val="105"/></w:rPr><w:t xml:space="preserve"> </w:t></w:r><w:r><w:rPr><w:w w:val="105"/></w:rPr><w:t>Some</w:t></w:r><w:r><w:rPr><w:spacing w:val="2"/><w:w w:val="105"/></w:rPr><w:t xml:space="preserve"> </w:t></w:r><w:r><w:rPr><w:w w:val="105"/></w:rPr><w:t>software</w:t></w:r><w:r><w:rPr><w:spacing w:val="3"/><w:w w:val="105"/></w:rPr><w:t xml:space="preserve"> </w:t></w:r><w:r><w:rPr><w:w w:val="105"/></w:rPr><w:t>by</w:t></w:r><w:r><w:rPr><w:spacing w:val="3"/><w:w w:val="105"/></w:rPr><w:t xml:space="preserve"> </w:t></w:r><w:r><w:rPr><w:w w:val="105"/></w:rPr><w:t>the</w:t></w:r><w:r><w:rPr><w:spacing w:val="3"/><w:w w:val="105"/></w:rPr><w:t xml:space="preserve"> </w:t></w:r><w:r><w:rPr><w:w w:val="105"/></w:rPr><w:t>data</w:t></w:r><w:r><w:rPr><w:spacing w:val="2"/><w:w w:val="105"/></w:rPr><w:t xml:space="preserve"> </w:t></w:r><w:r><w:rPr><w:spacing w:val="0"/><w:w w:val="105"/></w:rPr><w:t>logger</w:t></w:r><w:r><w:rPr><w:spacing w:val="3"/><w:w w:val="105"/></w:rPr><w:t xml:space="preserve"> </w:t></w:r><w:r><w:rPr><w:w w:val="105"/></w:rPr><w:t>manufacturers</w:t></w:r><w:r><w:rPr><w:spacing w:val="25"/><w:w w:val="104"/></w:rPr><w:t xml:space="preserve"> </w:t></w:r><w:r><w:rPr><w:w w:val="105"/></w:rPr><w:t>are</w:t></w:r><w:r><w:rPr><w:spacing w:val="5"/><w:w w:val="105"/></w:rPr><w:t xml:space="preserve"> </w:t></w:r><w:r><w:rPr><w:w w:val="105"/></w:rPr><w:t>able</w:t></w:r><w:r><w:rPr><w:spacing w:val="7"/><w:w w:val="105"/></w:rPr><w:t xml:space="preserve"> </w:t></w:r><w:r><w:rPr><w:w w:val="105"/></w:rPr><w:t>to</w:t></w:r><w:r><w:rPr><w:spacing w:val="7"/><w:w w:val="105"/></w:rPr><w:t xml:space="preserve"> </w:t></w:r><w:r><w:rPr><w:w w:val="105"/></w:rPr><w:t>do</w:t></w:r><w:r><w:rPr><w:spacing w:val="7"/><w:w w:val="105"/></w:rPr><w:t xml:space="preserve"> </w:t></w:r><w:r><w:rPr><w:w w:val="105"/></w:rPr><w:t>this</w:t></w:r><w:r><w:rPr><w:spacing w:val="6"/><w:w w:val="105"/></w:rPr><w:t xml:space="preserve"> </w:t></w:r><w:r><w:rPr><w:w w:val="105"/></w:rPr><w:t>automatically.</w:t></w:r><w:r><w:rPr><w:spacing w:val="31"/><w:w w:val="105"/></w:rPr><w:t xml:space="preserve"> </w:t></w:r><w:r><w:rPr><w:w w:val="105"/></w:rPr><w:t>Alternately,</w:t></w:r><w:r><w:rPr><w:spacing w:val="7"/><w:w w:val="105"/></w:rPr><w:t xml:space="preserve"> </w:t></w:r><w:r><w:rPr><w:w w:val="105"/></w:rPr><w:t>this</w:t></w:r><w:r><w:rPr><w:spacing w:val="7"/><w:w w:val="105"/></w:rPr><w:t xml:space="preserve"> </w:t></w:r><w:r><w:rPr><w:w w:val="105"/></w:rPr><w:t>can</w:t></w:r><w:r><w:rPr><w:spacing w:val="7"/><w:w w:val="105"/></w:rPr><w:t xml:space="preserve"> </w:t></w:r><w:r><w:rPr><w:w w:val="105"/></w:rPr><w:t>be</w:t></w:r><w:r><w:rPr><w:spacing w:val="6"/><w:w w:val="105"/></w:rPr><w:t xml:space="preserve"> </w:t></w:r><w:r><w:rPr><w:w w:val="105"/></w:rPr><w:t>easily</w:t></w:r><w:r><w:rPr><w:spacing w:val="6"/><w:w w:val="105"/></w:rPr><w:t xml:space="preserve"> </w:t></w:r><w:r><w:rPr><w:w w:val="105"/></w:rPr><w:t>done</w:t></w:r><w:r><w:rPr><w:spacing w:val="6"/><w:w w:val="105"/></w:rPr><w:t xml:space="preserve"> </w:t></w:r><w:r><w:rPr><w:w w:val="105"/></w:rPr><w:t>manually</w:t></w:r><w:r><w:rPr><w:spacing w:val="6"/><w:w w:val="105"/></w:rPr><w:t xml:space="preserve"> </w:t></w:r><w:r><w:rPr><w:w w:val="105"/></w:rPr><w:t>when</w:t></w:r><w:r><w:rPr><w:spacing w:val="7"/><w:w w:val="105"/></w:rPr><w:t xml:space="preserve"> </w:t></w:r><w:r><w:rPr><w:w w:val="105"/></w:rPr><w:t>some</w:t></w:r><w:r><w:rPr><w:spacing w:val="7"/><w:w w:val="105"/></w:rPr><w:t xml:space="preserve"> </w:t></w:r><w:r><w:rPr><w:w w:val="105"/></w:rPr><w:t>theory basics</w:t></w:r><w:r><w:rPr><w:spacing w:val="7"/><w:w w:val="105"/></w:rPr><w:t xml:space="preserve"> </w:t></w:r><w:r><w:rPr><w:w w:val="105"/></w:rPr><w:t>are</w:t></w:r><w:r><w:rPr><w:spacing w:val="8"/><w:w w:val="105"/></w:rPr><w:t xml:space="preserve"> </w:t></w:r><w:r><w:rPr><w:w w:val="105"/></w:rPr><w:t>well</w:t></w:r><w:r><w:rPr><w:spacing w:val="8"/><w:w w:val="105"/></w:rPr><w:t xml:space="preserve"> </w:t></w:r><w:r><w:rPr><w:w w:val="105"/></w:rPr><w:t>understood.</w:t></w:r><w:r><w:rPr><w:spacing w:val="30"/><w:w w:val="105"/></w:rPr><w:t xml:space="preserve"> </w:t></w:r><w:r><w:rPr><w:w w:val="105"/></w:rPr><w:t>This</w:t></w:r><w:r><w:rPr><w:spacing w:val="9"/><w:w w:val="105"/></w:rPr><w:t xml:space="preserve"> </w:t></w:r><w:r><w:rPr><w:w w:val="105"/></w:rPr><w:t>is</w:t></w:r><w:r><w:rPr><w:spacing w:val="8"/><w:w w:val="105"/></w:rPr><w:t xml:space="preserve"> </w:t></w:r><w:r><w:rPr><w:w w:val="105"/></w:rPr><w:t>covered</w:t></w:r><w:r><w:rPr><w:spacing w:val="8"/><w:w w:val="105"/></w:rPr><w:t xml:space="preserve"> </w:t></w:r><w:r><w:rPr><w:w w:val="105"/></w:rPr><w:t>in</w:t></w:r><w:r><w:rPr><w:spacing w:val="8"/><w:w w:val="105"/></w:rPr><w:t xml:space="preserve"> </w:t></w:r><w:r><w:rPr><w:w w:val="105"/></w:rPr><w:t>more</w:t></w:r><w:r><w:rPr><w:spacing w:val="8"/><w:w w:val="105"/></w:rPr><w:t xml:space="preserve"> </w:t></w:r><w:r><w:rPr><w:spacing w:val="0"/><w:w w:val="105"/></w:rPr><w:t>detail</w:t></w:r><w:r><w:rPr><w:spacing w:val="8"/><w:w w:val="105"/></w:rPr><w:t xml:space="preserve"> </w:t></w:r><w:r><w:rPr><w:w w:val="105"/></w:rPr><w:t>in</w:t></w:r><w:r><w:rPr><w:spacing w:val="8"/><w:w w:val="105"/></w:rPr><w:t xml:space="preserve"> </w:t></w:r><w:r><w:rPr><w:w w:val="105"/></w:rPr><w:t>Section</w:t></w:r><w:r><w:rPr><w:spacing w:val="7"/><w:w w:val="105"/></w:rPr><w:t xml:space="preserve"> </w:t></w:r><w:r><w:rPr><w:w w:val="105"/></w:rPr><w:t>X</w:t></w:r><w:r><w:rPr><w:spacing w:val="8"/><w:w w:val="105"/></w:rPr><w:t xml:space="preserve"> </w:t></w:r><w:r><w:rPr><w:w w:val="105"/></w:rPr><w:t>of</w:t></w:r><w:r><w:rPr><w:spacing w:val="8"/><w:w w:val="105"/></w:rPr><w:t xml:space="preserve"> </w:t></w:r><w:r><w:rPr><w:w w:val="105"/></w:rPr><w:t>Chapter</w:t></w:r><w:r><w:rPr><w:spacing w:val="8"/><w:w w:val="105"/></w:rPr><w:t xml:space="preserve"> </w:t></w:r><w:r><w:rPr><w:w w:val="105"/></w:rPr><w:t>Y.</w:t></w:r></w:p><w:p><w:pPr><w:pStyle w:val="TextBody"/><w:ind w:left="133" w:firstLine="351"/><w:rPr></w:rPr></w:pPr><w:r><w:rPr><w:w w:val="105"/></w:rPr><w:t>The</w:t></w:r><w:r><w:rPr><w:spacing w:val="0"/><w:w w:val="105"/></w:rPr><w:t xml:space="preserve"> </w:t></w:r><w:r><w:rPr><w:w w:val="105"/></w:rPr><w:t>measurements</w:t></w:r><w:r><w:rPr><w:spacing w:val="0"/><w:w w:val="105"/></w:rPr><w:t xml:space="preserve"> </w:t></w:r><w:r><w:rPr><w:w w:val="105"/></w:rPr><w:t>must</w:t></w:r><w:r><w:rPr><w:spacing w:val="0"/><w:w w:val="105"/></w:rPr><w:t xml:space="preserve"> </w:t></w:r><w:r><w:rPr><w:w w:val="105"/></w:rPr><w:t>also</w:t></w:r><w:r><w:rPr><w:spacing w:val="0"/><w:w w:val="105"/></w:rPr><w:t xml:space="preserve"> </w:t></w:r><w:r><w:rPr><w:w w:val="105"/></w:rPr><w:t>be</w:t></w:r><w:r><w:rPr><w:spacing w:val="0"/><w:w w:val="105"/></w:rPr><w:t xml:space="preserve"> </w:t></w:r><w:r><w:rPr><w:w w:val="105"/></w:rPr><w:t>accompanied</w:t></w:r><w:r><w:rPr><w:spacing w:val="0"/><w:w w:val="105"/></w:rPr><w:t xml:space="preserve"> </w:t></w:r><w:r><w:rPr><w:w w:val="105"/></w:rPr><w:t>by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times,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Microsoft</w:t></w:r><w:r><w:rPr><w:spacing w:val="0"/><w:w w:val="105"/></w:rPr><w:t xml:space="preserve"> </w:t></w:r><w:r><w:rPr><w:w w:val="105"/></w:rPr><w:t>Excel</w:t></w:r><w:r><w:rPr><w:spacing w:val="0"/><w:w w:val="105"/></w:rPr><w:t xml:space="preserve"> </w:t></w:r><w:r><w:rPr><w:w w:val="105"/></w:rPr><w:t>numeric</w:t></w:r><w:r><w:rPr><w:spacing w:val="0"/><w:w w:val="105"/></w:rPr><w:t xml:space="preserve"> </w:t></w:r><w:r><w:rPr><w:w w:val="105"/></w:rPr><w:t>time</w:t></w:r></w:p><w:p><w:pPr><w:pStyle w:val="TextBody"/><w:spacing w:lineRule="exact" w:line="288" w:before="6" w:after="0"/><w:ind w:left="133" w:right="151" w:hanging="0"/><w:jc w:val="both"/><w:rPr></w:rPr></w:pPr><w:r><w:rPr></w:rPr><w:t>format,</w:t></w:r><w:r><w:rPr><w:spacing w:val="39"/></w:rPr><w:t xml:space="preserve"> </w:t></w:r><w:r><w:rPr></w:rPr><w:t>at</w:t></w:r><w:r><w:rPr><w:spacing w:val="37"/></w:rPr><w:t xml:space="preserve"> </w:t></w:r><w:r><w:rPr></w:rPr><w:t>which</w:t></w:r><w:r><w:rPr><w:spacing w:val="39"/></w:rPr><w:t xml:space="preserve"> </w:t></w:r><w:r><w:rPr></w:rPr><w:t>they</w:t></w:r><w:r><w:rPr><w:spacing w:val="40"/></w:rPr><w:t xml:space="preserve"> </w:t></w:r><w:r><w:rPr></w:rPr><w:t>were</w:t></w:r><w:r><w:rPr><w:spacing w:val="37"/></w:rPr><w:t xml:space="preserve"> </w:t></w:r><w:r><w:rPr></w:rPr><w:t>taken.</w:t></w:r><w:r><w:rPr><w:spacing w:val="12"/></w:rPr><w:t xml:space="preserve"> </w:t></w:r><w:r><w:rPr></w:rPr><w:t>The</w:t></w:r><w:r><w:rPr><w:spacing w:val="38"/></w:rPr><w:t xml:space="preserve"> </w:t></w:r><w:r><w:rPr></w:rPr><w:t>following</w:t></w:r><w:r><w:rPr><w:spacing w:val="41"/></w:rPr><w:t xml:space="preserve"> </w:t></w:r><w:r><w:rPr></w:rPr><w:t>link</w:t></w:r><w:r><w:rPr><w:spacing w:val="39"/></w:rPr><w:t xml:space="preserve"> </w:t></w:r><w:r><w:rPr><w:spacing w:val="0"/></w:rPr><w:t>provides</w:t></w:r><w:r><w:rPr><w:spacing w:val="38"/></w:rPr><w:t xml:space="preserve"> </w:t></w:r><w:r><w:rPr></w:rPr><w:t>a</w:t></w:r><w:r><w:rPr><w:spacing w:val="39"/></w:rPr><w:t xml:space="preserve"> </w:t></w:r><w:r><w:rPr></w:rPr><w:t>detailed</w:t></w:r><w:r><w:rPr><w:spacing w:val="37"/></w:rPr><w:t xml:space="preserve"> </w:t></w:r><w:r><w:rPr><w:spacing w:val="0"/></w:rPr><w:t>description</w:t></w:r><w:r><w:rPr><w:spacing w:val="39"/></w:rPr><w:t xml:space="preserve"> </w:t></w:r><w:r><w:rPr></w:rPr><w:t>and</w:t></w:r><w:r><w:rPr><w:spacing w:val="40"/></w:rPr><w:t xml:space="preserve"> </w:t></w:r><w:r><w:rPr></w:rPr><w:t>analysis</w:t></w:r><w:r><w:rPr><w:spacing w:val="34"/><w:w w:val="103"/></w:rPr><w:t xml:space="preserve"> </w:t></w:r><w:r><w:rPr></w:rPr><w:t>of</w:t></w:r><w:r><w:rPr><w:spacing w:val="37"/></w:rPr><w:t xml:space="preserve"> </w:t></w:r><w:r><w:rPr></w:rPr><w:t>the</w:t></w:r><w:r><w:rPr><w:spacing w:val="37"/></w:rPr><w:t xml:space="preserve"> </w:t></w:r><w:r><w:rPr></w:rPr><w:t>numeric</w:t></w:r><w:r><w:rPr><w:spacing w:val="36"/></w:rPr><w:t xml:space="preserve"> </w:t></w:r><w:r><w:rPr></w:rPr><w:t>time</w:t></w:r><w:r><w:rPr><w:spacing w:val="38"/></w:rPr><w:t xml:space="preserve"> </w:t></w:r><w:r><w:rPr><w:spacing w:val="0"/></w:rPr><w:t>format</w:t></w:r><w:r><w:rPr><w:spacing w:val="37"/></w:rPr><w:t xml:space="preserve"> </w:t></w:r><w:r><w:rPr></w:rPr><w:t>in</w:t></w:r><w:r><w:rPr><w:spacing w:val="37"/></w:rPr><w:t xml:space="preserve"> </w:t></w:r><w:r><w:rPr></w:rPr><w:t>Microsoft</w:t></w:r><w:r><w:rPr><w:spacing w:val="38"/></w:rPr><w:t xml:space="preserve"> </w:t></w:r><w:r><w:rPr></w:rPr><w:t>Excel</w:t></w:r><w:r><w:rPr><w:spacing w:val="37"/></w:rPr><w:t xml:space="preserve"> </w:t></w:r><w:r><w:rPr></w:rPr><w:t xml:space="preserve">: </w:t></w:r><w:r><w:rPr><w:spacing w:val="10"/></w:rPr><w:t xml:space="preserve"> </w:t></w:r><w:hyperlink r:id="rId22"><w:r><w:rPr><w:rStyle w:val="InternetLink"/><w:rFonts w:ascii="MS Gothic" w:hAnsi="MS Gothic"/><w:spacing w:val="0"/></w:rPr><w:t>http://www.lexicon.net/sjmachin/xlrd.html</w:t></w:r></w:hyperlink></w:p><w:p><w:pPr><w:pStyle w:val="Normal"/><w:spacing w:before="11" w:after="0"/><w:rPr><w:rFonts w:ascii="MS Gothic" w:hAnsi="MS Gothic" w:eastAsia="MS Gothic" w:cs="MS Gothic"/><w:sz w:val="32"/><w:szCs w:val="32"/></w:rPr></w:pPr><w:r><w:rPr><w:rFonts w:eastAsia="MS Gothic" w:cs="MS Gothic" w:ascii="MS Gothic" w:hAnsi="MS Gothic"/><w:sz w:val="32"/><w:szCs w:val="32"/></w:rPr></w:r></w:p><w:p><w:pPr><w:pStyle w:val="Normal"/><w:numPr><w:ilvl w:val="1"/><w:numId w:val="4"/></w:numPr><w:tabs><w:tab w:val="left" w:pos="1017" w:leader="none"/></w:tabs><w:jc w:val="both"/><w:rPr><w:rFonts w:ascii="Georgia" w:hAnsi="Georgia" w:eastAsia="Georgia" w:cs="Georgia"/><w:sz w:val="34"/><w:szCs w:val="34"/></w:rPr></w:pPr><w:bookmarkStart w:id="46" w:name="Well_Configuration_and_Location_Informat"/><w:bookmarkStart w:id="47" w:name="_bookmark29"/><w:bookmarkEnd w:id="46"/><w:bookmarkEnd w:id="47"/><w:r><w:rPr><w:rFonts w:ascii="Georgia" w:hAnsi="Georgia"/><w:b/><w:w w:val="95"/><w:sz w:val="34"/></w:rPr><w:t>Well</w:t></w:r><w:r><w:rPr><w:rFonts w:ascii="Georgia" w:hAnsi="Georgia"/><w:b/><w:spacing w:val="21"/><w:w w:val="95"/><w:sz w:val="34"/></w:rPr><w:t xml:space="preserve"> </w:t></w:r><w:r><w:rPr><w:rFonts w:ascii="Georgia" w:hAnsi="Georgia"/><w:b/><w:w w:val="95"/><w:sz w:val="34"/></w:rPr><w:t>Configuration</w:t></w:r><w:r><w:rPr><w:rFonts w:ascii="Georgia" w:hAnsi="Georgia"/><w:b/><w:spacing w:val="20"/><w:w w:val="95"/><w:sz w:val="34"/></w:rPr><w:t xml:space="preserve"> </w:t></w:r><w:r><w:rPr><w:rFonts w:ascii="Georgia" w:hAnsi="Georgia"/><w:b/><w:w w:val="95"/><w:sz w:val="34"/></w:rPr><w:t>and</w:t></w:r><w:r><w:rPr><w:rFonts w:ascii="Georgia" w:hAnsi="Georgia"/><w:b/><w:spacing w:val="21"/><w:w w:val="95"/><w:sz w:val="34"/></w:rPr><w:t xml:space="preserve"> </w:t></w:r><w:r><w:rPr><w:rFonts w:ascii="Georgia" w:hAnsi="Georgia"/><w:b/><w:w w:val="95"/><w:sz w:val="34"/></w:rPr><w:t>Location</w:t></w:r><w:r><w:rPr><w:rFonts w:ascii="Georgia" w:hAnsi="Georgia"/><w:b/><w:spacing w:val="20"/><w:w w:val="95"/><w:sz w:val="34"/></w:rPr><w:t xml:space="preserve"> </w:t></w:r><w:r><w:rPr><w:rFonts w:ascii="Georgia" w:hAnsi="Georgia"/><w:b/><w:w w:val="95"/><w:sz w:val="34"/></w:rPr><w:t>Information</w:t></w:r></w:p><w:p><w:pPr><w:pStyle w:val="TextBody"/><w:spacing w:lineRule="auto" w:line="249" w:before="227" w:after="0"/><w:ind w:left="133" w:right="105" w:hanging="0"/><w:jc w:val="both"/><w:rPr></w:rPr></w:pPr><w:r><w:rPr><w:w w:val="105"/></w:rPr><w:t>In</w:t></w:r><w:r><w:rPr><w:spacing w:val="14"/><w:w w:val="105"/></w:rPr><w:t xml:space="preserve"> </w:t></w:r><w:r><w:rPr><w:w w:val="105"/></w:rPr><w:t>addition</w:t></w:r><w:r><w:rPr><w:spacing w:val="15"/><w:w w:val="105"/></w:rPr><w:t xml:space="preserve"> </w:t></w:r><w:r><w:rPr><w:w w:val="105"/></w:rPr><w:t>to</w:t></w:r><w:r><w:rPr><w:spacing w:val="15"/><w:w w:val="105"/></w:rPr><w:t xml:space="preserve"> </w:t></w:r><w:r><w:rPr><w:w w:val="105"/></w:rPr><w:t>the</w:t></w:r><w:r><w:rPr><w:spacing w:val="15"/><w:w w:val="105"/></w:rPr><w:t xml:space="preserve"> </w:t></w:r><w:r><w:rPr><w:w w:val="105"/></w:rPr><w:t>data</w:t></w:r><w:r><w:rPr><w:spacing w:val="15"/><w:w w:val="105"/></w:rPr><w:t xml:space="preserve"> </w:t></w:r><w:r><w:rPr><w:w w:val="105"/></w:rPr><w:t>time-series,</w:t></w:r><w:r><w:rPr><w:spacing w:val="14"/><w:w w:val="105"/></w:rPr><w:t xml:space="preserve"> </w:t></w:r><w:r><w:rPr><w:w w:val="105"/></w:rPr><w:t>various</w:t></w:r><w:r><w:rPr><w:spacing w:val="15"/><w:w w:val="105"/></w:rPr><w:t xml:space="preserve"> </w:t></w:r><w:r><w:rPr><w:w w:val="105"/></w:rPr><w:t>information</w:t></w:r><w:r><w:rPr><w:spacing w:val="14"/><w:w w:val="105"/></w:rPr><w:t xml:space="preserve"> </w:t></w:r><w:r><w:rPr><w:w w:val="105"/></w:rPr><w:t>about</w:t></w:r><w:r><w:rPr><w:spacing w:val="15"/><w:w w:val="105"/></w:rPr><w:t xml:space="preserve"> </w:t></w:r><w:r><w:rPr><w:w w:val="105"/></w:rPr><w:t>the</w:t></w:r><w:r><w:rPr><w:spacing w:val="14"/><w:w w:val="105"/></w:rPr><w:t xml:space="preserve"> </w:t></w:r><w:r><w:rPr><w:w w:val="105"/></w:rPr><w:t>well</w:t></w:r><w:r><w:rPr><w:spacing w:val="15"/><w:w w:val="105"/></w:rPr><w:t xml:space="preserve"> </w:t></w:r><w:r><w:rPr><w:w w:val="105"/></w:rPr><w:t>configuration</w:t></w:r><w:r><w:rPr><w:spacing w:val="16"/><w:w w:val="105"/></w:rPr><w:t xml:space="preserve"> </w:t></w:r><w:r><w:rPr><w:w w:val="105"/></w:rPr><w:t>and</w:t></w:r><w:r><w:rPr><w:spacing w:val="15"/><w:w w:val="105"/></w:rPr><w:t xml:space="preserve"> </w:t></w:r><w:r><w:rPr><w:w w:val="105"/></w:rPr><w:t>location</w:t></w:r><w:r><w:rPr><w:w w:val="104"/></w:rPr><w:t xml:space="preserve"> </w:t></w:r><w:r><w:rPr><w:w w:val="105"/></w:rPr><w:t>are</w:t></w:r><w:r><w:rPr><w:spacing w:val="8"/><w:w w:val="105"/></w:rPr><w:t xml:space="preserve"> </w:t></w:r><w:r><w:rPr><w:w w:val="105"/></w:rPr><w:t>required</w:t></w:r><w:r><w:rPr><w:spacing w:val="9"/><w:w w:val="105"/></w:rPr><w:t xml:space="preserve"> </w:t></w:r><w:r><w:rPr><w:w w:val="105"/></w:rPr><w:t>in</w:t></w:r><w:r><w:rPr><w:spacing w:val="9"/><w:w w:val="105"/></w:rPr><w:t xml:space="preserve"> </w:t></w:r><w:r><w:rPr><w:w w:val="105"/></w:rPr><w:t>the</w:t></w:r><w:r><w:rPr><w:spacing w:val="9"/><w:w w:val="105"/></w:rPr><w:t xml:space="preserve"> </w:t></w:r><w:r><w:rPr><w:w w:val="105"/></w:rPr><w:t>file</w:t></w:r><w:r><w:rPr><w:spacing w:val="9"/><w:w w:val="105"/></w:rPr><w:t xml:space="preserve"> </w:t></w:r><w:r><w:rPr><w:spacing w:val="0"/><w:w w:val="105"/></w:rPr><w:t>header</w:t></w:r><w:r><w:rPr><w:spacing w:val="8"/><w:w w:val="105"/></w:rPr><w:t xml:space="preserve"> </w:t></w:r><w:r><w:rPr><w:w w:val="105"/></w:rPr><w:t>for</w:t></w:r><w:r><w:rPr><w:spacing w:val="9"/><w:w w:val="105"/></w:rPr><w:t xml:space="preserve"> </w:t></w:r><w:r><w:rPr><w:w w:val="105"/></w:rPr><w:t>WHAT</w:t></w:r><w:r><w:rPr><w:spacing w:val="9"/><w:w w:val="105"/></w:rPr><w:t xml:space="preserve"> </w:t></w:r><w:r><w:rPr><w:spacing w:val="0"/><w:w w:val="105"/></w:rPr><w:t>to</w:t></w:r><w:r><w:rPr><w:spacing w:val="9"/><w:w w:val="105"/></w:rPr><w:t xml:space="preserve"> </w:t></w:r><w:r><w:rPr><w:w w:val="105"/></w:rPr><w:t>work</w:t></w:r><w:r><w:rPr><w:spacing w:val="9"/><w:w w:val="105"/></w:rPr><w:t xml:space="preserve"> </w:t></w:r><w:r><w:rPr><w:w w:val="105"/></w:rPr><w:t>properly.</w:t></w:r><w:r><w:rPr><w:spacing w:val="31"/><w:w w:val="105"/></w:rPr><w:t xml:space="preserve"> </w:t></w:r><w:r><w:rPr><w:w w:val="105"/></w:rPr><w:t>These</w:t></w:r><w:r><w:rPr><w:spacing w:val="9"/><w:w w:val="105"/></w:rPr><w:t xml:space="preserve"> </w:t></w:r><w:r><w:rPr><w:w w:val="105"/></w:rPr><w:t>information</w:t></w:r><w:r><w:rPr><w:spacing w:val="8"/><w:w w:val="105"/></w:rPr><w:t xml:space="preserve"> </w:t></w:r><w:r><w:rPr><w:w w:val="105"/></w:rPr><w:t>are</w:t></w:r><w:r><w:rPr><w:spacing w:val="9"/><w:w w:val="105"/></w:rPr><w:t xml:space="preserve"> </w:t></w:r><w:r><w:rPr><w:w w:val="105"/></w:rPr><w:t>consists</w:t></w:r><w:r><w:rPr><w:spacing w:val="9"/><w:w w:val="105"/></w:rPr><w:t xml:space="preserve"> </w:t></w:r><w:r><w:rPr><w:w w:val="105"/></w:rPr><w:t>in:</w:t></w:r></w:p><w:p><w:pPr><w:pStyle w:val="Normal"/><w:spacing w:before="2" w:after="0"/><w:rPr><w:rFonts w:ascii="Times New Roman" w:hAnsi="Times New Roman" w:eastAsia="Times New Roman" w:cs="Times New Roman"/><w:sz w:val="29"/><w:szCs w:val="29"/></w:rPr></w:pPr><w:r><w:rPr><w:rFonts w:eastAsia="Times New Roman" w:cs="Times New Roman" w:ascii="Times New Roman" w:hAnsi="Times New Roman"/><w:sz w:val="29"/><w:szCs w:val="29"/></w:rPr></w:r></w:p><w:p><w:pPr><w:pStyle w:val="TextBody"/><w:spacing w:lineRule="auto" w:line="249"/><w:ind w:left="133" w:right="105" w:hanging="0"/><w:jc w:val="both"/><w:rPr></w:rPr></w:pPr><w:r><w:rPr><w:rFonts w:ascii="Georgia" w:hAnsi="Georgia"/><w:b/><w:w w:val="105"/></w:rPr><w:t>Well</w:t></w:r><w:r><w:rPr><w:rFonts w:ascii="Georgia" w:hAnsi="Georgia"/><w:b/><w:spacing w:val="25"/><w:w w:val="105"/></w:rPr><w:t xml:space="preserve"> </w:t></w:r><w:r><w:rPr><w:rFonts w:ascii="Georgia" w:hAnsi="Georgia"/><w:b/><w:w w:val="105"/></w:rPr><w:t xml:space="preserve">Name </w:t></w:r><w:r><w:rPr><w:rFonts w:ascii="Georgia" w:hAnsi="Georgia"/><w:b/><w:spacing w:val="45"/><w:w w:val="105"/></w:rPr><w:t xml:space="preserve"> </w:t></w:r><w:r><w:rPr><w:w w:val="105"/></w:rPr><w:t>This</w:t></w:r><w:r><w:rPr><w:spacing w:val="16"/><w:w w:val="105"/></w:rPr><w:t xml:space="preserve"> </w:t></w:r><w:r><w:rPr><w:w w:val="105"/></w:rPr><w:t>is</w:t></w:r><w:r><w:rPr><w:spacing w:val="14"/><w:w w:val="105"/></w:rPr><w:t xml:space="preserve"> </w:t></w:r><w:r><w:rPr><w:w w:val="105"/></w:rPr><w:t>an</w:t></w:r><w:r><w:rPr><w:spacing w:val="16"/><w:w w:val="105"/></w:rPr><w:t xml:space="preserve"> </w:t></w:r><w:r><w:rPr><w:w w:val="105"/></w:rPr><w:t>alphanumeric</w:t></w:r><w:r><w:rPr><w:spacing w:val="16"/><w:w w:val="105"/></w:rPr><w:t xml:space="preserve"> </w:t></w:r><w:r><w:rPr><w:w w:val="105"/></w:rPr><w:t>identifier</w:t></w:r><w:r><w:rPr><w:spacing w:val="15"/><w:w w:val="105"/></w:rPr><w:t xml:space="preserve"> </w:t></w:r><w:r><w:rPr><w:w w:val="105"/></w:rPr><w:t>of</w:t></w:r><w:r><w:rPr><w:spacing w:val="15"/><w:w w:val="105"/></w:rPr><w:t xml:space="preserve"> </w:t></w:r><w:r><w:rPr><w:w w:val="105"/></w:rPr><w:t>the</w:t></w:r><w:r><w:rPr><w:spacing w:val="16"/><w:w w:val="105"/></w:rPr><w:t xml:space="preserve"> </w:t></w:r><w:r><w:rPr><w:w w:val="105"/></w:rPr><w:t>well</w:t></w:r><w:r><w:rPr><w:spacing w:val="16"/><w:w w:val="105"/></w:rPr><w:t xml:space="preserve"> </w:t></w:r><w:r><w:rPr><w:w w:val="105"/></w:rPr><w:t>that</w:t></w:r><w:r><w:rPr><w:spacing w:val="15"/><w:w w:val="105"/></w:rPr><w:t xml:space="preserve"> </w:t></w:r><w:r><w:rPr><w:w w:val="105"/></w:rPr><w:t>must</w:t></w:r><w:r><w:rPr><w:spacing w:val="15"/><w:w w:val="105"/></w:rPr><w:t xml:space="preserve"> </w:t></w:r><w:r><w:rPr><w:w w:val="105"/></w:rPr><w:t>be</w:t></w:r><w:r><w:rPr><w:spacing w:val="15"/><w:w w:val="105"/></w:rPr><w:t xml:space="preserve"> </w:t></w:r><w:r><w:rPr><w:w w:val="105"/></w:rPr><w:t>unique</w:t></w:r><w:r><w:rPr><w:spacing w:val="15"/><w:w w:val="105"/></w:rPr><w:t xml:space="preserve"> </w:t></w:r><w:r><w:rPr><w:w w:val="105"/></w:rPr><w:t>to</w:t></w:r><w:r><w:rPr><w:spacing w:val="16"/><w:w w:val="105"/></w:rPr><w:t xml:space="preserve"> </w:t></w:r><w:r><w:rPr><w:w w:val="105"/></w:rPr><w:t>the</w:t></w:r><w:r><w:rPr><w:spacing w:val="16"/><w:w w:val="105"/></w:rPr><w:t xml:space="preserve"> </w:t></w:r><w:r><w:rPr><w:w w:val="105"/></w:rPr><w:t>project.</w:t></w:r><w:r><w:rPr><w:w w:val="108"/></w:rPr><w:t xml:space="preserve"> </w:t></w:r><w:r><w:rPr><w:w w:val="105"/></w:rPr><w:t>It</w:t></w:r><w:r><w:rPr><w:spacing w:val="27"/><w:w w:val="105"/></w:rPr><w:t xml:space="preserve"> </w:t></w:r><w:r><w:rPr><w:w w:val="105"/></w:rPr><w:t>can</w:t></w:r><w:r><w:rPr><w:spacing w:val="27"/><w:w w:val="105"/></w:rPr><w:t xml:space="preserve"> </w:t></w:r><w:r><w:rPr><w:w w:val="105"/></w:rPr><w:t>contain</w:t></w:r><w:r><w:rPr><w:spacing w:val="29"/><w:w w:val="105"/></w:rPr><w:t xml:space="preserve"> </w:t></w:r><w:r><w:rPr><w:w w:val="105"/></w:rPr><w:t>any</w:t></w:r><w:r><w:rPr><w:spacing w:val="28"/><w:w w:val="105"/></w:rPr><w:t xml:space="preserve"> </w:t></w:r><w:r><w:rPr><w:w w:val="105"/></w:rPr><w:t>combination</w:t></w:r><w:r><w:rPr><w:spacing w:val="27"/><w:w w:val="105"/></w:rPr><w:t xml:space="preserve"> </w:t></w:r><w:r><w:rPr><w:w w:val="105"/></w:rPr><w:t>of</w:t></w:r><w:r><w:rPr><w:spacing w:val="27"/><w:w w:val="105"/></w:rPr><w:t xml:space="preserve"> </w:t></w:r><w:r><w:rPr><w:w w:val="105"/></w:rPr><w:t>alphabetic</w:t></w:r><w:r><w:rPr><w:spacing w:val="28"/><w:w w:val="105"/></w:rPr><w:t xml:space="preserve"> </w:t></w:r><w:r><w:rPr><w:w w:val="105"/></w:rPr><w:t>and</w:t></w:r><w:r><w:rPr><w:spacing w:val="27"/><w:w w:val="105"/></w:rPr><w:t xml:space="preserve"> </w:t></w:r><w:r><w:rPr><w:w w:val="105"/></w:rPr><w:t>numeric</w:t></w:r><w:r><w:rPr><w:spacing w:val="28"/><w:w w:val="105"/></w:rPr><w:t xml:space="preserve"> </w:t></w:r><w:r><w:rPr><w:w w:val="105"/></w:rPr><w:t>characters,</w:t></w:r><w:r><w:rPr><w:spacing w:val="28"/><w:w w:val="105"/></w:rPr><w:t xml:space="preserve"> </w:t></w:r><w:r><w:rPr><w:w w:val="105"/></w:rPr><w:t>but</w:t></w:r><w:r><w:rPr><w:spacing w:val="28"/><w:w w:val="105"/></w:rPr><w:t xml:space="preserve"> </w:t></w:r><w:r><w:rPr><w:w w:val="105"/></w:rPr><w:t>it</w:t></w:r><w:r><w:rPr><w:spacing w:val="27"/><w:w w:val="105"/></w:rPr><w:t xml:space="preserve"> </w:t></w:r><w:r><w:rPr><w:w w:val="105"/></w:rPr><w:t>is</w:t></w:r><w:r><w:rPr><w:spacing w:val="28"/><w:w w:val="105"/></w:rPr><w:t xml:space="preserve"> </w:t></w:r><w:r><w:rPr><w:w w:val="105"/></w:rPr><w:t>recommended</w:t></w:r><w:r><w:rPr><w:spacing w:val="27"/><w:w w:val="105"/></w:rPr><w:t xml:space="preserve"> </w:t></w:r><w:r><w:rPr><w:w w:val="105"/></w:rPr><w:t>to</w:t></w:r></w:p><w:p><w:pPr><w:pStyle w:val="TextBody"/><w:spacing w:lineRule="exact" w:line="311"/><w:ind w:left="133" w:hanging="0"/><w:jc w:val="both"/><w:rPr></w:rPr></w:pPr><w:r><w:rPr></w:rPr><w:t>avoid</w:t></w:r><w:r><w:rPr><w:spacing w:val="16"/></w:rPr><w:t xml:space="preserve"> </w:t></w:r><w:r><w:rPr></w:rPr><w:t>using</w:t></w:r><w:r><w:rPr><w:spacing w:val="15"/></w:rPr><w:t xml:space="preserve"> </w:t></w:r><w:r><w:rPr></w:rPr><w:t>the</w:t></w:r><w:r><w:rPr><w:spacing w:val="17"/></w:rPr><w:t xml:space="preserve"> </w:t></w:r><w:r><w:rPr></w:rPr><w:t>following</w:t></w:r><w:r><w:rPr><w:spacing w:val="16"/></w:rPr><w:t xml:space="preserve"> </w:t></w:r><w:r><w:rPr></w:rPr><w:t>symbol:</w:t></w:r><w:r><w:rPr><w:spacing w:val="47"/></w:rPr><w:t xml:space="preserve"> </w:t></w:r><w:r><w:rPr></w:rPr><w:t>%,</w:t></w:r><w:r><w:rPr><w:spacing w:val="17"/></w:rPr><w:t xml:space="preserve"> </w:t></w:r><w:r><w:rPr></w:rPr><w:t>’,</w:t></w:r><w:r><w:rPr><w:spacing w:val="18"/></w:rPr><w:t xml:space="preserve"> </w:t></w:r><w:r><w:rPr></w:rPr><w:t>”,</w:t></w:r><w:r><w:rPr><w:spacing w:val="17"/></w:rPr><w:t xml:space="preserve"> </w:t></w:r><w:r><w:rPr><w:w w:val="110"/></w:rPr><w:t>/,</w:t></w:r><w:r><w:rPr><w:spacing w:val="11"/><w:w w:val="110"/></w:rPr><w:t xml:space="preserve"> </w:t></w:r><w:r><w:rPr><w:rFonts w:eastAsia="Meiryo" w:cs="Meiryo" w:ascii="Meiryo" w:hAnsi="Meiryo"/><w:i/></w:rPr><w:t>\</w:t></w:r><w:r><w:rPr></w:rPr><w:t>.</w:t></w:r><w:r><w:rPr><w:spacing w:val="47"/></w:rPr><w:t xml:space="preserve"> </w:t></w:r><w:r><w:rPr></w:rPr><w:t>The</w:t></w:r><w:r><w:rPr><w:spacing w:val="17"/></w:rPr><w:t xml:space="preserve"> </w:t></w:r><w:r><w:rPr></w:rPr><w:t>Well</w:t></w:r><w:r><w:rPr><w:spacing w:val="16"/></w:rPr><w:t xml:space="preserve"> </w:t></w:r><w:r><w:rPr></w:rPr><w:t>Name</w:t></w:r><w:r><w:rPr><w:spacing w:val="16"/></w:rPr><w:t xml:space="preserve"> </w:t></w:r><w:r><w:rPr></w:rPr><w:t>is</w:t></w:r><w:r><w:rPr><w:spacing w:val="16"/></w:rPr><w:t xml:space="preserve"> </w:t></w:r><w:r><w:rPr></w:rPr><w:t>used</w:t></w:r><w:r><w:rPr><w:spacing w:val="15"/></w:rPr><w:t xml:space="preserve"> </w:t></w:r><w:r><w:rPr></w:rPr><w:t>to</w:t></w:r><w:r><w:rPr><w:spacing w:val="16"/></w:rPr><w:t xml:space="preserve"> </w:t></w:r><w:r><w:rPr></w:rPr><w:t>store</w:t></w:r><w:r><w:rPr><w:spacing w:val="17"/></w:rPr><w:t xml:space="preserve"> </w:t></w:r><w:r><w:rPr></w:rPr><w:t>various</w:t></w:r><w:r><w:rPr><w:spacing w:val="15"/></w:rPr><w:t xml:space="preserve"> </w:t></w:r><w:r><w:rPr></w:rPr><w:t>information</w:t></w:r></w:p><w:p><w:pPr><w:pStyle w:val="TextBody"/><w:spacing w:lineRule="exact" w:line="256"/><w:ind w:left="133" w:hanging="0"/><w:jc w:val="both"/><w:rPr></w:rPr></w:pPr><w:r><w:rPr><w:w w:val="105"/></w:rPr><w:t>about</w:t></w:r><w:r><w:rPr><w:spacing w:val="37"/><w:w w:val="105"/></w:rPr><w:t xml:space="preserve"> </w:t></w:r><w:r><w:rPr><w:w w:val="105"/></w:rPr><w:t>the</w:t></w:r><w:r><w:rPr><w:spacing w:val="37"/><w:w w:val="105"/></w:rPr><w:t xml:space="preserve"> </w:t></w:r><w:r><w:rPr><w:w w:val="105"/></w:rPr><w:t>water</w:t></w:r><w:r><w:rPr><w:spacing w:val="38"/><w:w w:val="105"/></w:rPr><w:t xml:space="preserve"> </w:t></w:r><w:r><w:rPr><w:w w:val="105"/></w:rPr><w:t>level</w:t></w:r><w:r><w:rPr><w:spacing w:val="37"/><w:w w:val="105"/></w:rPr><w:t xml:space="preserve"> </w:t></w:r><w:r><w:rPr><w:w w:val="105"/></w:rPr><w:t>time-series</w:t></w:r><w:r><w:rPr><w:spacing w:val="39"/><w:w w:val="105"/></w:rPr><w:t xml:space="preserve"> </w:t></w:r><w:r><w:rPr><w:w w:val="105"/></w:rPr><w:t>(graph</w:t></w:r><w:r><w:rPr><w:spacing w:val="37"/><w:w w:val="105"/></w:rPr><w:t xml:space="preserve"> </w:t></w:r><w:r><w:rPr><w:w w:val="105"/></w:rPr><w:t>layout,</w:t></w:r><w:r><w:rPr><w:spacing w:val="39"/><w:w w:val="105"/></w:rPr><w:t xml:space="preserve"> </w:t></w:r><w:r><w:rPr><w:w w:val="105"/></w:rPr><w:t>data</w:t></w:r><w:r><w:rPr><w:spacing w:val="37"/><w:w w:val="105"/></w:rPr><w:t xml:space="preserve"> </w:t></w:r><w:r><w:rPr><w:spacing w:val="0"/><w:w w:val="105"/></w:rPr><w:t>modification,</w:t></w:r><w:r><w:rPr><w:spacing w:val="39"/><w:w w:val="105"/></w:rPr><w:t xml:space="preserve"> </w:t></w:r><w:r><w:rPr><w:w w:val="105"/></w:rPr><w:t>manual</w:t></w:r><w:r><w:rPr><w:spacing w:val="37"/><w:w w:val="105"/></w:rPr><w:t xml:space="preserve"> </w:t></w:r><w:r><w:rPr><w:w w:val="105"/></w:rPr><w:t>measurements,</w:t></w:r><w:r><w:rPr><w:spacing w:val="38"/><w:w w:val="105"/></w:rPr><w:t xml:space="preserve"> </w:t></w:r><w:r><w:rPr><w:w w:val="105"/></w:rPr><w:t>etc.)</w:t></w:r></w:p><w:p><w:pPr><w:pStyle w:val="TextBody"/><w:spacing w:before="13" w:after="0"/><w:ind w:left="133" w:hanging="0"/><w:jc w:val="both"/><w:rPr></w:rPr></w:pPr><w:r><w:rPr><w:w w:val="105"/></w:rPr><w:t>and</w:t></w:r><w:r><w:rPr><w:spacing w:val="6"/><w:w w:val="105"/></w:rPr><w:t xml:space="preserve"> </w:t></w:r><w:r><w:rPr><w:w w:val="105"/></w:rPr><w:t>is</w:t></w:r><w:r><w:rPr><w:spacing w:val="7"/><w:w w:val="105"/></w:rPr><w:t xml:space="preserve"> </w:t></w:r><w:r><w:rPr><w:w w:val="105"/></w:rPr><w:t>also</w:t></w:r><w:r><w:rPr><w:spacing w:val="7"/><w:w w:val="105"/></w:rPr><w:t xml:space="preserve"> </w:t></w:r><w:r><w:rPr><w:w w:val="105"/></w:rPr><w:t>used</w:t></w:r><w:r><w:rPr><w:spacing w:val="6"/><w:w w:val="105"/></w:rPr><w:t xml:space="preserve"> </w:t></w:r><w:r><w:rPr><w:w w:val="105"/></w:rPr><w:t>for</w:t></w:r><w:r><w:rPr><w:spacing w:val="7"/><w:w w:val="105"/></w:rPr><w:t xml:space="preserve"> </w:t></w:r><w:r><w:rPr><w:w w:val="105"/></w:rPr><w:t>the</w:t></w:r><w:r><w:rPr><w:spacing w:val="6"/><w:w w:val="105"/></w:rPr><w:t xml:space="preserve"> </w:t></w:r><w:r><w:rPr><w:w w:val="105"/></w:rPr><w:t>generation</w:t></w:r><w:r><w:rPr><w:spacing w:val="7"/><w:w w:val="105"/></w:rPr><w:t xml:space="preserve"> </w:t></w:r><w:r><w:rPr><w:w w:val="105"/></w:rPr><w:t>of</w:t></w:r><w:r><w:rPr><w:spacing w:val="7"/><w:w w:val="105"/></w:rPr><w:t xml:space="preserve"> </w:t></w:r><w:r><w:rPr><w:w w:val="105"/></w:rPr><w:t>the</w:t></w:r><w:r><w:rPr><w:spacing w:val="7"/><w:w w:val="105"/></w:rPr><w:t xml:space="preserve"> </w:t></w:r><w:r><w:rPr><w:w w:val="105"/></w:rPr><w:t>figure</w:t></w:r><w:r><w:rPr><w:spacing w:val="7"/><w:w w:val="105"/></w:rPr><w:t xml:space="preserve"> </w:t></w:r><w:r><w:rPr><w:w w:val="105"/></w:rPr><w:t>labels.</w:t></w:r></w:p><w:p><w:pPr><w:pStyle w:val="Normal"/><w:spacing w:before="3" w:after="0"/><w:rPr><w:rFonts w:ascii="Times New Roman" w:hAnsi="Times New Roman" w:eastAsia="Times New Roman" w:cs="Times New Roman"/><w:sz w:val="30"/><w:szCs w:val="30"/></w:rPr></w:pPr><w:r><w:rPr><w:rFonts w:eastAsia="Times New Roman" w:cs="Times New Roman" w:ascii="Times New Roman" w:hAnsi="Times New Roman"/><w:sz w:val="30"/><w:szCs w:val="30"/></w:rPr></w:r></w:p><w:p><w:pPr><w:pStyle w:val="TextBody"/><w:spacing w:lineRule="auto" w:line="249"/><w:ind w:left="133" w:right="147" w:hanging="0"/><w:jc w:val="both"/><w:rPr></w:rPr></w:pPr><w:r><w:rPr><w:rFonts w:ascii="Georgia" w:hAnsi="Georgia"/><w:b/><w:w w:val="105"/></w:rPr><w:t>Latitude</w:t></w:r><w:r><w:rPr><w:rFonts w:ascii="Georgia" w:hAnsi="Georgia"/><w:b/><w:spacing w:val="0"/><w:w w:val="105"/></w:rPr><w:t xml:space="preserve"> </w:t></w:r><w:r><w:rPr><w:rFonts w:ascii="Georgia" w:hAnsi="Georgia"/><w:b/><w:w w:val="105"/></w:rPr><w:t>and</w:t></w:r><w:r><w:rPr><w:rFonts w:ascii="Georgia" w:hAnsi="Georgia"/><w:b/><w:spacing w:val="0"/><w:w w:val="105"/></w:rPr><w:t xml:space="preserve"> </w:t></w:r><w:r><w:rPr><w:rFonts w:ascii="Georgia" w:hAnsi="Georgia"/><w:b/><w:w w:val="105"/></w:rPr><w:t>Longitude</w:t></w:r><w:r><w:rPr><w:rFonts w:ascii="Georgia" w:hAnsi="Georgia"/><w:b/><w:spacing w:val="52"/><w:w w:val="105"/></w:rPr><w:t xml:space="preserve"> </w:t></w:r><w:r><w:rPr><w:w w:val="105"/></w:rPr><w:t>Location</w:t></w:r><w:r><w:rPr><w:spacing w:val="0"/><w:w w:val="105"/></w:rPr><w:t xml:space="preserve"> </w:t></w:r><w:r><w:rPr><w:w w:val="105"/></w:rPr><w:t>coordinates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well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decimal</w:t></w:r><w:r><w:rPr><w:spacing w:val="0"/><w:w w:val="105"/></w:rPr><w:t xml:space="preserve"> </w:t></w:r><w:r><w:rPr><w:w w:val="105"/></w:rPr><w:t>degrees.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well</w:t></w:r><w:r><w:rPr><w:spacing w:val="0"/><w:w w:val="105"/></w:rPr><w:t xml:space="preserve"> </w:t></w:r><w:r><w:rPr><w:w w:val="105"/></w:rPr><w:t>location</w:t></w:r><w:r><w:rPr><w:w w:val="102"/></w:rPr><w:t xml:space="preserve"> </w:t></w:r><w:r><w:rPr><w:w w:val="105"/></w:rPr><w:t>coordinates</w:t></w:r><w:r><w:rPr><w:spacing w:val="40"/><w:w w:val="105"/></w:rPr><w:t xml:space="preserve"> </w:t></w:r><w:r><w:rPr><w:w w:val="105"/></w:rPr><w:t>are</w:t></w:r><w:r><w:rPr><w:spacing w:val="39"/><w:w w:val="105"/></w:rPr><w:t xml:space="preserve"> </w:t></w:r><w:r><w:rPr><w:w w:val="105"/></w:rPr><w:t>used</w:t></w:r><w:r><w:rPr><w:spacing w:val="39"/><w:w w:val="105"/></w:rPr><w:t xml:space="preserve"> </w:t></w:r><w:r><w:rPr><w:w w:val="105"/></w:rPr><w:t>principally</w:t></w:r><w:r><w:rPr><w:spacing w:val="40"/><w:w w:val="105"/></w:rPr><w:t xml:space="preserve"> </w:t></w:r><w:r><w:rPr><w:w w:val="105"/></w:rPr><w:t>for</w:t></w:r><w:r><w:rPr><w:spacing w:val="39"/><w:w w:val="105"/></w:rPr><w:t xml:space="preserve"> </w:t></w:r><w:r><w:rPr><w:w w:val="105"/></w:rPr><w:t>computing</w:t></w:r><w:r><w:rPr><w:spacing w:val="42"/><w:w w:val="105"/></w:rPr><w:t xml:space="preserve"> </w:t></w:r><w:r><w:rPr><w:w w:val="105"/></w:rPr><w:t>the</w:t></w:r><w:r><w:rPr><w:spacing w:val="39"/><w:w w:val="105"/></w:rPr><w:t xml:space="preserve"> </w:t></w:r><w:r><w:rPr><w:w w:val="105"/></w:rPr><w:t>distance</w:t></w:r><w:r><w:rPr><w:spacing w:val="39"/><w:w w:val="105"/></w:rPr><w:t xml:space="preserve"> </w:t></w:r><w:r><w:rPr><w:spacing w:val="0"/><w:w w:val="105"/></w:rPr><w:t>between</w:t></w:r><w:r><w:rPr><w:spacing w:val="39"/><w:w w:val="105"/></w:rPr><w:t xml:space="preserve"> </w:t></w:r><w:r><w:rPr><w:w w:val="105"/></w:rPr><w:t>the</w:t></w:r><w:r><w:rPr><w:spacing w:val="40"/><w:w w:val="105"/></w:rPr><w:t xml:space="preserve"> </w:t></w:r><w:r><w:rPr><w:w w:val="105"/></w:rPr><w:t>well</w:t></w:r><w:r><w:rPr><w:spacing w:val="40"/><w:w w:val="105"/></w:rPr><w:t xml:space="preserve"> </w:t></w:r><w:r><w:rPr><w:w w:val="105"/></w:rPr><w:t>and</w:t></w:r><w:r><w:rPr><w:spacing w:val="39"/><w:w w:val="105"/></w:rPr><w:t xml:space="preserve"> </w:t></w:r><w:r><w:rPr><w:w w:val="105"/></w:rPr><w:t>the</w:t></w:r><w:r><w:rPr><w:spacing w:val="40"/><w:w w:val="105"/></w:rPr><w:t xml:space="preserve"> </w:t></w:r><w:r><w:rPr><w:w w:val="105"/></w:rPr><w:t>weather</w:t></w:r><w:r><w:rPr><w:spacing w:val="26"/><w:w w:val="108"/></w:rPr><w:t xml:space="preserve"> </w:t></w:r><w:r><w:rPr><w:w w:val="105"/></w:rPr><w:t>stations</w:t></w:r><w:r><w:rPr><w:spacing w:val="10"/><w:w w:val="105"/></w:rPr><w:t xml:space="preserve"> </w:t></w:r><w:r><w:rPr><w:w w:val="105"/></w:rPr><w:t>and</w:t></w:r><w:r><w:rPr><w:spacing w:val="10"/><w:w w:val="105"/></w:rPr><w:t xml:space="preserve"> </w:t></w:r><w:r><w:rPr><w:w w:val="105"/></w:rPr><w:t>consequently</w:t></w:r><w:r><w:rPr><w:spacing w:val="10"/><w:w w:val="105"/></w:rPr><w:t xml:space="preserve"> </w:t></w:r><w:r><w:rPr><w:w w:val="105"/></w:rPr><w:t>for</w:t></w:r><w:r><w:rPr><w:spacing w:val="10"/><w:w w:val="105"/></w:rPr><w:t xml:space="preserve"> </w:t></w:r><w:r><w:rPr><w:w w:val="105"/></w:rPr><w:t>the</w:t></w:r><w:r><w:rPr><w:spacing w:val="10"/><w:w w:val="105"/></w:rPr><w:t xml:space="preserve"> </w:t></w:r><w:r><w:rPr><w:w w:val="105"/></w:rPr><w:t>generation</w:t></w:r><w:r><w:rPr><w:spacing w:val="9"/><w:w w:val="105"/></w:rPr><w:t xml:space="preserve"> </w:t></w:r><w:r><w:rPr><w:w w:val="105"/></w:rPr><w:t>of</w:t></w:r><w:r><w:rPr><w:spacing w:val="10"/><w:w w:val="105"/></w:rPr><w:t xml:space="preserve"> </w:t></w:r><w:r><w:rPr><w:w w:val="105"/></w:rPr><w:t>the</w:t></w:r><w:r><w:rPr><w:spacing w:val="10"/><w:w w:val="105"/></w:rPr><w:t xml:space="preserve"> </w:t></w:r><w:r><w:rPr><w:w w:val="105"/></w:rPr><w:t>figure</w:t></w:r><w:r><w:rPr><w:spacing w:val="10"/><w:w w:val="105"/></w:rPr><w:t xml:space="preserve"> </w:t></w:r><w:r><w:rPr><w:spacing w:val="0"/><w:w w:val="105"/></w:rPr><w:t>labels.</w:t></w:r></w:p><w:p><w:pPr><w:pStyle w:val="TextBody"/><w:spacing w:lineRule="auto" w:line="249"/><w:ind w:left="133" w:right="52" w:firstLine="351"/><w:rPr></w:rPr></w:pPr><w:r><w:rPr><w:w w:val="105"/></w:rPr><w:t>There</w:t></w:r><w:r><w:rPr><w:spacing w:val="21"/><w:w w:val="105"/></w:rPr><w:t xml:space="preserve"> </w:t></w:r><w:r><w:rPr><w:w w:val="105"/></w:rPr><w:t>exists</w:t></w:r><w:r><w:rPr><w:spacing w:val="22"/><w:w w:val="105"/></w:rPr><w:t xml:space="preserve"> </w:t></w:r><w:r><w:rPr><w:w w:val="105"/></w:rPr><w:t>a</w:t></w:r><w:r><w:rPr><w:spacing w:val="21"/><w:w w:val="105"/></w:rPr><w:t xml:space="preserve"> </w:t></w:r><w:r><w:rPr><w:w w:val="105"/></w:rPr><w:t>great</w:t></w:r><w:r><w:rPr><w:spacing w:val="21"/><w:w w:val="105"/></w:rPr><w:t xml:space="preserve"> </w:t></w:r><w:r><w:rPr><w:w w:val="105"/></w:rPr><w:t>online</w:t></w:r><w:r><w:rPr><w:spacing w:val="21"/><w:w w:val="105"/></w:rPr><w:t xml:space="preserve"> </w:t></w:r><w:r><w:rPr><w:w w:val="105"/></w:rPr><w:t>tool</w:t></w:r><w:r><w:rPr><w:spacing w:val="21"/><w:w w:val="105"/></w:rPr><w:t xml:space="preserve"> </w:t></w:r><w:r><w:rPr><w:w w:val="105"/></w:rPr><w:t>for</w:t></w:r><w:r><w:rPr><w:spacing w:val="21"/><w:w w:val="105"/></w:rPr><w:t xml:space="preserve"> </w:t></w:r><w:r><w:rPr><w:spacing w:val="0"/><w:w w:val="105"/></w:rPr><w:t>the</w:t></w:r><w:r><w:rPr><w:spacing w:val="22"/><w:w w:val="105"/></w:rPr><w:t xml:space="preserve"> </w:t></w:r><w:r><w:rPr><w:w w:val="105"/></w:rPr><w:t>conversion</w:t></w:r><w:r><w:rPr><w:spacing w:val="21"/><w:w w:val="105"/></w:rPr><w:t xml:space="preserve"> </w:t></w:r><w:r><w:rPr><w:w w:val="105"/></w:rPr><w:t>of</w:t></w:r><w:r><w:rPr><w:spacing w:val="21"/><w:w w:val="105"/></w:rPr><w:t xml:space="preserve"> </w:t></w:r><w:r><w:rPr><w:w w:val="105"/></w:rPr><w:t>geographic</w:t></w:r><w:r><w:rPr><w:spacing w:val="21"/><w:w w:val="105"/></w:rPr><w:t xml:space="preserve"> </w:t></w:r><w:r><w:rPr><w:w w:val="105"/></w:rPr><w:t>units</w:t></w:r><w:r><w:rPr><w:spacing w:val="21"/><w:w w:val="105"/></w:rPr><w:t xml:space="preserve"> </w:t></w:r><w:r><w:rPr><w:w w:val="105"/></w:rPr><w:t>in</w:t></w:r><w:r><w:rPr><w:spacing w:val="21"/><w:w w:val="105"/></w:rPr><w:t xml:space="preserve"> </w:t></w:r><w:r><w:rPr><w:w w:val="105"/></w:rPr><w:t>various</w:t></w:r><w:r><w:rPr><w:spacing w:val="21"/><w:w w:val="105"/></w:rPr><w:t xml:space="preserve"> </w:t></w:r><w:r><w:rPr><w:w w:val="105"/></w:rPr><w:t>format</w:t></w:r><w:r><w:rPr><w:spacing w:val="21"/><w:w w:val="105"/></w:rPr><w:t xml:space="preserve"> </w:t></w:r><w:r><w:rPr><w:w w:val="105"/></w:rPr><w:t>that</w:t></w:r><w:r><w:rPr><w:spacing w:val="22"/><w:w w:val="121"/></w:rPr><w:t xml:space="preserve"> </w:t></w:r><w:r><w:rPr><w:w w:val="105"/></w:rPr><w:t>is</w:t></w:r><w:r><w:rPr><w:spacing w:val="44"/><w:w w:val="105"/></w:rPr><w:t xml:space="preserve"> </w:t></w:r><w:r><w:rPr><w:spacing w:val="0"/><w:w w:val="105"/></w:rPr><w:t>provided</w:t></w:r><w:r><w:rPr><w:spacing w:val="45"/><w:w w:val="105"/></w:rPr><w:t xml:space="preserve"> </w:t></w:r><w:r><w:rPr><w:w w:val="105"/></w:rPr><w:t>by</w:t></w:r><w:r><w:rPr><w:spacing w:val="44"/><w:w w:val="105"/></w:rPr><w:t xml:space="preserve"> </w:t></w:r><w:r><w:rPr><w:w w:val="105"/></w:rPr><w:t>the</w:t></w:r><w:r><w:rPr><w:spacing w:val="45"/><w:w w:val="105"/></w:rPr><w:t xml:space="preserve"> </w:t></w:r><w:r><w:rPr><w:w w:val="105"/></w:rPr><w:t>Montana</w:t></w:r><w:r><w:rPr><w:spacing w:val="46"/><w:w w:val="105"/></w:rPr><w:t xml:space="preserve"> </w:t></w:r><w:r><w:rPr><w:w w:val="105"/></w:rPr><w:t>State</w:t></w:r><w:r><w:rPr><w:spacing w:val="44"/><w:w w:val="105"/></w:rPr><w:t xml:space="preserve"> </w:t></w:r><w:r><w:rPr><w:w w:val="105"/></w:rPr><w:t xml:space="preserve">University. </w:t></w:r><w:r><w:rPr><w:spacing w:val="58"/><w:w w:val="105"/></w:rPr><w:t xml:space="preserve"> </w:t></w:r><w:r><w:rPr><w:w w:val="105"/></w:rPr><w:t>This</w:t></w:r><w:r><w:rPr><w:spacing w:val="44"/><w:w w:val="105"/></w:rPr><w:t xml:space="preserve"> </w:t></w:r><w:r><w:rPr><w:w w:val="105"/></w:rPr><w:t>tool</w:t></w:r><w:r><w:rPr><w:spacing w:val="45"/><w:w w:val="105"/></w:rPr><w:t xml:space="preserve"> </w:t></w:r><w:r><w:rPr><w:w w:val="105"/></w:rPr><w:t>can</w:t></w:r><w:r><w:rPr><w:spacing w:val="44"/><w:w w:val="105"/></w:rPr><w:t xml:space="preserve"> </w:t></w:r><w:r><w:rPr><w:w w:val="105"/></w:rPr><w:t>be</w:t></w:r><w:r><w:rPr><w:spacing w:val="45"/><w:w w:val="105"/></w:rPr><w:t xml:space="preserve"> </w:t></w:r><w:r><w:rPr><w:w w:val="105"/></w:rPr><w:t>accessed</w:t></w:r><w:r><w:rPr><w:spacing w:val="44"/><w:w w:val="105"/></w:rPr><w:t xml:space="preserve"> </w:t></w:r><w:r><w:rPr><w:w w:val="105"/></w:rPr><w:t>at</w:t></w:r><w:r><w:rPr><w:spacing w:val="45"/><w:w w:val="105"/></w:rPr><w:t xml:space="preserve"> </w:t></w:r><w:r><w:rPr><w:w w:val="105"/></w:rPr><w:t>this</w:t></w:r><w:r><w:rPr><w:spacing w:val="45"/><w:w w:val="105"/></w:rPr><w:t xml:space="preserve"> </w:t></w:r><w:r><w:rPr><w:w w:val="105"/></w:rPr><w:t>web</w:t></w:r><w:r><w:rPr><w:spacing w:val="44"/><w:w w:val="105"/></w:rPr><w:t xml:space="preserve"> </w:t></w:r><w:r><w:rPr><w:w w:val="105"/></w:rPr><w:t>address:</w:t></w:r></w:p><w:p><w:pPr><w:pStyle w:val="TextBody"/><w:spacing w:lineRule="exact" w:line="276"/><w:ind w:left="133" w:hanging="0"/><w:jc w:val="both"/><w:rPr></w:rPr></w:pPr><w:hyperlink r:id="rId23"><w:r><w:rPr><w:rStyle w:val="InternetLink"/><w:rFonts w:ascii="MS Gothic" w:hAnsi="MS Gothic"/></w:rPr><w:t>http://www.rcn.montana.edu/Re</w:t></w:r><w:r><w:rPr><w:rStyle w:val="InternetLink"/><w:rFonts w:ascii="MS Gothic" w:hAnsi="MS Gothic"/><w:spacing w:val="0"/></w:rPr><w:t>s</w:t></w:r><w:r><w:rPr><w:rStyle w:val="InternetLink"/><w:rFonts w:ascii="MS Gothic" w:hAnsi="MS Gothic"/></w:rPr><w:t>ources/Converter.aspx</w:t></w:r></w:hyperlink><w:r><w:rPr></w:rPr><w:t>.</w:t></w:r></w:p><w:p><w:pPr><w:pStyle w:val="Normal"/><w:spacing w:before="3" w:after="0"/><w:rPr><w:rFonts w:ascii="Times New Roman" w:hAnsi="Times New Roman" w:eastAsia="Times New Roman" w:cs="Times New Roman"/><w:sz w:val="30"/><w:szCs w:val="30"/></w:rPr></w:pPr><w:r><w:rPr><w:rFonts w:eastAsia="Times New Roman" w:cs="Times New Roman" w:ascii="Times New Roman" w:hAnsi="Times New Roman"/><w:sz w:val="30"/><w:szCs w:val="30"/></w:rPr></w:r></w:p><w:p><w:pPr><w:pStyle w:val="TextBody"/><w:spacing w:lineRule="auto" w:line="249"/><w:ind w:left="133" w:right="151" w:hanging="0"/><w:jc w:val="both"/><w:rPr></w:rPr></w:pPr><w:r><w:rPr><w:rFonts w:ascii="Georgia" w:hAnsi="Georgia"/><w:b/><w:w w:val="105"/></w:rPr><w:t>Altitude</w:t></w:r><w:r><w:rPr><w:rFonts w:ascii="Georgia" w:hAnsi="Georgia"/><w:b/><w:spacing w:val="46"/><w:w w:val="105"/></w:rPr><w:t xml:space="preserve"> </w:t></w:r><w:r><w:rPr><w:w w:val="105"/></w:rPr><w:t>Altitude</w:t></w:r><w:r><w:rPr><w:spacing w:val="25"/><w:w w:val="105"/></w:rPr><w:t xml:space="preserve"> </w:t></w:r><w:r><w:rPr><w:w w:val="105"/></w:rPr><w:t>of</w:t></w:r><w:r><w:rPr><w:spacing w:val="24"/><w:w w:val="105"/></w:rPr><w:t xml:space="preserve"> </w:t></w:r><w:r><w:rPr><w:w w:val="105"/></w:rPr><w:t>the</w:t></w:r><w:r><w:rPr><w:spacing w:val="22"/><w:w w:val="105"/></w:rPr><w:t xml:space="preserve"> </w:t></w:r><w:r><w:rPr><w:w w:val="105"/></w:rPr><w:t>ground</w:t></w:r><w:r><w:rPr><w:spacing w:val="24"/><w:w w:val="105"/></w:rPr><w:t xml:space="preserve"> </w:t></w:r><w:r><w:rPr><w:w w:val="105"/></w:rPr><w:t>surface</w:t></w:r><w:r><w:rPr><w:spacing w:val="24"/><w:w w:val="105"/></w:rPr><w:t xml:space="preserve"> </w:t></w:r><w:r><w:rPr><w:w w:val="105"/></w:rPr><w:t>relative</w:t></w:r><w:r><w:rPr><w:spacing w:val="24"/><w:w w:val="105"/></w:rPr><w:t xml:space="preserve"> </w:t></w:r><w:r><w:rPr><w:w w:val="105"/></w:rPr><w:t>to</w:t></w:r><w:r><w:rPr><w:spacing w:val="23"/><w:w w:val="105"/></w:rPr><w:t xml:space="preserve"> </w:t></w:r><w:r><w:rPr><w:w w:val="105"/></w:rPr><w:t>the</w:t></w:r><w:r><w:rPr><w:spacing w:val="23"/><w:w w:val="105"/></w:rPr><w:t xml:space="preserve"> </w:t></w:r><w:r><w:rPr><w:w w:val="105"/></w:rPr><w:t>mean</w:t></w:r><w:r><w:rPr><w:spacing w:val="24"/><w:w w:val="105"/></w:rPr><w:t xml:space="preserve"> </w:t></w:r><w:r><w:rPr><w:w w:val="105"/></w:rPr><w:t>see</w:t></w:r><w:r><w:rPr><w:spacing w:val="24"/><w:w w:val="105"/></w:rPr><w:t xml:space="preserve"> </w:t></w:r><w:r><w:rPr><w:w w:val="105"/></w:rPr><w:t>level</w:t></w:r><w:r><w:rPr><w:spacing w:val="22"/><w:w w:val="105"/></w:rPr><w:t xml:space="preserve"> </w:t></w:r><w:r><w:rPr><w:w w:val="105"/></w:rPr><w:t>at</w:t></w:r><w:r><w:rPr><w:spacing w:val="24"/><w:w w:val="105"/></w:rPr><w:t xml:space="preserve"> </w:t></w:r><w:r><w:rPr><w:w w:val="105"/></w:rPr><w:t>the</w:t></w:r><w:r><w:rPr><w:spacing w:val="24"/><w:w w:val="105"/></w:rPr><w:t xml:space="preserve"> </w:t></w:r><w:r><w:rPr><w:w w:val="105"/></w:rPr><w:t>well</w:t></w:r><w:r><w:rPr><w:spacing w:val="23"/><w:w w:val="105"/></w:rPr><w:t xml:space="preserve"> </w:t></w:r><w:r><w:rPr><w:w w:val="105"/></w:rPr><w:t>location</w:t></w:r><w:r><w:rPr><w:spacing w:val="23"/><w:w w:val="105"/></w:rPr><w:t xml:space="preserve"> </w:t></w:r><w:r><w:rPr><w:w w:val="105"/></w:rPr><w:t>in</w:t></w:r><w:r><w:rPr><w:w w:val="106"/></w:rPr><w:t xml:space="preserve"> </w:t></w:r><w:r><w:rPr><w:w w:val="105"/></w:rPr><w:t>meters</w:t></w:r><w:r><w:rPr><w:spacing w:val="0"/><w:w w:val="105"/></w:rPr><w:t xml:space="preserve"> </w:t></w:r><w:r><w:rPr><w:w w:val="105"/></w:rPr><w:t>above</w:t></w:r><w:r><w:rPr><w:spacing w:val="0"/><w:w w:val="105"/></w:rPr><w:t xml:space="preserve"> </w:t></w:r><w:r><w:rPr><w:w w:val="105"/></w:rPr><w:t>see</w:t></w:r><w:r><w:rPr><w:spacing w:val="0"/><w:w w:val="105"/></w:rPr><w:t xml:space="preserve"> </w:t></w:r><w:r><w:rPr><w:w w:val="105"/></w:rPr><w:t>level.</w:t></w:r><w:r><w:rPr><w:spacing w:val="17"/><w:w w:val="105"/></w:rPr><w:t xml:space="preserve"> </w:t></w:r><w:r><w:rPr><w:w w:val="105"/></w:rPr><w:t>This</w:t></w:r><w:r><w:rPr><w:spacing w:val="0"/><w:w w:val="105"/></w:rPr><w:t xml:space="preserve"> </w:t></w:r><w:r><w:rPr><w:w w:val="105"/></w:rPr><w:t>value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used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convert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water-level</w:t></w:r><w:r><w:rPr><w:spacing w:val="0"/><w:w w:val="105"/></w:rPr><w:t xml:space="preserve"> </w:t></w:r><w:r><w:rPr><w:w w:val="105"/></w:rPr><w:t>measurements</w:t></w:r><w:r><w:rPr><w:spacing w:val="0"/><w:w w:val="105"/></w:rPr><w:t xml:space="preserve"> </w:t></w:r><w:r><w:rPr><w:w w:val="105"/></w:rPr><w:t>when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datum</w:t></w:r><w:r><w:rPr><w:w w:val="108"/></w:rPr><w:t xml:space="preserve"> </w:t></w:r><w:r><w:rPr><w:w w:val="105"/></w:rPr><w:t>is</w:t></w:r><w:r><w:rPr><w:spacing w:val="2"/><w:w w:val="105"/></w:rPr><w:t xml:space="preserve"> </w:t></w:r><w:r><w:rPr><w:w w:val="105"/></w:rPr><w:t>changed</w:t></w:r><w:r><w:rPr><w:spacing w:val="4"/><w:w w:val="105"/></w:rPr><w:t xml:space="preserve"> </w:t></w:r><w:r><w:rPr><w:w w:val="105"/></w:rPr><w:t>to</w:t></w:r><w:r><w:rPr><w:spacing w:val="2"/><w:w w:val="105"/></w:rPr><w:t xml:space="preserve"> </w:t></w:r><w:r><w:rPr><w:w w:val="105"/></w:rPr><w:t>mean</w:t></w:r><w:r><w:rPr><w:spacing w:val="2"/><w:w w:val="105"/></w:rPr><w:t xml:space="preserve"> </w:t></w:r><w:r><w:rPr><w:w w:val="105"/></w:rPr><w:t>sea</w:t></w:r><w:r><w:rPr><w:spacing w:val="3"/><w:w w:val="105"/></w:rPr><w:t xml:space="preserve"> </w:t></w:r><w:r><w:rPr><w:w w:val="105"/></w:rPr><w:t>level.</w:t></w:r></w:p><w:p><w:pPr><w:pStyle w:val="Normal"/><w:spacing w:before="2" w:after="0"/><w:rPr><w:rFonts w:ascii="Times New Roman" w:hAnsi="Times New Roman" w:eastAsia="Times New Roman" w:cs="Times New Roman"/><w:sz w:val="29"/><w:szCs w:val="29"/></w:rPr></w:pPr><w:r><w:rPr><w:rFonts w:eastAsia="Times New Roman" w:cs="Times New Roman" w:ascii="Times New Roman" w:hAnsi="Times New Roman"/><w:sz w:val="29"/><w:szCs w:val="29"/></w:rPr></w:r></w:p><w:p><w:pPr><w:pStyle w:val="TextBody"/><w:ind w:left="125" w:firstLine="8"/><w:jc w:val="both"/><w:rPr></w:rPr></w:pPr><w:r><w:rPr><w:rFonts w:ascii="Georgia" w:hAnsi="Georgia"/><w:b/><w:w w:val="105"/></w:rPr><w:t xml:space="preserve">Municipality </w:t></w:r><w:r><w:rPr><w:rFonts w:ascii="Georgia" w:hAnsi="Georgia"/><w:b/><w:spacing w:val="59"/><w:w w:val="105"/></w:rPr><w:t xml:space="preserve"> </w:t></w:r><w:r><w:rPr><w:w w:val="105"/></w:rPr><w:t>This</w:t></w:r><w:r><w:rPr><w:spacing w:val="0"/><w:w w:val="105"/></w:rPr><w:t xml:space="preserve"> </w:t></w:r><w:r><w:rPr><w:w w:val="105"/></w:rPr><w:t>field</w:t></w:r><w:r><w:rPr><w:spacing w:val="0"/><w:w w:val="105"/></w:rPr><w:t xml:space="preserve"> </w:t></w:r><w:r><w:rPr><w:w w:val="105"/></w:rPr><w:t>is currently not</w:t></w:r><w:r><w:rPr><w:spacing w:val="0"/><w:w w:val="105"/></w:rPr><w:t xml:space="preserve"> </w:t></w:r><w:r><w:rPr><w:w w:val="105"/></w:rPr><w:t>used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WHAT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is for</w:t></w:r><w:r><w:rPr><w:spacing w:val="0"/><w:w w:val="105"/></w:rPr><w:t xml:space="preserve"> informational </w:t></w:r><w:r><w:rPr><w:w w:val="105"/></w:rPr><w:t>purposes</w:t></w:r><w:r><w:rPr><w:spacing w:val="0"/><w:w w:val="105"/></w:rPr><w:t xml:space="preserve"> </w:t></w:r><w:r><w:rPr><w:w w:val="105"/></w:rPr><w:t>only.</w:t></w:r></w:p><w:p><w:pPr><w:pStyle w:val="Normal"/><w:spacing w:before="2" w:after="0"/><w:rPr><w:rFonts w:ascii="Times New Roman" w:hAnsi="Times New Roman" w:eastAsia="Times New Roman" w:cs="Times New Roman"/><w:sz w:val="30"/><w:szCs w:val="30"/></w:rPr></w:pPr><w:r><w:rPr><w:rFonts w:eastAsia="Times New Roman" w:cs="Times New Roman" w:ascii="Times New Roman" w:hAnsi="Times New Roman"/><w:sz w:val="30"/><w:szCs w:val="30"/></w:rPr></w:r></w:p><w:p><w:pPr><w:pStyle w:val="TextBody"/><w:spacing w:lineRule="auto" w:line="249"/><w:ind w:left="125" w:right="151" w:firstLine="8"/><w:jc w:val="both"/><w:rPr></w:rPr></w:pPr><w:r><w:rPr><w:rFonts w:ascii="Georgia" w:hAnsi="Georgia"/><w:b/><w:w w:val="105"/></w:rPr><w:t>Installation</w:t></w:r><w:r><w:rPr><w:rFonts w:ascii="Georgia" w:hAnsi="Georgia"/><w:b/><w:spacing w:val="2"/><w:w w:val="105"/></w:rPr><w:t xml:space="preserve"> </w:t></w:r><w:r><w:rPr><w:rFonts w:ascii="Georgia" w:hAnsi="Georgia"/><w:b/><w:w w:val="105"/></w:rPr><w:t>Depth</w:t></w:r><w:r><w:rPr><w:rFonts w:ascii="Georgia" w:hAnsi="Georgia"/><w:b/><w:spacing w:val="47"/><w:w w:val="105"/></w:rPr><w:t xml:space="preserve"> </w:t></w:r><w:r><w:rPr><w:w w:val="105"/></w:rPr><w:t>This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fixed</w:t></w:r><w:r><w:rPr><w:spacing w:val="0"/><w:w w:val="105"/></w:rPr><w:t xml:space="preserve"> </w:t></w:r><w:r><w:rPr><w:w w:val="105"/></w:rPr><w:t>depth</w:t></w:r><w:r><w:rPr><w:spacing w:val="0"/><w:w w:val="105"/></w:rPr><w:t xml:space="preserve"> </w:t></w:r><w:r><w:rPr><w:w w:val="105"/></w:rPr><w:t>at</w:t></w:r><w:r><w:rPr><w:spacing w:val="0"/><w:w w:val="105"/></w:rPr><w:t xml:space="preserve"> </w:t></w:r><w:r><w:rPr><w:w w:val="105"/></w:rPr><w:t>which</w:t></w:r><w:r><w:rPr><w:spacing w:val="0"/><w:w w:val="105"/></w:rPr><w:t xml:space="preserve"> </w:t></w:r><w:r><w:rPr><w:w w:val="105"/></w:rPr><w:t>water-level</w:t></w:r><w:r><w:rPr><w:spacing w:val="0"/><w:w w:val="105"/></w:rPr><w:t xml:space="preserve"> </w:t></w:r><w:r><w:rPr><w:w w:val="105"/></w:rPr><w:t>data</w:t></w:r><w:r><w:rPr><w:spacing w:val="0"/><w:w w:val="105"/></w:rPr><w:t xml:space="preserve"> </w:t></w:r><w:r><w:rPr><w:w w:val="105"/></w:rPr><w:t>loggers</w:t></w:r><w:r><w:rPr><w:spacing w:val="0"/><w:w w:val="105"/></w:rPr><w:t xml:space="preserve"> </w:t></w:r><w:r><w:rPr><w:w w:val="105"/></w:rPr><w:t>is</w:t></w:r><w:r><w:rPr><w:spacing w:val="0"/><w:w w:val="105"/></w:rPr><w:t xml:space="preserve"> installed </w:t></w:r><w:r><w:rPr><w:w w:val="105"/></w:rPr><w:t>in</w:t></w:r><w:r><w:rPr><w:spacing w:val="0"/><w:w w:val="105"/></w:rPr><w:t xml:space="preserve"> </w:t></w:r><w:r><w:rPr><w:w w:val="105"/></w:rPr><w:t>the</w:t></w:r><w:r><w:rPr><w:spacing w:val="28"/><w:w w:val="109"/></w:rPr><w:t xml:space="preserve"> </w:t></w:r><w:r><w:rPr><w:w w:val="105"/></w:rPr><w:t>well</w:t></w:r><w:r><w:rPr><w:spacing w:val="15"/><w:w w:val="105"/></w:rPr><w:t xml:space="preserve"> </w:t></w:r><w:r><w:rPr><w:w w:val="105"/></w:rPr><w:t>or</w:t></w:r><w:r><w:rPr><w:spacing w:val="15"/><w:w w:val="105"/></w:rPr><w:t xml:space="preserve"> </w:t></w:r><w:r><w:rPr><w:w w:val="105"/></w:rPr><w:t>the</w:t></w:r><w:r><w:rPr><w:spacing w:val="16"/><w:w w:val="105"/></w:rPr><w:t xml:space="preserve"> </w:t></w:r><w:r><w:rPr><w:w w:val="105"/></w:rPr><w:t>piezometer</w:t></w:r><w:r><w:rPr><w:spacing w:val="14"/><w:w w:val="105"/></w:rPr><w:t xml:space="preserve"> </w:t></w:r><w:r><w:rPr><w:w w:val="105"/></w:rPr><w:t>relative</w:t></w:r><w:r><w:rPr><w:spacing w:val="14"/><w:w w:val="105"/></w:rPr><w:t xml:space="preserve"> </w:t></w:r><w:r><w:rPr><w:w w:val="105"/></w:rPr><w:t>to</w:t></w:r><w:r><w:rPr><w:spacing w:val="16"/><w:w w:val="105"/></w:rPr><w:t xml:space="preserve"> </w:t></w:r><w:r><w:rPr><w:w w:val="105"/></w:rPr><w:t>the</w:t></w:r><w:r><w:rPr><w:spacing w:val="15"/><w:w w:val="105"/></w:rPr><w:t xml:space="preserve"> </w:t></w:r><w:r><w:rPr><w:w w:val="105"/></w:rPr><w:t>ground</w:t></w:r><w:r><w:rPr><w:spacing w:val="15"/><w:w w:val="105"/></w:rPr><w:t xml:space="preserve"> </w:t></w:r><w:r><w:rPr><w:w w:val="105"/></w:rPr><w:t>surface.</w:t></w:r><w:r><w:rPr><w:spacing w:val="42"/><w:w w:val="105"/></w:rPr><w:t xml:space="preserve"> </w:t></w:r><w:r><w:rPr><w:w w:val="105"/></w:rPr><w:t>This</w:t></w:r><w:r><w:rPr><w:spacing w:val="15"/><w:w w:val="105"/></w:rPr><w:t xml:space="preserve"> </w:t></w:r><w:r><w:rPr><w:w w:val="105"/></w:rPr><w:t>value</w:t></w:r><w:r><w:rPr><w:spacing w:val="16"/><w:w w:val="105"/></w:rPr><w:t xml:space="preserve"> </w:t></w:r><w:r><w:rPr><w:w w:val="105"/></w:rPr><w:t>is</w:t></w:r><w:r><w:rPr><w:spacing w:val="15"/><w:w w:val="105"/></w:rPr><w:t xml:space="preserve"> </w:t></w:r><w:r><w:rPr><w:w w:val="105"/></w:rPr><w:t>negative</w:t></w:r><w:r><w:rPr><w:spacing w:val="14"/><w:w w:val="105"/></w:rPr><w:t xml:space="preserve"> </w:t></w:r><w:r><w:rPr><w:w w:val="105"/></w:rPr><w:t>if</w:t></w:r><w:r><w:rPr><w:spacing w:val="16"/><w:w w:val="105"/></w:rPr><w:t xml:space="preserve"> </w:t></w:r><w:r><w:rPr><w:w w:val="105"/></w:rPr><w:t>below</w:t></w:r><w:r><w:rPr><w:spacing w:val="14"/><w:w w:val="105"/></w:rPr><w:t xml:space="preserve"> </w:t></w:r><w:r><w:rPr><w:w w:val="105"/></w:rPr><w:t>the</w:t></w:r><w:r><w:rPr><w:spacing w:val="15"/><w:w w:val="105"/></w:rPr><w:t xml:space="preserve"> </w:t></w:r><w:r><w:rPr><w:w w:val="105"/></w:rPr><w:t>ground</w:t></w:r><w:r><w:rPr><w:w w:val="106"/></w:rPr><w:t xml:space="preserve"> </w:t></w:r><w:r><w:rPr><w:w w:val="105"/></w:rPr><w:t>surface and</w:t></w:r><w:r><w:rPr><w:spacing w:val="1"/><w:w w:val="105"/></w:rPr><w:t xml:space="preserve"> </w:t></w:r><w:r><w:rPr><w:spacing w:val="0"/><w:w w:val="105"/></w:rPr><w:t>positive</w:t></w:r><w:r><w:rPr><w:spacing w:val="1"/><w:w w:val="105"/></w:rPr><w:t xml:space="preserve"> </w:t></w:r><w:r><w:rPr><w:w w:val="105"/></w:rPr><w:t>if</w:t></w:r><w:r><w:rPr><w:spacing w:val="1"/><w:w w:val="105"/></w:rPr><w:t xml:space="preserve"> </w:t></w:r><w:r><w:rPr><w:w w:val="105"/></w:rPr><w:t>above.</w:t></w:r></w:p><w:p><w:pPr><w:pStyle w:val="TextBody"/><w:spacing w:lineRule="auto" w:line="249"/><w:ind w:left="133" w:right="52" w:firstLine="351"/><w:rPr></w:rPr></w:pPr><w:r><w:rPr></w:rPr><w:t>fixed</w:t></w:r><w:r><w:rPr><w:spacing w:val="26"/></w:rPr><w:t xml:space="preserve"> </w:t></w:r><w:r><w:rPr></w:rPr><w:t>depth</w:t></w:r><w:r><w:rPr><w:spacing w:val="27"/></w:rPr><w:t xml:space="preserve"> </w:t></w:r><w:r><w:rPr></w:rPr><w:t>in</w:t></w:r><w:r><w:rPr><w:spacing w:val="26"/></w:rPr><w:t xml:space="preserve"> </w:t></w:r><w:r><w:rPr></w:rPr><w:t>a</w:t></w:r><w:r><w:rPr><w:spacing w:val="26"/></w:rPr><w:t xml:space="preserve"> </w:t></w:r><w:r><w:rPr></w:rPr><w:t>well</w:t></w:r><w:r><w:rPr><w:spacing w:val="27"/></w:rPr><w:t xml:space="preserve"> </w:t></w:r><w:r><w:rPr></w:rPr><w:t>or</w:t></w:r><w:r><w:rPr><w:spacing w:val="26"/></w:rPr><w:t xml:space="preserve"> </w:t></w:r><w:r><w:rPr></w:rPr><w:t>the</w:t></w:r><w:r><w:rPr><w:spacing w:val="27"/></w:rPr><w:t xml:space="preserve"> </w:t></w:r><w:r><w:rPr><w:spacing w:val="0"/></w:rPr><w:t>piezometer</w:t></w:r><w:r><w:rPr><w:spacing w:val="25"/></w:rPr><w:t xml:space="preserve"> </w:t></w:r><w:r><w:rPr></w:rPr><w:t>from</w:t></w:r><w:r><w:rPr><w:spacing w:val="27"/></w:rPr><w:t xml:space="preserve"> </w:t></w:r><w:r><w:rPr></w:rPr><w:t>a</w:t></w:r><w:r><w:rPr><w:spacing w:val="26"/></w:rPr><w:t xml:space="preserve"> </w:t></w:r><w:r><w:rPr></w:rPr><w:t>stable</w:t></w:r><w:r><w:rPr><w:spacing w:val="27"/></w:rPr><w:t xml:space="preserve"> </w:t></w:r><w:r><w:rPr><w:spacing w:val="0"/></w:rPr><w:t>fixed</w:t></w:r><w:r><w:rPr><w:spacing w:val="26"/></w:rPr><w:t xml:space="preserve"> </w:t></w:r><w:r><w:rPr></w:rPr><w:t>point</w:t></w:r><w:r><w:rPr><w:spacing w:val="26"/></w:rPr><w:t xml:space="preserve"> </w:t></w:r><w:r><w:rPr></w:rPr><w:t>called</w:t></w:r><w:r><w:rPr><w:spacing w:val="26"/></w:rPr><w:t xml:space="preserve"> </w:t></w:r><w:r><w:rPr></w:rPr><w:t>the</w:t></w:r><w:r><w:rPr><w:spacing w:val="26"/></w:rPr><w:t xml:space="preserve"> </w:t></w:r><w:r><w:rPr></w:rPr><w:t>hanging</w:t></w:r><w:r><w:rPr><w:spacing w:val="26"/></w:rPr><w:t xml:space="preserve"> </w:t></w:r><w:r><w:rPr></w:rPr><w:t>point,</w:t></w:r><w:r><w:rPr><w:spacing w:val="27"/></w:rPr><w:t xml:space="preserve"> </w:t></w:r><w:r><w:rPr></w:rPr><w:t>often</w:t></w:r><w:r><w:rPr><w:spacing w:val="26"/><w:w w:val="101"/></w:rPr><w:t xml:space="preserve"> </w:t></w:r><w:r><w:rPr></w:rPr><w:t>secured</w:t></w:r><w:r><w:rPr><w:spacing w:val="35"/></w:rPr><w:t xml:space="preserve"> </w:t></w:r><w:r><w:rPr></w:rPr><w:t>directly</w:t></w:r><w:r><w:rPr><w:spacing w:val="35"/></w:rPr><w:t xml:space="preserve"> </w:t></w:r><w:r><w:rPr><w:spacing w:val="0"/></w:rPr><w:t>to</w:t></w:r><w:r><w:rPr><w:spacing w:val="36"/></w:rPr><w:t xml:space="preserve"> </w:t></w:r><w:r><w:rPr></w:rPr><w:t>the</w:t></w:r><w:r><w:rPr><w:spacing w:val="36"/></w:rPr><w:t xml:space="preserve"> </w:t></w:r><w:r><w:rPr></w:rPr><w:t>well</w:t></w:r><w:r><w:rPr><w:spacing w:val="35"/></w:rPr><w:t xml:space="preserve"> </w:t></w:r><w:r><w:rPr></w:rPr><w:t>casing</w:t></w:r><w:r><w:rPr><w:spacing w:val="36"/></w:rPr><w:t xml:space="preserve"> </w:t></w:r><w:r><w:rPr></w:rPr><w:t>itself.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Normal"/><w:numPr><w:ilvl w:val="1"/><w:numId w:val="4"/></w:numPr><w:tabs><w:tab w:val="left" w:pos="1017" w:leader="none"/></w:tabs><w:spacing w:before="146" w:after="0"/><w:jc w:val="both"/><w:rPr><w:rFonts w:ascii="Georgia" w:hAnsi="Georgia" w:eastAsia="Georgia" w:cs="Georgia"/><w:sz w:val="34"/><w:szCs w:val="34"/></w:rPr></w:pPr><w:bookmarkStart w:id="48" w:name="Manual_Measurements"/><w:bookmarkStart w:id="49" w:name="_bookmark30"/><w:bookmarkEnd w:id="48"/><w:bookmarkEnd w:id="49"/><w:r><w:rPr><w:rFonts w:ascii="Georgia" w:hAnsi="Georgia"/><w:b/><w:w w:val="95"/><w:sz w:val="34"/></w:rPr><w:t>Manual</w:t></w:r><w:r><w:rPr><w:rFonts w:ascii="Georgia" w:hAnsi="Georgia"/><w:b/><w:spacing w:val="21"/><w:w w:val="95"/><w:sz w:val="34"/></w:rPr><w:t xml:space="preserve"> </w:t></w:r><w:r><w:rPr><w:rFonts w:ascii="Georgia" w:hAnsi="Georgia"/><w:b/><w:w w:val="95"/><w:sz w:val="34"/></w:rPr><w:t>Measurements</w:t></w:r></w:p><w:p><w:pPr><w:sectPr><w:footerReference w:type="default" r:id="rId24"/><w:type w:val="nextPage"/><w:pgSz w:w="12240" w:h="15840"/><w:pgMar w:left="1000" w:right="980" w:header="0" w:top="1120" w:footer="515" w:bottom="700" w:gutter="0"/><w:pgNumType w:start="23" w:fmt="decimal"/><w:formProt w:val="false"/><w:textDirection w:val="lrTb"/><w:docGrid w:type="default" w:linePitch="240" w:charSpace="4294965247"/></w:sectPr><w:pStyle w:val="TextBody"/><w:spacing w:lineRule="auto" w:line="249" w:before="227" w:after="0"/><w:ind w:left="133" w:right="151" w:hanging="12"/><w:jc w:val="both"/><w:rPr></w:rPr></w:pPr><w:r><w:rPr><w:w w:val="105"/></w:rPr><w:t>Water</w:t></w:r><w:r><w:rPr><w:spacing w:val="17"/><w:w w:val="105"/></w:rPr><w:t xml:space="preserve"> </w:t></w:r><w:r><w:rPr><w:w w:val="105"/></w:rPr><w:t>level</w:t></w:r><w:r><w:rPr><w:spacing w:val="17"/><w:w w:val="105"/></w:rPr><w:t xml:space="preserve"> </w:t></w:r><w:r><w:rPr><w:w w:val="105"/></w:rPr><w:t>manual</w:t></w:r><w:r><w:rPr><w:spacing w:val="17"/><w:w w:val="105"/></w:rPr><w:t xml:space="preserve"> </w:t></w:r><w:r><w:rPr><w:w w:val="105"/></w:rPr><w:t>measurements</w:t></w:r><w:r><w:rPr><w:spacing w:val="16"/><w:w w:val="105"/></w:rPr><w:t xml:space="preserve"> </w:t></w:r><w:r><w:rPr><w:w w:val="105"/></w:rPr><w:t>are</w:t></w:r><w:r><w:rPr><w:spacing w:val="16"/><w:w w:val="105"/></w:rPr><w:t xml:space="preserve"> </w:t></w:r><w:r><w:rPr><w:w w:val="105"/></w:rPr><w:t>read</w:t></w:r><w:r><w:rPr><w:spacing w:val="18"/><w:w w:val="105"/></w:rPr><w:t xml:space="preserve"> </w:t></w:r><w:r><w:rPr><w:w w:val="105"/></w:rPr><w:t>automatically</w:t></w:r><w:r><w:rPr><w:spacing w:val="18"/><w:w w:val="105"/></w:rPr><w:t xml:space="preserve"> </w:t></w:r><w:r><w:rPr><w:w w:val="105"/></w:rPr><w:t>from</w:t></w:r><w:r><w:rPr><w:spacing w:val="18"/><w:w w:val="105"/></w:rPr><w:t xml:space="preserve"> </w:t></w:r><w:r><w:rPr><w:w w:val="105"/></w:rPr><w:t>the</w:t></w:r><w:r><w:rPr><w:spacing w:val="16"/><w:w w:val="105"/></w:rPr><w:t xml:space="preserve"> </w:t></w:r><w:r><w:rPr><w:w w:val="105"/></w:rPr><w:t>file</w:t></w:r><w:r><w:rPr><w:spacing w:val="18"/><w:w w:val="105"/></w:rPr><w:t xml:space="preserve"> </w:t></w:r><w:r><w:rPr><w:w w:val="105"/></w:rPr><w:t>named</w:t></w:r><w:r><w:rPr><w:spacing w:val="17"/><w:w w:val="105"/></w:rPr><w:t xml:space="preserve"> </w:t></w:r><w:r><w:rPr><w:w w:val="105"/></w:rPr><w:t>‘‘waterlvl</w:t></w:r><w:r><w:rPr><w:spacing w:val="17"/><w:w w:val="105"/></w:rPr><w:t xml:space="preserve"> </w:t></w:r><w:r><w:rPr><w:w w:val="105"/></w:rPr><w:t>manual</w:t></w:r><w:r><w:rPr><w:w w:val="107"/></w:rPr><w:t xml:space="preserve"> </w:t></w:r><w:r><w:rPr><w:w w:val="105"/></w:rPr><w:t>measurements.xls’’</w:t></w:r><w:r><w:rPr><w:spacing w:val="13"/><w:w w:val="105"/></w:rPr><w:t xml:space="preserve"> </w:t></w:r><w:r><w:rPr><w:w w:val="105"/></w:rPr><w:t>that</w:t></w:r><w:r><w:rPr><w:spacing w:val="16"/><w:w w:val="105"/></w:rPr><w:t xml:space="preserve"> </w:t></w:r><w:r><w:rPr><w:w w:val="105"/></w:rPr><w:t>is</w:t></w:r><w:r><w:rPr><w:spacing w:val="15"/><w:w w:val="105"/></w:rPr><w:t xml:space="preserve"> </w:t></w:r><w:r><w:rPr><w:w w:val="105"/></w:rPr><w:t>located</w:t></w:r><w:r><w:rPr><w:spacing w:val="15"/><w:w w:val="105"/></w:rPr><w:t xml:space="preserve"> </w:t></w:r><w:r><w:rPr><w:w w:val="105"/></w:rPr><w:t>in</w:t></w:r><w:r><w:rPr><w:spacing w:val="15"/><w:w w:val="105"/></w:rPr><w:t xml:space="preserve"> </w:t></w:r><w:r><w:rPr><w:w w:val="105"/></w:rPr><w:t>the</w:t></w:r><w:r><w:rPr><w:spacing w:val="15"/><w:w w:val="105"/></w:rPr><w:t xml:space="preserve"> </w:t></w:r><w:r><w:rPr><w:w w:val="105"/></w:rPr><w:t>project</w:t></w:r><w:r><w:rPr><w:spacing w:val="15"/><w:w w:val="105"/></w:rPr><w:t xml:space="preserve"> </w:t></w:r><w:r><w:rPr><w:w w:val="105"/></w:rPr><w:t>folder</w:t></w:r><w:r><w:rPr><w:spacing w:val="16"/><w:w w:val="105"/></w:rPr><w:t xml:space="preserve"> </w:t></w:r><w:r><w:rPr><w:w w:val="105"/></w:rPr><w:t>(see</w:t></w:r><w:r><w:rPr><w:spacing w:val="14"/><w:w w:val="105"/></w:rPr><w:t xml:space="preserve"> </w:t></w:r><w:r><w:rPr><w:spacing w:val="0"/><w:w w:val="105"/></w:rPr><w:t>Section</w:t></w:r><w:r><w:rPr><w:spacing w:val="16"/><w:w w:val="105"/></w:rPr><w:t xml:space="preserve"> </w:t></w:r><w:hyperlink w:anchor="_bookmark14"><w:r><w:rPr><w:rStyle w:val="InternetLink"/><w:w w:val="105"/></w:rPr><w:t>2.4)</w:t></w:r></w:hyperlink><w:r><w:rPr><w:spacing w:val="16"/><w:w w:val="105"/></w:rPr><w:t xml:space="preserve"> </w:t></w:r><w:r><w:rPr><w:w w:val="105"/></w:rPr><w:t>when</w:t></w:r><w:r><w:rPr><w:spacing w:val="16"/><w:w w:val="105"/></w:rPr><w:t xml:space="preserve"> </w:t></w:r><w:r><w:rPr><w:w w:val="105"/></w:rPr><w:t>a</w:t></w:r><w:r><w:rPr><w:spacing w:val="16"/><w:w w:val="105"/></w:rPr><w:t xml:space="preserve"> </w:t></w:r><w:r><w:rPr><w:w w:val="105"/></w:rPr><w:t>water</w:t></w:r><w:r><w:rPr><w:spacing w:val="15"/><w:w w:val="105"/></w:rPr><w:t xml:space="preserve"> </w:t></w:r><w:r><w:rPr><w:w w:val="105"/></w:rPr><w:t>level</w:t></w:r><w:r><w:rPr><w:spacing w:val="15"/><w:w w:val="105"/></w:rPr><w:t xml:space="preserve"> </w:t></w:r><w:r><w:rPr><w:w w:val="105"/></w:rPr><w:t>data</w:t></w:r></w:p><w:p><w:pPr><w:pStyle w:val="TextBody"/><w:spacing w:before="29" w:after="0"/><w:ind w:left="153" w:hanging="0"/><w:jc w:val="both"/><w:rPr></w:rPr></w:pPr><w:r><w:rPr></w:rPr><w:t>file</w:t></w:r><w:r><w:rPr><w:spacing w:val="30"/></w:rPr><w:t xml:space="preserve"> </w:t></w:r><w:r><w:rPr></w:rPr><w:t>is</w:t></w:r><w:r><w:rPr><w:spacing w:val="30"/></w:rPr><w:t xml:space="preserve"> </w:t></w:r><w:r><w:rPr></w:rPr><w:t>opened</w:t></w:r><w:r><w:rPr><w:spacing w:val="30"/></w:rPr><w:t xml:space="preserve"> </w:t></w:r><w:r><w:rPr></w:rPr><w:t>in</w:t></w:r><w:r><w:rPr><w:spacing w:val="30"/></w:rPr><w:t xml:space="preserve"> </w:t></w:r><w:r><w:rPr></w:rPr><w:t>WHAT.</w:t></w:r></w:p><w:p><w:pPr><w:pStyle w:val="TextBody"/><w:spacing w:lineRule="auto" w:line="249" w:before="13" w:after="0"/><w:ind w:left="153" w:right="144" w:firstLine="351"/><w:jc w:val="both"/><w:rPr></w:rPr></w:pPr><w:r><w:rPr><w:w w:val="105"/></w:rPr><w:t>The</w:t></w:r><w:r><w:rPr><w:spacing w:val="0"/><w:w w:val="105"/></w:rPr><w:t xml:space="preserve"> </w:t></w:r><w:r><w:rPr><w:w w:val="105"/></w:rPr><w:t>information</w:t></w:r><w:r><w:rPr><w:spacing w:val="0"/><w:w w:val="105"/></w:rPr><w:t xml:space="preserve"> </w:t></w:r><w:r><w:rPr><w:w w:val="105"/></w:rPr><w:t>are</w:t></w:r><w:r><w:rPr><w:spacing w:val="0"/><w:w w:val="105"/></w:rPr><w:t xml:space="preserve"> </w:t></w:r><w:r><w:rPr><w:w w:val="105"/></w:rPr><w:t>distributed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3</w:t></w:r><w:r><w:rPr><w:spacing w:val="0"/><w:w w:val="105"/></w:rPr><w:t xml:space="preserve"> </w:t></w:r><w:r><w:rPr><w:w w:val="105"/></w:rPr><w:t>columns:</w:t></w:r><w:r><w:rPr><w:spacing w:val="7"/><w:w w:val="105"/></w:rPr><w:t xml:space="preserve"> </w:t></w:r><w:r><w:rPr><w:w w:val="105"/></w:rPr><w:t>the</w:t></w:r><w:r><w:rPr><w:spacing w:val="0"/><w:w w:val="105"/></w:rPr><w:t xml:space="preserve"> </w:t></w:r><w:r><w:rPr><w:w w:val="105"/></w:rPr><w:t>unique</w:t></w:r><w:r><w:rPr><w:spacing w:val="0"/><w:w w:val="105"/></w:rPr><w:t xml:space="preserve"> </w:t></w:r><w:r><w:rPr><w:w w:val="105"/></w:rPr><w:t>ID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well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which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measurement</w:t></w:r><w:r><w:rPr><w:w w:val="103"/></w:rPr><w:t xml:space="preserve"> </w:t></w:r><w:r><w:rPr><w:w w:val="105"/></w:rPr><w:t>has</w:t></w:r><w:r><w:rPr><w:spacing w:val="21"/><w:w w:val="105"/></w:rPr><w:t xml:space="preserve"> </w:t></w:r><w:r><w:rPr><w:w w:val="105"/></w:rPr><w:t>been</w:t></w:r><w:r><w:rPr><w:spacing w:val="21"/><w:w w:val="105"/></w:rPr><w:t xml:space="preserve"> </w:t></w:r><w:r><w:rPr><w:w w:val="105"/></w:rPr><w:t>done,</w:t></w:r><w:r><w:rPr><w:spacing w:val="22"/><w:w w:val="105"/></w:rPr><w:t xml:space="preserve"> </w:t></w:r><w:r><w:rPr><w:w w:val="105"/></w:rPr><w:t>the</w:t></w:r><w:r><w:rPr><w:spacing w:val="22"/><w:w w:val="105"/></w:rPr><w:t xml:space="preserve"> </w:t></w:r><w:r><w:rPr><w:w w:val="105"/></w:rPr><w:t>time</w:t></w:r><w:r><w:rPr><w:spacing w:val="23"/><w:w w:val="105"/></w:rPr><w:t xml:space="preserve"> </w:t></w:r><w:r><w:rPr><w:w w:val="105"/></w:rPr><w:t>and</w:t></w:r><w:r><w:rPr><w:spacing w:val="22"/><w:w w:val="105"/></w:rPr><w:t xml:space="preserve"> </w:t></w:r><w:r><w:rPr><w:spacing w:val="0"/><w:w w:val="105"/></w:rPr><w:t>the</w:t></w:r><w:r><w:rPr><w:spacing w:val="22"/><w:w w:val="105"/></w:rPr><w:t xml:space="preserve"> </w:t></w:r><w:r><w:rPr><w:w w:val="105"/></w:rPr><w:t>value</w:t></w:r><w:r><w:rPr><w:spacing w:val="22"/><w:w w:val="105"/></w:rPr><w:t xml:space="preserve"> </w:t></w:r><w:r><w:rPr><w:w w:val="105"/></w:rPr><w:t>of</w:t></w:r><w:r><w:rPr><w:spacing w:val="23"/><w:w w:val="105"/></w:rPr><w:t xml:space="preserve"> </w:t></w:r><w:r><w:rPr><w:w w:val="105"/></w:rPr><w:t>the</w:t></w:r><w:r><w:rPr><w:spacing w:val="21"/><w:w w:val="105"/></w:rPr><w:t xml:space="preserve"> </w:t></w:r><w:r><w:rPr><w:w w:val="105"/></w:rPr><w:t>manual</w:t></w:r><w:r><w:rPr><w:spacing w:val="22"/><w:w w:val="105"/></w:rPr><w:t xml:space="preserve"> </w:t></w:r><w:r><w:rPr><w:w w:val="105"/></w:rPr><w:t>measurement.</w:t></w:r><w:r><w:rPr><w:spacing w:val="50"/><w:w w:val="105"/></w:rPr><w:t xml:space="preserve"> </w:t></w:r><w:r><w:rPr><w:w w:val="105"/></w:rPr><w:t>When</w:t></w:r><w:r><w:rPr><w:spacing w:val="22"/><w:w w:val="105"/></w:rPr><w:t xml:space="preserve"> </w:t></w:r><w:r><w:rPr><w:w w:val="105"/></w:rPr><w:t>loading</w:t></w:r><w:r><w:rPr><w:spacing w:val="21"/><w:w w:val="105"/></w:rPr><w:t xml:space="preserve"> </w:t></w:r><w:r><w:rPr><w:w w:val="105"/></w:rPr><w:t>a</w:t></w:r><w:r><w:rPr><w:spacing w:val="21"/><w:w w:val="105"/></w:rPr><w:t xml:space="preserve"> </w:t></w:r><w:r><w:rPr><w:w w:val="105"/></w:rPr><w:t>water-level</w:t></w:r><w:r><w:rPr><w:spacing w:val="22"/><w:w w:val="104"/></w:rPr><w:t xml:space="preserve"> </w:t></w:r><w:r><w:rPr><w:w w:val="105"/></w:rPr><w:t>data</w:t></w:r><w:r><w:rPr><w:spacing w:val="11"/><w:w w:val="105"/></w:rPr><w:t xml:space="preserve"> </w:t></w:r><w:r><w:rPr><w:w w:val="105"/></w:rPr><w:t>file,</w:t></w:r><w:r><w:rPr><w:spacing w:val="12"/><w:w w:val="105"/></w:rPr><w:t xml:space="preserve"> </w:t></w:r><w:r><w:rPr><w:w w:val="105"/></w:rPr><w:t>WHAT</w:t></w:r><w:r><w:rPr><w:spacing w:val="11"/><w:w w:val="105"/></w:rPr><w:t xml:space="preserve"> </w:t></w:r><w:r><w:rPr><w:w w:val="105"/></w:rPr><w:t>will</w:t></w:r><w:r><w:rPr><w:spacing w:val="13"/><w:w w:val="105"/></w:rPr><w:t xml:space="preserve"> </w:t></w:r><w:r><w:rPr><w:w w:val="105"/></w:rPr><w:t>automatically</w:t></w:r><w:r><w:rPr><w:spacing w:val="12"/><w:w w:val="105"/></w:rPr><w:t xml:space="preserve"> </w:t></w:r><w:r><w:rPr><w:w w:val="105"/></w:rPr><w:t>search</w:t></w:r><w:r><w:rPr><w:spacing w:val="12"/><w:w w:val="105"/></w:rPr><w:t xml:space="preserve"> </w:t></w:r><w:r><w:rPr><w:w w:val="105"/></w:rPr><w:t>within</w:t></w:r><w:r><w:rPr><w:spacing w:val="12"/><w:w w:val="105"/></w:rPr><w:t xml:space="preserve"> </w:t></w:r><w:r><w:rPr><w:w w:val="105"/></w:rPr><w:t>this</w:t></w:r><w:r><w:rPr><w:spacing w:val="12"/><w:w w:val="105"/></w:rPr><w:t xml:space="preserve"> </w:t></w:r><w:r><w:rPr><w:w w:val="105"/></w:rPr><w:t>file</w:t></w:r><w:r><w:rPr><w:spacing w:val="12"/><w:w w:val="105"/></w:rPr><w:t xml:space="preserve"> </w:t></w:r><w:r><w:rPr><w:w w:val="105"/></w:rPr><w:t>for</w:t></w:r><w:r><w:rPr><w:spacing w:val="12"/><w:w w:val="105"/></w:rPr><w:t xml:space="preserve"> </w:t></w:r><w:r><w:rPr><w:spacing w:val="0"/><w:w w:val="105"/></w:rPr><w:t>every</w:t></w:r><w:r><w:rPr><w:spacing w:val="12"/><w:w w:val="105"/></w:rPr><w:t xml:space="preserve"> </w:t></w:r><w:r><w:rPr><w:w w:val="105"/></w:rPr><w:t>entry</w:t></w:r><w:r><w:rPr><w:spacing w:val="13"/><w:w w:val="105"/></w:rPr><w:t xml:space="preserve"> </w:t></w:r><w:r><w:rPr><w:w w:val="105"/></w:rPr><w:t>that</w:t></w:r><w:r><w:rPr><w:spacing w:val="12"/><w:w w:val="105"/></w:rPr><w:t xml:space="preserve"> </w:t></w:r><w:r><w:rPr><w:w w:val="105"/></w:rPr><w:t>corresponds</w:t></w:r><w:r><w:rPr><w:spacing w:val="12"/><w:w w:val="105"/></w:rPr><w:t xml:space="preserve"> </w:t></w:r><w:r><w:rPr><w:w w:val="105"/></w:rPr><w:t>to</w:t></w:r><w:r><w:rPr><w:spacing w:val="11"/><w:w w:val="105"/></w:rPr><w:t xml:space="preserve"> </w:t></w:r><w:r><w:rPr><w:w w:val="105"/></w:rPr><w:t>the</w:t></w:r><w:r><w:rPr><w:spacing w:val="24"/><w:w w:val="110"/></w:rPr><w:t xml:space="preserve"> </w:t></w:r><w:r><w:rPr><w:w w:val="105"/></w:rPr><w:t>ID</w:t></w:r><w:r><w:rPr><w:spacing w:val="0"/><w:w w:val="105"/></w:rPr><w:t xml:space="preserve"> </w:t></w:r><w:r><w:rPr><w:w w:val="105"/></w:rPr><w:t>of the well.</w:t></w:r></w:p><w:p><w:pPr><w:pStyle w:val="TextBody"/><w:spacing w:lineRule="auto" w:line="249"/><w:ind w:left="153" w:right="151" w:firstLine="351"/><w:jc w:val="both"/><w:rPr></w:rPr></w:pPr><w:r><w:rPr><w:w w:val="105"/></w:rPr><w:t>Manual</w:t></w:r><w:r><w:rPr><w:spacing w:val="0"/><w:w w:val="105"/></w:rPr><w:t xml:space="preserve"> measurements </w:t></w:r><w:r><w:rPr><w:w w:val="105"/></w:rPr><w:t>must</w:t></w:r><w:r><w:rPr><w:spacing w:val="0"/><w:w w:val="105"/></w:rPr><w:t xml:space="preserve"> </w:t></w:r><w:r><w:rPr><w:w w:val="105"/></w:rPr><w:t>be</w:t></w:r><w:r><w:rPr><w:spacing w:val="0"/><w:w w:val="105"/></w:rPr><w:t xml:space="preserve"> entered </w:t></w:r><w:r><w:rPr><w:w w:val="105"/></w:rPr><w:t>in</w:t></w:r><w:r><w:rPr><w:spacing w:val="0"/><w:w w:val="105"/></w:rPr><w:t xml:space="preserve"> </w:t></w:r><w:r><w:rPr><w:w w:val="105"/></w:rPr><w:t>meters</w:t></w:r><w:r><w:rPr><w:spacing w:val="0"/><w:w w:val="105"/></w:rPr><w:t xml:space="preserve"> </w:t></w:r><w:r><w:rPr><w:w w:val="105"/></w:rPr><w:t>relative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ground</w:t></w:r><w:r><w:rPr><w:spacing w:val="0"/><w:w w:val="105"/></w:rPr><w:t xml:space="preserve"> </w:t></w:r><w:r><w:rPr><w:w w:val="105"/></w:rPr><w:t>surface</w:t></w:r><w:r><w:rPr><w:spacing w:val="0"/><w:w w:val="105"/></w:rPr><w:t xml:space="preserve"> </w:t></w:r><w:r><w:rPr><w:w w:val="105"/></w:rPr><w:t>with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vertical</w:t></w:r><w:r><w:rPr><w:spacing w:val="34"/><w:w w:val="103"/></w:rPr><w:t xml:space="preserve"> </w:t></w:r><w:r><w:rPr><w:w w:val="105"/></w:rPr><w:t>axis</w:t></w:r><w:r><w:rPr><w:spacing w:val="0"/><w:w w:val="105"/></w:rPr><w:t xml:space="preserve"> </w:t></w:r><w:r><w:rPr><w:w w:val="105"/></w:rPr><w:t>positive</w:t></w:r><w:r><w:rPr><w:spacing w:val="0"/><w:w w:val="105"/></w:rPr><w:t xml:space="preserve"> </w:t></w:r><w:r><w:rPr><w:w w:val="105"/></w:rPr><w:t>upward.</w:t></w:r><w:r><w:rPr><w:spacing w:val="13"/><w:w w:val="105"/></w:rPr><w:t xml:space="preserve"> </w:t></w:r><w:r><w:rPr><w:w w:val="105"/></w:rPr><w:t>Measurements</w:t></w:r><w:r><w:rPr><w:spacing w:val="0"/><w:w w:val="105"/></w:rPr><w:t xml:space="preserve"> </w:t></w:r><w:r><w:rPr><w:w w:val="105"/></w:rPr><w:t>below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ground</w:t></w:r><w:r><w:rPr><w:spacing w:val="0"/><w:w w:val="105"/></w:rPr><w:t xml:space="preserve"> </w:t></w:r><w:r><w:rPr><w:w w:val="105"/></w:rPr><w:t>surface</w:t></w:r><w:r><w:rPr><w:spacing w:val="0"/><w:w w:val="105"/></w:rPr><w:t xml:space="preserve"> </w:t></w:r><w:r><w:rPr><w:w w:val="105"/></w:rPr><w:t>are</w:t></w:r><w:r><w:rPr><w:spacing w:val="0"/><w:w w:val="105"/></w:rPr><w:t xml:space="preserve"> </w:t></w:r><w:r><w:rPr><w:w w:val="105"/></w:rPr><w:t>thus</w:t></w:r><w:r><w:rPr><w:spacing w:val="0"/><w:w w:val="105"/></w:rPr><w:t xml:space="preserve"> negative, </w:t></w:r><w:r><w:rPr><w:w w:val="105"/></w:rPr><w:t>and</w:t></w:r><w:r><w:rPr><w:spacing w:val="0"/><w:w w:val="105"/></w:rPr><w:t xml:space="preserve"> </w:t></w:r><w:r><w:rPr><w:w w:val="105"/></w:rPr><w:t>positive</w:t></w:r><w:r><w:rPr><w:spacing w:val="0"/><w:w w:val="105"/></w:rPr><w:t xml:space="preserve"> </w:t></w:r><w:r><w:rPr><w:w w:val="105"/></w:rPr><w:t>when</w:t></w:r><w:r><w:rPr><w:spacing w:val="28"/></w:rPr><w:t xml:space="preserve"> </w:t></w:r><w:r><w:rPr><w:w w:val="105"/></w:rPr><w:t>above.</w:t></w:r><w:r><w:rPr><w:spacing w:val="34"/><w:w w:val="105"/></w:rPr><w:t xml:space="preserve"> </w:t></w:r><w:r><w:rPr><w:w w:val="105"/></w:rPr><w:t>Measurement</w:t></w:r><w:r><w:rPr><w:spacing w:val="10"/><w:w w:val="105"/></w:rPr><w:t xml:space="preserve"> </w:t></w:r><w:r><w:rPr><w:w w:val="105"/></w:rPr><w:t>taken</w:t></w:r><w:r><w:rPr><w:spacing w:val="11"/><w:w w:val="105"/></w:rPr><w:t xml:space="preserve"> </w:t></w:r><w:r><w:rPr><w:spacing w:val="0"/><w:w w:val="105"/></w:rPr><w:t>relative</w:t></w:r><w:r><w:rPr><w:spacing w:val="10"/><w:w w:val="105"/></w:rPr><w:t xml:space="preserve"> </w:t></w:r><w:r><w:rPr><w:w w:val="105"/></w:rPr><w:t>to</w:t></w:r><w:r><w:rPr><w:spacing w:val="10"/><w:w w:val="105"/></w:rPr><w:t xml:space="preserve"> </w:t></w:r><w:r><w:rPr><w:w w:val="105"/></w:rPr><w:t>the</w:t></w:r><w:r><w:rPr><w:spacing w:val="11"/><w:w w:val="105"/></w:rPr><w:t xml:space="preserve"> </w:t></w:r><w:r><w:rPr><w:w w:val="105"/></w:rPr><w:t>casing</w:t></w:r><w:r><w:rPr><w:spacing w:val="10"/><w:w w:val="105"/></w:rPr><w:t xml:space="preserve"> </w:t></w:r><w:r><w:rPr><w:w w:val="105"/></w:rPr><w:t>of</w:t></w:r><w:r><w:rPr><w:spacing w:val="10"/><w:w w:val="105"/></w:rPr><w:t xml:space="preserve"> </w:t></w:r><w:r><w:rPr><w:w w:val="105"/></w:rPr><w:t>the</w:t></w:r><w:r><w:rPr><w:spacing w:val="10"/><w:w w:val="105"/></w:rPr><w:t xml:space="preserve"> </w:t></w:r><w:r><w:rPr><w:w w:val="105"/></w:rPr><w:t>well</w:t></w:r><w:r><w:rPr><w:spacing w:val="11"/><w:w w:val="105"/></w:rPr><w:t xml:space="preserve"> </w:t></w:r><w:r><w:rPr><w:w w:val="105"/></w:rPr><w:t>must</w:t></w:r><w:r><w:rPr><w:spacing w:val="9"/><w:w w:val="105"/></w:rPr><w:t xml:space="preserve"> </w:t></w:r><w:r><w:rPr><w:w w:val="105"/></w:rPr><w:t>be</w:t></w:r><w:r><w:rPr><w:spacing w:val="10"/><w:w w:val="105"/></w:rPr><w:t xml:space="preserve"> </w:t></w:r><w:r><w:rPr><w:w w:val="105"/></w:rPr><w:t>corrected</w:t></w:r><w:r><w:rPr><w:spacing w:val="11"/><w:w w:val="105"/></w:rPr><w:t xml:space="preserve"> </w:t></w:r><w:r><w:rPr><w:spacing w:val="0"/><w:w w:val="105"/></w:rPr><w:t>accordingly.</w:t></w:r></w:p><w:p><w:pPr><w:pStyle w:val="TextBody"/><w:spacing w:lineRule="auto" w:line="249"/><w:ind w:left="153" w:right="144" w:firstLine="351"/><w:jc w:val="both"/><w:rPr></w:rPr></w:pPr><w:r><w:rPr><w:w w:val="105"/></w:rPr><w:t>It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necessary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validate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values</w:t></w:r><w:r><w:rPr><w:spacing w:val="0"/><w:w w:val="105"/></w:rPr><w:t xml:space="preserve"> </w:t></w:r><w:r><w:rPr><w:w w:val="105"/></w:rPr><w:t>taken</w:t></w:r><w:r><w:rPr><w:spacing w:val="0"/><w:w w:val="105"/></w:rPr><w:t xml:space="preserve"> </w:t></w:r><w:r><w:rPr><w:w w:val="105"/></w:rPr><w:t>with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automatic</w:t></w:r><w:r><w:rPr><w:spacing w:val="0"/><w:w w:val="105"/></w:rPr><w:t xml:space="preserve"> </w:t></w:r><w:r><w:rPr><w:w w:val="105"/></w:rPr><w:t>logger</w:t></w:r><w:r><w:rPr><w:spacing w:val="0"/><w:w w:val="105"/></w:rPr><w:t xml:space="preserve"> </w:t></w:r><w:r><w:rPr><w:w w:val="105"/></w:rPr><w:t>with</w:t></w:r><w:r><w:rPr><w:spacing w:val="0"/><w:w w:val="105"/></w:rPr><w:t xml:space="preserve"> </w:t></w:r><w:r><w:rPr><w:w w:val="105"/></w:rPr><w:t>manual</w:t></w:r><w:r><w:rPr><w:spacing w:val="0"/><w:w w:val="105"/></w:rPr><w:t xml:space="preserve"> </w:t></w:r><w:r><w:rPr><w:w w:val="105"/></w:rPr><w:t>measurement</w:t></w:r><w:r><w:rPr><w:w w:val="103"/></w:rPr><w:t xml:space="preserve"> </w:t></w:r><w:r><w:rPr><w:w w:val="105"/></w:rPr><w:t>on</w:t></w:r><w:r><w:rPr><w:spacing w:val="10"/><w:w w:val="105"/></w:rPr><w:t xml:space="preserve"> </w:t></w:r><w:r><w:rPr><w:w w:val="105"/></w:rPr><w:t>a</w:t></w:r><w:r><w:rPr><w:spacing w:val="10"/><w:w w:val="105"/></w:rPr><w:t xml:space="preserve"> </w:t></w:r><w:r><w:rPr><w:w w:val="105"/></w:rPr><w:t>regular</w:t></w:r><w:r><w:rPr><w:spacing w:val="11"/><w:w w:val="105"/></w:rPr><w:t xml:space="preserve"> </w:t></w:r><w:r><w:rPr><w:w w:val="105"/></w:rPr><w:t>basis.</w:t></w:r></w:p><w:p><w:pPr><w:pStyle w:val="TextBody"/><w:spacing w:lineRule="auto" w:line="249"/><w:ind w:left="153" w:right="124" w:firstLine="351"/><w:jc w:val="both"/><w:rPr></w:rPr></w:pPr><w:r><w:rPr><w:w w:val="105"/></w:rPr><w:t>Long-term</w:t></w:r><w:r><w:rPr><w:spacing w:val="3"/><w:w w:val="105"/></w:rPr><w:t xml:space="preserve"> </w:t></w:r><w:r><w:rPr><w:w w:val="105"/></w:rPr><w:t>monitoring</w:t></w:r><w:r><w:rPr><w:spacing w:val="4"/><w:w w:val="105"/></w:rPr><w:t xml:space="preserve"> </w:t></w:r><w:r><w:rPr><w:w w:val="105"/></w:rPr><w:t>of</w:t></w:r><w:r><w:rPr><w:spacing w:val="4"/><w:w w:val="105"/></w:rPr><w:t xml:space="preserve"> </w:t></w:r><w:r><w:rPr><w:w w:val="105"/></w:rPr><w:t>water</w:t></w:r><w:r><w:rPr><w:spacing w:val="5"/><w:w w:val="105"/></w:rPr><w:t xml:space="preserve"> </w:t></w:r><w:r><w:rPr><w:w w:val="105"/></w:rPr><w:t>levels</w:t></w:r><w:r><w:rPr><w:spacing w:val="4"/><w:w w:val="105"/></w:rPr><w:t xml:space="preserve"> </w:t></w:r><w:r><w:rPr><w:w w:val="105"/></w:rPr><w:t>with</w:t></w:r><w:r><w:rPr><w:spacing w:val="5"/><w:w w:val="105"/></w:rPr><w:t xml:space="preserve"> </w:t></w:r><w:r><w:rPr><w:w w:val="105"/></w:rPr><w:t>the</w:t></w:r><w:r><w:rPr><w:spacing w:val="4"/><w:w w:val="105"/></w:rPr><w:t xml:space="preserve"> </w:t></w:r><w:r><w:rPr><w:w w:val="105"/></w:rPr><w:t>use</w:t></w:r><w:r><w:rPr><w:spacing w:val="3"/><w:w w:val="105"/></w:rPr><w:t xml:space="preserve"> </w:t></w:r><w:r><w:rPr><w:w w:val="105"/></w:rPr><w:t>of</w:t></w:r><w:r><w:rPr><w:spacing w:val="4"/><w:w w:val="105"/></w:rPr><w:t xml:space="preserve"> </w:t></w:r><w:r><w:rPr><w:w w:val="105"/></w:rPr><w:t>automatic</w:t></w:r><w:r><w:rPr><w:spacing w:val="5"/><w:w w:val="105"/></w:rPr><w:t xml:space="preserve"> </w:t></w:r><w:r><w:rPr><w:w w:val="105"/></w:rPr><w:t>data</w:t></w:r><w:r><w:rPr><w:spacing w:val="4"/><w:w w:val="105"/></w:rPr><w:t xml:space="preserve"> </w:t></w:r><w:r><w:rPr><w:w w:val="105"/></w:rPr><w:t>loggers</w:t></w:r><w:r><w:rPr><w:spacing w:val="4"/><w:w w:val="105"/></w:rPr><w:t xml:space="preserve"> </w:t></w:r><w:r><w:rPr><w:w w:val="105"/></w:rPr><w:t>can</w:t></w:r><w:r><w:rPr><w:spacing w:val="5"/><w:w w:val="105"/></w:rPr><w:t xml:space="preserve"> </w:t></w:r><w:r><w:rPr><w:w w:val="105"/></w:rPr><w:t>lead</w:t></w:r><w:r><w:rPr><w:spacing w:val="4"/><w:w w:val="105"/></w:rPr><w:t xml:space="preserve"> </w:t></w:r><w:r><w:rPr><w:w w:val="105"/></w:rPr><w:t>to</w:t></w:r><w:r><w:rPr><w:spacing w:val="4"/><w:w w:val="105"/></w:rPr><w:t xml:space="preserve"> </w:t></w:r><w:r><w:rPr><w:w w:val="105"/></w:rPr><w:t>errors</w:t></w:r><w:r><w:rPr><w:w w:val="103"/></w:rPr><w:t xml:space="preserve"> </w:t></w:r><w:r><w:rPr><w:w w:val="105"/></w:rPr><w:t>if</w:t></w:r><w:r><w:rPr><w:spacing w:val="13"/><w:w w:val="105"/></w:rPr><w:t xml:space="preserve"> </w:t></w:r><w:r><w:rPr><w:w w:val="105"/></w:rPr><w:t>the</w:t></w:r><w:r><w:rPr><w:spacing w:val="14"/><w:w w:val="105"/></w:rPr><w:t xml:space="preserve"> </w:t></w:r><w:r><w:rPr><w:w w:val="105"/></w:rPr><w:t>data</w:t></w:r><w:r><w:rPr><w:spacing w:val="13"/><w:w w:val="105"/></w:rPr><w:t xml:space="preserve"> </w:t></w:r><w:r><w:rPr><w:w w:val="105"/></w:rPr><w:t>are</w:t></w:r><w:r><w:rPr><w:spacing w:val="14"/><w:w w:val="105"/></w:rPr><w:t xml:space="preserve"> </w:t></w:r><w:r><w:rPr><w:w w:val="105"/></w:rPr><w:t>not</w:t></w:r><w:r><w:rPr><w:spacing w:val="13"/><w:w w:val="105"/></w:rPr><w:t xml:space="preserve"> </w:t></w:r><w:r><w:rPr><w:w w:val="105"/></w:rPr><w:t>validated</w:t></w:r><w:r><w:rPr><w:spacing w:val="14"/><w:w w:val="105"/></w:rPr><w:t xml:space="preserve"> </w:t></w:r><w:r><w:rPr><w:w w:val="105"/></w:rPr><w:t>on</w:t></w:r><w:r><w:rPr><w:spacing w:val="13"/><w:w w:val="105"/></w:rPr><w:t xml:space="preserve"> </w:t></w:r><w:r><w:rPr><w:w w:val="105"/></w:rPr><w:t>a</w:t></w:r><w:r><w:rPr><w:spacing w:val="14"/><w:w w:val="105"/></w:rPr><w:t xml:space="preserve"> </w:t></w:r><w:r><w:rPr><w:w w:val="105"/></w:rPr><w:t>regular</w:t></w:r><w:r><w:rPr><w:spacing w:val="13"/><w:w w:val="105"/></w:rPr><w:t xml:space="preserve"> </w:t></w:r><w:r><w:rPr><w:w w:val="105"/></w:rPr><w:t>basis</w:t></w:r><w:r><w:rPr><w:spacing w:val="14"/><w:w w:val="105"/></w:rPr><w:t xml:space="preserve"> </w:t></w:r><w:r><w:rPr><w:w w:val="105"/></w:rPr><w:t>with</w:t></w:r><w:r><w:rPr><w:spacing w:val="13"/><w:w w:val="105"/></w:rPr><w:t xml:space="preserve"> </w:t></w:r><w:r><w:rPr><w:w w:val="105"/></w:rPr><w:t>manual</w:t></w:r><w:r><w:rPr><w:spacing w:val="14"/><w:w w:val="105"/></w:rPr><w:t xml:space="preserve"> </w:t></w:r><w:r><w:rPr><w:w w:val="105"/></w:rPr><w:t>measurements.</w:t></w:r><w:r><w:rPr><w:spacing w:val="38"/><w:w w:val="105"/></w:rPr><w:t xml:space="preserve"> </w:t></w:r><w:hyperlink w:anchor="_bookmark91"><w:r><w:rPr><w:rStyle w:val="InternetLink"/><w:w w:val="105"/></w:rPr><w:t>Freeman</w:t></w:r><w:r><w:rPr><w:rStyle w:val="InternetLink"/><w:spacing w:val="13"/><w:w w:val="105"/></w:rPr><w:t xml:space="preserve"> </w:t></w:r><w:r><w:rPr><w:rStyle w:val="InternetLink"/><w:w w:val="105"/></w:rPr><w:t>et</w:t></w:r><w:r><w:rPr><w:rStyle w:val="InternetLink"/><w:spacing w:val="14"/><w:w w:val="105"/></w:rPr><w:t xml:space="preserve"> </w:t></w:r><w:r><w:rPr><w:rStyle w:val="InternetLink"/><w:w w:val="105"/></w:rPr><w:t>al.</w:t></w:r></w:hyperlink><w:r><w:rPr><w:spacing w:val="13"/><w:w w:val="105"/></w:rPr><w:t xml:space="preserve"> </w:t></w:r><w:hyperlink w:anchor="_bookmark91"><w:r><w:rPr><w:rStyle w:val="InternetLink"/><w:w w:val="105"/></w:rPr><w:t>(2004)</w:t></w:r></w:hyperlink><w:r><w:rPr></w:rPr><w:t xml:space="preserve"> </w:t></w:r><w:r><w:rPr><w:w w:val="105"/></w:rPr><w:t>provides</w:t></w:r><w:r><w:rPr><w:spacing w:val="30"/><w:w w:val="105"/></w:rPr><w:t xml:space="preserve"> </w:t></w:r><w:r><w:rPr><w:w w:val="105"/></w:rPr><w:t>a</w:t></w:r><w:r><w:rPr><w:spacing w:val="31"/><w:w w:val="105"/></w:rPr><w:t xml:space="preserve"> </w:t></w:r><w:r><w:rPr><w:w w:val="105"/></w:rPr><w:t>good</w:t></w:r><w:r><w:rPr><w:spacing w:val="32"/><w:w w:val="105"/></w:rPr><w:t xml:space="preserve"> </w:t></w:r><w:r><w:rPr><w:w w:val="105"/></w:rPr><w:t>review</w:t></w:r><w:r><w:rPr><w:spacing w:val="30"/><w:w w:val="105"/></w:rPr><w:t xml:space="preserve"> </w:t></w:r><w:r><w:rPr><w:w w:val="105"/></w:rPr><w:t>on</w:t></w:r><w:r><w:rPr><w:spacing w:val="32"/><w:w w:val="105"/></w:rPr><w:t xml:space="preserve"> </w:t></w:r><w:r><w:rPr><w:spacing w:val="0"/><w:w w:val="105"/></w:rPr><w:t>possible</w:t></w:r><w:r><w:rPr><w:spacing w:val="31"/><w:w w:val="105"/></w:rPr><w:t xml:space="preserve"> </w:t></w:r><w:r><w:rPr><w:w w:val="105"/></w:rPr><w:t>causes</w:t></w:r><w:r><w:rPr><w:spacing w:val="32"/><w:w w:val="105"/></w:rPr><w:t xml:space="preserve"> </w:t></w:r><w:r><w:rPr><w:w w:val="105"/></w:rPr><w:t>of</w:t></w:r><w:r><w:rPr><w:spacing w:val="31"/><w:w w:val="105"/></w:rPr><w:t xml:space="preserve"> </w:t></w:r><w:r><w:rPr><w:w w:val="105"/></w:rPr><w:t>errors</w:t></w:r><w:r><w:rPr><w:spacing w:val="31"/><w:w w:val="105"/></w:rPr><w:t xml:space="preserve"> </w:t></w:r><w:r><w:rPr><w:w w:val="105"/></w:rPr><w:t>that</w:t></w:r><w:r><w:rPr><w:spacing w:val="32"/><w:w w:val="105"/></w:rPr><w:t xml:space="preserve"> </w:t></w:r><w:r><w:rPr><w:w w:val="105"/></w:rPr><w:t>may</w:t></w:r><w:r><w:rPr><w:spacing w:val="31"/><w:w w:val="105"/></w:rPr><w:t xml:space="preserve"> </w:t></w:r><w:r><w:rPr><w:w w:val="105"/></w:rPr><w:t>be</w:t></w:r><w:r><w:rPr><w:spacing w:val="32"/><w:w w:val="105"/></w:rPr><w:t xml:space="preserve"> </w:t></w:r><w:r><w:rPr><w:w w:val="105"/></w:rPr><w:t>present</w:t></w:r><w:r><w:rPr><w:spacing w:val="30"/><w:w w:val="105"/></w:rPr><w:t xml:space="preserve"> </w:t></w:r><w:r><w:rPr><w:w w:val="105"/></w:rPr><w:t>in</w:t></w:r><w:r><w:rPr><w:spacing w:val="32"/><w:w w:val="105"/></w:rPr><w:t xml:space="preserve"> </w:t></w:r><w:r><w:rPr><w:w w:val="105"/></w:rPr><w:t>data</w:t></w:r><w:r><w:rPr><w:spacing w:val="31"/><w:w w:val="105"/></w:rPr><w:t xml:space="preserve"> </w:t></w:r><w:r><w:rPr><w:w w:val="105"/></w:rPr><w:t>acquired</w:t></w:r><w:r><w:rPr><w:spacing w:val="32"/><w:w w:val="105"/></w:rPr><w:t xml:space="preserve"> </w:t></w:r><w:r><w:rPr><w:w w:val="105"/></w:rPr><w:t>with</w:t></w:r><w:r><w:rPr><w:spacing w:val="27"/><w:w w:val="108"/></w:rPr><w:t xml:space="preserve"> </w:t></w:r><w:r><w:rPr><w:w w:val="105"/></w:rPr><w:t>submersible</w:t></w:r><w:r><w:rPr><w:spacing w:val="8"/><w:w w:val="105"/></w:rPr><w:t xml:space="preserve"> </w:t></w:r><w:r><w:rPr><w:w w:val="105"/></w:rPr><w:t>pressure</w:t></w:r><w:r><w:rPr><w:spacing w:val="7"/><w:w w:val="105"/></w:rPr><w:t xml:space="preserve"> </w:t></w:r><w:r><w:rPr><w:spacing w:val="0"/><w:w w:val="105"/></w:rPr><w:t>transducers.</w:t></w:r></w:p><w:p><w:pPr><w:pStyle w:val="TextBody"/><w:spacing w:lineRule="auto" w:line="249"/><w:ind w:left="153" w:right="151" w:firstLine="351"/><w:jc w:val="both"/><w:rPr></w:rPr></w:pPr><w:r><w:rPr><w:w w:val="105"/></w:rPr><w:t>The</w:t></w:r><w:r><w:rPr><w:spacing w:val="26"/><w:w w:val="105"/></w:rPr><w:t xml:space="preserve"> </w:t></w:r><w:r><w:rPr><w:w w:val="105"/></w:rPr><w:t>convenience</w:t></w:r><w:r><w:rPr><w:spacing w:val="28"/><w:w w:val="105"/></w:rPr><w:t xml:space="preserve"> </w:t></w:r><w:r><w:rPr><w:w w:val="105"/></w:rPr><w:t>and</w:t></w:r><w:r><w:rPr><w:spacing w:val="26"/><w:w w:val="105"/></w:rPr><w:t xml:space="preserve"> </w:t></w:r><w:r><w:rPr><w:w w:val="105"/></w:rPr><w:t>low</w:t></w:r><w:r><w:rPr><w:spacing w:val="27"/><w:w w:val="105"/></w:rPr><w:t xml:space="preserve"> </w:t></w:r><w:r><w:rPr><w:w w:val="105"/></w:rPr><w:t>maintenance</w:t></w:r><w:r><w:rPr><w:spacing w:val="27"/><w:w w:val="105"/></w:rPr><w:t xml:space="preserve"> </w:t></w:r><w:r><w:rPr><w:w w:val="105"/></w:rPr><w:t>of</w:t></w:r><w:r><w:rPr><w:spacing w:val="27"/><w:w w:val="105"/></w:rPr><w:t xml:space="preserve"> </w:t></w:r><w:r><w:rPr><w:w w:val="105"/></w:rPr><w:t>submersible</w:t></w:r><w:r><w:rPr><w:spacing w:val="28"/><w:w w:val="105"/></w:rPr><w:t xml:space="preserve"> </w:t></w:r><w:r><w:rPr><w:w w:val="105"/></w:rPr><w:t>pressure</w:t></w:r><w:r><w:rPr><w:spacing w:val="27"/><w:w w:val="105"/></w:rPr><w:t xml:space="preserve"> </w:t></w:r><w:r><w:rPr><w:w w:val="105"/></w:rPr><w:t>transducers</w:t></w:r><w:r><w:rPr><w:spacing w:val="27"/><w:w w:val="105"/></w:rPr><w:t xml:space="preserve"> </w:t></w:r><w:r><w:rPr><w:w w:val="105"/></w:rPr><w:t>can</w:t></w:r><w:r><w:rPr><w:spacing w:val="26"/><w:w w:val="105"/></w:rPr><w:t xml:space="preserve"> </w:t></w:r><w:r><w:rPr><w:w w:val="105"/></w:rPr><w:t>lead</w:t></w:r><w:r><w:rPr><w:spacing w:val="27"/><w:w w:val="105"/></w:rPr><w:t xml:space="preserve"> </w:t></w:r><w:r><w:rPr><w:w w:val="105"/></w:rPr><w:t>to</w:t></w:r><w:r><w:rPr><w:spacing w:val="27"/><w:w w:val="105"/></w:rPr><w:t xml:space="preserve"> </w:t></w:r><w:r><w:rPr><w:w w:val="105"/></w:rPr><w:t>long</w:t></w:r><w:r><w:rPr><w:w w:val="102"/></w:rPr><w:t xml:space="preserve"> </w:t></w:r><w:r><w:rPr><w:w w:val="105"/></w:rPr><w:t>intervals</w:t></w:r><w:r><w:rPr><w:spacing w:val="14"/><w:w w:val="105"/></w:rPr><w:t xml:space="preserve"> </w:t></w:r><w:r><w:rPr><w:spacing w:val="0"/><w:w w:val="105"/></w:rPr><w:t>between</w:t></w:r><w:r><w:rPr><w:spacing w:val="16"/><w:w w:val="105"/></w:rPr><w:t xml:space="preserve"> </w:t></w:r><w:r><w:rPr><w:w w:val="105"/></w:rPr><w:t>calibration</w:t></w:r><w:r><w:rPr><w:spacing w:val="17"/><w:w w:val="105"/></w:rPr><w:t xml:space="preserve"> </w:t></w:r><w:r><w:rPr><w:w w:val="105"/></w:rPr><w:t>checks</w:t></w:r><w:r><w:rPr><w:spacing w:val="15"/><w:w w:val="105"/></w:rPr><w:t xml:space="preserve"> </w:t></w:r><w:r><w:rPr><w:w w:val="105"/></w:rPr><w:t>and</w:t></w:r><w:r><w:rPr><w:spacing w:val="16"/><w:w w:val="105"/></w:rPr><w:t xml:space="preserve"> </w:t></w:r><w:r><w:rPr><w:w w:val="105"/></w:rPr><w:t>overconfidence</w:t></w:r><w:r><w:rPr><w:spacing w:val="14"/><w:w w:val="105"/></w:rPr><w:t xml:space="preserve"> </w:t></w:r><w:r><w:rPr><w:w w:val="105"/></w:rPr><w:t>in</w:t></w:r><w:r><w:rPr><w:spacing w:val="16"/><w:w w:val="105"/></w:rPr><w:t xml:space="preserve"> </w:t></w:r><w:r><w:rPr><w:w w:val="105"/></w:rPr><w:t>the</w:t></w:r><w:r><w:rPr><w:spacing w:val="15"/><w:w w:val="105"/></w:rPr><w:t xml:space="preserve"> </w:t></w:r><w:r><w:rPr><w:w w:val="105"/></w:rPr><w:t>reliability</w:t></w:r><w:r><w:rPr><w:spacing w:val="16"/><w:w w:val="105"/></w:rPr><w:t xml:space="preserve"> </w:t></w:r><w:r><w:rPr><w:w w:val="105"/></w:rPr><w:t>of</w:t></w:r><w:r><w:rPr><w:spacing w:val="15"/><w:w w:val="105"/></w:rPr><w:t xml:space="preserve"> </w:t></w:r><w:r><w:rPr><w:w w:val="105"/></w:rPr><w:t>the</w:t></w:r><w:r><w:rPr><w:spacing w:val="14"/><w:w w:val="105"/></w:rPr><w:t xml:space="preserve"> </w:t></w:r><w:r><w:rPr><w:w w:val="105"/></w:rPr><w:t>sensor’s</w:t></w:r><w:r><w:rPr><w:spacing w:val="16"/><w:w w:val="105"/></w:rPr><w:t xml:space="preserve"> </w:t></w:r><w:r><w:rPr><w:w w:val="105"/></w:rPr><w:t>data.</w:t></w:r><w:r><w:rPr><w:spacing w:val="42"/><w:w w:val="105"/></w:rPr><w:t xml:space="preserve"> </w:t></w:r><w:r><w:rPr><w:w w:val="105"/></w:rPr><w:t>If</w:t></w:r><w:r><w:rPr><w:spacing w:val="26"/><w:w w:val="98"/></w:rPr><w:t xml:space="preserve"> </w:t></w:r><w:r><w:rPr><w:w w:val="105"/></w:rPr><w:t>checks</w:t></w:r><w:r><w:rPr><w:spacing w:val="1"/><w:w w:val="105"/></w:rPr><w:t xml:space="preserve"> </w:t></w:r><w:r><w:rPr><w:w w:val="105"/></w:rPr><w:t>on</w:t></w:r><w:r><w:rPr><w:spacing w:val="2"/><w:w w:val="105"/></w:rPr><w:t xml:space="preserve"> </w:t></w:r><w:r><w:rPr><w:w w:val="105"/></w:rPr><w:t>the</w:t></w:r><w:r><w:rPr><w:spacing w:val="1"/><w:w w:val="105"/></w:rPr><w:t xml:space="preserve"> </w:t></w:r><w:r><w:rPr><w:w w:val="105"/></w:rPr><w:t>calibration</w:t></w:r><w:r><w:rPr><w:spacing w:val="3"/><w:w w:val="105"/></w:rPr><w:t xml:space="preserve"> </w:t></w:r><w:r><w:rPr><w:w w:val="105"/></w:rPr><w:t>of</w:t></w:r><w:r><w:rPr><w:spacing w:val="1"/><w:w w:val="105"/></w:rPr><w:t xml:space="preserve"> </w:t></w:r><w:r><w:rPr><w:w w:val="105"/></w:rPr><w:t>sensors</w:t></w:r><w:r><w:rPr><w:spacing w:val="1"/><w:w w:val="105"/></w:rPr><w:t xml:space="preserve"> </w:t></w:r><w:r><w:rPr><w:w w:val="105"/></w:rPr><w:t>are</w:t></w:r><w:r><w:rPr><w:spacing w:val="1"/><w:w w:val="105"/></w:rPr><w:t xml:space="preserve"> </w:t></w:r><w:r><w:rPr><w:w w:val="105"/></w:rPr><w:t>not</w:t></w:r><w:r><w:rPr><w:spacing w:val="1"/><w:w w:val="105"/></w:rPr><w:t xml:space="preserve"> </w:t></w:r><w:r><w:rPr><w:w w:val="105"/></w:rPr><w:t>made,</w:t></w:r><w:r><w:rPr><w:spacing w:val="2"/><w:w w:val="105"/></w:rPr><w:t xml:space="preserve"> </w:t></w:r><w:r><w:rPr><w:w w:val="105"/></w:rPr><w:t>data</w:t></w:r><w:r><w:rPr><w:spacing w:val="1"/><w:w w:val="105"/></w:rPr><w:t xml:space="preserve"> </w:t></w:r><w:r><w:rPr><w:w w:val="105"/></w:rPr><w:t>may</w:t></w:r><w:r><w:rPr><w:spacing w:val="1"/><w:w w:val="105"/></w:rPr><w:t xml:space="preserve"> </w:t></w:r><w:r><w:rPr><w:w w:val="105"/></w:rPr><w:t>be</w:t></w:r><w:r><w:rPr><w:spacing w:val="1"/><w:w w:val="105"/></w:rPr><w:t xml:space="preserve"> </w:t></w:r><w:r><w:rPr><w:w w:val="105"/></w:rPr><w:t>erroneous</w:t></w:r><w:r><w:rPr><w:spacing w:val="2"/><w:w w:val="105"/></w:rPr><w:t xml:space="preserve"> </w:t></w:r><w:r><w:rPr><w:w w:val="105"/></w:rPr><w:t>to</w:t></w:r><w:r><w:rPr><w:spacing w:val="1"/><w:w w:val="105"/></w:rPr><w:t xml:space="preserve"> </w:t></w:r><w:r><w:rPr><w:w w:val="105"/></w:rPr><w:t>the</w:t></w:r><w:r><w:rPr><w:spacing w:val="1"/><w:w w:val="105"/></w:rPr><w:t xml:space="preserve"> </w:t></w:r><w:r><w:rPr><w:w w:val="105"/></w:rPr><w:t>point</w:t></w:r><w:r><w:rPr><w:spacing w:val="2"/><w:w w:val="105"/></w:rPr><w:t xml:space="preserve"> </w:t></w:r><w:r><w:rPr><w:w w:val="105"/></w:rPr><w:t>of</w:t></w:r><w:r><w:rPr><w:spacing w:val="1"/><w:w w:val="105"/></w:rPr><w:t xml:space="preserve"> </w:t></w:r><w:r><w:rPr><w:w w:val="105"/></w:rPr><w:t>leading</w:t></w:r><w:r><w:rPr><w:spacing w:val="1"/><w:w w:val="105"/></w:rPr><w:t xml:space="preserve"> </w:t></w:r><w:r><w:rPr><w:w w:val="105"/></w:rPr><w:t>to</w:t></w:r><w:r><w:rPr><w:w w:val="109"/></w:rPr><w:t xml:space="preserve"> </w:t></w:r><w:r><w:rPr><w:w w:val="105"/></w:rPr><w:t>incorrect</w:t></w:r><w:r><w:rPr><w:spacing w:val="14"/><w:w w:val="105"/></w:rPr><w:t xml:space="preserve"> </w:t></w:r><w:r><w:rPr><w:w w:val="105"/></w:rPr><w:t>hydrologic</w:t></w:r><w:r><w:rPr><w:spacing w:val="15"/><w:w w:val="105"/></w:rPr><w:t xml:space="preserve"> </w:t></w:r><w:r><w:rPr><w:w w:val="105"/></w:rPr><w:t>interpretations.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Normal"/><w:numPr><w:ilvl w:val="1"/><w:numId w:val="4"/></w:numPr><w:tabs><w:tab w:val="left" w:pos="1037" w:leader="none"/></w:tabs><w:spacing w:before="146" w:after="0"/><w:ind w:left="1036" w:hanging="883"/><w:jc w:val="both"/><w:rPr><w:rFonts w:ascii="Georgia" w:hAnsi="Georgia" w:eastAsia="Georgia" w:cs="Georgia"/><w:sz w:val="34"/><w:szCs w:val="34"/></w:rPr></w:pPr><w:bookmarkStart w:id="50" w:name="_bookmark31"/><w:bookmarkStart w:id="51" w:name="Loading_the_data_and_Computation_mode_ov"/><w:bookmarkEnd w:id="50"/><w:bookmarkEnd w:id="51"/><w:r><w:rPr><w:rFonts w:ascii="Georgia" w:hAnsi="Georgia"/><w:b/><w:sz w:val="34"/></w:rPr><w:t>Loading</w:t></w:r><w:r><w:rPr><w:rFonts w:ascii="Georgia" w:hAnsi="Georgia"/><w:b/><w:spacing w:val="0"/><w:sz w:val="34"/></w:rPr><w:t xml:space="preserve"> </w:t></w:r><w:r><w:rPr><w:rFonts w:ascii="Georgia" w:hAnsi="Georgia"/><w:b/><w:sz w:val="34"/></w:rPr><w:t>the</w:t></w:r><w:r><w:rPr><w:rFonts w:ascii="Georgia" w:hAnsi="Georgia"/><w:b/><w:spacing w:val="0"/><w:sz w:val="34"/></w:rPr><w:t xml:space="preserve"> </w:t></w:r><w:r><w:rPr><w:rFonts w:ascii="Georgia" w:hAnsi="Georgia"/><w:b/><w:sz w:val="34"/></w:rPr><w:t>data</w:t></w:r><w:r><w:rPr><w:rFonts w:ascii="Georgia" w:hAnsi="Georgia"/><w:b/><w:spacing w:val="0"/><w:sz w:val="34"/></w:rPr><w:t xml:space="preserve"> </w:t></w:r><w:r><w:rPr><w:rFonts w:ascii="Georgia" w:hAnsi="Georgia"/><w:b/><w:sz w:val="34"/></w:rPr><w:t>and</w:t></w:r><w:r><w:rPr><w:rFonts w:ascii="Georgia" w:hAnsi="Georgia"/><w:b/><w:spacing w:val="0"/><w:sz w:val="34"/></w:rPr><w:t xml:space="preserve"> </w:t></w:r><w:r><w:rPr><w:rFonts w:ascii="Georgia" w:hAnsi="Georgia"/><w:b/><w:sz w:val="34"/></w:rPr><w:t>Computation</w:t></w:r><w:r><w:rPr><w:rFonts w:ascii="Georgia" w:hAnsi="Georgia"/><w:b/><w:spacing w:val="0"/><w:sz w:val="34"/></w:rPr><w:t xml:space="preserve"> </w:t></w:r><w:r><w:rPr><w:rFonts w:ascii="Georgia" w:hAnsi="Georgia"/><w:b/><w:sz w:val="34"/></w:rPr><w:t>mode</w:t></w:r><w:r><w:rPr><w:rFonts w:ascii="Georgia" w:hAnsi="Georgia"/><w:b/><w:spacing w:val="0"/><w:sz w:val="34"/></w:rPr><w:t xml:space="preserve"> </w:t></w:r><w:r><w:rPr><w:rFonts w:ascii="Georgia" w:hAnsi="Georgia"/><w:b/><w:sz w:val="34"/></w:rPr><w:t>overview</w:t></w:r></w:p><w:p><w:pPr><w:pStyle w:val="TextBody"/><w:spacing w:lineRule="auto" w:line="249" w:before="227" w:after="0"/><w:ind w:left="110" w:right="106" w:firstLine="34"/><w:jc w:val="both"/><w:rPr></w:rPr></w:pPr><w:r><w:rPr><w:w w:val="105"/></w:rPr><w:t>The</w:t></w:r><w:r><w:rPr><w:spacing w:val="2"/><w:w w:val="105"/></w:rPr><w:t xml:space="preserve"> </w:t></w:r><w:r><w:rPr><w:w w:val="105"/></w:rPr><w:t>first</w:t></w:r><w:r><w:rPr><w:spacing w:val="3"/><w:w w:val="105"/></w:rPr><w:t xml:space="preserve"> </w:t></w:r><w:r><w:rPr><w:w w:val="105"/></w:rPr><w:t>step</w:t></w:r><w:r><w:rPr><w:spacing w:val="3"/><w:w w:val="105"/></w:rPr><w:t xml:space="preserve"> </w:t></w:r><w:r><w:rPr><w:w w:val="105"/></w:rPr><w:t>is</w:t></w:r><w:r><w:rPr><w:spacing w:val="3"/><w:w w:val="105"/></w:rPr><w:t xml:space="preserve"> </w:t></w:r><w:r><w:rPr><w:w w:val="105"/></w:rPr><w:t>to</w:t></w:r><w:r><w:rPr><w:spacing w:val="3"/><w:w w:val="105"/></w:rPr><w:t xml:space="preserve"> </w:t></w:r><w:r><w:rPr><w:w w:val="105"/></w:rPr><w:t>open</w:t></w:r><w:r><w:rPr><w:spacing w:val="3"/><w:w w:val="105"/></w:rPr><w:t xml:space="preserve"> </w:t></w:r><w:r><w:rPr><w:w w:val="105"/></w:rPr><w:t>the</w:t></w:r><w:r><w:rPr><w:spacing w:val="2"/><w:w w:val="105"/></w:rPr><w:t xml:space="preserve"> </w:t></w:r><w:r><w:rPr><w:w w:val="105"/></w:rPr><w:t>water-level</w:t></w:r><w:r><w:rPr><w:spacing w:val="2"/><w:w w:val="105"/></w:rPr><w:t xml:space="preserve"> </w:t></w:r><w:r><w:rPr><w:w w:val="105"/></w:rPr><w:t>data</w:t></w:r><w:r><w:rPr><w:spacing w:val="3"/><w:w w:val="105"/></w:rPr><w:t xml:space="preserve"> </w:t></w:r><w:r><w:rPr><w:w w:val="105"/></w:rPr><w:t>file</w:t></w:r><w:r><w:rPr><w:spacing w:val="3"/><w:w w:val="105"/></w:rPr><w:t xml:space="preserve"> </w:t></w:r><w:r><w:rPr><w:w w:val="105"/></w:rPr><w:t>in</w:t></w:r><w:r><w:rPr><w:spacing w:val="3"/><w:w w:val="105"/></w:rPr><w:t xml:space="preserve"> </w:t></w:r><w:r><w:rPr><w:w w:val="105"/></w:rPr><w:t>WHAT.</w:t></w:r><w:r><w:rPr><w:spacing w:val="3"/><w:w w:val="105"/></w:rPr><w:t xml:space="preserve"> </w:t></w:r><w:r><w:rPr><w:w w:val="105"/></w:rPr><w:t>This</w:t></w:r><w:r><w:rPr><w:spacing w:val="3"/><w:w w:val="105"/></w:rPr><w:t xml:space="preserve"> </w:t></w:r><w:r><w:rPr><w:w w:val="105"/></w:rPr><w:t>is</w:t></w:r><w:r><w:rPr><w:spacing w:val="2"/><w:w w:val="105"/></w:rPr><w:t xml:space="preserve"> </w:t></w:r><w:r><w:rPr><w:w w:val="105"/></w:rPr><w:t>done</w:t></w:r><w:r><w:rPr><w:spacing w:val="3"/><w:w w:val="105"/></w:rPr><w:t xml:space="preserve"> </w:t></w:r><w:r><w:rPr><w:w w:val="105"/></w:rPr><w:t>simply</w:t></w:r><w:r><w:rPr><w:spacing w:val="2"/><w:w w:val="105"/></w:rPr><w:t xml:space="preserve"> </w:t></w:r><w:r><w:rPr><w:w w:val="105"/></w:rPr><w:t>by</w:t></w:r><w:r><w:rPr><w:spacing w:val="3"/><w:w w:val="105"/></w:rPr><w:t xml:space="preserve"> </w:t></w:r><w:r><w:rPr><w:w w:val="105"/></w:rPr><w:t>clicking</w:t></w:r><w:r><w:rPr><w:spacing w:val="3"/><w:w w:val="105"/></w:rPr><w:t xml:space="preserve"> </w:t></w:r><w:r><w:rPr><w:w w:val="105"/></w:rPr><w:t>on</w:t></w:r><w:r><w:rPr><w:spacing w:val="3"/><w:w w:val="105"/></w:rPr><w:t xml:space="preserve"> </w:t></w:r><w:r><w:rPr><w:w w:val="105"/></w:rPr><w:t>the</w:t></w:r><w:r><w:rPr><w:w w:val="108"/></w:rPr><w:t xml:space="preserve"> </w:t></w:r><w:r><w:rPr><w:rFonts w:eastAsia="Arial" w:cs="Arial" w:ascii="Arial" w:hAnsi="Arial"/><w:i/><w:w w:val="105"/></w:rPr><w:t>Water</w:t></w:r><w:r><w:rPr><w:rFonts w:eastAsia="Arial" w:cs="Arial" w:ascii="Arial" w:hAnsi="Arial"/><w:i/><w:spacing w:val="0"/><w:w w:val="105"/></w:rPr><w:t xml:space="preserve"> </w:t></w:r><w:r><w:rPr><w:rFonts w:eastAsia="Arial" w:cs="Arial" w:ascii="Arial" w:hAnsi="Arial"/><w:i/><w:w w:val="105"/></w:rPr><w:t>Level</w:t></w:r><w:r><w:rPr><w:rFonts w:eastAsia="Arial" w:cs="Arial" w:ascii="Arial" w:hAnsi="Arial"/><w:i/><w:spacing w:val="0"/><w:w w:val="105"/></w:rPr><w:t xml:space="preserve"> </w:t></w:r><w:r><w:rPr><w:rFonts w:eastAsia="Arial" w:cs="Arial" w:ascii="Arial" w:hAnsi="Arial"/><w:i/><w:w w:val="105"/></w:rPr><w:t>Data</w:t></w:r><w:r><w:rPr><w:rFonts w:eastAsia="Arial" w:cs="Arial" w:ascii="Arial" w:hAnsi="Arial"/><w:i/><w:spacing w:val="0"/><w:w w:val="105"/></w:rPr><w:t xml:space="preserve"> </w:t></w:r><w:r><w:rPr><w:rFonts w:eastAsia="Arial" w:cs="Arial" w:ascii="Arial" w:hAnsi="Arial"/><w:i/><w:w w:val="105"/></w:rPr><w:t>File</w:t></w:r><w:r><w:rPr><w:rFonts w:eastAsia="Arial" w:cs="Arial" w:ascii="Arial" w:hAnsi="Arial"/><w:i/><w:spacing w:val="0"/><w:w w:val="105"/></w:rPr><w:t xml:space="preserve"> </w:t></w:r><w:r><w:rPr><w:rFonts w:eastAsia="Arial" w:cs="Arial" w:ascii="Arial" w:hAnsi="Arial"/><w:i/><w:w w:val="105"/></w:rPr><w:t>button</w:t></w:r><w:r><w:rPr><w:rFonts w:eastAsia="Arial" w:cs="Arial" w:ascii="Arial" w:hAnsi="Arial"/><w:i/><w:spacing w:val="0"/><w:w w:val="105"/></w:rPr><w:t xml:space="preserve"> </w:t></w:r><w:r><w:rPr><w:w w:val="105"/></w:rPr><w:t>that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located</w:t></w:r><w:r><w:rPr><w:spacing w:val="0"/><w:w w:val="105"/></w:rPr><w:t xml:space="preserve"> </w:t></w:r><w:r><w:rPr><w:w w:val="105"/></w:rPr><w:t>at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top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right</w:t></w:r><w:r><w:rPr><w:spacing w:val="0"/><w:w w:val="105"/></w:rPr><w:t xml:space="preserve"> </w:t></w:r><w:r><w:rPr><w:w w:val="105"/></w:rPr><w:t>side</w:t></w:r><w:r><w:rPr><w:spacing w:val="0"/><w:w w:val="105"/></w:rPr><w:t xml:space="preserve"> </w:t></w:r><w:r><w:rPr><w:w w:val="105"/></w:rPr><w:t>panel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tab</w:t></w:r><w:r><w:rPr><w:spacing w:val="0"/><w:w w:val="105"/></w:rPr><w:t xml:space="preserve"> </w:t></w:r><w:r><w:rPr><w:rFonts w:eastAsia="Arial" w:cs="Arial" w:ascii="Arial" w:hAnsi="Arial"/><w:i/><w:spacing w:val="0"/><w:w w:val="105"/></w:rPr><w:t>Hydrograph</w:t></w:r><w:r><w:rPr><w:spacing w:val="0"/><w:w w:val="105"/></w:rPr><w:t>.</w:t></w:r><w:r><w:rPr><w:spacing w:val="29"/><w:w w:val="105"/></w:rPr><w:t xml:space="preserve"> </w:t></w:r><w:r><w:rPr><w:w w:val="105"/></w:rPr><w:t>This</w:t></w:r><w:r><w:rPr><w:spacing w:val="5"/><w:w w:val="105"/></w:rPr><w:t xml:space="preserve"> </w:t></w:r><w:r><w:rPr><w:w w:val="105"/></w:rPr><w:t>will</w:t></w:r><w:r><w:rPr><w:spacing w:val="6"/><w:w w:val="105"/></w:rPr><w:t xml:space="preserve"> </w:t></w:r><w:r><w:rPr><w:w w:val="105"/></w:rPr><w:t>open</w:t></w:r><w:r><w:rPr><w:spacing w:val="6"/><w:w w:val="105"/></w:rPr><w:t xml:space="preserve"> </w:t></w:r><w:r><w:rPr><w:w w:val="105"/></w:rPr><w:t>a</w:t></w:r><w:r><w:rPr><w:spacing w:val="6"/><w:w w:val="105"/></w:rPr><w:t xml:space="preserve"> </w:t></w:r><w:r><w:rPr><w:w w:val="105"/></w:rPr><w:t>new</w:t></w:r><w:r><w:rPr><w:spacing w:val="5"/><w:w w:val="105"/></w:rPr><w:t xml:space="preserve"> </w:t></w:r><w:r><w:rPr><w:w w:val="105"/></w:rPr><w:t>window</w:t></w:r><w:r><w:rPr><w:spacing w:val="6"/><w:w w:val="105"/></w:rPr><w:t xml:space="preserve"> </w:t></w:r><w:r><w:rPr><w:w w:val="105"/></w:rPr><w:t>for</w:t></w:r><w:r><w:rPr><w:spacing w:val="6"/><w:w w:val="105"/></w:rPr><w:t xml:space="preserve"> </w:t></w:r><w:r><w:rPr><w:w w:val="105"/></w:rPr><w:t>the</w:t></w:r><w:r><w:rPr><w:spacing w:val="5"/><w:w w:val="105"/></w:rPr><w:t xml:space="preserve"> </w:t></w:r><w:r><w:rPr><w:w w:val="105"/></w:rPr><w:t>selection</w:t></w:r><w:r><w:rPr><w:spacing w:val="6"/><w:w w:val="105"/></w:rPr><w:t xml:space="preserve"> </w:t></w:r><w:r><w:rPr><w:w w:val="105"/></w:rPr><w:t>of</w:t></w:r><w:r><w:rPr><w:spacing w:val="6"/><w:w w:val="105"/></w:rPr><w:t xml:space="preserve"> </w:t></w:r><w:r><w:rPr><w:w w:val="105"/></w:rPr><w:t>a</w:t></w:r><w:r><w:rPr><w:spacing w:val="6"/><w:w w:val="105"/></w:rPr><w:t xml:space="preserve"> </w:t></w:r><w:r><w:rPr><w:w w:val="105"/></w:rPr><w:t>valide</w:t></w:r><w:r><w:rPr><w:spacing w:val="6"/><w:w w:val="105"/></w:rPr><w:t xml:space="preserve"> </w:t></w:r><w:r><w:rPr><w:w w:val="105"/></w:rPr><w:t>water-level</w:t></w:r><w:r><w:rPr><w:spacing w:val="5"/><w:w w:val="105"/></w:rPr><w:t xml:space="preserve"> </w:t></w:r><w:r><w:rPr><w:w w:val="105"/></w:rPr><w:t>data</w:t></w:r><w:r><w:rPr><w:spacing w:val="6"/><w:w w:val="105"/></w:rPr><w:t xml:space="preserve"> </w:t></w:r><w:r><w:rPr><w:w w:val="105"/></w:rPr><w:t>file.</w:t></w:r><w:r><w:rPr><w:spacing w:val="29"/><w:w w:val="105"/></w:rPr><w:t xml:space="preserve"> </w:t></w:r><w:r><w:rPr><w:w w:val="105"/></w:rPr><w:t>Clicking</w:t></w:r><w:r><w:rPr><w:spacing w:val="7"/><w:w w:val="105"/></w:rPr><w:t xml:space="preserve"> </w:t></w:r><w:r><w:rPr><w:w w:val="105"/></w:rPr><w:t>on</w:t></w:r><w:r><w:rPr><w:spacing w:val="6"/><w:w w:val="105"/></w:rPr><w:t xml:space="preserve"> </w:t></w:r><w:r><w:rPr><w:w w:val="105"/></w:rPr><w:t>select</w:t></w:r><w:r><w:rPr><w:w w:val="137"/></w:rPr><w:t xml:space="preserve"> </w:t></w:r><w:r><w:rPr><w:w w:val="105"/></w:rPr><w:t>will</w:t></w:r><w:r><w:rPr><w:spacing w:val="0"/><w:w w:val="105"/></w:rPr><w:t xml:space="preserve"> </w:t></w:r><w:r><w:rPr><w:w w:val="105"/></w:rPr><w:t>open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file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WHAT.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water</w:t></w:r><w:r><w:rPr><w:spacing w:val="0"/><w:w w:val="105"/></w:rPr><w:t xml:space="preserve"> </w:t></w:r><w:r><w:rPr><w:w w:val="105"/></w:rPr><w:t>level</w:t></w:r><w:r><w:rPr><w:spacing w:val="0"/><w:w w:val="105"/></w:rPr><w:t xml:space="preserve"> </w:t></w:r><w:r><w:rPr><w:w w:val="105"/></w:rPr><w:t>time-series</w:t></w:r><w:r><w:rPr><w:spacing w:val="0"/><w:w w:val="105"/></w:rPr><w:t xml:space="preserve"> </w:t></w:r><w:r><w:rPr><w:w w:val="105"/></w:rPr><w:t>will</w:t></w:r><w:r><w:rPr><w:spacing w:val="0"/><w:w w:val="105"/></w:rPr><w:t xml:space="preserve"> </w:t></w:r><w:r><w:rPr><w:w w:val="105"/></w:rPr><w:t>then</w:t></w:r><w:r><w:rPr><w:spacing w:val="0"/><w:w w:val="105"/></w:rPr><w:t xml:space="preserve"> </w:t></w:r><w:r><w:rPr><w:w w:val="105"/></w:rPr><w:t>automatically</w:t></w:r><w:r><w:rPr><w:spacing w:val="0"/><w:w w:val="105"/></w:rPr><w:t xml:space="preserve"> </w:t></w:r><w:r><w:rPr><w:w w:val="105"/></w:rPr><w:t>be</w:t></w:r><w:r><w:rPr><w:spacing w:val="0"/><w:w w:val="105"/></w:rPr><w:t xml:space="preserve"> </w:t></w:r><w:r><w:rPr><w:w w:val="105"/></w:rPr><w:t>loaded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WHAT</w:t></w:r><w:r><w:rPr><w:w w:val="103"/></w:rPr><w:t xml:space="preserve"> </w:t></w:r><w:r><w:rPr><w:w w:val="105"/></w:rPr><w:t>and</w:t></w:r><w:r><w:rPr><w:spacing w:val="17"/><w:w w:val="105"/></w:rPr><w:t xml:space="preserve"> </w:t></w:r><w:r><w:rPr><w:w w:val="105"/></w:rPr><w:t>the</w:t></w:r><w:r><w:rPr><w:spacing w:val="17"/><w:w w:val="105"/></w:rPr><w:t xml:space="preserve"> </w:t></w:r><w:r><w:rPr><w:w w:val="105"/></w:rPr><w:t>data</w:t></w:r><w:r><w:rPr><w:spacing w:val="17"/><w:w w:val="105"/></w:rPr><w:t xml:space="preserve"> </w:t></w:r><w:r><w:rPr><w:w w:val="105"/></w:rPr><w:t>should</w:t></w:r><w:r><w:rPr><w:spacing w:val="17"/><w:w w:val="105"/></w:rPr><w:t xml:space="preserve"> </w:t></w:r><w:r><w:rPr><w:w w:val="105"/></w:rPr><w:t>be</w:t></w:r><w:r><w:rPr><w:spacing w:val="18"/><w:w w:val="105"/></w:rPr><w:t xml:space="preserve"> </w:t></w:r><w:r><w:rPr><w:w w:val="105"/></w:rPr><w:t>automatically</w:t></w:r><w:r><w:rPr><w:spacing w:val="18"/><w:w w:val="105"/></w:rPr><w:t xml:space="preserve"> </w:t></w:r><w:r><w:rPr><w:w w:val="105"/></w:rPr><w:t>plotted.</w:t></w:r><w:r><w:rPr><w:spacing w:val="43"/><w:w w:val="105"/></w:rPr><w:t xml:space="preserve"> </w:t></w:r><w:r><w:rPr><w:w w:val="105"/></w:rPr><w:t>If</w:t></w:r><w:r><w:rPr><w:spacing w:val="18"/><w:w w:val="105"/></w:rPr><w:t xml:space="preserve"> </w:t></w:r><w:r><w:rPr><w:w w:val="105"/></w:rPr><w:t>there</w:t></w:r><w:r><w:rPr><w:spacing w:val="17"/><w:w w:val="105"/></w:rPr><w:t xml:space="preserve"> </w:t></w:r><w:r><w:rPr><w:w w:val="105"/></w:rPr><w:t>is</w:t></w:r><w:r><w:rPr><w:spacing w:val="18"/><w:w w:val="105"/></w:rPr><w:t xml:space="preserve"> </w:t></w:r><w:r><w:rPr><w:w w:val="105"/></w:rPr><w:t>weather</w:t></w:r><w:r><w:rPr><w:spacing w:val="17"/><w:w w:val="105"/></w:rPr><w:t xml:space="preserve"> </w:t></w:r><w:r><w:rPr><w:w w:val="105"/></w:rPr><w:t>data</w:t></w:r><w:r><w:rPr><w:spacing w:val="17"/><w:w w:val="105"/></w:rPr><w:t xml:space="preserve"> </w:t></w:r><w:r><w:rPr><w:w w:val="105"/></w:rPr><w:t>files</w:t></w:r><w:r><w:rPr><w:spacing w:val="18"/><w:w w:val="105"/></w:rPr><w:t xml:space="preserve"> </w:t></w:r><w:r><w:rPr><w:w w:val="105"/></w:rPr><w:t>already</w:t></w:r><w:r><w:rPr><w:spacing w:val="17"/><w:w w:val="105"/></w:rPr><w:t xml:space="preserve"> </w:t></w:r><w:r><w:rPr><w:w w:val="105"/></w:rPr><w:t>present</w:t></w:r><w:r><w:rPr><w:spacing w:val="17"/><w:w w:val="105"/></w:rPr><w:t xml:space="preserve"> </w:t></w:r><w:r><w:rPr><w:w w:val="105"/></w:rPr><w:t>in</w:t></w:r><w:r><w:rPr><w:spacing w:val="18"/><w:w w:val="105"/></w:rPr><w:t xml:space="preserve"> </w:t></w:r><w:r><w:rPr><w:w w:val="105"/></w:rPr><w:t>the</w:t></w:r><w:r><w:rPr><w:w w:val="97"/></w:rPr><w:t xml:space="preserve"> </w:t></w:r><w:r><w:rPr><w:w w:val="105"/></w:rPr><w:t>‘‘Output’’</w:t></w:r><w:r><w:rPr><w:spacing w:val="15"/><w:w w:val="105"/></w:rPr><w:t xml:space="preserve"> </w:t></w:r><w:r><w:rPr><w:w w:val="105"/></w:rPr><w:t>folder,</w:t></w:r><w:r><w:rPr><w:spacing w:val="17"/><w:w w:val="105"/></w:rPr><w:t xml:space="preserve"> </w:t></w:r><w:r><w:rPr><w:w w:val="105"/></w:rPr><w:t>the</w:t></w:r><w:r><w:rPr><w:spacing w:val="15"/><w:w w:val="105"/></w:rPr><w:t xml:space="preserve"> </w:t></w:r><w:r><w:rPr><w:w w:val="105"/></w:rPr><w:t>program</w:t></w:r><w:r><w:rPr><w:spacing w:val="15"/><w:w w:val="105"/></w:rPr><w:t xml:space="preserve"> </w:t></w:r><w:r><w:rPr><w:w w:val="105"/></w:rPr><w:t>will</w:t></w:r><w:r><w:rPr><w:spacing w:val="15"/><w:w w:val="105"/></w:rPr><w:t xml:space="preserve"> </w:t></w:r><w:r><w:rPr><w:w w:val="105"/></w:rPr><w:t>automatically</w:t></w:r><w:r><w:rPr><w:spacing w:val="16"/><w:w w:val="105"/></w:rPr><w:t xml:space="preserve"> </w:t></w:r><w:r><w:rPr><w:w w:val="105"/></w:rPr><w:t>load</w:t></w:r><w:r><w:rPr><w:spacing w:val="15"/><w:w w:val="105"/></w:rPr><w:t xml:space="preserve"> </w:t></w:r><w:r><w:rPr><w:w w:val="105"/></w:rPr><w:t>the</w:t></w:r><w:r><w:rPr><w:spacing w:val="16"/><w:w w:val="105"/></w:rPr><w:t xml:space="preserve"> </w:t></w:r><w:r><w:rPr><w:w w:val="105"/></w:rPr><w:t>file</w:t></w:r><w:r><w:rPr><w:spacing w:val="15"/><w:w w:val="105"/></w:rPr><w:t xml:space="preserve"> </w:t></w:r><w:r><w:rPr><w:w w:val="105"/></w:rPr><w:t>from</w:t></w:r><w:r><w:rPr><w:spacing w:val="16"/><w:w w:val="105"/></w:rPr><w:t xml:space="preserve"> </w:t></w:r><w:r><w:rPr><w:w w:val="105"/></w:rPr><w:t>the</w:t></w:r><w:r><w:rPr><w:spacing w:val="15"/><w:w w:val="105"/></w:rPr><w:t xml:space="preserve"> </w:t></w:r><w:r><w:rPr><w:w w:val="105"/></w:rPr><w:t>closest</w:t></w:r><w:r><w:rPr><w:spacing w:val="16"/><w:w w:val="105"/></w:rPr><w:t xml:space="preserve"> </w:t></w:r><w:r><w:rPr><w:w w:val="105"/></w:rPr><w:t>weather</w:t></w:r><w:r><w:rPr><w:spacing w:val="16"/><w:w w:val="105"/></w:rPr><w:t xml:space="preserve"> </w:t></w:r><w:r><w:rPr><w:w w:val="105"/></w:rPr><w:t>station</w:t></w:r><w:r><w:rPr><w:spacing w:val="16"/><w:w w:val="105"/></w:rPr><w:t xml:space="preserve"> </w:t></w:r><w:r><w:rPr><w:w w:val="105"/></w:rPr><w:t>to</w:t></w:r><w:r><w:rPr><w:w w:val="112"/></w:rPr><w:t xml:space="preserve"> </w:t></w:r><w:r><w:rPr><w:w w:val="105"/></w:rPr><w:t>the</w:t></w:r><w:r><w:rPr><w:spacing w:val="12"/><w:w w:val="105"/></w:rPr><w:t xml:space="preserve"> </w:t></w:r><w:r><w:rPr><w:w w:val="105"/></w:rPr><w:t>well</w:t></w:r><w:r><w:rPr><w:spacing w:val="13"/><w:w w:val="105"/></w:rPr><w:t xml:space="preserve"> </w:t></w:r><w:r><w:rPr><w:w w:val="105"/></w:rPr><w:t>and</w:t></w:r><w:r><w:rPr><w:spacing w:val="13"/><w:w w:val="105"/></w:rPr><w:t xml:space="preserve"> </w:t></w:r><w:r><w:rPr><w:w w:val="105"/></w:rPr><w:t>will</w:t></w:r><w:r><w:rPr><w:spacing w:val="12"/><w:w w:val="105"/></w:rPr><w:t xml:space="preserve"> </w:t></w:r><w:r><w:rPr><w:w w:val="105"/></w:rPr><w:t>also</w:t></w:r><w:r><w:rPr><w:spacing w:val="13"/><w:w w:val="105"/></w:rPr><w:t xml:space="preserve"> </w:t></w:r><w:r><w:rPr><w:w w:val="105"/></w:rPr><w:t>plot</w:t></w:r><w:r><w:rPr><w:spacing w:val="13"/><w:w w:val="105"/></w:rPr><w:t xml:space="preserve"> </w:t></w:r><w:r><w:rPr><w:w w:val="105"/></w:rPr><w:t>the</w:t></w:r><w:r><w:rPr><w:spacing w:val="13"/><w:w w:val="105"/></w:rPr><w:t xml:space="preserve"> </w:t></w:r><w:r><w:rPr><w:w w:val="105"/></w:rPr><w:t>data</w:t></w:r><w:r><w:rPr><w:spacing w:val="12"/><w:w w:val="105"/></w:rPr><w:t xml:space="preserve"> </w:t></w:r><w:r><w:rPr><w:spacing w:val="0"/><w:w w:val="105"/></w:rPr><w:t>along</w:t></w:r><w:r><w:rPr><w:spacing w:val="13"/><w:w w:val="105"/></w:rPr><w:t xml:space="preserve"> </w:t></w:r><w:r><w:rPr><w:w w:val="105"/></w:rPr><w:t>with</w:t></w:r><w:r><w:rPr><w:spacing w:val="13"/><w:w w:val="105"/></w:rPr><w:t xml:space="preserve"> </w:t></w:r><w:r><w:rPr><w:w w:val="105"/></w:rPr><w:t>the</w:t></w:r><w:r><w:rPr><w:spacing w:val="12"/><w:w w:val="105"/></w:rPr><w:t xml:space="preserve"> </w:t></w:r><w:r><w:rPr><w:w w:val="105"/></w:rPr><w:t>water-level</w:t></w:r><w:r><w:rPr><w:spacing w:val="14"/><w:w w:val="105"/></w:rPr><w:t xml:space="preserve"> </w:t></w:r><w:r><w:rPr><w:spacing w:val="0"/><w:w w:val="105"/></w:rPr><w:t>measurements.</w:t></w:r></w:p><w:p><w:pPr><w:pStyle w:val="TextBody"/><w:spacing w:lineRule="auto" w:line="249"/><w:ind w:left="145" w:right="108" w:firstLine="359"/><w:jc w:val="right"/><w:rPr></w:rPr></w:pPr><w:r><w:rPr><w:w w:val="105"/></w:rPr><w:t>The</w:t></w:r><w:r><w:rPr><w:spacing w:val="0"/><w:w w:val="105"/></w:rPr><w:t xml:space="preserve"> </w:t></w:r><w:r><w:rPr><w:w w:val="105"/></w:rPr><w:t>correction and</w:t></w:r><w:r><w:rPr><w:spacing w:val="0"/><w:w w:val="105"/></w:rPr><w:t xml:space="preserve"> </w:t></w:r><w:r><w:rPr><w:w w:val="105"/></w:rPr><w:t>adjustment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water-level</w:t></w:r><w:r><w:rPr><w:spacing w:val="0"/><w:w w:val="105"/></w:rPr><w:t xml:space="preserve"> </w:t></w:r><w:r><w:rPr><w:w w:val="105"/></w:rPr><w:t>time-series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done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mode</w:t></w:r><w:r><w:rPr><w:spacing w:val="0"/><w:w w:val="105"/></w:rPr><w:t xml:space="preserve"> </w:t></w:r><w:r><w:rPr><w:w w:val="105"/></w:rPr><w:t>’Computation’ of</w:t></w:r><w:r><w:rPr><w:spacing w:val="0"/><w:w w:val="105"/></w:rPr><w:t xml:space="preserve"> </w:t></w:r><w:r><w:rPr><w:w w:val="105"/></w:rPr><w:t>the</w:t></w:r><w:r><w:rPr><w:w w:val="109"/></w:rPr><w:t xml:space="preserve"> </w:t></w:r><w:r><w:rPr><w:w w:val="105"/></w:rPr><w:t>tab</w:t></w:r><w:r><w:rPr><w:spacing w:val="24"/><w:w w:val="105"/></w:rPr><w:t xml:space="preserve"> </w:t></w:r><w:r><w:rPr><w:w w:val="105"/></w:rPr><w:t>hydrograph.</w:t></w:r><w:r><w:rPr><w:spacing w:val="53"/><w:w w:val="105"/></w:rPr><w:t xml:space="preserve"> </w:t></w:r><w:r><w:rPr><w:w w:val="105"/></w:rPr><w:t>By</w:t></w:r><w:r><w:rPr><w:spacing w:val="25"/><w:w w:val="105"/></w:rPr><w:t xml:space="preserve"> </w:t></w:r><w:r><w:rPr><w:w w:val="105"/></w:rPr><w:t>default,</w:t></w:r><w:r><w:rPr><w:spacing w:val="24"/><w:w w:val="105"/></w:rPr><w:t xml:space="preserve"> </w:t></w:r><w:r><w:rPr><w:w w:val="105"/></w:rPr><w:t>this</w:t></w:r><w:r><w:rPr><w:spacing w:val="24"/><w:w w:val="105"/></w:rPr><w:t xml:space="preserve"> </w:t></w:r><w:r><w:rPr><w:w w:val="105"/></w:rPr><w:t>tab</w:t></w:r><w:r><w:rPr><w:spacing w:val="25"/><w:w w:val="105"/></w:rPr><w:t xml:space="preserve"> </w:t></w:r><w:r><w:rPr><w:w w:val="105"/></w:rPr><w:t>is</w:t></w:r><w:r><w:rPr><w:spacing w:val="24"/><w:w w:val="105"/></w:rPr><w:t xml:space="preserve"> </w:t></w:r><w:r><w:rPr><w:w w:val="105"/></w:rPr><w:t>opened</w:t></w:r><w:r><w:rPr><w:spacing w:val="24"/><w:w w:val="105"/></w:rPr><w:t xml:space="preserve"> </w:t></w:r><w:r><w:rPr><w:w w:val="105"/></w:rPr><w:t>in</w:t></w:r><w:r><w:rPr><w:spacing w:val="25"/><w:w w:val="105"/></w:rPr><w:t xml:space="preserve"> </w:t></w:r><w:r><w:rPr><w:w w:val="105"/></w:rPr><w:t>mode</w:t></w:r><w:r><w:rPr><w:spacing w:val="24"/><w:w w:val="105"/></w:rPr><w:t xml:space="preserve"> </w:t></w:r><w:r><w:rPr><w:w w:val="105"/></w:rPr><w:t>Layout.</w:t></w:r><w:r><w:rPr><w:spacing w:val="54"/><w:w w:val="105"/></w:rPr><w:t xml:space="preserve"> </w:t></w:r><w:r><w:rPr><w:w w:val="105"/></w:rPr><w:t>This</w:t></w:r><w:r><w:rPr><w:spacing w:val="24"/><w:w w:val="105"/></w:rPr><w:t xml:space="preserve"> </w:t></w:r><w:r><w:rPr><w:w w:val="105"/></w:rPr><w:t>feature</w:t></w:r><w:r><w:rPr><w:spacing w:val="24"/><w:w w:val="105"/></w:rPr><w:t xml:space="preserve"> </w:t></w:r><w:r><w:rPr><w:w w:val="105"/></w:rPr><w:t>will</w:t></w:r><w:r><w:rPr><w:spacing w:val="25"/><w:w w:val="105"/></w:rPr><w:t xml:space="preserve"> </w:t></w:r><w:r><w:rPr><w:w w:val="105"/></w:rPr><w:t>be</w:t></w:r><w:r><w:rPr><w:spacing w:val="24"/><w:w w:val="105"/></w:rPr><w:t xml:space="preserve"> </w:t></w:r><w:r><w:rPr><w:w w:val="105"/></w:rPr><w:t>covered</w:t></w:r><w:r><w:rPr><w:spacing w:val="24"/><w:w w:val="105"/></w:rPr><w:t xml:space="preserve"> </w:t></w:r><w:r><w:rPr><w:w w:val="105"/></w:rPr><w:t>in</w:t></w:r><w:r><w:rPr><w:w w:val="106"/></w:rPr><w:t xml:space="preserve"> </w:t></w:r><w:r><w:rPr><w:w w:val="105"/></w:rPr><w:t>detail</w:t></w:r><w:r><w:rPr><w:spacing w:val="17"/><w:w w:val="105"/></w:rPr><w:t xml:space="preserve"> </w:t></w:r><w:r><w:rPr><w:w w:val="105"/></w:rPr><w:t>in</w:t></w:r><w:r><w:rPr><w:spacing w:val="19"/><w:w w:val="105"/></w:rPr><w:t xml:space="preserve"> </w:t></w:r><w:r><w:rPr><w:w w:val="105"/></w:rPr><w:t>Section</w:t></w:r><w:r><w:rPr><w:spacing w:val="17"/><w:w w:val="105"/></w:rPr><w:t xml:space="preserve"> </w:t></w:r><w:hyperlink w:anchor="_bookmark36"><w:r><w:rPr><w:rStyle w:val="InternetLink"/><w:w w:val="105"/></w:rPr><w:t>5.</w:t></w:r></w:hyperlink><w:r><w:rPr><w:spacing w:val="46"/><w:w w:val="105"/></w:rPr><w:t xml:space="preserve"> </w:t></w:r><w:r><w:rPr><w:w w:val="105"/></w:rPr><w:t>Switching</w:t></w:r><w:r><w:rPr><w:spacing w:val="17"/><w:w w:val="105"/></w:rPr><w:t xml:space="preserve"> </w:t></w:r><w:r><w:rPr><w:w w:val="105"/></w:rPr><w:t>from</w:t></w:r><w:r><w:rPr><w:spacing w:val="19"/><w:w w:val="105"/></w:rPr><w:t xml:space="preserve"> </w:t></w:r><w:r><w:rPr><w:w w:val="105"/></w:rPr><w:t>the</w:t></w:r><w:r><w:rPr><w:spacing w:val="17"/><w:w w:val="105"/></w:rPr><w:t xml:space="preserve"> </w:t></w:r><w:r><w:rPr><w:w w:val="105"/></w:rPr><w:t>Layout</w:t></w:r><w:r><w:rPr><w:spacing w:val="19"/><w:w w:val="105"/></w:rPr><w:t xml:space="preserve"> </w:t></w:r><w:r><w:rPr><w:w w:val="105"/></w:rPr><w:t>to</w:t></w:r><w:r><w:rPr><w:spacing w:val="17"/><w:w w:val="105"/></w:rPr><w:t xml:space="preserve"> </w:t></w:r><w:r><w:rPr><w:w w:val="105"/></w:rPr><w:t>the</w:t></w:r><w:r><w:rPr><w:spacing w:val="19"/><w:w w:val="105"/></w:rPr><w:t xml:space="preserve"> </w:t></w:r><w:r><w:rPr><w:w w:val="105"/></w:rPr><w:t>Computation</w:t></w:r><w:r><w:rPr><w:spacing w:val="19"/><w:w w:val="105"/></w:rPr><w:t xml:space="preserve"> </w:t></w:r><w:r><w:rPr><w:w w:val="105"/></w:rPr><w:t>mode</w:t></w:r><w:r><w:rPr><w:spacing w:val="18"/><w:w w:val="105"/></w:rPr><w:t xml:space="preserve"> </w:t></w:r><w:r><w:rPr><w:w w:val="105"/></w:rPr><w:t>is</w:t></w:r><w:r><w:rPr><w:spacing w:val="17"/><w:w w:val="105"/></w:rPr><w:t xml:space="preserve"> </w:t></w:r><w:r><w:rPr><w:w w:val="105"/></w:rPr><w:t>done</w:t></w:r><w:r><w:rPr><w:spacing w:val="18"/><w:w w:val="105"/></w:rPr><w:t xml:space="preserve"> </w:t></w:r><w:r><w:rPr><w:w w:val="105"/></w:rPr><w:t>by</w:t></w:r><w:r><w:rPr><w:spacing w:val="18"/><w:w w:val="105"/></w:rPr><w:t xml:space="preserve"> </w:t></w:r><w:r><w:rPr><w:w w:val="105"/></w:rPr><w:t>clicking</w:t></w:r><w:r><w:rPr><w:spacing w:val="19"/><w:w w:val="105"/></w:rPr><w:t xml:space="preserve"> </w:t></w:r><w:r><w:rPr><w:w w:val="105"/></w:rPr><w:t>on</w:t></w:r><w:r><w:rPr><w:w w:val="104"/></w:rPr><w:t xml:space="preserve"> </w:t></w:r><w:r><w:rPr><w:w w:val="105"/></w:rPr><w:t>the</w:t></w:r><w:r><w:rPr><w:spacing w:val="15"/><w:w w:val="105"/></w:rPr><w:t xml:space="preserve"> </w:t></w:r><w:r><w:rPr><w:w w:val="105"/></w:rPr><w:t>button</w:t></w:r><w:r><w:rPr><w:spacing w:val="15"/><w:w w:val="105"/></w:rPr><w:t xml:space="preserve"> </w:t></w:r><w:r><w:rPr><w:w w:val="105"/></w:rPr><w:t>‘‘Toggle’’</w:t></w:r><w:r><w:rPr><w:spacing w:val="14"/><w:w w:val="105"/></w:rPr><w:t xml:space="preserve"> </w:t></w:r><w:r><w:rPr><w:w w:val="105"/></w:rPr><w:t>located</w:t></w:r><w:r><w:rPr><w:spacing w:val="14"/><w:w w:val="105"/></w:rPr><w:t xml:space="preserve"> </w:t></w:r><w:r><w:rPr><w:w w:val="105"/></w:rPr><w:t>at</w:t></w:r><w:r><w:rPr><w:spacing w:val="15"/><w:w w:val="105"/></w:rPr><w:t xml:space="preserve"> </w:t></w:r><w:r><w:rPr><w:w w:val="105"/></w:rPr><w:t>the</w:t></w:r><w:r><w:rPr><w:spacing w:val="15"/><w:w w:val="105"/></w:rPr><w:t xml:space="preserve"> </w:t></w:r><w:r><w:rPr><w:w w:val="105"/></w:rPr><w:t>left</w:t></w:r><w:r><w:rPr><w:spacing w:val="15"/><w:w w:val="105"/></w:rPr><w:t xml:space="preserve"> </w:t></w:r><w:r><w:rPr><w:w w:val="105"/></w:rPr><w:t>end</w:t></w:r><w:r><w:rPr><w:spacing w:val="15"/><w:w w:val="105"/></w:rPr><w:t xml:space="preserve"> </w:t></w:r><w:r><w:rPr><w:w w:val="105"/></w:rPr><w:t>of</w:t></w:r><w:r><w:rPr><w:spacing w:val="15"/><w:w w:val="105"/></w:rPr><w:t xml:space="preserve"> </w:t></w:r><w:r><w:rPr><w:w w:val="105"/></w:rPr><w:t>the</w:t></w:r><w:r><w:rPr><w:spacing w:val="15"/><w:w w:val="105"/></w:rPr><w:t xml:space="preserve"> </w:t></w:r><w:r><w:rPr><w:spacing w:val="0"/><w:w w:val="105"/></w:rPr><w:t>toolbar.</w:t></w:r><w:r><w:rPr><w:spacing w:val="41"/><w:w w:val="105"/></w:rPr><w:t xml:space="preserve"> </w:t></w:r><w:r><w:rPr><w:w w:val="105"/></w:rPr><w:t>If</w:t></w:r><w:r><w:rPr><w:spacing w:val="15"/><w:w w:val="105"/></w:rPr><w:t xml:space="preserve"> </w:t></w:r><w:r><w:rPr><w:w w:val="105"/></w:rPr><w:t>a</w:t></w:r><w:r><w:rPr><w:spacing w:val="16"/><w:w w:val="105"/></w:rPr><w:t xml:space="preserve"> </w:t></w:r><w:r><w:rPr><w:w w:val="105"/></w:rPr><w:t>water-level</w:t></w:r><w:r><w:rPr><w:spacing w:val="15"/><w:w w:val="105"/></w:rPr><w:t xml:space="preserve"> </w:t></w:r><w:r><w:rPr><w:w w:val="105"/></w:rPr><w:t>time-series</w:t></w:r><w:r><w:rPr><w:spacing w:val="14"/><w:w w:val="105"/></w:rPr><w:t xml:space="preserve"> </w:t></w:r><w:r><w:rPr><w:w w:val="105"/></w:rPr><w:t>is</w:t></w:r><w:r><w:rPr><w:spacing w:val="15"/><w:w w:val="105"/></w:rPr><w:t xml:space="preserve"> </w:t></w:r><w:r><w:rPr><w:w w:val="105"/></w:rPr><w:t>already</w:t></w:r><w:r><w:rPr><w:spacing w:val="27"/><w:w w:val="106"/></w:rPr><w:t xml:space="preserve"> </w:t></w:r><w:r><w:rPr><w:w w:val="105"/></w:rPr><w:t>imported</w:t></w:r><w:r><w:rPr><w:spacing w:val="3"/><w:w w:val="105"/></w:rPr><w:t xml:space="preserve"> </w:t></w:r><w:r><w:rPr><w:w w:val="105"/></w:rPr><w:t>in</w:t></w:r><w:r><w:rPr><w:spacing w:val="4"/><w:w w:val="105"/></w:rPr><w:t xml:space="preserve"> </w:t></w:r><w:r><w:rPr><w:w w:val="105"/></w:rPr><w:t>WHAT,</w:t></w:r><w:r><w:rPr><w:spacing w:val="4"/><w:w w:val="105"/></w:rPr><w:t xml:space="preserve"> </w:t></w:r><w:r><w:rPr><w:w w:val="105"/></w:rPr><w:t>the</w:t></w:r><w:r><w:rPr><w:spacing w:val="3"/><w:w w:val="105"/></w:rPr><w:t xml:space="preserve"> </w:t></w:r><w:r><w:rPr><w:w w:val="105"/></w:rPr><w:t>data</w:t></w:r><w:r><w:rPr><w:spacing w:val="4"/><w:w w:val="105"/></w:rPr><w:t xml:space="preserve"> </w:t></w:r><w:r><w:rPr><w:w w:val="105"/></w:rPr><w:t>should</w:t></w:r><w:r><w:rPr><w:spacing w:val="4"/><w:w w:val="105"/></w:rPr><w:t xml:space="preserve"> </w:t></w:r><w:r><w:rPr><w:w w:val="105"/></w:rPr><w:t>appear</w:t></w:r><w:r><w:rPr><w:spacing w:val="4"/><w:w w:val="105"/></w:rPr><w:t xml:space="preserve"> </w:t></w:r><w:r><w:rPr><w:w w:val="105"/></w:rPr><w:t>in</w:t></w:r><w:r><w:rPr><w:spacing w:val="4"/><w:w w:val="105"/></w:rPr><w:t xml:space="preserve"> </w:t></w:r><w:r><w:rPr><w:w w:val="105"/></w:rPr><w:t>the</w:t></w:r><w:r><w:rPr><w:spacing w:val="3"/><w:w w:val="105"/></w:rPr><w:t xml:space="preserve"> </w:t></w:r><w:r><w:rPr><w:w w:val="105"/></w:rPr><w:t>graph</w:t></w:r><w:r><w:rPr><w:spacing w:val="4"/><w:w w:val="105"/></w:rPr><w:t xml:space="preserve"> </w:t></w:r><w:r><w:rPr><w:w w:val="105"/></w:rPr><w:t>located</w:t></w:r><w:r><w:rPr><w:spacing w:val="4"/><w:w w:val="105"/></w:rPr><w:t xml:space="preserve"> </w:t></w:r><w:r><w:rPr><w:w w:val="105"/></w:rPr><w:t>in</w:t></w:r><w:r><w:rPr><w:spacing w:val="3"/><w:w w:val="105"/></w:rPr><w:t xml:space="preserve"> </w:t></w:r><w:r><w:rPr><w:w w:val="105"/></w:rPr><w:t>the</w:t></w:r><w:r><w:rPr><w:spacing w:val="4"/><w:w w:val="105"/></w:rPr><w:t xml:space="preserve"> </w:t></w:r><w:r><w:rPr><w:w w:val="105"/></w:rPr><w:t>left</w:t></w:r><w:r><w:rPr><w:spacing w:val="4"/><w:w w:val="105"/></w:rPr><w:t xml:space="preserve"> </w:t></w:r><w:r><w:rPr><w:w w:val="105"/></w:rPr><w:t>pane</w:t></w:r><w:r><w:rPr><w:spacing w:val="4"/><w:w w:val="105"/></w:rPr><w:t xml:space="preserve"> </w:t></w:r><w:r><w:rPr><w:w w:val="105"/></w:rPr><w:t>of</w:t></w:r><w:r><w:rPr><w:spacing w:val="3"/><w:w w:val="105"/></w:rPr><w:t xml:space="preserve"> </w:t></w:r><w:r><w:rPr><w:w w:val="105"/></w:rPr><w:t>the</w:t></w:r><w:r><w:rPr><w:spacing w:val="4"/><w:w w:val="105"/></w:rPr><w:t xml:space="preserve"> </w:t></w:r><w:r><w:rPr><w:w w:val="105"/></w:rPr><w:t>window.</w:t></w:r><w:r><w:rPr><w:spacing w:val="28"/><w:w w:val="105"/></w:rPr><w:t xml:space="preserve"> </w:t></w:r><w:r><w:rPr><w:w w:val="105"/></w:rPr><w:t>If</w:t></w:r><w:r><w:rPr><w:w w:val="95"/></w:rPr><w:t xml:space="preserve"> </w:t></w:r><w:r><w:rPr><w:w w:val="105"/></w:rPr><w:t>a</w:t></w:r><w:r><w:rPr><w:spacing w:val="9"/><w:w w:val="105"/></w:rPr><w:t xml:space="preserve"> </w:t></w:r><w:r><w:rPr><w:w w:val="105"/></w:rPr><w:t>weather</w:t></w:r><w:r><w:rPr><w:spacing w:val="10"/><w:w w:val="105"/></w:rPr><w:t xml:space="preserve"> </w:t></w:r><w:r><w:rPr><w:w w:val="105"/></w:rPr><w:t>data</w:t></w:r><w:r><w:rPr><w:spacing w:val="10"/><w:w w:val="105"/></w:rPr><w:t xml:space="preserve"> </w:t></w:r><w:r><w:rPr><w:w w:val="105"/></w:rPr><w:t>file</w:t></w:r><w:r><w:rPr><w:spacing w:val="10"/><w:w w:val="105"/></w:rPr><w:t xml:space="preserve"> </w:t></w:r><w:r><w:rPr><w:w w:val="105"/></w:rPr><w:t>has</w:t></w:r><w:r><w:rPr><w:spacing w:val="9"/><w:w w:val="105"/></w:rPr><w:t xml:space="preserve"> </w:t></w:r><w:r><w:rPr><w:w w:val="105"/></w:rPr><w:t>been</w:t></w:r><w:r><w:rPr><w:spacing w:val="9"/><w:w w:val="105"/></w:rPr><w:t xml:space="preserve"> </w:t></w:r><w:r><w:rPr><w:w w:val="105"/></w:rPr><w:t>selected,</w:t></w:r><w:r><w:rPr><w:spacing w:val="10"/><w:w w:val="105"/></w:rPr><w:t xml:space="preserve"> </w:t></w:r><w:r><w:rPr><w:w w:val="105"/></w:rPr><w:t>air</w:t></w:r><w:r><w:rPr><w:spacing w:val="10"/><w:w w:val="105"/></w:rPr><w:t xml:space="preserve"> </w:t></w:r><w:r><w:rPr><w:w w:val="105"/></w:rPr><w:t>temp.</w:t></w:r><w:r><w:rPr><w:spacing w:val="34"/><w:w w:val="105"/></w:rPr><w:t xml:space="preserve"> </w:t></w:r><w:r><w:rPr><w:w w:val="105"/></w:rPr><w:t>and</w:t></w:r><w:r><w:rPr><w:spacing w:val="10"/><w:w w:val="105"/></w:rPr><w:t xml:space="preserve"> </w:t></w:r><w:r><w:rPr><w:w w:val="105"/></w:rPr><w:t>precipitation</w:t></w:r><w:r><w:rPr><w:spacing w:val="8"/><w:w w:val="105"/></w:rPr><w:t xml:space="preserve"> </w:t></w:r><w:r><w:rPr><w:w w:val="105"/></w:rPr><w:t>should</w:t></w:r><w:r><w:rPr><w:spacing w:val="10"/><w:w w:val="105"/></w:rPr><w:t xml:space="preserve"> </w:t></w:r><w:r><w:rPr><w:w w:val="105"/></w:rPr><w:t>also</w:t></w:r><w:r><w:rPr><w:spacing w:val="10"/><w:w w:val="105"/></w:rPr><w:t xml:space="preserve"> </w:t></w:r><w:r><w:rPr><w:w w:val="105"/></w:rPr><w:t>appear</w:t></w:r><w:r><w:rPr><w:spacing w:val="10"/><w:w w:val="105"/></w:rPr><w:t xml:space="preserve"> </w:t></w:r><w:r><w:rPr><w:w w:val="105"/></w:rPr><w:t>on</w:t></w:r><w:r><w:rPr><w:spacing w:val="9"/><w:w w:val="105"/></w:rPr><w:t xml:space="preserve"> </w:t></w:r><w:r><w:rPr><w:w w:val="105"/></w:rPr><w:t>the</w:t></w:r><w:r><w:rPr><w:spacing w:val="10"/><w:w w:val="105"/></w:rPr><w:t xml:space="preserve"> </w:t></w:r><w:r><w:rPr><w:w w:val="105"/></w:rPr><w:t>graph. The</w:t></w:r><w:r><w:rPr><w:spacing w:val="8"/><w:w w:val="105"/></w:rPr><w:t xml:space="preserve"> </w:t></w:r><w:r><w:rPr><w:w w:val="105"/></w:rPr><w:t>display</w:t></w:r><w:r><w:rPr><w:spacing w:val="9"/><w:w w:val="105"/></w:rPr><w:t xml:space="preserve"> </w:t></w:r><w:r><w:rPr><w:w w:val="105"/></w:rPr><w:t>in</w:t></w:r><w:r><w:rPr><w:spacing w:val="9"/><w:w w:val="105"/></w:rPr><w:t xml:space="preserve"> </w:t></w:r><w:r><w:rPr><w:w w:val="105"/></w:rPr><w:t>mode</w:t></w:r><w:r><w:rPr><w:spacing w:val="9"/><w:w w:val="105"/></w:rPr><w:t xml:space="preserve"> </w:t></w:r><w:r><w:rPr><w:w w:val="105"/></w:rPr><w:t>’Computation’</w:t></w:r><w:r><w:rPr><w:spacing w:val="8"/><w:w w:val="105"/></w:rPr><w:t xml:space="preserve"> </w:t></w:r><w:r><w:rPr><w:w w:val="105"/></w:rPr><w:t>is</w:t></w:r><w:r><w:rPr><w:spacing w:val="9"/><w:w w:val="105"/></w:rPr><w:t xml:space="preserve"> </w:t></w:r><w:r><w:rPr><w:w w:val="105"/></w:rPr><w:t>dynamic,</w:t></w:r><w:r><w:rPr><w:spacing w:val="9"/><w:w w:val="105"/></w:rPr><w:t xml:space="preserve"> </w:t></w:r><w:r><w:rPr><w:w w:val="105"/></w:rPr><w:t>meaning</w:t></w:r><w:r><w:rPr><w:spacing w:val="9"/><w:w w:val="105"/></w:rPr><w:t xml:space="preserve"> </w:t></w:r><w:r><w:rPr><w:w w:val="105"/></w:rPr><w:t>that</w:t></w:r><w:r><w:rPr><w:spacing w:val="9"/><w:w w:val="105"/></w:rPr><w:t xml:space="preserve"> </w:t></w:r><w:r><w:rPr><w:w w:val="105"/></w:rPr><w:t>it</w:t></w:r><w:r><w:rPr><w:spacing w:val="9"/><w:w w:val="105"/></w:rPr><w:t xml:space="preserve"> </w:t></w:r><w:r><w:rPr><w:w w:val="105"/></w:rPr><w:t>is</w:t></w:r><w:r><w:rPr><w:spacing w:val="9"/><w:w w:val="105"/></w:rPr><w:t xml:space="preserve"> </w:t></w:r><w:r><w:rPr><w:w w:val="105"/></w:rPr><w:t>possible</w:t></w:r><w:r><w:rPr><w:spacing w:val="9"/><w:w w:val="105"/></w:rPr><w:t xml:space="preserve"> </w:t></w:r><w:r><w:rPr><w:w w:val="105"/></w:rPr><w:t>to</w:t></w:r><w:r><w:rPr><w:spacing w:val="9"/><w:w w:val="105"/></w:rPr><w:t xml:space="preserve"> </w:t></w:r><w:r><w:rPr><w:w w:val="105"/></w:rPr><w:t>interact</w:t></w:r><w:r><w:rPr><w:spacing w:val="9"/><w:w w:val="105"/></w:rPr><w:t xml:space="preserve"> </w:t></w:r><w:r><w:rPr><w:w w:val="105"/></w:rPr><w:t>directly</w:t></w:r><w:r><w:rPr><w:w w:val="104"/></w:rPr><w:t xml:space="preserve"> </w:t></w:r><w:r><w:rPr><w:w w:val="105"/></w:rPr><w:t>with</w:t></w:r><w:r><w:rPr><w:spacing w:val="14"/><w:w w:val="105"/></w:rPr><w:t xml:space="preserve"> </w:t></w:r><w:r><w:rPr><w:w w:val="105"/></w:rPr><w:t>the</w:t></w:r><w:r><w:rPr><w:spacing w:val="15"/><w:w w:val="105"/></w:rPr><w:t xml:space="preserve"> </w:t></w:r><w:r><w:rPr><w:w w:val="105"/></w:rPr><w:t>graph</w:t></w:r><w:r><w:rPr><w:spacing w:val="15"/><w:w w:val="105"/></w:rPr><w:t xml:space="preserve"> </w:t></w:r><w:r><w:rPr><w:w w:val="105"/></w:rPr><w:t>to</w:t></w:r><w:r><w:rPr><w:spacing w:val="15"/><w:w w:val="105"/></w:rPr><w:t xml:space="preserve"> </w:t></w:r><w:r><w:rPr><w:w w:val="105"/></w:rPr><w:t>pan</w:t></w:r><w:r><w:rPr><w:spacing w:val="14"/><w:w w:val="105"/></w:rPr><w:t xml:space="preserve"> </w:t></w:r><w:r><w:rPr><w:w w:val="105"/></w:rPr><w:t>and</w:t></w:r><w:r><w:rPr><w:spacing w:val="15"/><w:w w:val="105"/></w:rPr><w:t xml:space="preserve"> </w:t></w:r><w:r><w:rPr><w:w w:val="105"/></w:rPr><w:t>zoom</w:t></w:r><w:r><w:rPr><w:spacing w:val="15"/><w:w w:val="105"/></w:rPr><w:t xml:space="preserve"> </w:t></w:r><w:r><w:rPr><w:w w:val="105"/></w:rPr><w:t>the</w:t></w:r><w:r><w:rPr><w:spacing w:val="14"/><w:w w:val="105"/></w:rPr><w:t xml:space="preserve"> </w:t></w:r><w:r><w:rPr><w:w w:val="105"/></w:rPr><w:t>content</w:t></w:r><w:r><w:rPr><w:spacing w:val="15"/><w:w w:val="105"/></w:rPr><w:t xml:space="preserve"> </w:t></w:r><w:r><w:rPr><w:w w:val="105"/></w:rPr><w:t>of</w:t></w:r><w:r><w:rPr><w:spacing w:val="14"/><w:w w:val="105"/></w:rPr><w:t xml:space="preserve"> </w:t></w:r><w:r><w:rPr><w:w w:val="105"/></w:rPr><w:t>the</w:t></w:r><w:r><w:rPr><w:spacing w:val="14"/><w:w w:val="105"/></w:rPr><w:t xml:space="preserve"> </w:t></w:r><w:r><w:rPr><w:spacing w:val="0"/><w:w w:val="105"/></w:rPr><w:t>graph.</w:t></w:r><w:r><w:rPr><w:spacing w:val="41"/><w:w w:val="105"/></w:rPr><w:t xml:space="preserve"> </w:t></w:r><w:r><w:rPr><w:w w:val="105"/></w:rPr><w:t>By</w:t></w:r><w:r><w:rPr><w:spacing w:val="15"/><w:w w:val="105"/></w:rPr><w:t xml:space="preserve"> </w:t></w:r><w:r><w:rPr><w:w w:val="105"/></w:rPr><w:t>design,</w:t></w:r><w:r><w:rPr><w:spacing w:val="14"/><w:w w:val="105"/></w:rPr><w:t xml:space="preserve"> </w:t></w:r><w:r><w:rPr><w:w w:val="105"/></w:rPr><w:t>only</w:t></w:r><w:r><w:rPr><w:spacing w:val="15"/><w:w w:val="105"/></w:rPr><w:t xml:space="preserve"> </w:t></w:r><w:r><w:rPr><w:w w:val="105"/></w:rPr><w:t>the</w:t></w:r><w:r><w:rPr><w:spacing w:val="14"/><w:w w:val="105"/></w:rPr><w:t xml:space="preserve"> </w:t></w:r><w:r><w:rPr><w:w w:val="105"/></w:rPr><w:t>water-level</w:t></w:r><w:r><w:rPr><w:spacing w:val="15"/><w:w w:val="105"/></w:rPr><w:t xml:space="preserve"> </w:t></w:r><w:r><w:rPr><w:w w:val="105"/></w:rPr><w:t>can</w:t></w:r><w:r><w:rPr><w:spacing w:val="15"/><w:w w:val="105"/></w:rPr><w:t xml:space="preserve"> </w:t></w:r><w:r><w:rPr><w:w w:val="105"/></w:rPr><w:t>be</w:t></w:r><w:r><w:rPr><w:spacing w:val="25"/><w:w w:val="103"/></w:rPr><w:t xml:space="preserve"> </w:t></w:r><w:r><w:rPr><w:w w:val="105"/></w:rPr><w:t>zoomed</w:t></w:r><w:r><w:rPr><w:spacing w:val="18"/><w:w w:val="105"/></w:rPr><w:t xml:space="preserve"> </w:t></w:r><w:r><w:rPr><w:w w:val="105"/></w:rPr><w:t>or</w:t></w:r><w:r><w:rPr><w:spacing w:val="19"/><w:w w:val="105"/></w:rPr><w:t xml:space="preserve"> </w:t></w:r><w:r><w:rPr><w:w w:val="105"/></w:rPr><w:t>panned</w:t></w:r><w:r><w:rPr><w:spacing w:val="19"/><w:w w:val="105"/></w:rPr><w:t xml:space="preserve"> </w:t></w:r><w:r><w:rPr><w:w w:val="105"/></w:rPr><w:t>while</w:t></w:r><w:r><w:rPr><w:spacing w:val="18"/><w:w w:val="105"/></w:rPr><w:t xml:space="preserve"> </w:t></w:r><w:r><w:rPr><w:w w:val="105"/></w:rPr><w:t>the</w:t></w:r><w:r><w:rPr><w:spacing w:val="18"/><w:w w:val="105"/></w:rPr><w:t xml:space="preserve"> </w:t></w:r><w:r><w:rPr><w:w w:val="105"/></w:rPr><w:t>weather</w:t></w:r><w:r><w:rPr><w:spacing w:val="19"/><w:w w:val="105"/></w:rPr><w:t xml:space="preserve"> </w:t></w:r><w:r><w:rPr><w:w w:val="105"/></w:rPr><w:t>data</w:t></w:r><w:r><w:rPr><w:spacing w:val="19"/><w:w w:val="105"/></w:rPr><w:t xml:space="preserve"> </w:t></w:r><w:r><w:rPr><w:w w:val="105"/></w:rPr><w:t>will</w:t></w:r><w:r><w:rPr><w:spacing w:val="18"/><w:w w:val="105"/></w:rPr><w:t xml:space="preserve"> </w:t></w:r><w:r><w:rPr><w:w w:val="105"/></w:rPr><w:t>ajust</w:t></w:r><w:r><w:rPr><w:spacing w:val="19"/><w:w w:val="105"/></w:rPr><w:t xml:space="preserve"> </w:t></w:r><w:r><w:rPr><w:w w:val="105"/></w:rPr><w:t>in</w:t></w:r><w:r><w:rPr><w:spacing w:val="19"/><w:w w:val="105"/></w:rPr><w:t xml:space="preserve"> </w:t></w:r><w:r><w:rPr><w:w w:val="105"/></w:rPr><w:t>the</w:t></w:r><w:r><w:rPr><w:spacing w:val="17"/><w:w w:val="105"/></w:rPr><w:t xml:space="preserve"> </w:t></w:r><w:r><w:rPr><w:w w:val="105"/></w:rPr><w:t>time</w:t></w:r><w:r><w:rPr><w:spacing w:val="19"/><w:w w:val="105"/></w:rPr><w:t xml:space="preserve"> </w:t></w:r><w:r><w:rPr><w:w w:val="105"/></w:rPr><w:t>dimension</w:t></w:r><w:r><w:rPr><w:spacing w:val="18"/><w:w w:val="105"/></w:rPr><w:t xml:space="preserve"> </w:t></w:r><w:r><w:rPr><w:w w:val="105"/></w:rPr><w:t>but</w:t></w:r><w:r><w:rPr><w:spacing w:val="19"/><w:w w:val="105"/></w:rPr><w:t xml:space="preserve"> </w:t></w:r><w:r><w:rPr><w:w w:val="105"/></w:rPr><w:t>will</w:t></w:r><w:r><w:rPr><w:spacing w:val="18"/><w:w w:val="105"/></w:rPr><w:t xml:space="preserve"> </w:t></w:r><w:r><w:rPr><w:w w:val="105"/></w:rPr><w:t>stay</w:t></w:r><w:r><w:rPr><w:spacing w:val="19"/><w:w w:val="105"/></w:rPr><w:t xml:space="preserve"> </w:t></w:r><w:r><w:rPr><w:w w:val="105"/></w:rPr><w:t>static</w:t></w:r><w:r><w:rPr><w:spacing w:val="19"/><w:w w:val="105"/></w:rPr><w:t xml:space="preserve"> </w:t></w:r><w:r><w:rPr><w:w w:val="105"/></w:rPr><w:t>in</w:t></w:r><w:r><w:rPr><w:w w:val="104"/></w:rPr><w:t xml:space="preserve"> </w:t></w:r><w:r><w:rPr><w:w w:val="105"/></w:rPr><w:t>the</w:t></w:r><w:r><w:rPr><w:spacing w:val="6"/><w:w w:val="105"/></w:rPr><w:t xml:space="preserve"> </w:t></w:r><w:r><w:rPr><w:w w:val="105"/></w:rPr><w:t>vertical</w:t></w:r><w:r><w:rPr><w:spacing w:val="7"/><w:w w:val="105"/></w:rPr><w:t xml:space="preserve"> </w:t></w:r><w:r><w:rPr><w:w w:val="105"/></w:rPr><w:t>axis.</w:t></w:r><w:r><w:rPr><w:spacing w:val="30"/><w:w w:val="105"/></w:rPr><w:t xml:space="preserve"> </w:t></w:r><w:r><w:rPr><w:w w:val="105"/></w:rPr><w:t>This</w:t></w:r><w:r><w:rPr><w:spacing w:val="7"/><w:w w:val="105"/></w:rPr><w:t xml:space="preserve"> </w:t></w:r><w:r><w:rPr><w:w w:val="105"/></w:rPr><w:t>allow</w:t></w:r><w:r><w:rPr><w:spacing w:val="7"/><w:w w:val="105"/></w:rPr><w:t xml:space="preserve"> </w:t></w:r><w:r><w:rPr><w:w w:val="105"/></w:rPr><w:t>a</w:t></w:r><w:r><w:rPr><w:spacing w:val="7"/><w:w w:val="105"/></w:rPr><w:t xml:space="preserve"> </w:t></w:r><w:r><w:rPr><w:w w:val="105"/></w:rPr><w:t>more</w:t></w:r><w:r><w:rPr><w:spacing w:val="6"/><w:w w:val="105"/></w:rPr><w:t xml:space="preserve"> </w:t></w:r><w:r><w:rPr><w:w w:val="105"/></w:rPr><w:t>consistent</w:t></w:r><w:r><w:rPr><w:spacing w:val="8"/><w:w w:val="105"/></w:rPr><w:t xml:space="preserve"> </w:t></w:r><w:r><w:rPr><w:w w:val="105"/></w:rPr><w:t>experience</w:t></w:r><w:r><w:rPr><w:spacing w:val="7"/><w:w w:val="105"/></w:rPr><w:t xml:space="preserve"> </w:t></w:r><w:r><w:rPr><w:w w:val="105"/></w:rPr><w:t>when</w:t></w:r><w:r><w:rPr><w:spacing w:val="7"/><w:w w:val="105"/></w:rPr><w:t xml:space="preserve"> </w:t></w:r><w:r><w:rPr><w:w w:val="105"/></w:rPr><w:t>trying</w:t></w:r><w:r><w:rPr><w:spacing w:val="6"/><w:w w:val="105"/></w:rPr><w:t xml:space="preserve"> </w:t></w:r><w:r><w:rPr><w:w w:val="105"/></w:rPr><w:t>to</w:t></w:r><w:r><w:rPr><w:spacing w:val="7"/><w:w w:val="105"/></w:rPr><w:t xml:space="preserve"> </w:t></w:r><w:r><w:rPr><w:w w:val="105"/></w:rPr><w:t>interpret</w:t></w:r><w:r><w:rPr><w:spacing w:val="6"/><w:w w:val="105"/></w:rPr><w:t xml:space="preserve"> </w:t></w:r><w:r><w:rPr><w:w w:val="105"/></w:rPr><w:t>the</w:t></w:r><w:r><w:rPr><w:spacing w:val="7"/><w:w w:val="105"/></w:rPr><w:t xml:space="preserve"> </w:t></w:r><w:r><w:rPr><w:w w:val="105"/></w:rPr><w:t>water-level</w:t></w:r></w:p><w:p><w:pPr><w:pStyle w:val="TextBody"/><w:ind w:left="153" w:hanging="0"/><w:jc w:val="both"/><w:rPr></w:rPr></w:pPr><w:r><w:rPr><w:w w:val="105"/></w:rPr><w:t>time</w:t></w:r><w:r><w:rPr><w:spacing w:val="0"/><w:w w:val="105"/></w:rPr><w:t xml:space="preserve"> </w:t></w:r><w:r><w:rPr><w:w w:val="105"/></w:rPr><w:t>series.</w:t></w:r></w:p><w:p><w:pPr><w:sectPr><w:footerReference w:type="default" r:id="rId25"/><w:type w:val="nextPage"/><w:pgSz w:w="12240" w:h="15840"/><w:pgMar w:left="980" w:right="980" w:header="0" w:top="1120" w:footer="515" w:bottom="700" w:gutter="0"/><w:pgNumType w:fmt="decimal"/><w:formProt w:val="false"/><w:textDirection w:val="lrTb"/><w:docGrid w:type="default" w:linePitch="240" w:charSpace="4294965247"/></w:sectPr><w:pStyle w:val="TextBody"/><w:spacing w:lineRule="auto" w:line="249" w:before="13" w:after="0"/><w:ind w:left="147" w:right="147" w:firstLine="357"/><w:jc w:val="both"/><w:rPr></w:rPr></w:pPr><w:r><w:rPr><w:w w:val="105"/></w:rPr><w:t>In</w:t></w:r><w:r><w:rPr><w:spacing w:val="0"/><w:w w:val="105"/></w:rPr><w:t xml:space="preserve"> </w:t></w:r><w:r><w:rPr><w:w w:val="105"/></w:rPr><w:t>order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active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dynamical</w:t></w:r><w:r><w:rPr><w:spacing w:val="0"/><w:w w:val="105"/></w:rPr><w:t xml:space="preserve"> </w:t></w:r><w:r><w:rPr><w:w w:val="105"/></w:rPr><w:t>capability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graph, the</w:t></w:r><w:r><w:rPr><w:spacing w:val="0"/><w:w w:val="105"/></w:rPr><w:t xml:space="preserve"> </w:t></w:r><w:r><w:rPr><w:w w:val="105"/></w:rPr><w:t>button</w:t></w:r><w:r><w:rPr><w:spacing w:val="0"/><w:w w:val="105"/></w:rPr><w:t xml:space="preserve"> </w:t></w:r><w:r><w:rPr><w:w w:val="105"/></w:rPr><w:t>Pan&amp;Zoom</w:t></w:r><w:r><w:rPr><w:spacing w:val="0"/><w:w w:val="105"/></w:rPr><w:t xml:space="preserve"> </w:t></w:r><w:r><w:rPr><w:w w:val="105"/></w:rPr><w:t>must</w:t></w:r><w:r><w:rPr><w:spacing w:val="0"/><w:w w:val="105"/></w:rPr><w:t xml:space="preserve"> </w:t></w:r><w:r><w:rPr><w:w w:val="105"/></w:rPr><w:t>be</w:t></w:r><w:r><w:rPr><w:spacing w:val="0"/><w:w w:val="105"/></w:rPr><w:t xml:space="preserve"> </w:t></w:r><w:r><w:rPr><w:w w:val="105"/></w:rPr><w:t>toggled</w:t></w:r><w:r><w:rPr></w:rPr><w:t xml:space="preserve"> </w:t></w:r><w:r><w:rPr><w:w w:val="105"/></w:rPr><w:t>on</w:t></w:r><w:r><w:rPr><w:spacing w:val="25"/><w:w w:val="105"/></w:rPr><w:t xml:space="preserve"> </w:t></w:r><w:r><w:rPr><w:w w:val="105"/></w:rPr><w:t>in</w:t></w:r><w:r><w:rPr><w:spacing w:val="24"/><w:w w:val="105"/></w:rPr><w:t xml:space="preserve"> </w:t></w:r><w:r><w:rPr><w:w w:val="105"/></w:rPr><w:t>the</w:t></w:r><w:r><w:rPr><w:spacing w:val="25"/><w:w w:val="105"/></w:rPr><w:t xml:space="preserve"> </w:t></w:r><w:r><w:rPr><w:w w:val="105"/></w:rPr><w:t>toolbar.</w:t></w:r><w:r><w:rPr><w:spacing w:val="55"/><w:w w:val="105"/></w:rPr><w:t xml:space="preserve"> </w:t></w:r><w:r><w:rPr><w:w w:val="105"/></w:rPr><w:t>Panning</w:t></w:r><w:r><w:rPr><w:spacing w:val="26"/><w:w w:val="105"/></w:rPr><w:t xml:space="preserve"> </w:t></w:r><w:r><w:rPr><w:w w:val="105"/></w:rPr><w:t>the</w:t></w:r><w:r><w:rPr><w:spacing w:val="25"/><w:w w:val="105"/></w:rPr><w:t xml:space="preserve"> </w:t></w:r><w:r><w:rPr><w:spacing w:val="0"/><w:w w:val="105"/></w:rPr><w:t>vertical</w:t></w:r><w:r><w:rPr><w:spacing w:val="25"/><w:w w:val="105"/></w:rPr><w:t xml:space="preserve"> </w:t></w:r><w:r><w:rPr><w:w w:val="105"/></w:rPr><w:t>or</w:t></w:r><w:r><w:rPr><w:spacing w:val="25"/><w:w w:val="105"/></w:rPr><w:t xml:space="preserve"> </w:t></w:r><w:r><w:rPr><w:w w:val="105"/></w:rPr><w:t>horizontal</w:t></w:r><w:r><w:rPr><w:spacing w:val="24"/><w:w w:val="105"/></w:rPr><w:t xml:space="preserve"> </w:t></w:r><w:r><w:rPr><w:w w:val="105"/></w:rPr><w:t>axes</w:t></w:r><w:r><w:rPr><w:spacing w:val="25"/><w:w w:val="105"/></w:rPr><w:t xml:space="preserve"> </w:t></w:r><w:r><w:rPr><w:w w:val="105"/></w:rPr><w:t>is</w:t></w:r><w:r><w:rPr><w:spacing w:val="25"/><w:w w:val="105"/></w:rPr><w:t xml:space="preserve"> </w:t></w:r><w:r><w:rPr><w:w w:val="105"/></w:rPr><w:t>achieved</w:t></w:r><w:r><w:rPr><w:spacing w:val="25"/><w:w w:val="105"/></w:rPr><w:t xml:space="preserve"> </w:t></w:r><w:r><w:rPr><w:w w:val="105"/></w:rPr><w:t>by</w:t></w:r><w:r><w:rPr><w:spacing w:val="25"/><w:w w:val="105"/></w:rPr><w:t xml:space="preserve"> </w:t></w:r><w:r><w:rPr><w:w w:val="105"/></w:rPr><w:t>holding</w:t></w:r><w:r><w:rPr><w:spacing w:val="25"/><w:w w:val="105"/></w:rPr><w:t xml:space="preserve"> </w:t></w:r><w:r><w:rPr><w:w w:val="105"/></w:rPr><w:t>the</w:t></w:r><w:r><w:rPr><w:spacing w:val="25"/><w:w w:val="105"/></w:rPr><w:t xml:space="preserve"> </w:t></w:r><w:r><w:rPr><w:w w:val="105"/></w:rPr><w:t>left</w:t></w:r><w:r><w:rPr><w:spacing w:val="25"/><w:w w:val="105"/></w:rPr><w:t xml:space="preserve"> </w:t></w:r><w:r><w:rPr><w:w w:val="105"/></w:rPr><w:t>button</w:t></w:r><w:r><w:rPr><w:spacing w:val="27"/><w:w w:val="113"/></w:rPr><w:t xml:space="preserve"> </w:t></w:r><w:r><w:rPr><w:w w:val="105"/></w:rPr><w:t>of</w:t></w:r><w:r><w:rPr><w:spacing w:val="11"/><w:w w:val="105"/></w:rPr><w:t xml:space="preserve"> </w:t></w:r><w:r><w:rPr><w:w w:val="105"/></w:rPr><w:t>the</w:t></w:r><w:r><w:rPr><w:spacing w:val="11"/><w:w w:val="105"/></w:rPr><w:t xml:space="preserve"> </w:t></w:r><w:r><w:rPr><w:w w:val="105"/></w:rPr><w:t>mouse</w:t></w:r><w:r><w:rPr><w:spacing w:val="12"/><w:w w:val="105"/></w:rPr><w:t xml:space="preserve"> </w:t></w:r><w:r><w:rPr><w:w w:val="105"/></w:rPr><w:t>and</w:t></w:r><w:r><w:rPr><w:spacing w:val="12"/><w:w w:val="105"/></w:rPr><w:t xml:space="preserve"> </w:t></w:r><w:r><w:rPr><w:w w:val="105"/></w:rPr><w:t>dragging</w:t></w:r><w:r><w:rPr><w:spacing w:val="11"/><w:w w:val="105"/></w:rPr><w:t xml:space="preserve"> </w:t></w:r><w:r><w:rPr><w:w w:val="105"/></w:rPr><w:t>the</w:t></w:r><w:r><w:rPr><w:spacing w:val="12"/><w:w w:val="105"/></w:rPr><w:t xml:space="preserve"> </w:t></w:r><w:r><w:rPr><w:w w:val="105"/></w:rPr><w:t>mouse</w:t></w:r><w:r><w:rPr><w:spacing w:val="11"/><w:w w:val="105"/></w:rPr><w:t xml:space="preserve"> </w:t></w:r><w:r><w:rPr><w:w w:val="105"/></w:rPr><w:t>horizontally</w:t></w:r><w:r><w:rPr><w:spacing w:val="12"/><w:w w:val="105"/></w:rPr><w:t xml:space="preserve"> </w:t></w:r><w:r><w:rPr><w:w w:val="105"/></w:rPr><w:t>or</w:t></w:r><w:r><w:rPr><w:spacing w:val="11"/><w:w w:val="105"/></w:rPr><w:t xml:space="preserve"> </w:t></w:r><w:r><w:rPr><w:w w:val="105"/></w:rPr><w:t>vertically.</w:t></w:r><w:r><w:rPr><w:spacing w:val="37"/><w:w w:val="105"/></w:rPr><w:t xml:space="preserve"> </w:t></w:r><w:r><w:rPr><w:w w:val="105"/></w:rPr><w:t>Zooming</w:t></w:r><w:r><w:rPr><w:spacing w:val="12"/><w:w w:val="105"/></w:rPr><w:t xml:space="preserve"> </w:t></w:r><w:r><w:rPr><w:w w:val="105"/></w:rPr><w:t>is</w:t></w:r><w:r><w:rPr><w:spacing w:val="11"/><w:w w:val="105"/></w:rPr><w:t xml:space="preserve"> </w:t></w:r><w:r><w:rPr><w:w w:val="105"/></w:rPr><w:t>achieved</w:t></w:r><w:r><w:rPr><w:spacing w:val="12"/><w:w w:val="105"/></w:rPr><w:t xml:space="preserve"> </w:t></w:r><w:r><w:rPr><w:w w:val="105"/></w:rPr><w:t>by</w:t></w:r><w:r><w:rPr><w:spacing w:val="11"/><w:w w:val="105"/></w:rPr><w:t xml:space="preserve"> </w:t></w:r><w:r><w:rPr><w:w w:val="105"/></w:rPr><w:t>holding</w:t></w:r><w:r><w:rPr><w:w w:val="103"/></w:rPr><w:t xml:space="preserve"> </w:t></w:r><w:r><w:rPr><w:w w:val="105"/></w:rPr><w:t>the</w:t></w:r><w:r><w:rPr><w:spacing w:val="10"/><w:w w:val="105"/></w:rPr><w:t xml:space="preserve"> </w:t></w:r><w:r><w:rPr><w:w w:val="105"/></w:rPr><w:t>mouse</w:t></w:r><w:r><w:rPr><w:spacing w:val="11"/><w:w w:val="105"/></w:rPr><w:t xml:space="preserve"> </w:t></w:r><w:r><w:rPr><w:w w:val="105"/></w:rPr><w:t>right</w:t></w:r><w:r><w:rPr><w:spacing w:val="10"/><w:w w:val="105"/></w:rPr><w:t xml:space="preserve"> </w:t></w:r><w:r><w:rPr><w:w w:val="105"/></w:rPr><w:t>button</w:t></w:r><w:r><w:rPr><w:spacing w:val="12"/><w:w w:val="105"/></w:rPr><w:t xml:space="preserve"> </w:t></w:r><w:r><w:rPr><w:w w:val="105"/></w:rPr><w:t>and</w:t></w:r><w:r><w:rPr><w:spacing w:val="11"/><w:w w:val="105"/></w:rPr><w:t xml:space="preserve"> </w:t></w:r><w:r><w:rPr><w:w w:val="105"/></w:rPr><w:t>dragging</w:t></w:r><w:r><w:rPr><w:spacing w:val="11"/><w:w w:val="105"/></w:rPr><w:t xml:space="preserve"> </w:t></w:r><w:r><w:rPr><w:w w:val="105"/></w:rPr><w:t>the</w:t></w:r><w:r><w:rPr><w:spacing w:val="10"/><w:w w:val="105"/></w:rPr><w:t xml:space="preserve"> </w:t></w:r><w:r><w:rPr><w:w w:val="105"/></w:rPr><w:t>mouse</w:t></w:r><w:r><w:rPr><w:spacing w:val="11"/><w:w w:val="105"/></w:rPr><w:t xml:space="preserve"> </w:t></w:r><w:r><w:rPr><w:spacing w:val="0"/><w:w w:val="105"/></w:rPr><w:t>horizontally</w:t></w:r><w:r><w:rPr><w:spacing w:val="12"/><w:w w:val="105"/></w:rPr><w:t xml:space="preserve"> </w:t></w:r><w:r><w:rPr><w:w w:val="105"/></w:rPr><w:t>to</w:t></w:r><w:r><w:rPr><w:spacing w:val="11"/><w:w w:val="105"/></w:rPr><w:t xml:space="preserve"> </w:t></w:r><w:r><w:rPr><w:w w:val="105"/></w:rPr><w:t>zoom</w:t></w:r><w:r><w:rPr><w:spacing w:val="11"/><w:w w:val="105"/></w:rPr><w:t xml:space="preserve"> </w:t></w:r><w:r><w:rPr><w:w w:val="105"/></w:rPr><w:t>in</w:t></w:r><w:r><w:rPr><w:spacing w:val="11"/><w:w w:val="105"/></w:rPr><w:t xml:space="preserve"> </w:t></w:r><w:r><w:rPr><w:w w:val="105"/></w:rPr><w:t>or</w:t></w:r><w:r><w:rPr><w:spacing w:val="11"/><w:w w:val="105"/></w:rPr><w:t xml:space="preserve"> </w:t></w:r><w:r><w:rPr><w:w w:val="105"/></w:rPr><w:t>out</w:t></w:r><w:r><w:rPr><w:spacing w:val="12"/><w:w w:val="105"/></w:rPr><w:t xml:space="preserve"> </w:t></w:r><w:r><w:rPr><w:w w:val="105"/></w:rPr><w:t>in</w:t></w:r><w:r><w:rPr><w:spacing w:val="11"/><w:w w:val="105"/></w:rPr><w:t xml:space="preserve"> </w:t></w:r><w:r><w:rPr><w:w w:val="105"/></w:rPr><w:t>the</w:t></w:r><w:r><w:rPr><w:spacing w:val="11"/><w:w w:val="105"/></w:rPr><w:t xml:space="preserve"> </w:t></w:r><w:r><w:rPr><w:w w:val="105"/></w:rPr><w:t>time</w:t></w:r><w:r><w:rPr><w:spacing w:val="11"/><w:w w:val="105"/></w:rPr><w:t xml:space="preserve"> </w:t></w:r><w:r><w:rPr><w:w w:val="105"/></w:rPr><w:t>axis</w:t></w:r><w:r><w:rPr><w:spacing w:val="11"/><w:w w:val="105"/></w:rPr><w:t xml:space="preserve"> </w:t></w:r><w:r><w:rPr><w:w w:val="105"/></w:rPr><w:t>or</w:t></w:r><w:r><w:rPr><w:spacing w:val="22"/><w:w w:val="102"/></w:rPr><w:t xml:space="preserve"> </w:t></w:r><w:r><w:rPr><w:w w:val="105"/></w:rPr><w:t>vertically</w:t></w:r><w:r><w:rPr><w:spacing w:val="0"/><w:w w:val="105"/></w:rPr><w:t xml:space="preserve"> </w:t></w:r><w:r><w:rPr><w:w w:val="105"/></w:rPr><w:t>for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vertical</w:t></w:r><w:r><w:rPr><w:spacing w:val="0"/><w:w w:val="105"/></w:rPr><w:t xml:space="preserve"> </w:t></w:r><w:r><w:rPr><w:w w:val="105"/></w:rPr><w:t>axis.</w:t></w:r><w:r><w:rPr><w:spacing w:val="19"/><w:w w:val="105"/></w:rPr><w:t xml:space="preserve"> </w:t></w:r><w:r><w:rPr><w:w w:val="105"/></w:rPr><w:t>Zooming</w:t></w:r><w:r><w:rPr><w:spacing w:val="0"/><w:w w:val="105"/></w:rPr><w:t xml:space="preserve"> </w:t></w:r><w:r><w:rPr><w:w w:val="105"/></w:rPr><w:t>both</w:t></w:r><w:r><w:rPr><w:spacing w:val="0"/><w:w w:val="105"/></w:rPr><w:t xml:space="preserve"> </w:t></w:r><w:r><w:rPr><w:w w:val="105"/></w:rPr><w:t>axes</w:t></w:r><w:r><w:rPr><w:spacing w:val="0"/><w:w w:val="105"/></w:rPr><w:t xml:space="preserve"> </w:t></w:r><w:r><w:rPr><w:w w:val="105"/></w:rPr><w:t>equally</w:t></w:r><w:r><w:rPr><w:spacing w:val="0"/><w:w w:val="105"/></w:rPr><w:t xml:space="preserve"> </w:t></w:r><w:r><w:rPr><w:w w:val="105"/></w:rPr><w:t>at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same</w:t></w:r><w:r><w:rPr><w:spacing w:val="0"/><w:w w:val="105"/></w:rPr><w:t xml:space="preserve"> </w:t></w:r><w:r><w:rPr><w:w w:val="105"/></w:rPr><w:t>time</w:t></w:r><w:r><w:rPr><w:spacing w:val="0"/><w:w w:val="105"/></w:rPr><w:t xml:space="preserve"> </w:t></w:r><w:r><w:rPr><w:w w:val="105"/></w:rPr><w:t>can</w:t></w:r><w:r><w:rPr><w:spacing w:val="0"/><w:w w:val="105"/></w:rPr><w:t xml:space="preserve"> </w:t></w:r><w:r><w:rPr><w:w w:val="105"/></w:rPr><w:t>be</w:t></w:r><w:r><w:rPr><w:spacing w:val="0"/><w:w w:val="105"/></w:rPr><w:t xml:space="preserve"> </w:t></w:r><w:r><w:rPr><w:w w:val="105"/></w:rPr><w:t>done</w:t></w:r><w:r><w:rPr><w:spacing w:val="0"/><w:w w:val="105"/></w:rPr><w:t xml:space="preserve"> </w:t></w:r><w:r><w:rPr><w:w w:val="105"/></w:rPr><w:t>by</w:t></w:r><w:r><w:rPr><w:spacing w:val="0"/><w:w w:val="105"/></w:rPr><w:t xml:space="preserve"> </w:t></w:r><w:r><w:rPr><w:w w:val="105"/></w:rPr><w:t>holding</w:t></w:r><w:r><w:rPr></w:rPr><w:t xml:space="preserve"> </w:t></w:r><w:r><w:rPr><w:w w:val="105"/></w:rPr><w:t>the</w:t></w:r><w:r><w:rPr><w:spacing w:val="4"/><w:w w:val="105"/></w:rPr><w:t xml:space="preserve"> </w:t></w:r><w:r><w:rPr><w:w w:val="105"/></w:rPr><w:t>right</w:t></w:r><w:r><w:rPr><w:spacing w:val="4"/><w:w w:val="105"/></w:rPr><w:t xml:space="preserve"> </w:t></w:r><w:r><w:rPr><w:w w:val="105"/></w:rPr><w:t>button</w:t></w:r><w:r><w:rPr><w:spacing w:val="4"/><w:w w:val="105"/></w:rPr><w:t xml:space="preserve"> </w:t></w:r><w:r><w:rPr><w:w w:val="105"/></w:rPr><w:t>and</w:t></w:r><w:r><w:rPr><w:spacing w:val="5"/><w:w w:val="105"/></w:rPr><w:t xml:space="preserve"> </w:t></w:r><w:r><w:rPr><w:w w:val="105"/></w:rPr><w:t>dragging</w:t></w:r><w:r><w:rPr><w:spacing w:val="4"/><w:w w:val="105"/></w:rPr><w:t xml:space="preserve"> </w:t></w:r><w:r><w:rPr><w:w w:val="105"/></w:rPr><w:t>the</w:t></w:r><w:r><w:rPr><w:spacing w:val="4"/><w:w w:val="105"/></w:rPr><w:t xml:space="preserve"> </w:t></w:r><w:r><w:rPr><w:w w:val="105"/></w:rPr><w:t>mouse</w:t></w:r><w:r><w:rPr><w:spacing w:val="5"/><w:w w:val="105"/></w:rPr><w:t xml:space="preserve"> </w:t></w:r><w:r><w:rPr><w:w w:val="105"/></w:rPr><w:t>at</w:t></w:r><w:r><w:rPr><w:spacing w:val="4"/><w:w w:val="105"/></w:rPr><w:t xml:space="preserve"> </w:t></w:r><w:r><w:rPr><w:w w:val="105"/></w:rPr><w:t>an</w:t></w:r><w:r><w:rPr><w:spacing w:val="4"/><w:w w:val="105"/></w:rPr><w:t xml:space="preserve"> </w:t></w:r><w:r><w:rPr><w:w w:val="105"/></w:rPr><w:t>angle</w:t></w:r><w:r><w:rPr><w:spacing w:val="4"/><w:w w:val="105"/></w:rPr><w:t xml:space="preserve"> </w:t></w:r><w:r><w:rPr><w:w w:val="105"/></w:rPr><w:t>of</w:t></w:r><w:r><w:rPr><w:spacing w:val="4"/><w:w w:val="105"/></w:rPr><w:t xml:space="preserve"> </w:t></w:r><w:r><w:rPr><w:w w:val="105"/></w:rPr><w:t>45</w:t></w:r><w:r><w:rPr><w:spacing w:val="5"/><w:w w:val="105"/></w:rPr><w:t xml:space="preserve"> </w:t></w:r><w:r><w:rPr><w:w w:val="105"/></w:rPr><w:t>degree</w:t></w:r><w:r><w:rPr><w:spacing w:val="4"/><w:w w:val="105"/></w:rPr><w:t xml:space="preserve"> </w:t></w:r><w:r><w:rPr><w:spacing w:val="0"/><w:w w:val="105"/></w:rPr><w:t>toward</w:t></w:r><w:r><w:rPr><w:spacing w:val="4"/><w:w w:val="105"/></w:rPr><w:t xml:space="preserve"> </w:t></w:r><w:r><w:rPr><w:w w:val="105"/></w:rPr><w:t>or</w:t></w:r><w:r><w:rPr><w:spacing w:val="4"/><w:w w:val="105"/></w:rPr><w:t xml:space="preserve"> </w:t></w:r><w:r><w:rPr><w:w w:val="105"/></w:rPr><w:t>away</w:t></w:r><w:r><w:rPr><w:spacing w:val="4"/><w:w w:val="105"/></w:rPr><w:t xml:space="preserve"> </w:t></w:r><w:r><w:rPr><w:w w:val="105"/></w:rPr><w:t>the</w:t></w:r><w:r><w:rPr><w:spacing w:val="4"/><w:w w:val="105"/></w:rPr><w:t xml:space="preserve"> </w:t></w:r><w:r><w:rPr><w:w w:val="105"/></w:rPr><w:t>center</w:t></w:r><w:r><w:rPr><w:spacing w:val="6"/><w:w w:val="105"/></w:rPr><w:t xml:space="preserve"> </w:t></w:r><w:r><w:rPr><w:w w:val="105"/></w:rPr><w:t>of</w:t></w:r><w:r><w:rPr><w:spacing w:val="4"/><w:w w:val="105"/></w:rPr><w:t xml:space="preserve"> </w:t></w:r><w:r><w:rPr><w:w w:val="105"/></w:rPr><w:t>the</w:t></w:r><w:r><w:rPr><w:spacing w:val="25"/><w:w w:val="108"/></w:rPr><w:t xml:space="preserve"> </w:t></w:r><w:r><w:rPr><w:w w:val="105"/></w:rPr><w:t>graph</w:t></w:r><w:r><w:rPr><w:spacing w:val="5"/><w:w w:val="105"/></w:rPr><w:t xml:space="preserve"> </w:t></w:r><w:r><w:rPr><w:w w:val="105"/></w:rPr><w:t>for</w:t></w:r><w:r><w:rPr><w:spacing w:val="6"/><w:w w:val="105"/></w:rPr><w:t xml:space="preserve"> </w:t></w:r><w:r><w:rPr><w:w w:val="105"/></w:rPr><w:t>zooming</w:t></w:r><w:r><w:rPr><w:spacing w:val="5"/><w:w w:val="105"/></w:rPr><w:t xml:space="preserve"> </w:t></w:r><w:r><w:rPr><w:w w:val="105"/></w:rPr><w:t>in</w:t></w:r><w:r><w:rPr><w:spacing w:val="6"/><w:w w:val="105"/></w:rPr><w:t xml:space="preserve"> </w:t></w:r><w:r><w:rPr><w:w w:val="105"/></w:rPr><w:t>and</w:t></w:r><w:r><w:rPr><w:spacing w:val="6"/><w:w w:val="105"/></w:rPr><w:t xml:space="preserve"> </w:t></w:r><w:r><w:rPr><w:w w:val="105"/></w:rPr><w:t>out</w:t></w:r><w:r><w:rPr><w:spacing w:val="5"/><w:w w:val="105"/></w:rPr><w:t xml:space="preserve"> </w:t></w:r><w:r><w:rPr><w:w w:val="105"/></w:rPr><w:t>respectively.</w:t></w:r></w:p><w:p><w:pPr><w:pStyle w:val="Normal"/><w:numPr><w:ilvl w:val="1"/><w:numId w:val="4"/></w:numPr><w:tabs><w:tab w:val="left" w:pos="997" w:leader="none"/></w:tabs><w:spacing w:before="21" w:after="0"/><w:ind w:left="996" w:hanging="883"/><w:jc w:val="both"/><w:rPr><w:rFonts w:ascii="Georgia" w:hAnsi="Georgia" w:eastAsia="Georgia" w:cs="Georgia"/><w:sz w:val="34"/><w:szCs w:val="34"/></w:rPr></w:pPr><w:bookmarkStart w:id="52" w:name="Water_Level_Corrections"/><w:bookmarkStart w:id="53" w:name="_bookmark32"/><w:bookmarkEnd w:id="52"/><w:bookmarkEnd w:id="53"/><w:r><w:rPr><w:rFonts w:ascii="Georgia" w:hAnsi="Georgia"/><w:b/><w:w w:val="95"/><w:sz w:val="34"/></w:rPr><w:t>Water</w:t></w:r><w:r><w:rPr><w:rFonts w:ascii="Georgia" w:hAnsi="Georgia"/><w:b/><w:spacing w:val="58"/><w:w w:val="95"/><w:sz w:val="34"/></w:rPr><w:t xml:space="preserve"> </w:t></w:r><w:r><w:rPr><w:rFonts w:ascii="Georgia" w:hAnsi="Georgia"/><w:b/><w:w w:val="95"/><w:sz w:val="34"/></w:rPr><w:t>Level</w:t></w:r><w:r><w:rPr><w:rFonts w:ascii="Georgia" w:hAnsi="Georgia"/><w:b/><w:spacing w:val="57"/><w:w w:val="95"/><w:sz w:val="34"/></w:rPr><w:t xml:space="preserve"> </w:t></w:r><w:r><w:rPr><w:rFonts w:ascii="Georgia" w:hAnsi="Georgia"/><w:b/><w:w w:val="95"/><w:sz w:val="34"/></w:rPr><w:t>Corrections</w:t></w:r></w:p><w:p><w:pPr><w:pStyle w:val="TextBody"/><w:spacing w:lineRule="auto" w:line="249" w:before="227" w:after="0"/><w:ind w:left="113" w:right="151" w:hanging="9"/><w:jc w:val="both"/><w:rPr></w:rPr></w:pPr><w:r><w:rPr><w:w w:val="105"/></w:rPr><w:t>The</w:t></w:r><w:r><w:rPr><w:spacing w:val="0"/><w:w w:val="105"/></w:rPr><w:t xml:space="preserve"> </w:t></w:r><w:r><w:rPr><w:w w:val="105"/></w:rPr><w:t>second</w:t></w:r><w:r><w:rPr><w:spacing w:val="0"/><w:w w:val="105"/></w:rPr><w:t xml:space="preserve"> step </w:t></w:r><w:r><w:rPr><w:w w:val="105"/></w:rPr><w:t>is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apply</w:t></w:r><w:r><w:rPr><w:spacing w:val="0"/><w:w w:val="105"/></w:rPr><w:t xml:space="preserve"> </w:t></w:r><w:r><w:rPr><w:w w:val="105"/></w:rPr><w:t>corrections</w:t></w:r><w:r><w:rPr><w:spacing w:val="0"/><w:w w:val="105"/></w:rPr><w:t xml:space="preserve"> </w:t></w:r><w:r><w:rPr><w:w w:val="105"/></w:rPr><w:t>obtained</w:t></w:r><w:r><w:rPr><w:spacing w:val="0"/><w:w w:val="105"/></w:rPr><w:t xml:space="preserve"> </w:t></w:r><w:r><w:rPr><w:w w:val="105"/></w:rPr><w:t>from</w:t></w:r><w:r><w:rPr><w:spacing w:val="0"/><w:w w:val="105"/></w:rPr><w:t xml:space="preserve"> </w:t></w:r><w:r><w:rPr><w:w w:val="105"/></w:rPr><w:t>field</w:t></w:r><w:r><w:rPr><w:spacing w:val="0"/><w:w w:val="105"/></w:rPr><w:t xml:space="preserve"> </w:t></w:r><w:r><w:rPr><w:w w:val="105"/></w:rPr><w:t>verification</w:t></w:r><w:r><w:rPr><w:spacing w:val="0"/><w:w w:val="105"/></w:rPr><w:t xml:space="preserve"> </w:t></w:r><w:r><w:rPr><w:w w:val="105"/></w:rPr><w:t>measurements.</w:t></w:r><w:r><w:rPr><w:spacing w:val="13"/><w:w w:val="105"/></w:rPr><w:t xml:space="preserve"> </w:t></w:r><w:r><w:rPr><w:w w:val="105"/></w:rPr><w:t>If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record</w:t></w:r><w:r><w:rPr><w:spacing w:val="23"/><w:w w:val="101"/></w:rPr><w:t xml:space="preserve"> </w:t></w:r><w:r><w:rPr><w:w w:val="105"/></w:rPr><w:t>is</w:t></w:r><w:r><w:rPr><w:spacing w:val="47"/><w:w w:val="105"/></w:rPr><w:t xml:space="preserve"> </w:t></w:r><w:r><w:rPr><w:w w:val="105"/></w:rPr><w:t>faulty</w:t></w:r><w:r><w:rPr><w:spacing w:val="47"/><w:w w:val="105"/></w:rPr><w:t xml:space="preserve"> </w:t></w:r><w:r><w:rPr><w:w w:val="105"/></w:rPr><w:t>due</w:t></w:r><w:r><w:rPr><w:spacing w:val="48"/><w:w w:val="105"/></w:rPr><w:t xml:space="preserve"> </w:t></w:r><w:r><w:rPr><w:spacing w:val="0"/><w:w w:val="105"/></w:rPr><w:t>to</w:t></w:r><w:r><w:rPr><w:spacing w:val="47"/><w:w w:val="105"/></w:rPr><w:t xml:space="preserve"> </w:t></w:r><w:r><w:rPr><w:w w:val="105"/></w:rPr><w:t>instrumentation</w:t></w:r><w:r><w:rPr><w:spacing w:val="46"/><w:w w:val="105"/></w:rPr><w:t xml:space="preserve"> </w:t></w:r><w:r><w:rPr><w:w w:val="105"/></w:rPr><w:t>or</w:t></w:r><w:r><w:rPr><w:spacing w:val="48"/><w:w w:val="105"/></w:rPr><w:t xml:space="preserve"> </w:t></w:r><w:r><w:rPr><w:w w:val="105"/></w:rPr><w:t>other</w:t></w:r><w:r><w:rPr><w:spacing w:val="47"/><w:w w:val="105"/></w:rPr><w:t xml:space="preserve"> </w:t></w:r><w:r><w:rPr><w:w w:val="105"/></w:rPr><w:t>problems,</w:t></w:r><w:r><w:rPr><w:spacing w:val="52"/><w:w w:val="105"/></w:rPr><w:t xml:space="preserve"> </w:t></w:r><w:r><w:rPr><w:w w:val="105"/></w:rPr><w:t>corrections</w:t></w:r><w:r><w:rPr><w:spacing w:val="47"/><w:w w:val="105"/></w:rPr><w:t xml:space="preserve"> </w:t></w:r><w:r><w:rPr><w:w w:val="105"/></w:rPr><w:t>usually</w:t></w:r><w:r><w:rPr><w:spacing w:val="47"/><w:w w:val="105"/></w:rPr><w:t xml:space="preserve"> </w:t></w:r><w:r><w:rPr><w:w w:val="105"/></w:rPr><w:t>cannot</w:t></w:r><w:r><w:rPr><w:spacing w:val="47"/><w:w w:val="105"/></w:rPr><w:t xml:space="preserve"> </w:t></w:r><w:r><w:rPr><w:w w:val="105"/></w:rPr><w:t>be</w:t></w:r><w:r><w:rPr><w:spacing w:val="47"/><w:w w:val="105"/></w:rPr><w:t xml:space="preserve"> </w:t></w:r><w:r><w:rPr><w:w w:val="105"/></w:rPr><w:t>applied.</w:t></w:r><w:r><w:rPr><w:spacing w:val="58"/><w:w w:val="105"/></w:rPr><w:t xml:space="preserve"> </w:t></w:r><w:r><w:rPr><w:w w:val="105"/></w:rPr><w:t>In</w:t></w:r><w:r><w:rPr><w:spacing w:val="21"/><w:w w:val="109"/></w:rPr><w:t xml:space="preserve"> </w:t></w:r><w:r><w:rPr><w:w w:val="105"/></w:rPr><w:t>general,</w:t></w:r><w:r><w:rPr><w:spacing w:val="7"/><w:w w:val="105"/></w:rPr><w:t xml:space="preserve"> </w:t></w:r><w:r><w:rPr><w:w w:val="105"/></w:rPr><w:t>a</w:t></w:r><w:r><w:rPr><w:spacing w:val="8"/><w:w w:val="105"/></w:rPr><w:t xml:space="preserve"> </w:t></w:r><w:r><w:rPr><w:w w:val="105"/></w:rPr><w:t>missing</w:t></w:r><w:r><w:rPr><w:spacing w:val="7"/><w:w w:val="105"/></w:rPr><w:t xml:space="preserve"> </w:t></w:r><w:r><w:rPr><w:w w:val="105"/></w:rPr><w:t>or</w:t></w:r><w:r><w:rPr><w:spacing w:val="7"/><w:w w:val="105"/></w:rPr><w:t xml:space="preserve"> </w:t></w:r><w:r><w:rPr><w:w w:val="105"/></w:rPr><w:t>faulty</w:t></w:r><w:r><w:rPr><w:spacing w:val="9"/><w:w w:val="105"/></w:rPr><w:t xml:space="preserve"> </w:t></w:r><w:r><w:rPr><w:spacing w:val="0"/><w:w w:val="105"/></w:rPr><w:t>record</w:t></w:r><w:r><w:rPr><w:spacing w:val="8"/><w:w w:val="105"/></w:rPr><w:t xml:space="preserve"> </w:t></w:r><w:r><w:rPr><w:w w:val="105"/></w:rPr><w:t>of</w:t></w:r><w:r><w:rPr><w:spacing w:val="7"/><w:w w:val="105"/></w:rPr><w:t xml:space="preserve"> </w:t></w:r><w:r><w:rPr><w:w w:val="105"/></w:rPr><w:t>ground-water</w:t></w:r><w:r><w:rPr><w:spacing w:val="8"/><w:w w:val="105"/></w:rPr><w:t xml:space="preserve"> </w:t></w:r><w:r><w:rPr><w:w w:val="105"/></w:rPr><w:t>level</w:t></w:r><w:r><w:rPr><w:spacing w:val="8"/><w:w w:val="105"/></w:rPr><w:t xml:space="preserve"> </w:t></w:r><w:r><w:rPr><w:spacing w:val="0"/><w:w w:val="105"/></w:rPr><w:t>cannot</w:t></w:r><w:r><w:rPr><w:spacing w:val="7"/><w:w w:val="105"/></w:rPr><w:t xml:space="preserve"> </w:t></w:r><w:r><w:rPr><w:w w:val="105"/></w:rPr><w:t>be</w:t></w:r><w:r><w:rPr><w:spacing w:val="8"/><w:w w:val="105"/></w:rPr><w:t xml:space="preserve"> </w:t></w:r><w:r><w:rPr><w:w w:val="105"/></w:rPr><w:t>estimated</w:t></w:r><w:r><w:rPr><w:spacing w:val="8"/><w:w w:val="105"/></w:rPr><w:t xml:space="preserve"> </w:t></w:r><w:r><w:rPr><w:w w:val="105"/></w:rPr><w:t>reliably.</w:t></w:r></w:p><w:p><w:pPr><w:pStyle w:val="TextBody"/><w:ind w:left="465" w:hanging="0"/><w:rPr></w:rPr></w:pPr><w:r><w:rPr><w:w w:val="105"/></w:rPr><w:t>Four</w:t></w:r><w:r><w:rPr><w:spacing w:val="12"/><w:w w:val="105"/></w:rPr><w:t xml:space="preserve"> </w:t></w:r><w:r><w:rPr><w:w w:val="105"/></w:rPr><w:t>types</w:t></w:r><w:r><w:rPr><w:spacing w:val="12"/><w:w w:val="105"/></w:rPr><w:t xml:space="preserve"> </w:t></w:r><w:r><w:rPr><w:w w:val="105"/></w:rPr><w:t>of</w:t></w:r><w:r><w:rPr><w:spacing w:val="13"/><w:w w:val="105"/></w:rPr><w:t xml:space="preserve"> </w:t></w:r><w:r><w:rPr><w:w w:val="105"/></w:rPr><w:t>corrections</w:t></w:r><w:r><w:rPr><w:spacing w:val="13"/><w:w w:val="105"/></w:rPr><w:t xml:space="preserve"> </w:t></w:r><w:r><w:rPr><w:w w:val="105"/></w:rPr><w:t>can</w:t></w:r><w:r><w:rPr><w:spacing w:val="12"/><w:w w:val="105"/></w:rPr><w:t xml:space="preserve"> </w:t></w:r><w:r><w:rPr><w:w w:val="105"/></w:rPr><w:t>be</w:t></w:r><w:r><w:rPr><w:spacing w:val="13"/><w:w w:val="105"/></w:rPr><w:t xml:space="preserve"> </w:t></w:r><w:r><w:rPr><w:w w:val="105"/></w:rPr><w:t>applied</w:t></w:r><w:r><w:rPr><w:spacing w:val="12"/><w:w w:val="105"/></w:rPr><w:t xml:space="preserve"> </w:t></w:r><w:r><w:rPr><w:w w:val="105"/></w:rPr><w:t>to</w:t></w:r><w:r><w:rPr><w:spacing w:val="12"/><w:w w:val="105"/></w:rPr><w:t xml:space="preserve"> </w:t></w:r><w:r><w:rPr><w:w w:val="105"/></w:rPr><w:t>the</w:t></w:r><w:r><w:rPr><w:spacing w:val="13"/><w:w w:val="105"/></w:rPr><w:t xml:space="preserve"> </w:t></w:r><w:r><w:rPr><w:w w:val="105"/></w:rPr><w:t>record:</w:t></w:r></w:p><w:p><w:pPr><w:pStyle w:val="TextBody"/><w:spacing w:lineRule="auto" w:line="249" w:before="13" w:after="0"/><w:ind w:left="113" w:right="113" w:firstLine="351"/><w:jc w:val="both"/><w:rPr></w:rPr></w:pPr><w:r><w:rPr><w:w w:val="105"/></w:rPr><w:t>datum</w:t></w:r><w:r><w:rPr><w:spacing w:val="4"/><w:w w:val="105"/></w:rPr><w:t xml:space="preserve"> </w:t></w:r><w:r><w:rPr><w:w w:val="105"/></w:rPr><w:t>corrections,</w:t></w:r><w:r><w:rPr><w:spacing w:val="5"/><w:w w:val="105"/></w:rPr><w:t xml:space="preserve"> </w:t></w:r><w:r><w:rPr><w:spacing w:val="0"/><w:w w:val="105"/></w:rPr><w:t>hung-depth</w:t></w:r><w:r><w:rPr><w:spacing w:val="4"/><w:w w:val="105"/></w:rPr><w:t xml:space="preserve"> </w:t></w:r><w:r><w:rPr><w:w w:val="105"/></w:rPr><w:t>corrections,</w:t></w:r><w:r><w:rPr><w:spacing w:val="6"/><w:w w:val="105"/></w:rPr><w:t xml:space="preserve"> </w:t></w:r><w:r><w:rPr><w:w w:val="105"/></w:rPr><w:t>drift</w:t></w:r><w:r><w:rPr><w:spacing w:val="4"/><w:w w:val="105"/></w:rPr><w:t xml:space="preserve"> </w:t></w:r><w:r><w:rPr><w:w w:val="105"/></w:rPr><w:t>corrections,</w:t></w:r><w:r><w:rPr><w:spacing w:val="5"/><w:w w:val="105"/></w:rPr><w:t xml:space="preserve"> </w:t></w:r><w:r><w:rPr><w:w w:val="105"/></w:rPr><w:t>and</w:t></w:r><w:r><w:rPr><w:spacing w:val="5"/><w:w w:val="105"/></w:rPr><w:t xml:space="preserve"> </w:t></w:r><w:r><w:rPr><w:w w:val="105"/></w:rPr><w:t>calibration</w:t></w:r><w:r><w:rPr><w:spacing w:val="5"/><w:w w:val="105"/></w:rPr><w:t xml:space="preserve"> </w:t></w:r><w:r><w:rPr><w:w w:val="105"/></w:rPr><w:t>corrections.</w:t></w:r><w:r><w:rPr><w:spacing w:val="28"/><w:w w:val="105"/></w:rPr><w:t xml:space="preserve"> </w:t></w:r><w:r><w:rPr><w:w w:val="105"/></w:rPr><w:t>Aber-</w:t></w:r><w:r><w:rPr><w:spacing w:val="29"/><w:w w:val="102"/></w:rPr><w:t xml:space="preserve"> </w:t></w:r><w:r><w:rPr><w:w w:val="105"/></w:rPr><w:t>ration</w:t></w:r><w:r><w:rPr><w:spacing w:val="13"/><w:w w:val="105"/></w:rPr><w:t xml:space="preserve"> </w:t></w:r><w:r><w:rPr><w:w w:val="105"/></w:rPr><w:t>value</w:t></w:r><w:r><w:rPr><w:spacing w:val="14"/><w:w w:val="105"/></w:rPr><w:t xml:space="preserve"> </w:t></w:r><w:r><w:rPr><w:spacing w:val="0"/><w:w w:val="105"/></w:rPr><w:t>correction</w:t></w:r></w:p><w:p><w:pPr><w:pStyle w:val="TextBody"/><w:spacing w:lineRule="auto" w:line="249"/><w:ind w:left="113" w:right="152" w:firstLine="351"/><w:jc w:val="both"/><w:rPr></w:rPr></w:pPr><w:r><w:rPr><w:w w:val="105"/></w:rPr><w:t>When</w:t></w:r><w:r><w:rPr><w:spacing w:val="2"/><w:w w:val="105"/></w:rPr><w:t xml:space="preserve"> </w:t></w:r><w:r><w:rPr><w:w w:val="105"/></w:rPr><w:t>data</w:t></w:r><w:r><w:rPr><w:spacing w:val="2"/><w:w w:val="105"/></w:rPr><w:t xml:space="preserve"> </w:t></w:r><w:r><w:rPr><w:w w:val="105"/></w:rPr><w:t>are</w:t></w:r><w:r><w:rPr><w:spacing w:val="2"/><w:w w:val="105"/></w:rPr><w:t xml:space="preserve"> </w:t></w:r><w:r><w:rPr><w:w w:val="105"/></w:rPr><w:t>manipulated</w:t></w:r><w:r><w:rPr><w:spacing w:val="2"/><w:w w:val="105"/></w:rPr><w:t xml:space="preserve"> </w:t></w:r><w:r><w:rPr><w:w w:val="105"/></w:rPr><w:t>in</w:t></w:r><w:r><w:rPr><w:spacing w:val="2"/><w:w w:val="105"/></w:rPr><w:t xml:space="preserve"> </w:t></w:r><w:r><w:rPr><w:spacing w:val="0"/><w:w w:val="105"/></w:rPr><w:t>WHAT,</w:t></w:r><w:r><w:rPr><w:spacing w:val="2"/><w:w w:val="105"/></w:rPr><w:t xml:space="preserve"> </w:t></w:r><w:r><w:rPr><w:w w:val="105"/></w:rPr><w:t>the</w:t></w:r><w:r><w:rPr><w:spacing w:val="2"/><w:w w:val="105"/></w:rPr><w:t xml:space="preserve"> </w:t></w:r><w:r><w:rPr><w:w w:val="105"/></w:rPr><w:t>original</w:t></w:r><w:r><w:rPr><w:spacing w:val="3"/><w:w w:val="105"/></w:rPr><w:t xml:space="preserve"> </w:t></w:r><w:r><w:rPr><w:w w:val="105"/></w:rPr><w:t>dataset</w:t></w:r><w:r><w:rPr><w:spacing w:val="1"/><w:w w:val="105"/></w:rPr><w:t xml:space="preserve"> </w:t></w:r><w:r><w:rPr><w:w w:val="105"/></w:rPr><w:t>is</w:t></w:r><w:r><w:rPr><w:spacing w:val="2"/><w:w w:val="105"/></w:rPr><w:t xml:space="preserve"> </w:t></w:r><w:r><w:rPr><w:w w:val="105"/></w:rPr><w:t>not</w:t></w:r><w:r><w:rPr><w:spacing w:val="2"/><w:w w:val="105"/></w:rPr><w:t xml:space="preserve"> </w:t></w:r><w:r><w:rPr><w:w w:val="105"/></w:rPr><w:t>altered</w:t></w:r><w:r><w:rPr><w:spacing w:val="2"/><w:w w:val="105"/></w:rPr><w:t xml:space="preserve"> </w:t></w:r><w:r><w:rPr><w:w w:val="105"/></w:rPr><w:t>directly.</w:t></w:r><w:r><w:rPr><w:spacing w:val="29"/><w:w w:val="105"/></w:rPr><w:t xml:space="preserve"> </w:t></w:r><w:r><w:rPr><w:w w:val="105"/></w:rPr><w:t>Modification</w:t></w:r><w:r><w:rPr><w:spacing w:val="24"/></w:rPr><w:t xml:space="preserve"> </w:t></w:r><w:r><w:rPr><w:w w:val="105"/></w:rPr><w:t>are</w:t></w:r><w:r><w:rPr><w:spacing w:val="40"/><w:w w:val="105"/></w:rPr><w:t xml:space="preserve"> </w:t></w:r><w:r><w:rPr><w:w w:val="105"/></w:rPr><w:t>applied</w:t></w:r><w:r><w:rPr><w:spacing w:val="40"/><w:w w:val="105"/></w:rPr><w:t xml:space="preserve"> </w:t></w:r><w:r><w:rPr><w:w w:val="105"/></w:rPr><w:t>to</w:t></w:r><w:r><w:rPr><w:spacing w:val="40"/><w:w w:val="105"/></w:rPr><w:t xml:space="preserve"> </w:t></w:r><w:r><w:rPr><w:w w:val="105"/></w:rPr><w:t>a</w:t></w:r><w:r><w:rPr><w:spacing w:val="40"/><w:w w:val="105"/></w:rPr><w:t xml:space="preserve"> </w:t></w:r><w:r><w:rPr><w:w w:val="105"/></w:rPr><w:t>copy</w:t></w:r><w:r><w:rPr><w:spacing w:val="40"/><w:w w:val="105"/></w:rPr><w:t xml:space="preserve"> </w:t></w:r><w:r><w:rPr><w:w w:val="105"/></w:rPr><w:t>of</w:t></w:r><w:r><w:rPr><w:spacing w:val="40"/><w:w w:val="105"/></w:rPr><w:t xml:space="preserve"> </w:t></w:r><w:r><w:rPr><w:w w:val="105"/></w:rPr><w:t>the</w:t></w:r><w:r><w:rPr><w:spacing w:val="40"/><w:w w:val="105"/></w:rPr><w:t xml:space="preserve"> </w:t></w:r><w:r><w:rPr><w:w w:val="105"/></w:rPr><w:t>originral</w:t></w:r><w:r><w:rPr><w:spacing w:val="40"/><w:w w:val="105"/></w:rPr><w:t xml:space="preserve"> </w:t></w:r><w:r><w:rPr><w:w w:val="105"/></w:rPr><w:t>dataset</w:t></w:r><w:r><w:rPr><w:spacing w:val="39"/><w:w w:val="105"/></w:rPr><w:t xml:space="preserve"> </w:t></w:r><w:r><w:rPr><w:w w:val="105"/></w:rPr><w:t>in</w:t></w:r><w:r><w:rPr><w:spacing w:val="40"/><w:w w:val="105"/></w:rPr><w:t xml:space="preserve"> </w:t></w:r><w:r><w:rPr><w:w w:val="105"/></w:rPr><w:t>order</w:t></w:r><w:r><w:rPr><w:spacing w:val="40"/><w:w w:val="105"/></w:rPr><w:t xml:space="preserve"> </w:t></w:r><w:r><w:rPr><w:w w:val="105"/></w:rPr><w:t>to</w:t></w:r><w:r><w:rPr><w:spacing w:val="40"/><w:w w:val="105"/></w:rPr><w:t xml:space="preserve"> </w:t></w:r><w:r><w:rPr><w:w w:val="105"/></w:rPr><w:t>preserve</w:t></w:r><w:r><w:rPr><w:spacing w:val="39"/><w:w w:val="105"/></w:rPr><w:t xml:space="preserve"> </w:t></w:r><w:r><w:rPr><w:w w:val="105"/></w:rPr><w:t>the</w:t></w:r><w:r><w:rPr><w:spacing w:val="40"/><w:w w:val="105"/></w:rPr><w:t xml:space="preserve"> </w:t></w:r><w:r><w:rPr><w:w w:val="105"/></w:rPr><w:t>later.</w:t></w:r><w:r><w:rPr><w:spacing w:val="38"/><w:w w:val="105"/></w:rPr><w:t xml:space="preserve"> </w:t></w:r><w:r><w:rPr><w:w w:val="105"/></w:rPr><w:t>In</w:t></w:r><w:r><w:rPr><w:spacing w:val="40"/><w:w w:val="105"/></w:rPr><w:t xml:space="preserve"> </w:t></w:r><w:r><w:rPr><w:w w:val="105"/></w:rPr><w:t>addition,</w:t></w:r><w:r><w:rPr><w:spacing w:val="44"/><w:w w:val="105"/></w:rPr><w:t xml:space="preserve"> </w:t></w:r><w:r><w:rPr><w:w w:val="105"/></w:rPr><w:t>each modification</w:t></w:r><w:r><w:rPr><w:spacing w:val="6"/><w:w w:val="105"/></w:rPr><w:t xml:space="preserve"> </w:t></w:r><w:r><w:rPr><w:w w:val="105"/></w:rPr><w:t>applied</w:t></w:r><w:r><w:rPr><w:spacing w:val="8"/><w:w w:val="105"/></w:rPr><w:t xml:space="preserve"> </w:t></w:r><w:r><w:rPr><w:w w:val="105"/></w:rPr><w:t>to</w:t></w:r><w:r><w:rPr><w:spacing w:val="8"/><w:w w:val="105"/></w:rPr><w:t xml:space="preserve"> </w:t></w:r><w:r><w:rPr><w:w w:val="105"/></w:rPr><w:t>a</w:t></w:r><w:r><w:rPr><w:spacing w:val="7"/><w:w w:val="105"/></w:rPr><w:t xml:space="preserve"> </w:t></w:r><w:r><w:rPr><w:w w:val="105"/></w:rPr><w:t>given</w:t></w:r><w:r><w:rPr><w:spacing w:val="8"/><w:w w:val="105"/></w:rPr><w:t xml:space="preserve"> </w:t></w:r><w:r><w:rPr><w:w w:val="105"/></w:rPr><w:t>set</w:t></w:r><w:r><w:rPr><w:spacing w:val="7"/><w:w w:val="105"/></w:rPr><w:t xml:space="preserve"> </w:t></w:r><w:r><w:rPr><w:w w:val="105"/></w:rPr><w:t>of</w:t></w:r><w:r><w:rPr><w:spacing w:val="8"/><w:w w:val="105"/></w:rPr><w:t xml:space="preserve"> </w:t></w:r><w:r><w:rPr><w:w w:val="105"/></w:rPr><w:t>data</w:t></w:r><w:r><w:rPr><w:spacing w:val="7"/><w:w w:val="105"/></w:rPr><w:t xml:space="preserve"> </w:t></w:r><w:r><w:rPr><w:w w:val="105"/></w:rPr><w:t>is</w:t></w:r><w:r><w:rPr><w:spacing w:val="8"/><w:w w:val="105"/></w:rPr><w:t xml:space="preserve"> </w:t></w:r><w:r><w:rPr><w:w w:val="105"/></w:rPr><w:t>registered</w:t></w:r><w:r><w:rPr><w:spacing w:val="6"/><w:w w:val="105"/></w:rPr><w:t xml:space="preserve"> </w:t></w:r><w:r><w:rPr><w:w w:val="105"/></w:rPr><w:t>in</w:t></w:r><w:r><w:rPr><w:spacing w:val="8"/><w:w w:val="105"/></w:rPr><w:t xml:space="preserve"> </w:t></w:r><w:r><w:rPr><w:w w:val="105"/></w:rPr><w:t>a</w:t></w:r><w:r><w:rPr><w:spacing w:val="8"/><w:w w:val="105"/></w:rPr><w:t xml:space="preserve"> </w:t></w:r><w:r><w:rPr><w:w w:val="105"/></w:rPr><w:t>log</w:t></w:r><w:r><w:rPr><w:spacing w:val="7"/><w:w w:val="105"/></w:rPr><w:t xml:space="preserve"> </w:t></w:r><w:r><w:rPr><w:w w:val="105"/></w:rPr><w:t>file.</w:t></w:r></w:p><w:p><w:pPr><w:pStyle w:val="Normal"/><w:spacing w:before="4" w:after="0"/><w:rPr><w:rFonts w:ascii="Times New Roman" w:hAnsi="Times New Roman" w:eastAsia="Times New Roman" w:cs="Times New Roman"/><w:sz w:val="32"/><w:szCs w:val="32"/></w:rPr></w:pPr><w:r><w:rPr><w:rFonts w:eastAsia="Times New Roman" w:cs="Times New Roman" w:ascii="Times New Roman" w:hAnsi="Times New Roman"/><w:sz w:val="32"/><w:szCs w:val="32"/></w:rPr></w:r></w:p><w:p><w:pPr><w:pStyle w:val="Normal"/><w:numPr><w:ilvl w:val="2"/><w:numId w:val="4"/></w:numPr><w:tabs><w:tab w:val="left" w:pos="1101" w:leader="none"/></w:tabs><w:jc w:val="both"/><w:rPr><w:rFonts w:ascii="Georgia" w:hAnsi="Georgia" w:eastAsia="Georgia" w:cs="Georgia"/><w:sz w:val="28"/><w:szCs w:val="28"/></w:rPr></w:pPr><w:bookmarkStart w:id="54" w:name="Aberrant_values"/><w:bookmarkStart w:id="55" w:name="_bookmark33"/><w:bookmarkEnd w:id="54"/><w:bookmarkEnd w:id="55"/><w:r><w:rPr><w:rFonts w:ascii="Georgia" w:hAnsi="Georgia"/><w:b/><w:w w:val="95"/><w:sz w:val="28"/></w:rPr><w:t xml:space="preserve">Aberrant </w:t></w:r><w:r><w:rPr><w:rFonts w:ascii="Georgia" w:hAnsi="Georgia"/><w:b/><w:spacing w:val="11"/><w:w w:val="95"/><w:sz w:val="28"/></w:rPr><w:t xml:space="preserve"> </w:t></w:r><w:r><w:rPr><w:rFonts w:ascii="Georgia" w:hAnsi="Georgia"/><w:b/><w:w w:val="95"/><w:sz w:val="28"/></w:rPr><w:t>values</w:t></w:r></w:p><w:p><w:pPr><w:pStyle w:val="TextBody"/><w:spacing w:lineRule="auto" w:line="249" w:before="158" w:after="0"/><w:ind w:left="107" w:right="120" w:hanging="3"/><w:jc w:val="both"/><w:rPr></w:rPr></w:pPr><w:r><w:rPr><w:w w:val="105"/></w:rPr><w:t>Aberrant</w:t></w:r><w:r><w:rPr><w:spacing w:val="8"/><w:w w:val="105"/></w:rPr><w:t xml:space="preserve"> </w:t></w:r><w:r><w:rPr><w:spacing w:val="0"/><w:w w:val="105"/></w:rPr><w:t>values</w:t></w:r><w:r><w:rPr><w:spacing w:val="8"/><w:w w:val="105"/></w:rPr><w:t xml:space="preserve"> </w:t></w:r><w:r><w:rPr><w:w w:val="105"/></w:rPr><w:t>represent</w:t></w:r><w:r><w:rPr><w:spacing w:val="6"/><w:w w:val="105"/></w:rPr><w:t xml:space="preserve"> </w:t></w:r><w:r><w:rPr><w:w w:val="105"/></w:rPr><w:t>water-level</w:t></w:r><w:r><w:rPr><w:spacing w:val="8"/><w:w w:val="105"/></w:rPr><w:t xml:space="preserve"> </w:t></w:r><w:r><w:rPr><w:w w:val="105"/></w:rPr><w:t>measurements</w:t></w:r><w:r><w:rPr><w:spacing w:val="7"/><w:w w:val="105"/></w:rPr><w:t xml:space="preserve"> </w:t></w:r><w:r><w:rPr><w:w w:val="105"/></w:rPr><w:t>that</w:t></w:r><w:r><w:rPr><w:spacing w:val="7"/><w:w w:val="105"/></w:rPr><w:t xml:space="preserve"> </w:t></w:r><w:r><w:rPr><w:w w:val="105"/></w:rPr><w:t>are</w:t></w:r><w:r><w:rPr><w:spacing w:val="8"/><w:w w:val="105"/></w:rPr><w:t xml:space="preserve"> </w:t></w:r><w:r><w:rPr><w:w w:val="105"/></w:rPr><w:t>not</w:t></w:r><w:r><w:rPr><w:spacing w:val="7"/><w:w w:val="105"/></w:rPr><w:t xml:space="preserve"> </w:t></w:r><w:r><w:rPr><w:w w:val="105"/></w:rPr><w:t>representative</w:t></w:r><w:r><w:rPr><w:spacing w:val="7"/><w:w w:val="105"/></w:rPr><w:t xml:space="preserve"> </w:t></w:r><w:r><w:rPr><w:w w:val="105"/></w:rPr><w:t>of</w:t></w:r><w:r><w:rPr><w:spacing w:val="8"/><w:w w:val="105"/></w:rPr><w:t xml:space="preserve"> </w:t></w:r><w:r><w:rPr><w:w w:val="105"/></w:rPr><w:t>the</w:t></w:r><w:r><w:rPr><w:spacing w:val="7"/><w:w w:val="105"/></w:rPr><w:t xml:space="preserve"> </w:t></w:r><w:r><w:rPr><w:w w:val="105"/></w:rPr><w:t>piezometric</w:t></w:r><w:r><w:rPr><w:spacing w:val="25"/><w:w w:val="101"/></w:rPr><w:t xml:space="preserve"> </w:t></w:r><w:r><w:rPr><w:w w:val="105"/></w:rPr><w:t>level</w:t></w:r><w:r><w:rPr><w:spacing w:val="15"/><w:w w:val="105"/></w:rPr><w:t xml:space="preserve"> </w:t></w:r><w:r><w:rPr><w:w w:val="105"/></w:rPr><w:t>of</w:t></w:r><w:r><w:rPr><w:spacing w:val="15"/><w:w w:val="105"/></w:rPr><w:t xml:space="preserve"> </w:t></w:r><w:r><w:rPr><w:w w:val="105"/></w:rPr><w:t>the</w:t></w:r><w:r><w:rPr><w:spacing w:val="16"/><w:w w:val="105"/></w:rPr><w:t xml:space="preserve"> </w:t></w:r><w:r><w:rPr><w:w w:val="105"/></w:rPr><w:t>aquifer</w:t></w:r><w:r><w:rPr><w:spacing w:val="16"/><w:w w:val="105"/></w:rPr><w:t xml:space="preserve"> </w:t></w:r><w:r><w:rPr><w:w w:val="105"/></w:rPr><w:t>in</w:t></w:r><w:r><w:rPr><w:spacing w:val="16"/><w:w w:val="105"/></w:rPr><w:t xml:space="preserve"> </w:t></w:r><w:r><w:rPr><w:w w:val="105"/></w:rPr><w:t>which</w:t></w:r><w:r><w:rPr><w:spacing w:val="16"/><w:w w:val="105"/></w:rPr><w:t xml:space="preserve"> </w:t></w:r><w:r><w:rPr><w:w w:val="105"/></w:rPr><w:t>the</w:t></w:r><w:r><w:rPr><w:spacing w:val="16"/><w:w w:val="105"/></w:rPr><w:t xml:space="preserve"> </w:t></w:r><w:r><w:rPr><w:w w:val="105"/></w:rPr><w:t>well</w:t></w:r><w:r><w:rPr><w:spacing w:val="17"/><w:w w:val="105"/></w:rPr><w:t xml:space="preserve"> </w:t></w:r><w:r><w:rPr><w:w w:val="105"/></w:rPr><w:t>is</w:t></w:r><w:r><w:rPr><w:spacing w:val="15"/><w:w w:val="105"/></w:rPr><w:t xml:space="preserve"> </w:t></w:r><w:r><w:rPr><w:w w:val="105"/></w:rPr><w:t>installed.</w:t></w:r><w:r><w:rPr><w:spacing w:val="41"/><w:w w:val="105"/></w:rPr><w:t xml:space="preserve"> </w:t></w:r><w:r><w:rPr><w:w w:val="105"/></w:rPr><w:t>These</w:t></w:r><w:r><w:rPr><w:spacing w:val="16"/><w:w w:val="105"/></w:rPr><w:t xml:space="preserve"> </w:t></w:r><w:r><w:rPr><w:w w:val="105"/></w:rPr><w:t>values</w:t></w:r><w:r><w:rPr><w:spacing w:val="17"/><w:w w:val="105"/></w:rPr><w:t xml:space="preserve"> </w:t></w:r><w:r><w:rPr><w:w w:val="105"/></w:rPr><w:t>can</w:t></w:r><w:r><w:rPr><w:spacing w:val="16"/><w:w w:val="105"/></w:rPr><w:t xml:space="preserve"> </w:t></w:r><w:r><w:rPr><w:w w:val="105"/></w:rPr><w:t>corresponds</w:t></w:r><w:r><w:rPr><w:spacing w:val="17"/><w:w w:val="105"/></w:rPr><w:t xml:space="preserve"> </w:t></w:r><w:r><w:rPr><w:w w:val="105"/></w:rPr><w:t>to</w:t></w:r><w:r><w:rPr><w:spacing w:val="16"/><w:w w:val="105"/></w:rPr><w:t xml:space="preserve"> </w:t></w:r><w:r><w:rPr><w:w w:val="105"/></w:rPr><w:t>measurement</w:t></w:r><w:r><w:rPr><w:w w:val="107"/></w:rPr><w:t xml:space="preserve"> </w:t></w:r><w:r><w:rPr><w:w w:val="105"/></w:rPr><w:t>taken</w:t></w:r><w:r><w:rPr><w:spacing w:val="43"/><w:w w:val="105"/></w:rPr><w:t xml:space="preserve"> </w:t></w:r><w:r><w:rPr><w:w w:val="105"/></w:rPr><w:t>when</w:t></w:r><w:r><w:rPr><w:spacing w:val="44"/><w:w w:val="105"/></w:rPr><w:t xml:space="preserve"> </w:t></w:r><w:r><w:rPr><w:w w:val="105"/></w:rPr><w:t>the</w:t></w:r><w:r><w:rPr><w:spacing w:val="44"/><w:w w:val="105"/></w:rPr><w:t xml:space="preserve"> </w:t></w:r><w:r><w:rPr><w:w w:val="105"/></w:rPr><w:t>instrument</w:t></w:r><w:r><w:rPr><w:spacing w:val="44"/><w:w w:val="105"/></w:rPr><w:t xml:space="preserve"> </w:t></w:r><w:r><w:rPr><w:w w:val="105"/></w:rPr><w:t>was</w:t></w:r><w:r><w:rPr><w:spacing w:val="44"/><w:w w:val="105"/></w:rPr><w:t xml:space="preserve"> </w:t></w:r><w:r><w:rPr><w:w w:val="105"/></w:rPr><w:t>out</w:t></w:r><w:r><w:rPr><w:spacing w:val="44"/><w:w w:val="105"/></w:rPr><w:t xml:space="preserve"> </w:t></w:r><w:r><w:rPr><w:w w:val="105"/></w:rPr><w:t>of</w:t></w:r><w:r><w:rPr><w:spacing w:val="44"/><w:w w:val="105"/></w:rPr><w:t xml:space="preserve"> </w:t></w:r><w:r><w:rPr><w:w w:val="105"/></w:rPr><w:t>the</w:t></w:r><w:r><w:rPr><w:spacing w:val="44"/><w:w w:val="105"/></w:rPr><w:t xml:space="preserve"> </w:t></w:r><w:r><w:rPr><w:w w:val="105"/></w:rPr><w:t>water</w:t></w:r><w:r><w:rPr><w:spacing w:val="44"/><w:w w:val="105"/></w:rPr><w:t xml:space="preserve"> </w:t></w:r><w:r><w:rPr><w:w w:val="105"/></w:rPr><w:t>when</w:t></w:r><w:r><w:rPr><w:spacing w:val="45"/><w:w w:val="105"/></w:rPr><w:t xml:space="preserve"> </w:t></w:r><w:r><w:rPr><w:w w:val="105"/></w:rPr><w:t>downloading</w:t></w:r><w:r><w:rPr><w:spacing w:val="44"/><w:w w:val="105"/></w:rPr><w:t xml:space="preserve"> </w:t></w:r><w:r><w:rPr><w:w w:val="105"/></w:rPr><w:t>the</w:t></w:r><w:r><w:rPr><w:spacing w:val="44"/><w:w w:val="105"/></w:rPr><w:t xml:space="preserve"> </w:t></w:r><w:r><w:rPr><w:w w:val="105"/></w:rPr><w:t>data</w:t></w:r><w:r><w:rPr><w:spacing w:val="44"/><w:w w:val="105"/></w:rPr><w:t xml:space="preserve"> </w:t></w:r><w:r><w:rPr><w:w w:val="105"/></w:rPr><w:t>or</w:t></w:r><w:r><w:rPr><w:spacing w:val="44"/><w:w w:val="105"/></w:rPr><w:t xml:space="preserve"> </w:t></w:r><w:r><w:rPr><w:w w:val="105"/></w:rPr><w:t>during</w:t></w:r><w:r><w:rPr><w:spacing w:val="43"/><w:w w:val="105"/></w:rPr><w:t xml:space="preserve"> </w:t></w:r><w:r><w:rPr><w:w w:val="105"/></w:rPr><w:t>a</w:t></w:r><w:r><w:rPr><w:spacing w:val="44"/><w:w w:val="105"/></w:rPr><w:t xml:space="preserve"> </w:t></w:r><w:r><w:rPr><w:w w:val="105"/></w:rPr><w:t>test</w:t></w:r><w:r><w:rPr><w:w w:val="115"/></w:rPr><w:t xml:space="preserve"> </w:t></w:r><w:r><w:rPr><w:w w:val="105"/></w:rPr><w:t>in</w:t></w:r><w:r><w:rPr><w:spacing w:val="38"/><w:w w:val="105"/></w:rPr><w:t xml:space="preserve"> </w:t></w:r><w:r><w:rPr><w:w w:val="105"/></w:rPr><w:t>the</w:t></w:r><w:r><w:rPr><w:spacing w:val="39"/><w:w w:val="105"/></w:rPr><w:t xml:space="preserve"> </w:t></w:r><w:r><w:rPr><w:w w:val="105"/></w:rPr><w:t>well,</w:t></w:r><w:r><w:rPr><w:spacing w:val="43"/><w:w w:val="105"/></w:rPr><w:t xml:space="preserve"> </w:t></w:r><w:r><w:rPr><w:w w:val="105"/></w:rPr><w:t>or</w:t></w:r><w:r><w:rPr><w:spacing w:val="39"/><w:w w:val="105"/></w:rPr><w:t xml:space="preserve"> </w:t></w:r><w:r><w:rPr><w:w w:val="105"/></w:rPr><w:t>can</w:t></w:r><w:r><w:rPr><w:spacing w:val="38"/><w:w w:val="105"/></w:rPr><w:t xml:space="preserve"> </w:t></w:r><w:r><w:rPr><w:w w:val="105"/></w:rPr><w:t>represent</w:t></w:r><w:r><w:rPr><w:spacing w:val="38"/><w:w w:val="105"/></w:rPr><w:t xml:space="preserve"> </w:t></w:r><w:r><w:rPr><w:w w:val="105"/></w:rPr><w:t>non</w:t></w:r><w:r><w:rPr><w:spacing w:val="39"/><w:w w:val="105"/></w:rPr><w:t xml:space="preserve"> </w:t></w:r><w:r><w:rPr><w:w w:val="105"/></w:rPr><w:t>natural</w:t></w:r><w:r><w:rPr><w:spacing w:val="38"/><w:w w:val="105"/></w:rPr><w:t xml:space="preserve"> </w:t></w:r><w:r><w:rPr><w:w w:val="105"/></w:rPr><w:t>behavior</w:t></w:r><w:r><w:rPr><w:spacing w:val="39"/><w:w w:val="105"/></w:rPr><w:t xml:space="preserve"> </w:t></w:r><w:r><w:rPr><w:spacing w:val="0"/><w:w w:val="105"/></w:rPr><w:t>of</w:t></w:r><w:r><w:rPr><w:spacing w:val="38"/><w:w w:val="105"/></w:rPr><w:t xml:space="preserve"> </w:t></w:r><w:r><w:rPr><w:w w:val="105"/></w:rPr><w:t>the</w:t></w:r><w:r><w:rPr><w:spacing w:val="39"/><w:w w:val="105"/></w:rPr><w:t xml:space="preserve"> </w:t></w:r><w:r><w:rPr><w:w w:val="105"/></w:rPr><w:t>level</w:t></w:r><w:r><w:rPr><w:spacing w:val="38"/><w:w w:val="105"/></w:rPr><w:t xml:space="preserve"> </w:t></w:r><w:r><w:rPr><w:w w:val="105"/></w:rPr><w:t>in</w:t></w:r><w:r><w:rPr><w:spacing w:val="39"/><w:w w:val="105"/></w:rPr><w:t xml:space="preserve"> </w:t></w:r><w:r><w:rPr><w:w w:val="105"/></w:rPr><w:t>the</w:t></w:r><w:r><w:rPr><w:spacing w:val="38"/><w:w w:val="105"/></w:rPr><w:t xml:space="preserve"> </w:t></w:r><w:r><w:rPr><w:w w:val="105"/></w:rPr><w:t>well</w:t></w:r><w:r><w:rPr><w:spacing w:val="39"/><w:w w:val="105"/></w:rPr><w:t xml:space="preserve"> </w:t></w:r><w:r><w:rPr><w:w w:val="105"/></w:rPr><w:t>dur</w:t></w:r><w:r><w:rPr><w:spacing w:val="38"/><w:w w:val="105"/></w:rPr><w:t xml:space="preserve"> </w:t></w:r><w:r><w:rPr><w:w w:val="105"/></w:rPr><w:t>for</w:t></w:r><w:r><w:rPr><w:spacing w:val="39"/><w:w w:val="105"/></w:rPr><w:t xml:space="preserve"> </w:t></w:r><w:r><w:rPr><w:w w:val="105"/></w:rPr><w:t>example</w:t></w:r><w:r><w:rPr><w:spacing w:val="40"/><w:w w:val="105"/></w:rPr><w:t xml:space="preserve"> </w:t></w:r><w:r><w:rPr><w:w w:val="105"/></w:rPr><w:t>of</w:t></w:r><w:r><w:rPr><w:spacing w:val="21"/><w:w w:val="96"/></w:rPr><w:t xml:space="preserve"> </w:t></w:r><w:r><w:rPr><w:w w:val="105"/></w:rPr><w:t>pumping</w:t></w:r><w:r><w:rPr><w:spacing w:val="15"/><w:w w:val="105"/></w:rPr><w:t xml:space="preserve"> </w:t></w:r><w:r><w:rPr><w:w w:val="105"/></w:rPr><w:t>during</w:t></w:r><w:r><w:rPr><w:spacing w:val="15"/><w:w w:val="105"/></w:rPr><w:t xml:space="preserve"> </w:t></w:r><w:r><w:rPr><w:w w:val="105"/></w:rPr><w:t>an</w:t></w:r><w:r><w:rPr><w:spacing w:val="16"/><w:w w:val="105"/></w:rPr><w:t xml:space="preserve"> </w:t></w:r><w:r><w:rPr><w:w w:val="105"/></w:rPr><w:t>echantillanage</w:t></w:r><w:r><w:rPr><w:spacing w:val="16"/><w:w w:val="105"/></w:rPr><w:t xml:space="preserve"> </w:t></w:r><w:r><w:rPr><w:w w:val="105"/></w:rPr><w:t>test.</w:t></w:r><w:r><w:rPr><w:spacing w:val="42"/><w:w w:val="105"/></w:rPr><w:t xml:space="preserve"> </w:t></w:r><w:r><w:rPr><w:w w:val="105"/></w:rPr><w:t>Figure</w:t></w:r><w:r><w:rPr><w:spacing w:val="15"/><w:w w:val="105"/></w:rPr><w:t xml:space="preserve"> </w:t></w:r><w:r><w:rPr><w:w w:val="105"/></w:rPr><w:t>Y</w:t></w:r><w:r><w:rPr><w:spacing w:val="16"/><w:w w:val="105"/></w:rPr><w:t xml:space="preserve"> </w:t></w:r><w:r><w:rPr><w:w w:val="105"/></w:rPr><w:t>shows</w:t></w:r><w:r><w:rPr><w:spacing w:val="15"/><w:w w:val="105"/></w:rPr><w:t xml:space="preserve"> </w:t></w:r><w:r><w:rPr><w:w w:val="105"/></w:rPr><w:t>an</w:t></w:r><w:r><w:rPr><w:spacing w:val="16"/><w:w w:val="105"/></w:rPr><w:t xml:space="preserve"> </w:t></w:r><w:r><w:rPr><w:w w:val="105"/></w:rPr><w:t>example</w:t></w:r><w:r><w:rPr><w:spacing w:val="15"/><w:w w:val="105"/></w:rPr><w:t xml:space="preserve"> </w:t></w:r><w:r><w:rPr><w:w w:val="105"/></w:rPr><w:t>of</w:t></w:r><w:r><w:rPr><w:spacing w:val="16"/><w:w w:val="105"/></w:rPr><w:t xml:space="preserve"> </w:t></w:r><w:r><w:rPr><w:w w:val="105"/></w:rPr><w:t>an</w:t></w:r><w:r><w:rPr><w:spacing w:val="15"/><w:w w:val="105"/></w:rPr><w:t xml:space="preserve"> </w:t></w:r><w:r><w:rPr><w:w w:val="105"/></w:rPr><w:t>example</w:t></w:r><w:r><w:rPr><w:spacing w:val="16"/><w:w w:val="105"/></w:rPr><w:t xml:space="preserve"> </w:t></w:r><w:r><w:rPr><w:w w:val="105"/></w:rPr><w:t>with</w:t></w:r><w:r><w:rPr><w:spacing w:val="15"/><w:w w:val="105"/></w:rPr><w:t xml:space="preserve"> </w:t></w:r><w:r><w:rPr><w:w w:val="105"/></w:rPr><w:t>aberrant</w:t></w:r><w:r><w:rPr><w:w w:val="110"/></w:rPr><w:t xml:space="preserve"> </w:t></w:r><w:r><w:rPr><w:w w:val="105"/></w:rPr><w:t>values</w:t></w:r><w:r><w:rPr><w:spacing w:val="15"/><w:w w:val="105"/></w:rPr><w:t xml:space="preserve"> </w:t></w:r><w:r><w:rPr><w:w w:val="105"/></w:rPr><w:t>that</w:t></w:r><w:r><w:rPr><w:spacing w:val="16"/><w:w w:val="105"/></w:rPr><w:t xml:space="preserve"> </w:t></w:r><w:r><w:rPr><w:w w:val="105"/></w:rPr><w:t>were</w:t></w:r><w:r><w:rPr><w:spacing w:val="15"/><w:w w:val="105"/></w:rPr><w:t xml:space="preserve"> </w:t></w:r><w:r><w:rPr><w:w w:val="105"/></w:rPr><w:t>du</w:t></w:r><w:r><w:rPr><w:spacing w:val="16"/><w:w w:val="105"/></w:rPr><w:t xml:space="preserve"> </w:t></w:r><w:r><w:rPr><w:w w:val="105"/></w:rPr><w:t>to</w:t></w:r><w:r><w:rPr><w:spacing w:val="15"/><w:w w:val="105"/></w:rPr><w:t xml:space="preserve"> </w:t></w:r><w:r><w:rPr><w:spacing w:val="0"/><w:w w:val="105"/></w:rPr><w:t>measurement</w:t></w:r><w:r><w:rPr><w:spacing w:val="15"/><w:w w:val="105"/></w:rPr><w:t xml:space="preserve"> </w:t></w:r><w:r><w:rPr><w:w w:val="105"/></w:rPr><w:t>taken</w:t></w:r><w:r><w:rPr><w:spacing w:val="16"/><w:w w:val="105"/></w:rPr><w:t xml:space="preserve"> </w:t></w:r><w:r><w:rPr><w:spacing w:val="0"/><w:w w:val="105"/></w:rPr><w:t>while</w:t></w:r><w:r><w:rPr><w:spacing w:val="15"/><w:w w:val="105"/></w:rPr><w:t xml:space="preserve"> </w:t></w:r><w:r><w:rPr><w:w w:val="105"/></w:rPr><w:t>the</w:t></w:r><w:r><w:rPr><w:spacing w:val="16"/><w:w w:val="105"/></w:rPr><w:t xml:space="preserve"> </w:t></w:r><w:r><w:rPr><w:spacing w:val="0"/><w:w w:val="105"/></w:rPr><w:t>instrument</w:t></w:r><w:r><w:rPr><w:spacing w:val="15"/><w:w w:val="105"/></w:rPr><w:t xml:space="preserve"> </w:t></w:r><w:r><w:rPr><w:w w:val="105"/></w:rPr><w:t>was</w:t></w:r><w:r><w:rPr><w:spacing w:val="16"/><w:w w:val="105"/></w:rPr><w:t xml:space="preserve"> </w:t></w:r><w:r><w:rPr><w:w w:val="105"/></w:rPr><w:t>out</w:t></w:r><w:r><w:rPr><w:spacing w:val="15"/><w:w w:val="105"/></w:rPr><w:t xml:space="preserve"> </w:t></w:r><w:r><w:rPr><w:w w:val="105"/></w:rPr><w:t>of</w:t></w:r><w:r><w:rPr><w:spacing w:val="16"/><w:w w:val="105"/></w:rPr><w:t xml:space="preserve"> </w:t></w:r><w:r><w:rPr><w:w w:val="105"/></w:rPr><w:t>the</w:t></w:r><w:r><w:rPr><w:spacing w:val="15"/><w:w w:val="105"/></w:rPr><w:t xml:space="preserve"> </w:t></w:r><w:r><w:rPr><w:w w:val="105"/></w:rPr><w:t>water.</w:t></w:r><w:r><w:rPr><w:spacing w:val="43"/><w:w w:val="105"/></w:rPr><w:t xml:space="preserve"> </w:t></w:r><w:r><w:rPr><w:w w:val="105"/></w:rPr><w:t>Tyipically,</w:t></w:r><w:r><w:rPr><w:spacing w:val="47"/><w:w w:val="103"/></w:rPr><w:t xml:space="preserve"> </w:t></w:r><w:r><w:rPr><w:w w:val="105"/></w:rPr><w:t>these</w:t></w:r><w:r><w:rPr><w:spacing w:val="0"/><w:w w:val="105"/></w:rPr><w:t xml:space="preserve"> </w:t></w:r><w:r><w:rPr><w:w w:val="105"/></w:rPr><w:t>measurement</w:t></w:r><w:r><w:rPr><w:spacing w:val="0"/><w:w w:val="105"/></w:rPr><w:t xml:space="preserve"> </w:t></w:r><w:r><w:rPr><w:w w:val="105"/></w:rPr><w:t>will have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value</w:t></w:r><w:r><w:rPr><w:spacing w:val="0"/><w:w w:val="105"/></w:rPr><w:t xml:space="preserve"> close </w:t></w:r><w:r><w:rPr><w:w w:val="105"/></w:rPr><w:t>to</w:t></w:r><w:r><w:rPr><w:spacing w:val="0"/><w:w w:val="105"/></w:rPr><w:t xml:space="preserve"> </w:t></w:r><w:r><w:rPr><w:w w:val="105"/></w:rPr><w:t>zero, since the</w:t></w:r><w:r><w:rPr><w:spacing w:val="0"/><w:w w:val="105"/></w:rPr><w:t xml:space="preserve"> </w:t></w:r><w:r><w:rPr><w:w w:val="105"/></w:rPr><w:t>pressure</w:t></w:r><w:r><w:rPr><w:spacing w:val="0"/><w:w w:val="105"/></w:rPr><w:t xml:space="preserve"> </w:t></w:r><w:r><w:rPr><w:w w:val="105"/></w:rPr><w:t>measured, once</w:t></w:r><w:r><w:rPr><w:spacing w:val="0"/><w:w w:val="105"/></w:rPr><w:t xml:space="preserve"> </w:t></w:r><w:r><w:rPr><w:w w:val="105"/></w:rPr><w:t>corrected for</w:t></w:r><w:r><w:rPr><w:spacing w:val="24"/><w:w w:val="98"/></w:rPr><w:t xml:space="preserve"> </w:t></w:r><w:r><w:rPr><w:w w:val="105"/></w:rPr><w:t>barometric</w:t></w:r><w:r><w:rPr><w:spacing w:val="8"/><w:w w:val="105"/></w:rPr><w:t xml:space="preserve"> </w:t></w:r><w:r><w:rPr><w:w w:val="105"/></w:rPr><w:t>pressure,</w:t></w:r><w:r><w:rPr><w:spacing w:val="8"/><w:w w:val="105"/></w:rPr><w:t xml:space="preserve"> </w:t></w:r><w:r><w:rPr><w:w w:val="105"/></w:rPr><w:t>correspond</w:t></w:r><w:r><w:rPr><w:spacing w:val="10"/><w:w w:val="105"/></w:rPr><w:t xml:space="preserve"> </w:t></w:r><w:r><w:rPr><w:w w:val="105"/></w:rPr><w:t>to</w:t></w:r><w:r><w:rPr><w:spacing w:val="9"/><w:w w:val="105"/></w:rPr><w:t xml:space="preserve"> </w:t></w:r><w:r><w:rPr><w:w w:val="105"/></w:rPr><w:t>a</w:t></w:r><w:r><w:rPr><w:spacing w:val="9"/><w:w w:val="105"/></w:rPr><w:t xml:space="preserve"> </w:t></w:r><w:r><w:rPr><w:w w:val="105"/></w:rPr><w:t>water</w:t></w:r><w:r><w:rPr><w:spacing w:val="9"/><w:w w:val="105"/></w:rPr><w:t xml:space="preserve"> </w:t></w:r><w:r><w:rPr><w:w w:val="105"/></w:rPr><w:t>column</w:t></w:r><w:r><w:rPr><w:spacing w:val="9"/><w:w w:val="105"/></w:rPr><w:t xml:space="preserve"> </w:t></w:r><w:r><w:rPr><w:w w:val="105"/></w:rPr><w:t>of</w:t></w:r><w:r><w:rPr><w:spacing w:val="9"/><w:w w:val="105"/></w:rPr><w:t xml:space="preserve"> </w:t></w:r><w:r><w:rPr><w:w w:val="105"/></w:rPr><w:t>zero</w:t></w:r><w:r><w:rPr><w:spacing w:val="9"/><w:w w:val="105"/></w:rPr><w:t xml:space="preserve"> </w:t></w:r><w:r><w:rPr><w:spacing w:val="0"/><w:w w:val="105"/></w:rPr><w:t>height.</w:t></w:r></w:p><w:p><w:pPr><w:pStyle w:val="TextBody"/><w:spacing w:lineRule="auto" w:line="249"/><w:ind w:left="113" w:right="152" w:firstLine="351"/><w:jc w:val="both"/><w:rPr></w:rPr></w:pPr><w:r><w:rPr><w:w w:val="105"/></w:rPr><w:t>These</w:t></w:r><w:r><w:rPr><w:spacing w:val="8"/><w:w w:val="105"/></w:rPr><w:t xml:space="preserve"> </w:t></w:r><w:r><w:rPr><w:w w:val="105"/></w:rPr><w:t>aberrant</w:t></w:r><w:r><w:rPr><w:spacing w:val="9"/><w:w w:val="105"/></w:rPr><w:t xml:space="preserve"> </w:t></w:r><w:r><w:rPr><w:w w:val="105"/></w:rPr><w:t>value</w:t></w:r><w:r><w:rPr><w:spacing w:val="9"/><w:w w:val="105"/></w:rPr><w:t xml:space="preserve"> </w:t></w:r><w:r><w:rPr><w:w w:val="105"/></w:rPr><w:t>complicate</w:t></w:r><w:r><w:rPr><w:spacing w:val="10"/><w:w w:val="105"/></w:rPr><w:t xml:space="preserve"> </w:t></w:r><w:r><w:rPr><w:w w:val="105"/></w:rPr><w:t>the</w:t></w:r><w:r><w:rPr><w:spacing w:val="8"/><w:w w:val="105"/></w:rPr><w:t xml:space="preserve"> </w:t></w:r><w:r><w:rPr><w:w w:val="105"/></w:rPr><w:t>process</w:t></w:r><w:r><w:rPr><w:spacing w:val="8"/><w:w w:val="105"/></w:rPr><w:t xml:space="preserve"> </w:t></w:r><w:r><w:rPr><w:w w:val="105"/></w:rPr><w:t>of</w:t></w:r><w:r><w:rPr><w:spacing w:val="9"/><w:w w:val="105"/></w:rPr><w:t xml:space="preserve"> </w:t></w:r><w:r><w:rPr><w:w w:val="105"/></w:rPr><w:t>interpreting</w:t></w:r><w:r><w:rPr><w:spacing w:val="8"/><w:w w:val="105"/></w:rPr><w:t xml:space="preserve"> </w:t></w:r><w:r><w:rPr><w:w w:val="105"/></w:rPr><w:t>the</w:t></w:r><w:r><w:rPr><w:spacing w:val="9"/><w:w w:val="105"/></w:rPr><w:t xml:space="preserve"> </w:t></w:r><w:r><w:rPr><w:w w:val="105"/></w:rPr><w:t>data</w:t></w:r><w:r><w:rPr><w:spacing w:val="8"/><w:w w:val="105"/></w:rPr><w:t xml:space="preserve"> </w:t></w:r><w:r><w:rPr><w:w w:val="105"/></w:rPr><w:t>and</w:t></w:r><w:r><w:rPr><w:spacing w:val="8"/><w:w w:val="105"/></w:rPr><w:t xml:space="preserve"> </w:t></w:r><w:r><w:rPr><w:w w:val="105"/></w:rPr><w:t>can</w:t></w:r><w:r><w:rPr><w:spacing w:val="9"/><w:w w:val="105"/></w:rPr><w:t xml:space="preserve"> </w:t></w:r><w:r><w:rPr><w:w w:val="105"/></w:rPr><w:t>be</w:t></w:r><w:r><w:rPr><w:spacing w:val="9"/><w:w w:val="105"/></w:rPr><w:t xml:space="preserve"> </w:t></w:r><w:r><w:rPr><w:w w:val="105"/></w:rPr><w:t>removed</w:t></w:r><w:r><w:rPr><w:spacing w:val="8"/><w:w w:val="105"/></w:rPr><w:t xml:space="preserve"> </w:t></w:r><w:r><w:rPr><w:w w:val="105"/></w:rPr><w:t>from</w:t></w:r><w:r><w:rPr></w:rPr><w:t xml:space="preserve"> </w:t></w:r><w:r><w:rPr><w:w w:val="105"/></w:rPr><w:t xml:space="preserve">the </w:t></w:r><w:r><w:rPr><w:spacing w:val="10"/><w:w w:val="105"/></w:rPr><w:t xml:space="preserve"> </w:t></w:r><w:r><w:rPr><w:w w:val="105"/></w:rPr><w:t>dataset.</w:t></w:r></w:p><w:p><w:pPr><w:pStyle w:val="TextBody"/><w:spacing w:lineRule="auto" w:line="249"/><w:ind w:left="113" w:right="145" w:firstLine="351"/><w:jc w:val="both"/><w:rPr></w:rPr></w:pPr><w:r><w:rPr><w:w w:val="105"/></w:rPr><w:t>Aberrant</w:t></w:r><w:r><w:rPr><w:spacing w:val="6"/><w:w w:val="105"/></w:rPr><w:t xml:space="preserve"> </w:t></w:r><w:r><w:rPr><w:w w:val="105"/></w:rPr><w:t>value</w:t></w:r><w:r><w:rPr><w:spacing w:val="6"/><w:w w:val="105"/></w:rPr><w:t xml:space="preserve"> </w:t></w:r><w:r><w:rPr><w:w w:val="105"/></w:rPr><w:t>can</w:t></w:r><w:r><w:rPr><w:spacing w:val="6"/><w:w w:val="105"/></w:rPr><w:t xml:space="preserve"> </w:t></w:r><w:r><w:rPr><w:w w:val="105"/></w:rPr><w:t>be</w:t></w:r><w:r><w:rPr><w:spacing w:val="5"/><w:w w:val="105"/></w:rPr><w:t xml:space="preserve"> </w:t></w:r><w:r><w:rPr><w:w w:val="105"/></w:rPr><w:t>removed</w:t></w:r><w:r><w:rPr><w:spacing w:val="5"/><w:w w:val="105"/></w:rPr><w:t xml:space="preserve"> </w:t></w:r><w:r><w:rPr><w:w w:val="105"/></w:rPr><w:t>individually</w:t></w:r><w:r><w:rPr><w:spacing w:val="5"/><w:w w:val="105"/></w:rPr><w:t xml:space="preserve"> </w:t></w:r><w:r><w:rPr><w:w w:val="105"/></w:rPr><w:t>in</w:t></w:r><w:r><w:rPr><w:spacing w:val="6"/><w:w w:val="105"/></w:rPr><w:t xml:space="preserve"> </w:t></w:r><w:r><w:rPr><w:w w:val="105"/></w:rPr><w:t>the</w:t></w:r><w:r><w:rPr><w:spacing w:val="6"/><w:w w:val="105"/></w:rPr><w:t xml:space="preserve"> </w:t></w:r><w:r><w:rPr><w:w w:val="105"/></w:rPr><w:t>dataset.</w:t></w:r><w:r><w:rPr><w:spacing w:val="29"/><w:w w:val="105"/></w:rPr><w:t xml:space="preserve"> </w:t></w:r><w:r><w:rPr><w:w w:val="105"/></w:rPr><w:t>To</w:t></w:r><w:r><w:rPr><w:spacing w:val="6"/><w:w w:val="105"/></w:rPr><w:t xml:space="preserve"> </w:t></w:r><w:r><w:rPr><w:w w:val="105"/></w:rPr><w:t>to</w:t></w:r><w:r><w:rPr><w:spacing w:val="6"/><w:w w:val="105"/></w:rPr><w:t xml:space="preserve"> </w:t></w:r><w:r><w:rPr><w:w w:val="105"/></w:rPr><w:t>so,</w:t></w:r><w:r><w:rPr><w:spacing w:val="6"/><w:w w:val="105"/></w:rPr><w:t xml:space="preserve"> </w:t></w:r><w:r><w:rPr><w:w w:val="105"/></w:rPr><w:t>the</w:t></w:r><w:r><w:rPr><w:spacing w:val="6"/><w:w w:val="105"/></w:rPr><w:t xml:space="preserve"> </w:t></w:r><w:r><w:rPr><w:w w:val="105"/></w:rPr><w:t>data</w:t></w:r><w:r><w:rPr><w:spacing w:val="5"/><w:w w:val="105"/></w:rPr><w:t xml:space="preserve"> </w:t></w:r><w:r><w:rPr><w:w w:val="105"/></w:rPr><w:t>can</w:t></w:r><w:r><w:rPr><w:spacing w:val="6"/><w:w w:val="105"/></w:rPr><w:t xml:space="preserve"> </w:t></w:r><w:r><w:rPr><w:w w:val="105"/></w:rPr><w:t>be</w:t></w:r><w:r><w:rPr><w:spacing w:val="5"/><w:w w:val="105"/></w:rPr><w:t xml:space="preserve"> </w:t></w:r><w:r><w:rPr><w:w w:val="105"/></w:rPr><w:t>displayed</w:t></w:r><w:r><w:rPr><w:w w:val="101"/></w:rPr><w:t xml:space="preserve"> </w:t></w:r><w:r><w:rPr><w:w w:val="105"/></w:rPr><w:t>as</w:t></w:r><w:r><w:rPr><w:spacing w:val="35"/><w:w w:val="105"/></w:rPr><w:t xml:space="preserve"> </w:t></w:r><w:r><w:rPr><w:w w:val="105"/></w:rPr><w:t>dots.</w:t></w:r><w:r><w:rPr><w:spacing w:val="16"/><w:w w:val="105"/></w:rPr><w:t xml:space="preserve"> </w:t></w:r><w:r><w:rPr><w:w w:val="105"/></w:rPr><w:t>The</w:t></w:r><w:r><w:rPr><w:spacing w:val="35"/><w:w w:val="105"/></w:rPr><w:t xml:space="preserve"> </w:t></w:r><w:r><w:rPr><w:w w:val="105"/></w:rPr><w:t>tool</w:t></w:r><w:r><w:rPr><w:spacing w:val="36"/><w:w w:val="105"/></w:rPr><w:t xml:space="preserve"> </w:t></w:r><w:r><w:rPr><w:w w:val="105"/></w:rPr><w:t>remove</w:t></w:r><w:r><w:rPr><w:spacing w:val="35"/><w:w w:val="105"/></w:rPr><w:t xml:space="preserve"> </w:t></w:r><w:r><w:rPr><w:w w:val="105"/></w:rPr><w:t>aberrant</w:t></w:r><w:r><w:rPr><w:spacing w:val="35"/><w:w w:val="105"/></w:rPr><w:t xml:space="preserve"> </w:t></w:r><w:r><w:rPr><w:w w:val="105"/></w:rPr><w:t>data</w:t></w:r><w:r><w:rPr><w:spacing w:val="36"/><w:w w:val="105"/></w:rPr><w:t xml:space="preserve"> </w:t></w:r><w:r><w:rPr><w:w w:val="105"/></w:rPr><w:t>can</w:t></w:r><w:r><w:rPr><w:spacing w:val="35"/><w:w w:val="105"/></w:rPr><w:t xml:space="preserve"> </w:t></w:r><w:r><w:rPr><w:w w:val="105"/></w:rPr><w:t>be</w:t></w:r><w:r><w:rPr><w:spacing w:val="35"/><w:w w:val="105"/></w:rPr><w:t xml:space="preserve"> </w:t></w:r><w:r><w:rPr><w:w w:val="105"/></w:rPr><w:t>used</w:t></w:r><w:r><w:rPr><w:spacing w:val="36"/><w:w w:val="105"/></w:rPr><w:t xml:space="preserve"> </w:t></w:r><w:r><w:rPr><w:w w:val="105"/></w:rPr><w:t>to</w:t></w:r><w:r><w:rPr><w:spacing w:val="35"/><w:w w:val="105"/></w:rPr><w:t xml:space="preserve"> </w:t></w:r><w:r><w:rPr><w:w w:val="105"/></w:rPr><w:t>remove</w:t></w:r><w:r><w:rPr><w:spacing w:val="35"/><w:w w:val="105"/></w:rPr><w:t xml:space="preserve"> </w:t></w:r><w:r><w:rPr><w:w w:val="105"/></w:rPr><w:t>the</w:t></w:r><w:r><w:rPr><w:spacing w:val="36"/><w:w w:val="105"/></w:rPr><w:t xml:space="preserve"> </w:t></w:r><w:r><w:rPr><w:w w:val="105"/></w:rPr><w:t>aberrant</w:t></w:r><w:r><w:rPr><w:spacing w:val="35"/><w:w w:val="105"/></w:rPr><w:t xml:space="preserve"> </w:t></w:r><w:r><w:rPr><w:w w:val="105"/></w:rPr><w:t>data.</w:t></w:r><w:r><w:rPr><w:spacing w:val="16"/><w:w w:val="105"/></w:rPr><w:t xml:space="preserve"> </w:t></w:r><w:r><w:rPr><w:w w:val="105"/></w:rPr><w:t>The</w:t></w:r><w:r><w:rPr><w:spacing w:val="36"/><w:w w:val="105"/></w:rPr><w:t xml:space="preserve"> </w:t></w:r><w:r><w:rPr><w:w w:val="105"/></w:rPr><w:t>process</w:t></w:r><w:r><w:rPr><w:w w:val="103"/></w:rPr><w:t xml:space="preserve"> </w:t></w:r><w:r><w:rPr><w:w w:val="105"/></w:rPr><w:t>consist</w:t></w:r><w:r><w:rPr><w:spacing w:val="7"/><w:w w:val="105"/></w:rPr><w:t xml:space="preserve"> </w:t></w:r><w:r><w:rPr><w:w w:val="105"/></w:rPr><w:t>in</w:t></w:r><w:r><w:rPr><w:spacing w:val="8"/><w:w w:val="105"/></w:rPr><w:t xml:space="preserve"> </w:t></w:r><w:r><w:rPr><w:w w:val="105"/></w:rPr><w:t>clicking</w:t></w:r><w:r><w:rPr><w:spacing w:val="8"/><w:w w:val="105"/></w:rPr><w:t xml:space="preserve"> </w:t></w:r><w:r><w:rPr><w:w w:val="105"/></w:rPr><w:t>on</w:t></w:r><w:r><w:rPr><w:spacing w:val="8"/><w:w w:val="105"/></w:rPr><w:t xml:space="preserve"> </w:t></w:r><w:r><w:rPr><w:w w:val="105"/></w:rPr><w:t>the</w:t></w:r><w:r><w:rPr><w:spacing w:val="7"/><w:w w:val="105"/></w:rPr><w:t xml:space="preserve"> </w:t></w:r><w:r><w:rPr><w:spacing w:val="0"/><w:w w:val="105"/></w:rPr><w:t>button</w:t></w:r><w:r><w:rPr><w:spacing w:val="8"/><w:w w:val="105"/></w:rPr><w:t xml:space="preserve"> </w:t></w:r><w:r><w:rPr><w:w w:val="105"/></w:rPr><w:t>to</w:t></w:r><w:r><w:rPr><w:spacing w:val="7"/><w:w w:val="105"/></w:rPr><w:t xml:space="preserve"> </w:t></w:r><w:r><w:rPr><w:w w:val="105"/></w:rPr><w:t>toggle</w:t></w:r><w:r><w:rPr><w:spacing w:val="8"/><w:w w:val="105"/></w:rPr><w:t xml:space="preserve"> </w:t></w:r><w:r><w:rPr><w:w w:val="105"/></w:rPr><w:t>the</w:t></w:r><w:r><w:rPr><w:spacing w:val="7"/><w:w w:val="105"/></w:rPr><w:t xml:space="preserve"> </w:t></w:r><w:r><w:rPr><w:w w:val="105"/></w:rPr><w:t>edition</w:t></w:r><w:r><w:rPr><w:spacing w:val="9"/><w:w w:val="105"/></w:rPr><w:t xml:space="preserve"> </w:t></w:r><w:r><w:rPr><w:w w:val="105"/></w:rPr><w:t>of</w:t></w:r><w:r><w:rPr><w:spacing w:val="7"/><w:w w:val="105"/></w:rPr><w:t xml:space="preserve"> </w:t></w:r><w:r><w:rPr><w:w w:val="105"/></w:rPr><w:t>data</w:t></w:r><w:r><w:rPr><w:spacing w:val="8"/><w:w w:val="105"/></w:rPr><w:t xml:space="preserve"> </w:t></w:r><w:r><w:rPr><w:spacing w:val="0"/><w:w w:val="105"/></w:rPr><w:t>and</w:t></w:r><w:r><w:rPr><w:spacing w:val="7"/><w:w w:val="105"/></w:rPr><w:t xml:space="preserve"> </w:t></w:r><w:r><w:rPr><w:w w:val="105"/></w:rPr><w:t>to</w:t></w:r><w:r><w:rPr><w:spacing w:val="8"/><w:w w:val="105"/></w:rPr><w:t xml:space="preserve"> </w:t></w:r><w:r><w:rPr><w:w w:val="105"/></w:rPr><w:t>hover</w:t></w:r><w:r><w:rPr><w:spacing w:val="7"/><w:w w:val="105"/></w:rPr><w:t xml:space="preserve"> </w:t></w:r><w:r><w:rPr><w:w w:val="105"/></w:rPr><w:t>over</w:t></w:r><w:r><w:rPr><w:spacing w:val="8"/><w:w w:val="105"/></w:rPr><w:t xml:space="preserve"> </w:t></w:r><w:r><w:rPr><w:w w:val="105"/></w:rPr><w:t>the</w:t></w:r><w:r><w:rPr><w:spacing w:val="7"/><w:w w:val="105"/></w:rPr><w:t xml:space="preserve"> </w:t></w:r><w:r><w:rPr><w:w w:val="105"/></w:rPr><w:t>data</w:t></w:r><w:r><w:rPr><w:spacing w:val="8"/><w:w w:val="105"/></w:rPr><w:t xml:space="preserve"> </w:t></w:r><w:r><w:rPr><w:w w:val="105"/></w:rPr><w:t>point</w:t></w:r><w:r><w:rPr><w:spacing w:val="7"/><w:w w:val="105"/></w:rPr><w:t xml:space="preserve"> </w:t></w:r><w:r><w:rPr><w:w w:val="105"/></w:rPr><w:t>that</w:t></w:r><w:r><w:rPr><w:spacing w:val="27"/><w:w w:val="116"/></w:rPr><w:t xml:space="preserve"> </w:t></w:r><w:r><w:rPr><w:w w:val="105"/></w:rPr><w:t>is</w:t></w:r><w:r><w:rPr><w:spacing w:val="21"/><w:w w:val="105"/></w:rPr><w:t xml:space="preserve"> </w:t></w:r><w:r><w:rPr><w:spacing w:val="0"/><w:w w:val="105"/></w:rPr><w:t>aberrant.</w:t></w:r><w:r><w:rPr><w:spacing w:val="49"/><w:w w:val="105"/></w:rPr><w:t xml:space="preserve"> </w:t></w:r><w:r><w:rPr><w:w w:val="105"/></w:rPr><w:t>A</w:t></w:r><w:r><w:rPr><w:spacing w:val="21"/><w:w w:val="105"/></w:rPr><w:t xml:space="preserve"> </w:t></w:r><w:r><w:rPr><w:w w:val="105"/></w:rPr><w:t>cross</w:t></w:r><w:r><w:rPr><w:spacing w:val="22"/><w:w w:val="105"/></w:rPr><w:t xml:space="preserve"> </w:t></w:r><w:r><w:rPr><w:w w:val="105"/></w:rPr><w:t>should</w:t></w:r><w:r><w:rPr><w:spacing w:val="22"/><w:w w:val="105"/></w:rPr><w:t xml:space="preserve"> </w:t></w:r><w:r><w:rPr><w:w w:val="105"/></w:rPr><w:t>appear</w:t></w:r><w:r><w:rPr><w:spacing w:val="22"/><w:w w:val="105"/></w:rPr><w:t xml:space="preserve"> </w:t></w:r><w:r><w:rPr><w:w w:val="105"/></w:rPr><w:t>on</w:t></w:r><w:r><w:rPr><w:spacing w:val="22"/><w:w w:val="105"/></w:rPr><w:t xml:space="preserve"> </w:t></w:r><w:r><w:rPr><w:w w:val="105"/></w:rPr><w:t>the</w:t></w:r><w:r><w:rPr><w:spacing w:val="21"/><w:w w:val="105"/></w:rPr><w:t xml:space="preserve"> </w:t></w:r><w:r><w:rPr><w:w w:val="105"/></w:rPr><w:t>data</w:t></w:r><w:r><w:rPr><w:spacing w:val="21"/><w:w w:val="105"/></w:rPr><w:t xml:space="preserve"> </w:t></w:r><w:r><w:rPr><w:w w:val="105"/></w:rPr><w:t>point.</w:t></w:r><w:r><w:rPr><w:spacing w:val="49"/><w:w w:val="105"/></w:rPr><w:t xml:space="preserve"> </w:t></w:r><w:r><w:rPr><w:w w:val="105"/></w:rPr><w:t>Right</w:t></w:r><w:r><w:rPr><w:spacing w:val="22"/><w:w w:val="105"/></w:rPr><w:t xml:space="preserve"> </w:t></w:r><w:r><w:rPr><w:w w:val="105"/></w:rPr><w:t>clicking</w:t></w:r><w:r><w:rPr><w:spacing w:val="22"/><w:w w:val="105"/></w:rPr><w:t xml:space="preserve"> </w:t></w:r><w:r><w:rPr><w:w w:val="105"/></w:rPr><w:t>with</w:t></w:r><w:r><w:rPr><w:spacing w:val="22"/><w:w w:val="105"/></w:rPr><w:t xml:space="preserve"> </w:t></w:r><w:r><w:rPr><w:w w:val="105"/></w:rPr><w:t>the</w:t></w:r><w:r><w:rPr><w:spacing w:val="22"/><w:w w:val="105"/></w:rPr><w:t xml:space="preserve"> </w:t></w:r><w:r><w:rPr><w:w w:val="105"/></w:rPr><w:t>mouse</w:t></w:r><w:r><w:rPr><w:spacing w:val="21"/><w:w w:val="105"/></w:rPr><w:t xml:space="preserve"> </w:t></w:r><w:r><w:rPr><w:w w:val="105"/></w:rPr><w:t>on</w:t></w:r><w:r><w:rPr><w:spacing w:val="22"/><w:w w:val="105"/></w:rPr><w:t xml:space="preserve"> </w:t></w:r><w:r><w:rPr><w:w w:val="105"/></w:rPr><w:t>the</w:t></w:r><w:r><w:rPr><w:spacing w:val="21"/><w:w w:val="105"/></w:rPr><w:t xml:space="preserve"> </w:t></w:r><w:r><w:rPr><w:w w:val="105"/></w:rPr><w:t>data</w:t></w:r><w:r><w:rPr><w:spacing w:val="28"/><w:w w:val="114"/></w:rPr><w:t xml:space="preserve"> </w:t></w:r><w:r><w:rPr><w:w w:val="105"/></w:rPr><w:t>point</w:t></w:r><w:r><w:rPr><w:spacing w:val="14"/><w:w w:val="105"/></w:rPr><w:t xml:space="preserve"> </w:t></w:r><w:r><w:rPr><w:w w:val="105"/></w:rPr><w:t>will</w:t></w:r><w:r><w:rPr><w:spacing w:val="15"/><w:w w:val="105"/></w:rPr><w:t xml:space="preserve"> </w:t></w:r><w:r><w:rPr><w:w w:val="105"/></w:rPr><w:t>remove</w:t></w:r><w:r><w:rPr><w:spacing w:val="14"/><w:w w:val="105"/></w:rPr><w:t xml:space="preserve"> </w:t></w:r><w:r><w:rPr><w:w w:val="105"/></w:rPr><w:t>the</w:t></w:r><w:r><w:rPr><w:spacing w:val="15"/><w:w w:val="105"/></w:rPr><w:t xml:space="preserve"> </w:t></w:r><w:r><w:rPr><w:w w:val="105"/></w:rPr><w:t>points</w:t></w:r><w:r><w:rPr><w:spacing w:val="13"/><w:w w:val="105"/></w:rPr><w:t xml:space="preserve"> </w:t></w:r><w:r><w:rPr><w:w w:val="105"/></w:rPr><w:t>from</w:t></w:r><w:r><w:rPr><w:spacing w:val="15"/><w:w w:val="105"/></w:rPr><w:t xml:space="preserve"> </w:t></w:r><w:r><w:rPr><w:w w:val="105"/></w:rPr><w:t>the</w:t></w:r><w:r><w:rPr><w:spacing w:val="15"/><w:w w:val="105"/></w:rPr><w:t xml:space="preserve"> </w:t></w:r><w:r><w:rPr><w:w w:val="105"/></w:rPr><w:t>data.</w:t></w:r><w:r><w:rPr><w:spacing w:val="41"/><w:w w:val="105"/></w:rPr><w:t xml:space="preserve"> </w:t></w:r><w:r><w:rPr><w:w w:val="105"/></w:rPr><w:t>It</w:t></w:r><w:r><w:rPr><w:spacing w:val="14"/><w:w w:val="105"/></w:rPr><w:t xml:space="preserve"> </w:t></w:r><w:r><w:rPr><w:w w:val="105"/></w:rPr><w:t>is</w:t></w:r><w:r><w:rPr><w:spacing w:val="15"/><w:w w:val="105"/></w:rPr><w:t xml:space="preserve"> </w:t></w:r><w:r><w:rPr><w:w w:val="105"/></w:rPr><w:t>possible</w:t></w:r><w:r><w:rPr><w:spacing w:val="14"/><w:w w:val="105"/></w:rPr><w:t xml:space="preserve"> </w:t></w:r><w:r><w:rPr><w:w w:val="105"/></w:rPr><w:t>to</w:t></w:r><w:r><w:rPr><w:spacing w:val="14"/><w:w w:val="105"/></w:rPr><w:t xml:space="preserve"> </w:t></w:r><w:r><w:rPr><w:w w:val="105"/></w:rPr><w:t>undo</w:t></w:r><w:r><w:rPr><w:spacing w:val="14"/><w:w w:val="105"/></w:rPr><w:t xml:space="preserve"> </w:t></w:r><w:r><w:rPr><w:w w:val="105"/></w:rPr><w:t>up</w:t></w:r><w:r><w:rPr><w:spacing w:val="15"/><w:w w:val="105"/></w:rPr><w:t xml:space="preserve"> </w:t></w:r><w:r><w:rPr><w:w w:val="105"/></w:rPr><w:t>to</w:t></w:r><w:r><w:rPr><w:spacing w:val="15"/><w:w w:val="105"/></w:rPr><w:t xml:space="preserve"> </w:t></w:r><w:r><w:rPr><w:w w:val="105"/></w:rPr><w:t>10</w:t></w:r><w:r><w:rPr><w:spacing w:val="14"/><w:w w:val="105"/></w:rPr><w:t xml:space="preserve"> </w:t></w:r><w:r><w:rPr><w:w w:val="105"/></w:rPr><w:t>operation</w:t></w:r><w:r><w:rPr><w:spacing w:val="15"/><w:w w:val="105"/></w:rPr><w:t xml:space="preserve"> </w:t></w:r><w:r><w:rPr><w:w w:val="105"/></w:rPr><w:t>done</w:t></w:r><w:r><w:rPr><w:spacing w:val="13"/><w:w w:val="105"/></w:rPr><w:t xml:space="preserve"> </w:t></w:r><w:r><w:rPr><w:w w:val="105"/></w:rPr><w:t>on</w:t></w:r><w:r><w:rPr><w:spacing w:val="15"/><w:w w:val="105"/></w:rPr><w:t xml:space="preserve"> </w:t></w:r><w:r><w:rPr><w:w w:val="105"/></w:rPr><w:t>the</w:t></w:r><w:r><w:rPr><w:w w:val="110"/></w:rPr><w:t xml:space="preserve"> </w:t></w:r><w:r><w:rPr><w:w w:val="105"/></w:rPr><w:t>data.</w:t></w:r></w:p><w:p><w:pPr><w:pStyle w:val="Normal"/><w:spacing w:before="4" w:after="0"/><w:rPr><w:rFonts w:ascii="Times New Roman" w:hAnsi="Times New Roman" w:eastAsia="Times New Roman" w:cs="Times New Roman"/><w:sz w:val="32"/><w:szCs w:val="32"/></w:rPr></w:pPr><w:r><w:rPr><w:rFonts w:eastAsia="Times New Roman" w:cs="Times New Roman" w:ascii="Times New Roman" w:hAnsi="Times New Roman"/><w:sz w:val="32"/><w:szCs w:val="32"/></w:rPr></w:r></w:p><w:p><w:pPr><w:pStyle w:val="Normal"/><w:numPr><w:ilvl w:val="2"/><w:numId w:val="4"/></w:numPr><w:tabs><w:tab w:val="left" w:pos="1101" w:leader="none"/></w:tabs><w:jc w:val="both"/><w:rPr><w:rFonts w:ascii="Georgia" w:hAnsi="Georgia" w:eastAsia="Georgia" w:cs="Georgia"/><w:sz w:val="28"/><w:szCs w:val="28"/></w:rPr></w:pPr><w:bookmarkStart w:id="56" w:name="Hung-depth_corrections"/><w:bookmarkStart w:id="57" w:name="_bookmark34"/><w:bookmarkEnd w:id="56"/><w:bookmarkEnd w:id="57"/><w:r><w:rPr><w:rFonts w:ascii="Georgia" w:hAnsi="Georgia"/><w:b/><w:w w:val="95"/><w:sz w:val="28"/></w:rPr><w:t>Hung-depth</w:t></w:r><w:r><w:rPr><w:rFonts w:ascii="Georgia" w:hAnsi="Georgia"/><w:b/><w:spacing w:val="40"/><w:w w:val="95"/><w:sz w:val="28"/></w:rPr><w:t xml:space="preserve"> </w:t></w:r><w:r><w:rPr><w:rFonts w:ascii="Georgia" w:hAnsi="Georgia"/><w:b/><w:w w:val="95"/><w:sz w:val="28"/></w:rPr><w:t>corrections</w:t></w:r></w:p><w:p><w:pPr><w:pStyle w:val="TextBody"/><w:spacing w:lineRule="auto" w:line="249" w:before="158" w:after="0"/><w:ind w:left="105" w:right="151" w:firstLine="8"/><w:jc w:val="both"/><w:rPr></w:rPr></w:pPr><w:r><w:rPr><w:w w:val="105"/></w:rPr><w:t>Hung-depth</w:t></w:r><w:r><w:rPr><w:spacing w:val="30"/><w:w w:val="105"/></w:rPr><w:t xml:space="preserve"> </w:t></w:r><w:r><w:rPr><w:spacing w:val="0"/><w:w w:val="105"/></w:rPr><w:t>errors</w:t></w:r><w:r><w:rPr><w:spacing w:val="28"/><w:w w:val="105"/></w:rPr><w:t xml:space="preserve"> </w:t></w:r><w:r><w:rPr><w:w w:val="105"/></w:rPr><w:t>are</w:t></w:r><w:r><w:rPr><w:spacing w:val="28"/><w:w w:val="105"/></w:rPr><w:t xml:space="preserve"> </w:t></w:r><w:r><w:rPr><w:w w:val="105"/></w:rPr><w:t>caused</w:t></w:r><w:r><w:rPr><w:spacing w:val="29"/><w:w w:val="105"/></w:rPr><w:t xml:space="preserve"> </w:t></w:r><w:r><w:rPr><w:w w:val="105"/></w:rPr><w:t>when</w:t></w:r><w:r><w:rPr><w:spacing w:val="29"/><w:w w:val="105"/></w:rPr><w:t xml:space="preserve"> </w:t></w:r><w:r><w:rPr><w:w w:val="105"/></w:rPr><w:t>the</w:t></w:r><w:r><w:rPr><w:spacing w:val="28"/><w:w w:val="105"/></w:rPr><w:t xml:space="preserve"> </w:t></w:r><w:r><w:rPr><w:spacing w:val="0"/><w:w w:val="105"/></w:rPr><w:t>transducer</w:t></w:r><w:r><w:rPr><w:spacing w:val="28"/><w:w w:val="105"/></w:rPr><w:t xml:space="preserve"> </w:t></w:r><w:r><w:rPr><w:w w:val="105"/></w:rPr><w:t>changes</w:t></w:r><w:r><w:rPr><w:spacing w:val="29"/><w:w w:val="105"/></w:rPr><w:t xml:space="preserve"> </w:t></w:r><w:r><w:rPr><w:w w:val="105"/></w:rPr><w:t>relative</w:t></w:r><w:r><w:rPr><w:spacing w:val="28"/><w:w w:val="105"/></w:rPr><w:t xml:space="preserve"> </w:t></w:r><w:r><w:rPr><w:w w:val="105"/></w:rPr><w:t>to</w:t></w:r><w:r><w:rPr><w:spacing w:val="28"/><w:w w:val="105"/></w:rPr><w:t xml:space="preserve"> </w:t></w:r><w:r><w:rPr><w:w w:val="105"/></w:rPr><w:t>its</w:t></w:r><w:r><w:rPr><w:spacing w:val="28"/><w:w w:val="105"/></w:rPr><w:t xml:space="preserve"> </w:t></w:r><w:r><w:rPr><w:w w:val="105"/></w:rPr><w:t>original</w:t></w:r><w:r><w:rPr><w:spacing w:val="28"/><w:w w:val="105"/></w:rPr><w:t xml:space="preserve"> </w:t></w:r><w:r><w:rPr><w:w w:val="105"/></w:rPr><w:t>position,</w:t></w:r><w:r><w:rPr><w:spacing w:val="29"/><w:w w:val="105"/></w:rPr><w:t xml:space="preserve"> </w:t></w:r><w:r><w:rPr><w:w w:val="105"/></w:rPr><w:t>due</w:t></w:r><w:r><w:rPr><w:spacing w:val="28"/><w:w w:val="107"/></w:rPr><w:t xml:space="preserve"> </w:t></w:r><w:r><w:rPr><w:w w:val="105"/></w:rPr><w:t>either</w:t></w:r><w:r><w:rPr><w:spacing w:val="34"/><w:w w:val="105"/></w:rPr><w:t xml:space="preserve"> </w:t></w:r><w:r><w:rPr><w:w w:val="105"/></w:rPr><w:t>to</w:t></w:r><w:r><w:rPr><w:spacing w:val="33"/><w:w w:val="105"/></w:rPr><w:t xml:space="preserve"> </w:t></w:r><w:r><w:rPr><w:w w:val="105"/></w:rPr><w:t>purposeful</w:t></w:r><w:r><w:rPr><w:spacing w:val="33"/><w:w w:val="105"/></w:rPr><w:t xml:space="preserve"> </w:t></w:r><w:r><w:rPr><w:w w:val="105"/></w:rPr><w:t>or</w:t></w:r><w:r><w:rPr><w:spacing w:val="33"/><w:w w:val="105"/></w:rPr><w:t xml:space="preserve"> </w:t></w:r><w:r><w:rPr><w:w w:val="105"/></w:rPr><w:t>accidental</w:t></w:r><w:r><w:rPr><w:spacing w:val="34"/><w:w w:val="105"/></w:rPr><w:t xml:space="preserve"> </w:t></w:r><w:r><w:rPr><w:w w:val="105"/></w:rPr><w:t>raising</w:t></w:r><w:r><w:rPr><w:spacing w:val="33"/><w:w w:val="105"/></w:rPr><w:t xml:space="preserve"> </w:t></w:r><w:r><w:rPr><w:w w:val="105"/></w:rPr><w:t>or</w:t></w:r><w:r><w:rPr><w:spacing w:val="33"/><w:w w:val="105"/></w:rPr><w:t xml:space="preserve"> </w:t></w:r><w:r><w:rPr><w:w w:val="105"/></w:rPr><w:t>lowering</w:t></w:r><w:r><w:rPr><w:spacing w:val="33"/><w:w w:val="105"/></w:rPr><w:t xml:space="preserve"> </w:t></w:r><w:r><w:rPr><w:w w:val="105"/></w:rPr><w:t>of</w:t></w:r><w:r><w:rPr><w:spacing w:val="33"/><w:w w:val="105"/></w:rPr><w:t xml:space="preserve"> </w:t></w:r><w:r><w:rPr><w:w w:val="105"/></w:rPr><w:t>the</w:t></w:r><w:r><w:rPr><w:spacing w:val="33"/><w:w w:val="105"/></w:rPr><w:t xml:space="preserve"> </w:t></w:r><w:r><w:rPr><w:w w:val="105"/></w:rPr><w:t>transducer</w:t></w:r><w:r><w:rPr><w:spacing w:val="34"/><w:w w:val="105"/></w:rPr><w:t xml:space="preserve"> </w:t></w:r><w:r><w:rPr><w:w w:val="105"/></w:rPr><w:t>in</w:t></w:r><w:r><w:rPr><w:spacing w:val="33"/><w:w w:val="105"/></w:rPr><w:t xml:space="preserve"> </w:t></w:r><w:r><w:rPr><w:w w:val="105"/></w:rPr><w:t>the</w:t></w:r><w:r><w:rPr><w:spacing w:val="33"/><w:w w:val="105"/></w:rPr><w:t xml:space="preserve"> </w:t></w:r><w:r><w:rPr><w:w w:val="105"/></w:rPr><w:t>well.</w:t></w:r><w:r><w:rPr><w:spacing w:val="27"/><w:w w:val="105"/></w:rPr><w:t xml:space="preserve"> </w:t></w:r><w:r><w:rPr><w:w w:val="105"/></w:rPr><w:t>In</w:t></w:r><w:r><w:rPr><w:spacing w:val="34"/><w:w w:val="105"/></w:rPr><w:t xml:space="preserve"> </w:t></w:r><w:r><w:rPr><w:w w:val="105"/></w:rPr><w:t>a</w:t></w:r><w:r><w:rPr><w:spacing w:val="33"/><w:w w:val="105"/></w:rPr><w:t xml:space="preserve"> </w:t></w:r><w:r><w:rPr><w:w w:val="105"/></w:rPr><w:t>given</w:t></w:r><w:r><w:rPr><w:w w:val="103"/></w:rPr><w:t xml:space="preserve"> </w:t></w:r><w:r><w:rPr><w:w w:val="105"/></w:rPr><w:t>project,</w:t></w:r><w:r><w:rPr><w:spacing w:val="10"/><w:w w:val="105"/></w:rPr><w:t xml:space="preserve"> </w:t></w:r><w:r><w:rPr><w:w w:val="105"/></w:rPr><w:t>there</w:t></w:r><w:r><w:rPr><w:spacing w:val="11"/><w:w w:val="105"/></w:rPr><w:t xml:space="preserve"> </w:t></w:r><w:r><w:rPr><w:w w:val="105"/></w:rPr><w:t>may</w:t></w:r><w:r><w:rPr><w:spacing w:val="10"/><w:w w:val="105"/></w:rPr><w:t xml:space="preserve"> </w:t></w:r><w:r><w:rPr><w:w w:val="105"/></w:rPr><w:t>be</w:t></w:r><w:r><w:rPr><w:spacing w:val="11"/><w:w w:val="105"/></w:rPr><w:t xml:space="preserve"> </w:t></w:r><w:r><w:rPr><w:w w:val="105"/></w:rPr><w:t>multiple</w:t></w:r><w:r><w:rPr><w:spacing w:val="11"/><w:w w:val="105"/></w:rPr><w:t xml:space="preserve"> </w:t></w:r><w:r><w:rPr><w:w w:val="105"/></w:rPr><w:t>team</w:t></w:r><w:r><w:rPr><w:spacing w:val="10"/><w:w w:val="105"/></w:rPr><w:t xml:space="preserve"> </w:t></w:r><w:r><w:rPr><w:w w:val="105"/></w:rPr><w:t>that</w:t></w:r><w:r><w:rPr><w:spacing w:val="12"/><w:w w:val="105"/></w:rPr><w:t xml:space="preserve"> </w:t></w:r><w:r><w:rPr><w:spacing w:val="0"/><w:w w:val="105"/></w:rPr><w:t>may</w:t></w:r><w:r><w:rPr><w:spacing w:val="12"/><w:w w:val="105"/></w:rPr><w:t xml:space="preserve"> </w:t></w:r><w:r><w:rPr><w:w w:val="105"/></w:rPr><w:t>have</w:t></w:r><w:r><w:rPr><w:spacing w:val="10"/><w:w w:val="105"/></w:rPr><w:t xml:space="preserve"> </w:t></w:r><w:r><w:rPr><w:w w:val="105"/></w:rPr><w:t>access</w:t></w:r><w:r><w:rPr><w:spacing w:val="11"/><w:w w:val="105"/></w:rPr><w:t xml:space="preserve"> </w:t></w:r><w:r><w:rPr><w:w w:val="105"/></w:rPr><w:t>to</w:t></w:r><w:r><w:rPr><w:spacing w:val="12"/><w:w w:val="105"/></w:rPr><w:t xml:space="preserve"> </w:t></w:r><w:r><w:rPr><w:w w:val="105"/></w:rPr><w:t>the</w:t></w:r><w:r><w:rPr><w:spacing w:val="10"/><w:w w:val="105"/></w:rPr><w:t xml:space="preserve"> </w:t></w:r><w:r><w:rPr><w:w w:val="105"/></w:rPr><w:t>well.</w:t></w:r><w:r><w:rPr><w:spacing w:val="37"/><w:w w:val="105"/></w:rPr><w:t xml:space="preserve"> </w:t></w:r><w:r><w:rPr><w:w w:val="105"/></w:rPr><w:t>It</w:t></w:r><w:r><w:rPr><w:spacing w:val="11"/><w:w w:val="105"/></w:rPr><w:t xml:space="preserve"> </w:t></w:r><w:r><w:rPr><w:w w:val="105"/></w:rPr><w:t>is</w:t></w:r><w:r><w:rPr><w:spacing w:val="11"/><w:w w:val="105"/></w:rPr><w:t xml:space="preserve"> </w:t></w:r><w:r><w:rPr><w:w w:val="105"/></w:rPr><w:t>not</w:t></w:r><w:r><w:rPr><w:spacing w:val="11"/><w:w w:val="105"/></w:rPr><w:t xml:space="preserve"> </w:t></w:r><w:r><w:rPr><w:w w:val="105"/></w:rPr><w:t>always</w:t></w:r><w:r><w:rPr><w:spacing w:val="10"/><w:w w:val="105"/></w:rPr><w:t xml:space="preserve"> </w:t></w:r><w:r><w:rPr><w:w w:val="105"/></w:rPr><w:t>possible</w:t></w:r><w:r><w:rPr><w:spacing w:val="11"/><w:w w:val="105"/></w:rPr><w:t xml:space="preserve"> </w:t></w:r><w:r><w:rPr><w:w w:val="105"/></w:rPr><w:t>to</w:t></w:r><w:r><w:rPr><w:spacing w:val="22"/><w:w w:val="110"/></w:rPr><w:t xml:space="preserve"> </w:t></w:r><w:r><w:rPr><w:w w:val="105"/></w:rPr><w:t>track</w:t></w:r><w:r><w:rPr><w:spacing w:val="31"/><w:w w:val="105"/></w:rPr><w:t xml:space="preserve"> </w:t></w:r><w:r><w:rPr><w:w w:val="105"/></w:rPr><w:t>every</w:t></w:r><w:r><w:rPr><w:spacing w:val="32"/><w:w w:val="105"/></w:rPr><w:t xml:space="preserve"> </w:t></w:r><w:r><w:rPr><w:w w:val="105"/></w:rPr><w:t>visit</w:t></w:r><w:r><w:rPr><w:spacing w:val="31"/><w:w w:val="105"/></w:rPr><w:t xml:space="preserve"> </w:t></w:r><w:r><w:rPr><w:w w:val="105"/></w:rPr><w:t>to</w:t></w:r><w:r><w:rPr><w:spacing w:val="32"/><w:w w:val="105"/></w:rPr><w:t xml:space="preserve"> </w:t></w:r><w:r><w:rPr><w:w w:val="105"/></w:rPr><w:t>the</w:t></w:r><w:r><w:rPr><w:spacing w:val="32"/><w:w w:val="105"/></w:rPr><w:t xml:space="preserve"> </w:t></w:r><w:r><w:rPr><w:w w:val="105"/></w:rPr><w:t>well.</w:t></w:r><w:r><w:rPr><w:spacing w:val="13"/><w:w w:val="105"/></w:rPr><w:t xml:space="preserve"> </w:t></w:r><w:r><w:rPr><w:w w:val="105"/></w:rPr><w:t>However,</w:t></w:r><w:r><w:rPr><w:spacing w:val="34"/><w:w w:val="105"/></w:rPr><w:t xml:space="preserve"> </w:t></w:r><w:r><w:rPr><w:w w:val="105"/></w:rPr><w:t>it</w:t></w:r><w:r><w:rPr><w:spacing w:val="32"/><w:w w:val="105"/></w:rPr><w:t xml:space="preserve"> </w:t></w:r><w:r><w:rPr><w:w w:val="105"/></w:rPr><w:t>occurs</w:t></w:r><w:r><w:rPr><w:spacing w:val="31"/><w:w w:val="105"/></w:rPr><w:t xml:space="preserve"> </w:t></w:r><w:r><w:rPr><w:w w:val="105"/></w:rPr><w:t>frequently</w:t></w:r><w:r><w:rPr><w:spacing w:val="34"/><w:w w:val="105"/></w:rPr><w:t xml:space="preserve"> </w:t></w:r><w:r><w:rPr><w:w w:val="105"/></w:rPr><w:t>that</w:t></w:r><w:r><w:rPr><w:spacing w:val="31"/><w:w w:val="105"/></w:rPr><w:t xml:space="preserve"> </w:t></w:r><w:r><w:rPr><w:w w:val="105"/></w:rPr><w:t>the</w:t></w:r><w:r><w:rPr><w:spacing w:val="32"/><w:w w:val="105"/></w:rPr><w:t xml:space="preserve"> </w:t></w:r><w:r><w:rPr><w:w w:val="105"/></w:rPr><w:t>instrument</w:t></w:r><w:r><w:rPr><w:spacing w:val="31"/><w:w w:val="105"/></w:rPr><w:t xml:space="preserve"> </w:t></w:r><w:r><w:rPr><w:w w:val="105"/></w:rPr><w:t>is</w:t></w:r><w:r><w:rPr><w:spacing w:val="31"/><w:w w:val="105"/></w:rPr><w:t xml:space="preserve"> </w:t></w:r><w:r><w:rPr><w:w w:val="105"/></w:rPr><w:t>not</w:t></w:r><w:r><w:rPr><w:spacing w:val="32"/><w:w w:val="105"/></w:rPr><w:t xml:space="preserve"> </w:t></w:r><w:r><w:rPr><w:w w:val="105"/></w:rPr><w:t>replaced exactly</w:t></w:r><w:r><w:rPr><w:spacing w:val="29"/><w:w w:val="105"/></w:rPr><w:t xml:space="preserve"> </w:t></w:r><w:r><w:rPr><w:w w:val="105"/></w:rPr><w:t>at</w:t></w:r><w:r><w:rPr><w:spacing w:val="28"/><w:w w:val="105"/></w:rPr><w:t xml:space="preserve"> </w:t></w:r><w:r><w:rPr><w:w w:val="105"/></w:rPr><w:t>the</w:t></w:r><w:r><w:rPr><w:spacing w:val="28"/><w:w w:val="105"/></w:rPr><w:t xml:space="preserve"> </w:t></w:r><w:r><w:rPr><w:w w:val="105"/></w:rPr><w:t>same</w:t></w:r><w:r><w:rPr><w:spacing w:val="29"/><w:w w:val="105"/></w:rPr><w:t xml:space="preserve"> </w:t></w:r><w:r><w:rPr><w:w w:val="105"/></w:rPr><w:t>place</w:t></w:r><w:r><w:rPr><w:spacing w:val="28"/><w:w w:val="105"/></w:rPr><w:t xml:space="preserve"> </w:t></w:r><w:r><w:rPr><w:w w:val="105"/></w:rPr><w:t>in</w:t></w:r><w:r><w:rPr><w:spacing w:val="28"/><w:w w:val="105"/></w:rPr><w:t xml:space="preserve"> </w:t></w:r><w:r><w:rPr><w:w w:val="105"/></w:rPr><w:t>the</w:t></w:r><w:r><w:rPr><w:spacing w:val="28"/><w:w w:val="105"/></w:rPr><w:t xml:space="preserve"> </w:t></w:r><w:r><w:rPr><w:w w:val="105"/></w:rPr><w:t>well.</w:t></w:r><w:r><w:rPr><w:spacing w:val="11"/><w:w w:val="105"/></w:rPr><w:t xml:space="preserve"> </w:t></w:r><w:r><w:rPr><w:w w:val="105"/></w:rPr><w:t>This</w:t></w:r><w:r><w:rPr><w:spacing w:val="30"/><w:w w:val="105"/></w:rPr><w:t xml:space="preserve"> </w:t></w:r><w:r><w:rPr><w:w w:val="105"/></w:rPr><w:t>generally</w:t></w:r><w:r><w:rPr><w:spacing w:val="28"/><w:w w:val="105"/></w:rPr><w:t xml:space="preserve"> </w:t></w:r><w:r><w:rPr><w:w w:val="105"/></w:rPr><w:t>won’t</w:t></w:r><w:r><w:rPr><w:spacing w:val="29"/><w:w w:val="105"/></w:rPr><w:t xml:space="preserve"> </w:t></w:r><w:r><w:rPr><w:w w:val="105"/></w:rPr><w:t>be</w:t></w:r><w:r><w:rPr><w:spacing w:val="28"/><w:w w:val="105"/></w:rPr><w:t xml:space="preserve"> </w:t></w:r><w:r><w:rPr><w:spacing w:val="0"/><w:w w:val="105"/></w:rPr><w:t>perceptible</w:t></w:r><w:r><w:rPr><w:spacing w:val="29"/><w:w w:val="105"/></w:rPr><w:t xml:space="preserve"> </w:t></w:r><w:r><w:rPr><w:w w:val="105"/></w:rPr><w:t>when</w:t></w:r><w:r><w:rPr><w:spacing w:val="28"/><w:w w:val="105"/></w:rPr><w:t xml:space="preserve"> </w:t></w:r><w:r><w:rPr><w:w w:val="105"/></w:rPr><w:t>looking</w:t></w:r><w:r><w:rPr><w:spacing w:val="28"/><w:w w:val="105"/></w:rPr><w:t xml:space="preserve"> </w:t></w:r><w:r><w:rPr><w:w w:val="105"/></w:rPr><w:t>at</w:t></w:r><w:r><w:rPr><w:spacing w:val="28"/><w:w w:val="105"/></w:rPr><w:t xml:space="preserve"> </w:t></w:r><w:r><w:rPr><w:w w:val="105"/></w:rPr><w:t>the</w:t></w:r><w:r><w:rPr><w:spacing w:val="20"/><w:w w:val="112"/></w:rPr><w:t xml:space="preserve"> </w:t></w:r><w:r><w:rPr><w:w w:val="105"/></w:rPr><w:t>hydrograph</w:t></w:r><w:r><w:rPr><w:spacing w:val="19"/><w:w w:val="105"/></w:rPr><w:t xml:space="preserve"> </w:t></w:r><w:r><w:rPr><w:w w:val="105"/></w:rPr><w:t>using</w:t></w:r><w:r><w:rPr><w:spacing w:val="19"/><w:w w:val="105"/></w:rPr><w:t xml:space="preserve"> </w:t></w:r><w:r><w:rPr><w:w w:val="105"/></w:rPr><w:t>a</w:t></w:r><w:r><w:rPr><w:spacing w:val="20"/><w:w w:val="105"/></w:rPr><w:t xml:space="preserve"> </w:t></w:r><w:r><w:rPr><w:w w:val="105"/></w:rPr><w:t>continuous</w:t></w:r><w:r><w:rPr><w:spacing w:val="20"/><w:w w:val="105"/></w:rPr><w:t xml:space="preserve"> </w:t></w:r><w:r><w:rPr><w:w w:val="105"/></w:rPr><w:t>line.</w:t></w:r><w:r><w:rPr><w:spacing w:val="47"/><w:w w:val="105"/></w:rPr><w:t xml:space="preserve"> </w:t></w:r><w:r><w:rPr><w:w w:val="105"/></w:rPr><w:t>However,</w:t></w:r><w:r><w:rPr><w:spacing w:val="20"/><w:w w:val="105"/></w:rPr><w:t xml:space="preserve"> </w:t></w:r><w:r><w:rPr><w:w w:val="105"/></w:rPr><w:t>these</w:t></w:r><w:r><w:rPr><w:spacing w:val="19"/><w:w w:val="105"/></w:rPr><w:t xml:space="preserve"> </w:t></w:r><w:r><w:rPr><w:w w:val="105"/></w:rPr><w:t>errors</w:t></w:r><w:r><w:rPr><w:spacing w:val="19"/><w:w w:val="105"/></w:rPr><w:t xml:space="preserve"> </w:t></w:r><w:r><w:rPr><w:w w:val="105"/></w:rPr><w:t>become</w:t></w:r><w:r><w:rPr><w:spacing w:val="18"/><w:w w:val="105"/></w:rPr><w:t xml:space="preserve"> </w:t></w:r><w:r><w:rPr><w:w w:val="105"/></w:rPr><w:t>apparent</w:t></w:r><w:r><w:rPr><w:spacing w:val="20"/><w:w w:val="105"/></w:rPr><w:t xml:space="preserve"> </w:t></w:r><w:r><w:rPr><w:w w:val="105"/></w:rPr><w:t>when</w:t></w:r><w:r><w:rPr><w:spacing w:val="19"/><w:w w:val="105"/></w:rPr><w:t xml:space="preserve"> </w:t></w:r><w:r><w:rPr><w:w w:val="105"/></w:rPr><w:t>plotting</w:t></w:r><w:r><w:rPr><w:spacing w:val="19"/><w:w w:val="105"/></w:rPr><w:t xml:space="preserve"> </w:t></w:r><w:r><w:rPr><w:w w:val="105"/></w:rPr><w:t>each</w:t></w:r><w:r><w:rPr><w:w w:val="104"/></w:rPr><w:t xml:space="preserve"> </w:t></w:r><w:r><w:rPr><w:w w:val="105"/></w:rPr><w:t>data</w:t></w:r><w:r><w:rPr><w:spacing w:val="11"/><w:w w:val="105"/></w:rPr><w:t xml:space="preserve"> </w:t></w:r><w:r><w:rPr><w:w w:val="105"/></w:rPr><w:t>point</w:t></w:r><w:r><w:rPr><w:spacing w:val="11"/><w:w w:val="105"/></w:rPr><w:t xml:space="preserve"> </w:t></w:r><w:r><w:rPr><w:w w:val="105"/></w:rPr><w:t>as</w:t></w:r><w:r><w:rPr><w:spacing w:val="11"/><w:w w:val="105"/></w:rPr><w:t xml:space="preserve"> </w:t></w:r><w:r><w:rPr><w:w w:val="105"/></w:rPr><w:t>individual</w:t></w:r><w:r><w:rPr><w:spacing w:val="11"/><w:w w:val="105"/></w:rPr><w:t xml:space="preserve"> </w:t></w:r><w:r><w:rPr><w:w w:val="105"/></w:rPr><w:t>dots.</w:t></w:r><w:r><w:rPr><w:spacing w:val="35"/><w:w w:val="105"/></w:rPr><w:t xml:space="preserve"> </w:t></w:r><w:r><w:rPr><w:w w:val="105"/></w:rPr><w:t>Figure</w:t></w:r><w:r><w:rPr><w:spacing w:val="11"/><w:w w:val="105"/></w:rPr><w:t xml:space="preserve"> </w:t></w:r><w:r><w:rPr><w:w w:val="105"/></w:rPr><w:t>Y</w:t></w:r><w:r><w:rPr><w:spacing w:val="11"/><w:w w:val="105"/></w:rPr><w:t xml:space="preserve"> </w:t></w:r><w:r><w:rPr><w:w w:val="105"/></w:rPr><w:t>show</w:t></w:r><w:r><w:rPr><w:spacing w:val="12"/><w:w w:val="105"/></w:rPr><w:t xml:space="preserve"> </w:t></w:r><w:r><w:rPr><w:w w:val="105"/></w:rPr><w:t>an</w:t></w:r><w:r><w:rPr><w:spacing w:val="11"/><w:w w:val="105"/></w:rPr><w:t xml:space="preserve"> </w:t></w:r><w:r><w:rPr><w:w w:val="105"/></w:rPr><w:t>example</w:t></w:r><w:r><w:rPr><w:spacing w:val="11"/><w:w w:val="105"/></w:rPr><w:t xml:space="preserve"> </w:t></w:r><w:r><w:rPr><w:w w:val="105"/></w:rPr><w:t>of</w:t></w:r><w:r><w:rPr><w:spacing w:val="11"/><w:w w:val="105"/></w:rPr><w:t xml:space="preserve"> </w:t></w:r><w:r><w:rPr><w:w w:val="105"/></w:rPr><w:t>an</w:t></w:r><w:r><w:rPr><w:spacing w:val="11"/><w:w w:val="105"/></w:rPr><w:t xml:space="preserve"> </w:t></w:r><w:r><w:rPr><w:w w:val="105"/></w:rPr><w:t>hydrograph</w:t></w:r><w:r><w:rPr><w:spacing w:val="10"/><w:w w:val="105"/></w:rPr><w:t xml:space="preserve"> </w:t></w:r><w:r><w:rPr><w:w w:val="105"/></w:rPr><w:t>where</w:t></w:r><w:r><w:rPr><w:spacing w:val="12"/><w:w w:val="105"/></w:rPr><w:t xml:space="preserve"> </w:t></w:r><w:r><w:rPr><w:w w:val="105"/></w:rPr><w:t>the</w:t></w:r><w:r><w:rPr><w:spacing w:val="11"/><w:w w:val="105"/></w:rPr><w:t xml:space="preserve"> </w:t></w:r><w:r><w:rPr><w:w w:val="105"/></w:rPr><w:t>water-level</w:t></w:r><w:r><w:rPr><w:w w:val="102"/></w:rPr><w:t xml:space="preserve"> </w:t></w:r><w:r><w:rPr><w:w w:val="105"/></w:rPr><w:t>data</w:t></w:r><w:r><w:rPr><w:spacing w:val="20"/><w:w w:val="105"/></w:rPr><w:t xml:space="preserve"> </w:t></w:r><w:r><w:rPr><w:w w:val="105"/></w:rPr><w:t>logger</w:t></w:r><w:r><w:rPr><w:spacing w:val="21"/><w:w w:val="105"/></w:rPr><w:t xml:space="preserve"> </w:t></w:r><w:r><w:rPr><w:w w:val="105"/></w:rPr><w:t>was</w:t></w:r><w:r><w:rPr><w:spacing w:val="21"/><w:w w:val="105"/></w:rPr><w:t xml:space="preserve"> </w:t></w:r><w:r><w:rPr><w:w w:val="105"/></w:rPr><w:t>not</w:t></w:r><w:r><w:rPr><w:spacing w:val="22"/><w:w w:val="105"/></w:rPr><w:t xml:space="preserve"> </w:t></w:r><w:r><w:rPr><w:w w:val="105"/></w:rPr><w:t>reinstalled</w:t></w:r><w:r><w:rPr><w:spacing w:val="20"/><w:w w:val="105"/></w:rPr><w:t xml:space="preserve"> </w:t></w:r><w:r><w:rPr><w:w w:val="105"/></w:rPr><w:t>at</w:t></w:r><w:r><w:rPr><w:spacing w:val="22"/><w:w w:val="105"/></w:rPr><w:t xml:space="preserve"> </w:t></w:r><w:r><w:rPr><w:w w:val="105"/></w:rPr><w:t>the</w:t></w:r><w:r><w:rPr><w:spacing w:val="21"/><w:w w:val="105"/></w:rPr><w:t xml:space="preserve"> </w:t></w:r><w:r><w:rPr><w:w w:val="105"/></w:rPr><w:t>same</w:t></w:r><w:r><w:rPr><w:spacing w:val="22"/><w:w w:val="105"/></w:rPr><w:t xml:space="preserve"> </w:t></w:r><w:r><w:rPr><w:w w:val="105"/></w:rPr><w:t>depth</w:t></w:r><w:r><w:rPr><w:spacing w:val="21"/><w:w w:val="105"/></w:rPr><w:t xml:space="preserve"> </w:t></w:r><w:r><w:rPr><w:w w:val="105"/></w:rPr><w:t>in</w:t></w:r><w:r><w:rPr><w:spacing w:val="21"/><w:w w:val="105"/></w:rPr><w:t xml:space="preserve"> </w:t></w:r><w:r><w:rPr><w:w w:val="105"/></w:rPr><w:t>the</w:t></w:r><w:r><w:rPr><w:spacing w:val="22"/><w:w w:val="105"/></w:rPr><w:t xml:space="preserve"> </w:t></w:r><w:r><w:rPr><w:w w:val="105"/></w:rPr><w:t>well</w:t></w:r><w:r><w:rPr><w:spacing w:val="21"/><w:w w:val="105"/></w:rPr><w:t xml:space="preserve"> </w:t></w:r><w:r><w:rPr><w:w w:val="105"/></w:rPr><w:t>dur</w:t></w:r><w:r><w:rPr><w:spacing w:val="21"/><w:w w:val="105"/></w:rPr><w:t xml:space="preserve"> </w:t></w:r><w:r><w:rPr><w:w w:val="105"/></w:rPr><w:t>to</w:t></w:r><w:r><w:rPr><w:spacing w:val="22"/><w:w w:val="105"/></w:rPr><w:t xml:space="preserve"> </w:t></w:r><w:r><w:rPr><w:w w:val="105"/></w:rPr><w:t>mixed</w:t></w:r><w:r><w:rPr><w:spacing w:val="20"/><w:w w:val="105"/></w:rPr><w:t xml:space="preserve"> </w:t></w:r><w:r><w:rPr><w:w w:val="105"/></w:rPr><w:t>cables.</w:t></w:r><w:r><w:rPr><w:spacing w:val="50"/><w:w w:val="105"/></w:rPr><w:t xml:space="preserve"> </w:t></w:r><w:r><w:rPr><w:w w:val="105"/></w:rPr><w:t>The</w:t></w:r><w:r><w:rPr><w:spacing w:val="20"/><w:w w:val="105"/></w:rPr><w:t xml:space="preserve"> </w:t></w:r><w:r><w:rPr><w:w w:val="105"/></w:rPr><w:t>situation</w:t></w:r><w:r><w:rPr><w:w w:val="109"/></w:rPr><w:t xml:space="preserve"> </w:t></w:r><w:r><w:rPr><w:w w:val="105"/></w:rPr><w:t>was</w:t></w:r><w:r><w:rPr><w:spacing w:val="12"/><w:w w:val="105"/></w:rPr><w:t xml:space="preserve"> </w:t></w:r><w:r><w:rPr><w:w w:val="105"/></w:rPr><w:t>corrected</w:t></w:r><w:r><w:rPr><w:spacing w:val="12"/><w:w w:val="105"/></w:rPr><w:t xml:space="preserve"> </w:t></w:r><w:r><w:rPr><w:w w:val="105"/></w:rPr><w:t>in</w:t></w:r><w:r><w:rPr><w:spacing w:val="12"/><w:w w:val="105"/></w:rPr><w:t xml:space="preserve"> </w:t></w:r><w:r><w:rPr><w:w w:val="105"/></w:rPr><w:t>a</w:t></w:r><w:r><w:rPr><w:spacing w:val="12"/><w:w w:val="105"/></w:rPr><w:t xml:space="preserve"> </w:t></w:r><w:r><w:rPr><w:w w:val="105"/></w:rPr><w:t>subsequent</w:t></w:r><w:r><w:rPr><w:spacing w:val="13"/><w:w w:val="105"/></w:rPr><w:t xml:space="preserve"> </w:t></w:r><w:r><w:rPr><w:w w:val="105"/></w:rPr><w:t>visit</w:t></w:r><w:r><w:rPr><w:spacing w:val="13"/><w:w w:val="105"/></w:rPr><w:t xml:space="preserve"> </w:t></w:r><w:r><w:rPr><w:w w:val="105"/></w:rPr><w:t>to</w:t></w:r><w:r><w:rPr><w:spacing w:val="12"/><w:w w:val="105"/></w:rPr><w:t xml:space="preserve"> </w:t></w:r><w:r><w:rPr><w:w w:val="105"/></w:rPr><w:t>the</w:t></w:r><w:r><w:rPr><w:spacing w:val="12"/><w:w w:val="105"/></w:rPr><w:t xml:space="preserve"> </w:t></w:r><w:r><w:rPr><w:spacing w:val="0"/><w:w w:val="105"/></w:rPr><w:t>well.</w:t></w:r></w:p><w:p><w:pPr><w:sectPr><w:footerReference w:type="default" r:id="rId26"/><w:type w:val="nextPage"/><w:pgSz w:w="12240" w:h="15840"/><w:pgMar w:left="1020" w:right="980" w:header="0" w:top="1040" w:footer="515" w:bottom="700" w:gutter="0"/><w:pgNumType w:fmt="decimal"/><w:formProt w:val="false"/><w:textDirection w:val="lrTb"/><w:docGrid w:type="default" w:linePitch="240" w:charSpace="4294965247"/></w:sectPr><w:pStyle w:val="TextBody"/><w:spacing w:lineRule="auto" w:line="249"/><w:ind w:left="113" w:right="146" w:firstLine="351"/><w:jc w:val="both"/><w:rPr></w:rPr></w:pPr><w:r><w:rPr><w:w w:val="105"/></w:rPr><w:t>These occur</w:t></w:r><w:r><w:rPr><w:spacing w:val="1"/><w:w w:val="105"/></w:rPr><w:t xml:space="preserve"> </w:t></w:r><w:r><w:rPr><w:w w:val="105"/></w:rPr><w:t>in the</w:t></w:r><w:r><w:rPr><w:spacing w:val="1"/><w:w w:val="105"/></w:rPr><w:t xml:space="preserve"> </w:t></w:r><w:r><w:rPr><w:w w:val="105"/></w:rPr><w:t>data as</w:t></w:r><w:r><w:rPr><w:spacing w:val="1"/><w:w w:val="105"/></w:rPr><w:t xml:space="preserve"> </w:t></w:r><w:r><w:rPr><w:spacing w:val="0"/><w:w w:val="105"/></w:rPr><w:t>discontinuity</w:t></w:r><w:r><w:rPr><w:w w:val="105"/></w:rPr><w:t xml:space="preserve"> the</w:t></w:r><w:r><w:rPr><w:spacing w:val="1"/><w:w w:val="105"/></w:rPr><w:t xml:space="preserve"> </w:t></w:r><w:r><w:rPr><w:w w:val="105"/></w:rPr><w:t>variation</w:t></w:r><w:r><w:rPr><w:spacing w:val="1"/><w:w w:val="105"/></w:rPr><w:t xml:space="preserve"> </w:t></w:r><w:r><w:rPr><w:w w:val="105"/></w:rPr><w:t>of the</w:t></w:r><w:r><w:rPr><w:spacing w:val="1"/><w:w w:val="105"/></w:rPr><w:t xml:space="preserve"> </w:t></w:r><w:r><w:rPr><w:w w:val="105"/></w:rPr><w:t>time-series.</w:t></w:r><w:r><w:rPr><w:spacing w:val="26"/><w:w w:val="105"/></w:rPr><w:t xml:space="preserve"> </w:t></w:r><w:r><w:rPr><w:w w:val="105"/></w:rPr><w:t>It</w:t></w:r><w:r><w:rPr><w:spacing w:val="1"/><w:w w:val="105"/></w:rPr><w:t xml:space="preserve"> </w:t></w:r><w:r><w:rPr><w:w w:val="105"/></w:rPr><w:t>is possible</w:t></w:r><w:r><w:rPr><w:spacing w:val="1"/><w:w w:val="105"/></w:rPr><w:t xml:space="preserve"> </w:t></w:r><w:r><w:rPr><w:w w:val="105"/></w:rPr><w:t>to correct</w:t></w:r><w:r><w:rPr><w:spacing w:val="24"/><w:w w:val="103"/></w:rPr><w:t xml:space="preserve"> </w:t></w:r><w:r><w:rPr><w:w w:val="105"/></w:rPr><w:t>these</w:t></w:r><w:r><w:rPr><w:spacing w:val="17"/><w:w w:val="105"/></w:rPr><w:t xml:space="preserve"> </w:t></w:r><w:r><w:rPr><w:w w:val="105"/></w:rPr><w:t>discontinuity</w:t></w:r><w:r><w:rPr><w:spacing w:val="18"/><w:w w:val="105"/></w:rPr><w:t xml:space="preserve"> </w:t></w:r><w:r><w:rPr><w:w w:val="105"/></w:rPr><w:t>in</w:t></w:r><w:r><w:rPr><w:spacing w:val="18"/><w:w w:val="105"/></w:rPr><w:t xml:space="preserve"> </w:t></w:r><w:r><w:rPr><w:w w:val="105"/></w:rPr><w:t>WHAT.</w:t></w:r></w:p><w:p><w:pPr><w:pStyle w:val="Normal"/><w:numPr><w:ilvl w:val="2"/><w:numId w:val="4"/></w:numPr><w:tabs><w:tab w:val="left" w:pos="1101" w:leader="none"/></w:tabs><w:spacing w:before="36" w:after="0"/><w:jc w:val="both"/><w:rPr><w:rFonts w:ascii="Georgia" w:hAnsi="Georgia" w:eastAsia="Georgia" w:cs="Georgia"/><w:sz w:val="28"/><w:szCs w:val="28"/></w:rPr></w:pPr><w:bookmarkStart w:id="58" w:name="Datum_correction"/><w:bookmarkStart w:id="59" w:name="_bookmark35"/><w:bookmarkEnd w:id="58"/><w:bookmarkEnd w:id="59"/><w:r><w:rPr><w:rFonts w:ascii="Georgia" w:hAnsi="Georgia"/><w:b/><w:w w:val="95"/><w:sz w:val="28"/></w:rPr><w:t>Datum</w:t></w:r><w:r><w:rPr><w:rFonts w:ascii="Georgia" w:hAnsi="Georgia"/><w:b/><w:spacing w:val="48"/><w:w w:val="95"/><w:sz w:val="28"/></w:rPr><w:t xml:space="preserve"> </w:t></w:r><w:r><w:rPr><w:rFonts w:ascii="Georgia" w:hAnsi="Georgia"/><w:b/><w:w w:val="95"/><w:sz w:val="28"/></w:rPr><w:t>correction</w:t></w:r></w:p><w:p><w:pPr><w:pStyle w:val="TextBody"/><w:spacing w:lineRule="auto" w:line="249" w:before="158" w:after="0"/><w:ind w:left="105" w:right="143" w:hanging="0"/><w:jc w:val="both"/><w:rPr></w:rPr></w:pPr><w:r><w:rPr><w:w w:val="105"/></w:rPr><w:t>This</w:t></w:r><w:r><w:rPr><w:spacing w:val="24"/><w:w w:val="105"/></w:rPr><w:t xml:space="preserve"> </w:t></w:r><w:r><w:rPr><w:spacing w:val="0"/><w:w w:val="105"/></w:rPr><w:t>operation</w:t></w:r><w:r><w:rPr><w:spacing w:val="25"/><w:w w:val="105"/></w:rPr><w:t xml:space="preserve"> </w:t></w:r><w:r><w:rPr><w:w w:val="105"/></w:rPr><w:t>consist</w:t></w:r><w:r><w:rPr><w:spacing w:val="25"/><w:w w:val="105"/></w:rPr><w:t xml:space="preserve"> </w:t></w:r><w:r><w:rPr><w:w w:val="105"/></w:rPr><w:t>in</w:t></w:r><w:r><w:rPr><w:spacing w:val="25"/><w:w w:val="105"/></w:rPr><w:t xml:space="preserve"> </w:t></w:r><w:r><w:rPr><w:w w:val="105"/></w:rPr><w:t>best-fitting</w:t></w:r><w:r><w:rPr><w:spacing w:val="24"/><w:w w:val="105"/></w:rPr><w:t xml:space="preserve"> </w:t></w:r><w:r><w:rPr><w:w w:val="105"/></w:rPr><w:t>the</w:t></w:r><w:r><w:rPr><w:spacing w:val="25"/><w:w w:val="105"/></w:rPr><w:t xml:space="preserve"> </w:t></w:r><w:r><w:rPr><w:w w:val="105"/></w:rPr><w:t>continuous,</w:t></w:r><w:r><w:rPr><w:spacing w:val="26"/><w:w w:val="105"/></w:rPr><w:t xml:space="preserve"> </w:t></w:r><w:r><w:rPr><w:w w:val="105"/></w:rPr><w:t>aberrant</w:t></w:r><w:r><w:rPr><w:spacing w:val="25"/><w:w w:val="105"/></w:rPr><w:t xml:space="preserve"> </w:t></w:r><w:r><w:rPr><w:w w:val="105"/></w:rPr><w:t>value</w:t></w:r><w:r><w:rPr><w:spacing w:val="24"/><w:w w:val="105"/></w:rPr><w:t xml:space="preserve"> </w:t></w:r><w:r><w:rPr><w:w w:val="105"/></w:rPr><w:t>free,</w:t></w:r><w:r><w:rPr><w:spacing w:val="25"/><w:w w:val="105"/></w:rPr><w:t xml:space="preserve"> </w:t></w:r><w:r><w:rPr><w:w w:val="105"/></w:rPr><w:t>water-level</w:t></w:r><w:r><w:rPr><w:spacing w:val="24"/><w:w w:val="105"/></w:rPr><w:t xml:space="preserve"> </w:t></w:r><w:r><w:rPr><w:w w:val="105"/></w:rPr><w:t>time-series</w:t></w:r><w:r><w:rPr><w:spacing w:val="28"/><w:w w:val="104"/></w:rPr><w:t xml:space="preserve"> </w:t></w:r><w:r><w:rPr><w:w w:val="105"/></w:rPr><w:t>with</w:t></w:r><w:r><w:rPr><w:spacing w:val="24"/><w:w w:val="105"/></w:rPr><w:t xml:space="preserve"> </w:t></w:r><w:r><w:rPr><w:w w:val="105"/></w:rPr><w:t>the</w:t></w:r><w:r><w:rPr><w:spacing w:val="24"/><w:w w:val="105"/></w:rPr><w:t xml:space="preserve"> </w:t></w:r><w:r><w:rPr><w:w w:val="105"/></w:rPr><w:t>manual</w:t></w:r><w:r><w:rPr><w:spacing w:val="23"/><w:w w:val="105"/></w:rPr><w:t xml:space="preserve"> </w:t></w:r><w:r><w:rPr><w:w w:val="105"/></w:rPr><w:t>measurement</w:t></w:r><w:r><w:rPr><w:spacing w:val="24"/><w:w w:val="105"/></w:rPr><w:t xml:space="preserve"> </w:t></w:r><w:r><w:rPr><w:w w:val="105"/></w:rPr><w:t>made</w:t></w:r><w:r><w:rPr><w:spacing w:val="24"/><w:w w:val="105"/></w:rPr><w:t xml:space="preserve"> </w:t></w:r><w:r><w:rPr><w:w w:val="105"/></w:rPr><w:t>in</w:t></w:r><w:r><w:rPr><w:spacing w:val="24"/><w:w w:val="105"/></w:rPr><w:t xml:space="preserve"> </w:t></w:r><w:r><w:rPr><w:w w:val="105"/></w:rPr><w:t>the</w:t></w:r><w:r><w:rPr><w:spacing w:val="24"/><w:w w:val="105"/></w:rPr><w:t xml:space="preserve"> </w:t></w:r><w:r><w:rPr><w:w w:val="105"/></w:rPr><w:t>well.</w:t></w:r><w:r><w:rPr><w:spacing w:val="54"/><w:w w:val="105"/></w:rPr><w:t xml:space="preserve"> </w:t></w:r><w:r><w:rPr><w:w w:val="105"/></w:rPr><w:t>The</w:t></w:r><w:r><w:rPr><w:spacing w:val="25"/><w:w w:val="105"/></w:rPr><w:t xml:space="preserve"> </w:t></w:r><w:r><w:rPr><w:w w:val="105"/></w:rPr><w:t>fit</w:t></w:r><w:r><w:rPr><w:spacing w:val="24"/><w:w w:val="105"/></w:rPr><w:t xml:space="preserve"> </w:t></w:r><w:r><w:rPr><w:w w:val="105"/></w:rPr><w:t>is</w:t></w:r><w:r><w:rPr><w:spacing w:val="24"/><w:w w:val="105"/></w:rPr><w:t xml:space="preserve"> </w:t></w:r><w:r><w:rPr><w:w w:val="105"/></w:rPr><w:t>done</w:t></w:r><w:r><w:rPr><w:spacing w:val="23"/><w:w w:val="105"/></w:rPr><w:t xml:space="preserve"> </w:t></w:r><w:r><w:rPr><w:w w:val="105"/></w:rPr><w:t>by</w:t></w:r><w:r><w:rPr><w:spacing w:val="25"/><w:w w:val="105"/></w:rPr><w:t xml:space="preserve"> </w:t></w:r><w:r><w:rPr><w:w w:val="105"/></w:rPr><w:t>translating</w:t></w:r><w:r><w:rPr><w:spacing w:val="24"/><w:w w:val="105"/></w:rPr><w:t xml:space="preserve"> </w:t></w:r><w:r><w:rPr><w:w w:val="105"/></w:rPr><w:t>and</w:t></w:r><w:r><w:rPr><w:spacing w:val="23"/><w:w w:val="105"/></w:rPr><w:t xml:space="preserve"> </w:t></w:r><w:r><w:rPr><w:w w:val="105"/></w:rPr><w:t>rotatting</w:t></w:r><w:r><w:rPr><w:spacing w:val="25"/><w:w w:val="105"/></w:rPr><w:t xml:space="preserve"> </w:t></w:r><w:r><w:rPr><w:w w:val="105"/></w:rPr><w:t>the</w:t></w:r><w:r><w:rPr><w:w w:val="111"/></w:rPr><w:t xml:space="preserve"> </w:t></w:r><w:r><w:rPr><w:w w:val="105"/></w:rPr><w:t>curve</w:t></w:r><w:r><w:rPr><w:spacing w:val="30"/><w:w w:val="105"/></w:rPr><w:t xml:space="preserve"> </w:t></w:r><w:r><w:rPr><w:w w:val="105"/></w:rPr><w:t>in</w:t></w:r><w:r><w:rPr><w:spacing w:val="30"/><w:w w:val="105"/></w:rPr><w:t xml:space="preserve"> </w:t></w:r><w:r><w:rPr><w:w w:val="105"/></w:rPr><w:t>order</w:t></w:r><w:r><w:rPr><w:spacing w:val="31"/><w:w w:val="105"/></w:rPr><w:t xml:space="preserve"> </w:t></w:r><w:r><w:rPr><w:w w:val="105"/></w:rPr><w:t>to</w:t></w:r><w:r><w:rPr><w:spacing w:val="30"/><w:w w:val="105"/></w:rPr><w:t xml:space="preserve"> </w:t></w:r><w:r><w:rPr><w:w w:val="105"/></w:rPr><w:t>best</w:t></w:r><w:r><w:rPr><w:spacing w:val="29"/><w:w w:val="105"/></w:rPr><w:t xml:space="preserve"> </w:t></w:r><w:r><w:rPr><w:w w:val="105"/></w:rPr><w:t>fit</w:t></w:r><w:r><w:rPr><w:spacing w:val="31"/><w:w w:val="105"/></w:rPr><w:t xml:space="preserve"> </w:t></w:r><w:r><w:rPr><w:w w:val="105"/></w:rPr><w:t>the</w:t></w:r><w:r><w:rPr><w:spacing w:val="30"/><w:w w:val="105"/></w:rPr><w:t xml:space="preserve"> </w:t></w:r><w:r><w:rPr><w:w w:val="105"/></w:rPr><w:t>manual</w:t></w:r><w:r><w:rPr><w:spacing w:val="30"/><w:w w:val="105"/></w:rPr><w:t xml:space="preserve"> </w:t></w:r><w:r><w:rPr><w:w w:val="105"/></w:rPr><w:t xml:space="preserve">measurement.  </w:t></w:r><w:r><w:rPr><w:spacing w:val="0"/><w:w w:val="105"/></w:rPr><w:t>The</w:t></w:r><w:r><w:rPr><w:spacing w:val="30"/><w:w w:val="105"/></w:rPr><w:t xml:space="preserve"> </w:t></w:r><w:r><w:rPr><w:w w:val="105"/></w:rPr><w:t>translation</w:t></w:r><w:r><w:rPr><w:spacing w:val="31"/><w:w w:val="105"/></w:rPr><w:t xml:space="preserve"> </w:t></w:r><w:r><w:rPr><w:w w:val="105"/></w:rPr><w:t>allow</w:t></w:r><w:r><w:rPr><w:spacing w:val="30"/><w:w w:val="105"/></w:rPr><w:t xml:space="preserve"> </w:t></w:r><w:r><w:rPr><w:w w:val="105"/></w:rPr><w:t>the</w:t></w:r><w:r><w:rPr><w:spacing w:val="30"/><w:w w:val="105"/></w:rPr><w:t xml:space="preserve"> </w:t></w:r><w:r><w:rPr><w:w w:val="105"/></w:rPr><w:t>correction</w:t></w:r><w:r><w:rPr><w:spacing w:val="32"/><w:w w:val="105"/></w:rPr><w:t xml:space="preserve"> </w:t></w:r><w:r><w:rPr><w:w w:val="105"/></w:rPr><w:t>to</w:t></w:r><w:r><w:rPr><w:spacing w:val="30"/><w:w w:val="105"/></w:rPr><w:t xml:space="preserve"> </w:t></w:r><w:r><w:rPr><w:w w:val="105"/></w:rPr><w:t>any</w:t></w:r><w:r><w:rPr><w:spacing w:val="22"/><w:w w:val="108"/></w:rPr><w:t xml:space="preserve"> </w:t></w:r><w:r><w:rPr><w:w w:val="105"/></w:rPr><w:t>error</w:t></w:r><w:r><w:rPr><w:spacing w:val="21"/><w:w w:val="105"/></w:rPr><w:t xml:space="preserve"> </w:t></w:r><w:r><w:rPr><w:w w:val="105"/></w:rPr><w:t>in</w:t></w:r><w:r><w:rPr><w:spacing w:val="22"/><w:w w:val="105"/></w:rPr><w:t xml:space="preserve"> </w:t></w:r><w:r><w:rPr><w:w w:val="105"/></w:rPr><w:t>the</w:t></w:r><w:r><w:rPr><w:spacing w:val="22"/><w:w w:val="105"/></w:rPr><w:t xml:space="preserve"> </w:t></w:r><w:r><w:rPr><w:w w:val="105"/></w:rPr><w:t>estimation</w:t></w:r><w:r><w:rPr><w:spacing w:val="23"/><w:w w:val="105"/></w:rPr><w:t xml:space="preserve"> </w:t></w:r><w:r><w:rPr><w:w w:val="105"/></w:rPr><w:t>of</w:t></w:r><w:r><w:rPr><w:spacing w:val="22"/><w:w w:val="105"/></w:rPr><w:t xml:space="preserve"> </w:t></w:r><w:r><w:rPr><w:w w:val="105"/></w:rPr><w:t>the</w:t></w:r><w:r><w:rPr><w:spacing w:val="22"/><w:w w:val="105"/></w:rPr><w:t xml:space="preserve"> </w:t></w:r><w:r><w:rPr><w:w w:val="105"/></w:rPr><w:t>depth</w:t></w:r><w:r><w:rPr><w:spacing w:val="22"/><w:w w:val="105"/></w:rPr><w:t xml:space="preserve"> </w:t></w:r><w:r><w:rPr><w:w w:val="105"/></w:rPr><w:t>of</w:t></w:r><w:r><w:rPr><w:spacing w:val="22"/><w:w w:val="105"/></w:rPr><w:t xml:space="preserve"> </w:t></w:r><w:r><w:rPr><w:w w:val="105"/></w:rPr><w:t>installation</w:t></w:r><w:r><w:rPr><w:spacing w:val="21"/><w:w w:val="105"/></w:rPr><w:t xml:space="preserve"> </w:t></w:r><w:r><w:rPr><w:w w:val="105"/></w:rPr><w:t>of</w:t></w:r><w:r><w:rPr><w:spacing w:val="22"/><w:w w:val="105"/></w:rPr><w:t xml:space="preserve"> </w:t></w:r><w:r><w:rPr><w:w w:val="105"/></w:rPr><w:t>the</w:t></w:r><w:r><w:rPr><w:spacing w:val="22"/><w:w w:val="105"/></w:rPr><w:t xml:space="preserve"> </w:t></w:r><w:r><w:rPr><w:w w:val="105"/></w:rPr><w:t>instrument.</w:t></w:r><w:r><w:rPr><w:spacing w:val="50"/><w:w w:val="105"/></w:rPr><w:t xml:space="preserve"> </w:t></w:r><w:r><w:rPr><w:w w:val="105"/></w:rPr><w:t>In</w:t></w:r><w:r><w:rPr><w:spacing w:val="22"/><w:w w:val="105"/></w:rPr><w:t xml:space="preserve"> </w:t></w:r><w:r><w:rPr><w:w w:val="105"/></w:rPr><w:t>addition,</w:t></w:r><w:r><w:rPr><w:spacing w:val="22"/><w:w w:val="105"/></w:rPr><w:t xml:space="preserve"> </w:t></w:r><w:r><w:rPr><w:w w:val="105"/></w:rPr><w:t>if</w:t></w:r><w:r><w:rPr><w:spacing w:val="22"/><w:w w:val="105"/></w:rPr><w:t xml:space="preserve"> </w:t></w:r><w:r><w:rPr><w:w w:val="105"/></w:rPr><w:t>the</w:t></w:r><w:r><w:rPr><w:spacing w:val="22"/><w:w w:val="105"/></w:rPr><w:t xml:space="preserve"> </w:t></w:r><w:r><w:rPr><w:w w:val="105"/></w:rPr><w:t>depth</w:t></w:r><w:r><w:rPr><w:spacing w:val="22"/><w:w w:val="105"/></w:rPr><w:t xml:space="preserve"> </w:t></w:r><w:r><w:rPr><w:w w:val="105"/></w:rPr><w:t>of</w:t></w:r><w:r><w:rPr><w:w w:val="94"/></w:rPr><w:t xml:space="preserve"> </w:t></w:r><w:r><w:rPr><w:w w:val="105"/></w:rPr><w:t>estallation</w:t></w:r><w:r><w:rPr><w:spacing w:val="3"/><w:w w:val="105"/></w:rPr><w:t xml:space="preserve"> </w:t></w:r><w:r><w:rPr><w:w w:val="105"/></w:rPr><w:t>was</w:t></w:r><w:r><w:rPr><w:spacing w:val="2"/><w:w w:val="105"/></w:rPr><w:t xml:space="preserve"> </w:t></w:r><w:r><w:rPr><w:spacing w:val="0"/><w:w w:val="105"/></w:rPr><w:t>previously</w:t></w:r><w:r><w:rPr><w:spacing w:val="2"/><w:w w:val="105"/></w:rPr><w:t xml:space="preserve"> </w:t></w:r><w:r><w:rPr><w:w w:val="105"/></w:rPr><w:t>unknown</w:t></w:r><w:r><w:rPr><w:spacing w:val="2"/><w:w w:val="105"/></w:rPr><w:t xml:space="preserve"> </w:t></w:r><w:r><w:rPr><w:w w:val="105"/></w:rPr><w:t>and</w:t></w:r><w:r><w:rPr><w:spacing w:val="2"/><w:w w:val="105"/></w:rPr><w:t xml:space="preserve"> </w:t></w:r><w:r><w:rPr><w:w w:val="105"/></w:rPr><w:t>set</w:t></w:r><w:r><w:rPr><w:spacing w:val="2"/><w:w w:val="105"/></w:rPr><w:t xml:space="preserve"> </w:t></w:r><w:r><w:rPr><w:w w:val="105"/></w:rPr><w:t>to</w:t></w:r><w:r><w:rPr><w:spacing w:val="3"/><w:w w:val="105"/></w:rPr><w:t xml:space="preserve"> </w:t></w:r><w:r><w:rPr><w:w w:val="105"/></w:rPr><w:t>a</w:t></w:r><w:r><w:rPr><w:spacing w:val="2"/><w:w w:val="105"/></w:rPr><w:t xml:space="preserve"> </w:t></w:r><w:r><w:rPr><w:w w:val="105"/></w:rPr><w:t>value</w:t></w:r><w:r><w:rPr><w:spacing w:val="1"/><w:w w:val="105"/></w:rPr><w:t xml:space="preserve"> </w:t></w:r><w:r><w:rPr><w:w w:val="105"/></w:rPr><w:t>of</w:t></w:r><w:r><w:rPr><w:spacing w:val="2"/><w:w w:val="105"/></w:rPr><w:t xml:space="preserve"> </w:t></w:r><w:r><w:rPr><w:w w:val="105"/></w:rPr><w:t>zero,</w:t></w:r><w:r><w:rPr><w:spacing w:val="2"/><w:w w:val="105"/></w:rPr><w:t xml:space="preserve"> </w:t></w:r><w:r><w:rPr><w:w w:val="105"/></w:rPr><w:t>this</w:t></w:r><w:r><w:rPr><w:spacing w:val="2"/><w:w w:val="105"/></w:rPr><w:t xml:space="preserve"> </w:t></w:r><w:r><w:rPr><w:w w:val="105"/></w:rPr><w:t>will</w:t></w:r><w:r><w:rPr><w:spacing w:val="3"/><w:w w:val="105"/></w:rPr><w:t xml:space="preserve"> </w:t></w:r><w:r><w:rPr><w:w w:val="105"/></w:rPr><w:t>allow</w:t></w:r><w:r><w:rPr><w:spacing w:val="2"/><w:w w:val="105"/></w:rPr><w:t xml:space="preserve"> </w:t></w:r><w:r><w:rPr><w:w w:val="105"/></w:rPr><w:t>the</w:t></w:r><w:r><w:rPr><w:spacing w:val="1"/><w:w w:val="105"/></w:rPr><w:t xml:space="preserve"> </w:t></w:r><w:r><w:rPr><w:w w:val="105"/></w:rPr><w:t>estimation</w:t></w:r><w:r><w:rPr><w:spacing w:val="3"/><w:w w:val="105"/></w:rPr><w:t xml:space="preserve"> </w:t></w:r><w:r><w:rPr><w:w w:val="105"/></w:rPr><w:t>of</w:t></w:r><w:r><w:rPr><w:spacing w:val="3"/><w:w w:val="105"/></w:rPr><w:t xml:space="preserve"> </w:t></w:r><w:r><w:rPr><w:w w:val="105"/></w:rPr><w:t>the</w:t></w:r><w:r><w:rPr><w:spacing w:val="29"/><w:w w:val="108"/></w:rPr><w:t xml:space="preserve"> </w:t></w:r><w:r><w:rPr><w:w w:val="105"/></w:rPr><w:t>depth</w:t></w:r><w:r><w:rPr><w:spacing w:val="23"/><w:w w:val="105"/></w:rPr><w:t xml:space="preserve"> </w:t></w:r><w:r><w:rPr><w:w w:val="105"/></w:rPr><w:t>of</w:t></w:r><w:r><w:rPr><w:spacing w:val="24"/><w:w w:val="105"/></w:rPr><w:t xml:space="preserve"> </w:t></w:r><w:r><w:rPr><w:spacing w:val="0"/><w:w w:val="105"/></w:rPr><w:t>installation</w:t></w:r><w:r><w:rPr><w:spacing w:val="24"/><w:w w:val="105"/></w:rPr><w:t xml:space="preserve"> </w:t></w:r><w:r><w:rPr><w:w w:val="105"/></w:rPr><w:t>of</w:t></w:r><w:r><w:rPr><w:spacing w:val="24"/><w:w w:val="105"/></w:rPr><w:t xml:space="preserve"> </w:t></w:r><w:r><w:rPr><w:w w:val="105"/></w:rPr><w:t>the</w:t></w:r><w:r><w:rPr><w:spacing w:val="24"/><w:w w:val="105"/></w:rPr><w:t xml:space="preserve"> </w:t></w:r><w:r><w:rPr><w:w w:val="105"/></w:rPr><w:t>instrument.</w:t></w:r></w:p><w:p><w:pPr><w:pStyle w:val="TextBody"/><w:spacing w:lineRule="auto" w:line="249"/><w:ind w:left="113" w:right="151" w:firstLine="351"/><w:jc w:val="both"/><w:rPr></w:rPr></w:pPr><w:r><w:rPr><w:w w:val="105"/></w:rPr><w:t>the</w:t></w:r><w:r><w:rPr><w:spacing w:val="39"/><w:w w:val="105"/></w:rPr><w:t xml:space="preserve"> </w:t></w:r><w:r><w:rPr><w:w w:val="105"/></w:rPr><w:t>rotating</w:t></w:r><w:r><w:rPr><w:spacing w:val="39"/><w:w w:val="105"/></w:rPr><w:t xml:space="preserve"> </w:t></w:r><w:r><w:rPr><w:w w:val="105"/></w:rPr><w:t>part</w:t></w:r><w:r><w:rPr><w:spacing w:val="41"/><w:w w:val="105"/></w:rPr><w:t xml:space="preserve"> </w:t></w:r><w:r><w:rPr><w:w w:val="105"/></w:rPr><w:t>in</w:t></w:r><w:r><w:rPr><w:spacing w:val="40"/><w:w w:val="105"/></w:rPr><w:t xml:space="preserve"> </w:t></w:r><w:r><w:rPr><w:w w:val="105"/></w:rPr><w:t>the</w:t></w:r><w:r><w:rPr><w:spacing w:val="39"/><w:w w:val="105"/></w:rPr><w:t xml:space="preserve"> </w:t></w:r><w:r><w:rPr><w:w w:val="105"/></w:rPr><w:t>correction</w:t></w:r><w:r><w:rPr><w:spacing w:val="41"/><w:w w:val="105"/></w:rPr><w:t xml:space="preserve"> </w:t></w:r><w:r><w:rPr><w:w w:val="105"/></w:rPr><w:t>is</w:t></w:r><w:r><w:rPr><w:spacing w:val="40"/><w:w w:val="105"/></w:rPr><w:t xml:space="preserve"> </w:t></w:r><w:r><w:rPr><w:w w:val="105"/></w:rPr><w:t>for</w:t></w:r><w:r><w:rPr><w:spacing w:val="41"/><w:w w:val="105"/></w:rPr><w:t xml:space="preserve"> </w:t></w:r><w:r><w:rPr><w:w w:val="105"/></w:rPr><w:t>the</w:t></w:r><w:r><w:rPr><w:spacing w:val="39"/><w:w w:val="105"/></w:rPr><w:t xml:space="preserve"> </w:t></w:r><w:r><w:rPr><w:w w:val="105"/></w:rPr><w:t>correction</w:t></w:r><w:r><w:rPr><w:spacing w:val="40"/><w:w w:val="105"/></w:rPr><w:t xml:space="preserve"> </w:t></w:r><w:r><w:rPr><w:w w:val="105"/></w:rPr><w:t>of</w:t></w:r><w:r><w:rPr><w:spacing w:val="40"/><w:w w:val="105"/></w:rPr><w:t xml:space="preserve"> </w:t></w:r><w:r><w:rPr><w:w w:val="105"/></w:rPr><w:t>any</w:t></w:r><w:r><w:rPr><w:spacing w:val="40"/><w:w w:val="105"/></w:rPr><w:t xml:space="preserve"> </w:t></w:r><w:r><w:rPr><w:w w:val="105"/></w:rPr><w:t>drift</w:t></w:r><w:r><w:rPr><w:spacing w:val="39"/><w:w w:val="105"/></w:rPr><w:t xml:space="preserve"> </w:t></w:r><w:r><w:rPr><w:w w:val="105"/></w:rPr><w:t>that</w:t></w:r><w:r><w:rPr><w:spacing w:val="40"/><w:w w:val="105"/></w:rPr><w:t xml:space="preserve"> </w:t></w:r><w:r><w:rPr><w:w w:val="105"/></w:rPr><w:t>could</w:t></w:r><w:r><w:rPr><w:spacing w:val="40"/><w:w w:val="105"/></w:rPr><w:t xml:space="preserve"> </w:t></w:r><w:r><w:rPr><w:w w:val="105"/></w:rPr><w:t>occur</w:t></w:r><w:r><w:rPr><w:spacing w:val="41"/><w:w w:val="105"/></w:rPr><w:t xml:space="preserve"> </w:t></w:r><w:r><w:rPr><w:w w:val="105"/></w:rPr><w:t>in</w:t></w:r><w:r><w:rPr><w:spacing w:val="40"/><w:w w:val="105"/></w:rPr><w:t xml:space="preserve"> </w:t></w:r><w:r><w:rPr><w:w w:val="105"/></w:rPr><w:t>the</w:t></w:r><w:r><w:rPr><w:w w:val="112"/></w:rPr><w:t xml:space="preserve"> </w:t></w:r><w:r><w:rPr><w:w w:val="105"/></w:rPr><w:t>automatic</w:t></w:r><w:r><w:rPr><w:spacing w:val="37"/><w:w w:val="105"/></w:rPr><w:t xml:space="preserve"> </w:t></w:r><w:r><w:rPr><w:w w:val="105"/></w:rPr><w:t>measurements</w:t></w:r><w:r><w:rPr><w:spacing w:val="37"/><w:w w:val="105"/></w:rPr><w:t xml:space="preserve"> </w:t></w:r><w:r><w:rPr><w:w w:val="105"/></w:rPr><w:t>of</w:t></w:r><w:r><w:rPr><w:spacing w:val="37"/><w:w w:val="105"/></w:rPr><w:t xml:space="preserve"> </w:t></w:r><w:r><w:rPr><w:w w:val="105"/></w:rPr><w:t>the</w:t></w:r><w:r><w:rPr><w:spacing w:val="38"/><w:w w:val="105"/></w:rPr><w:t xml:space="preserve"> </w:t></w:r><w:r><w:rPr><w:w w:val="105"/></w:rPr><w:t>data</w:t></w:r><w:r><w:rPr><w:spacing w:val="36"/><w:w w:val="105"/></w:rPr><w:t xml:space="preserve"> </w:t></w:r><w:r><w:rPr><w:w w:val="105"/></w:rPr><w:t>by</w:t></w:r><w:r><w:rPr><w:spacing w:val="38"/><w:w w:val="105"/></w:rPr><w:t xml:space="preserve"> </w:t></w:r><w:r><w:rPr><w:w w:val="105"/></w:rPr><w:t>the</w:t></w:r><w:r><w:rPr><w:spacing w:val="38"/><w:w w:val="105"/></w:rPr><w:t xml:space="preserve"> </w:t></w:r><w:r><w:rPr><w:spacing w:val="0"/><w:w w:val="105"/></w:rPr><w:t>data</w:t></w:r><w:r><w:rPr><w:spacing w:val="38"/><w:w w:val="105"/></w:rPr><w:t xml:space="preserve"> </w:t></w:r><w:r><w:rPr><w:w w:val="105"/></w:rPr><w:t>logger.</w:t></w:r><w:r><w:rPr><w:spacing w:val="23"/><w:w w:val="105"/></w:rPr><w:t xml:space="preserve"> </w:t></w:r><w:r><w:rPr><w:w w:val="105"/></w:rPr><w:t>The</w:t></w:r><w:r><w:rPr><w:spacing w:val="38"/><w:w w:val="105"/></w:rPr><w:t xml:space="preserve"> </w:t></w:r><w:r><w:rPr><w:w w:val="105"/></w:rPr><w:t>cause</w:t></w:r><w:r><w:rPr><w:spacing w:val="38"/><w:w w:val="105"/></w:rPr><w:t xml:space="preserve"> </w:t></w:r><w:r><w:rPr><w:w w:val="105"/></w:rPr><w:t>and</w:t></w:r><w:r><w:rPr><w:spacing w:val="38"/><w:w w:val="105"/></w:rPr><w:t xml:space="preserve"> </w:t></w:r><w:r><w:rPr><w:w w:val="105"/></w:rPr><w:t>theory</w:t></w:r><w:r><w:rPr><w:spacing w:val="38"/><w:w w:val="105"/></w:rPr><w:t xml:space="preserve"> </w:t></w:r><w:r><w:rPr><w:w w:val="105"/></w:rPr><w:t>for</w:t></w:r><w:r><w:rPr><w:spacing w:val="37"/><w:w w:val="105"/></w:rPr><w:t xml:space="preserve"> </w:t></w:r><w:r><w:rPr><w:w w:val="105"/></w:rPr><w:t>drift</w:t></w:r><w:r><w:rPr><w:spacing w:val="38"/><w:w w:val="105"/></w:rPr><w:t xml:space="preserve"> </w:t></w:r><w:r><w:rPr><w:w w:val="105"/></w:rPr><w:t>in</w:t></w:r><w:r><w:rPr><w:spacing w:val="38"/><w:w w:val="105"/></w:rPr><w:t xml:space="preserve"> </w:t></w:r><w:r><w:rPr><w:w w:val="105"/></w:rPr><w:t>the</w:t></w:r><w:r><w:rPr><w:spacing w:val="23"/><w:w w:val="112"/></w:rPr><w:t xml:space="preserve"> </w:t></w:r><w:r><w:rPr><w:w w:val="105"/></w:rPr><w:t>measurements</w:t></w:r><w:r><w:rPr><w:spacing w:val="5"/><w:w w:val="105"/></w:rPr><w:t xml:space="preserve"> </w:t></w:r><w:r><w:rPr><w:w w:val="105"/></w:rPr><w:t>is</w:t></w:r><w:r><w:rPr><w:spacing w:val="7"/><w:w w:val="105"/></w:rPr><w:t xml:space="preserve"> </w:t></w:r><w:r><w:rPr><w:w w:val="105"/></w:rPr><w:t>covered</w:t></w:r><w:r><w:rPr><w:spacing w:val="7"/><w:w w:val="105"/></w:rPr><w:t xml:space="preserve"> </w:t></w:r><w:r><w:rPr><w:w w:val="105"/></w:rPr><w:t>in</w:t></w:r><w:r><w:rPr><w:spacing w:val="7"/><w:w w:val="105"/></w:rPr><w:t xml:space="preserve"> </w:t></w:r><w:r><w:rPr><w:w w:val="105"/></w:rPr><w:t>detail</w:t></w:r><w:r><w:rPr><w:spacing w:val="6"/><w:w w:val="105"/></w:rPr><w:t xml:space="preserve"> </w:t></w:r><w:r><w:rPr><w:w w:val="105"/></w:rPr><w:t>in</w:t></w:r><w:r><w:rPr><w:spacing w:val="6"/><w:w w:val="105"/></w:rPr><w:t xml:space="preserve"> </w:t></w:r><w:r><w:rPr><w:w w:val="105"/></w:rPr><w:t>ref.</w:t></w:r></w:p><w:p><w:pPr><w:pStyle w:val="TextBody"/><w:spacing w:lineRule="auto" w:line="249"/><w:ind w:left="105" w:right="143" w:firstLine="359"/><w:jc w:val="both"/><w:rPr></w:rPr></w:pPr><w:r><w:rPr><w:w w:val="105"/></w:rPr><w:t>A</w:t></w:r><w:r><w:rPr><w:spacing w:val="35"/><w:w w:val="105"/></w:rPr><w:t xml:space="preserve"> </w:t></w:r><w:r><w:rPr><w:w w:val="105"/></w:rPr><w:t>study</w:t></w:r><w:r><w:rPr><w:spacing w:val="35"/><w:w w:val="105"/></w:rPr><w:t xml:space="preserve"> </w:t></w:r><w:r><w:rPr><w:w w:val="105"/></w:rPr><w:t>of</w:t></w:r><w:r><w:rPr><w:spacing w:val="35"/><w:w w:val="105"/></w:rPr><w:t xml:space="preserve"> </w:t></w:r><w:r><w:rPr><w:w w:val="105"/></w:rPr><w:t>vertical</w:t></w:r><w:r><w:rPr><w:spacing w:val="34"/><w:w w:val="105"/></w:rPr><w:t xml:space="preserve"> </w:t></w:r><w:r><w:rPr><w:w w:val="105"/></w:rPr><w:t>hydraulic</w:t></w:r><w:r><w:rPr><w:spacing w:val="33"/><w:w w:val="105"/></w:rPr><w:t xml:space="preserve"> </w:t></w:r><w:r><w:rPr><w:w w:val="105"/></w:rPr><w:t>head</w:t></w:r><w:r><w:rPr><w:spacing w:val="35"/><w:w w:val="105"/></w:rPr><w:t xml:space="preserve"> </w:t></w:r><w:r><w:rPr><w:spacing w:val="0"/><w:w w:val="105"/></w:rPr><w:t>gradients</w:t></w:r><w:r><w:rPr><w:spacing w:val="35"/><w:w w:val="105"/></w:rPr><w:t xml:space="preserve"> </w:t></w:r><w:r><w:rPr><w:w w:val="105"/></w:rPr><w:t>at</w:t></w:r><w:r><w:rPr><w:spacing w:val="35"/><w:w w:val="105"/></w:rPr><w:t xml:space="preserve"> </w:t></w:r><w:r><w:rPr><w:w w:val="105"/></w:rPr><w:t>a</w:t></w:r><w:r><w:rPr><w:spacing w:val="36"/><w:w w:val="105"/></w:rPr><w:t xml:space="preserve"> </w:t></w:r><w:r><w:rPr><w:w w:val="105"/></w:rPr><w:t>well</w:t></w:r><w:r><w:rPr><w:spacing w:val="35"/><w:w w:val="105"/></w:rPr><w:t xml:space="preserve"> </w:t></w:r><w:r><w:rPr><w:w w:val="105"/></w:rPr><w:t>nest</w:t></w:r><w:r><w:rPr><w:spacing w:val="33"/><w:w w:val="105"/></w:rPr><w:t xml:space="preserve"> </w:t></w:r><w:r><w:rPr><w:w w:val="105"/></w:rPr><w:t>in</w:t></w:r><w:r><w:rPr><w:spacing w:val="35"/><w:w w:val="105"/></w:rPr><w:t xml:space="preserve"> </w:t></w:r><w:r><w:rPr><w:w w:val="105"/></w:rPr><w:t>New</w:t></w:r><w:r><w:rPr><w:spacing w:val="35"/><w:w w:val="105"/></w:rPr><w:t xml:space="preserve"> </w:t></w:r><w:r><w:rPr><w:w w:val="105"/></w:rPr><w:t>Hampshire</w:t></w:r><w:r><w:rPr><w:spacing w:val="37"/><w:w w:val="105"/></w:rPr><w:t xml:space="preserve"> </w:t></w:r><w:r><w:rPr><w:w w:val="105"/></w:rPr><w:t>showed</w:t></w:r><w:r><w:rPr><w:spacing w:val="35"/><w:w w:val="105"/></w:rPr><w:t xml:space="preserve"> </w:t></w:r><w:r><w:rPr><w:w w:val="105"/></w:rPr><w:t>that</w:t></w:r><w:r><w:rPr><w:spacing w:val="28"/><w:w w:val="121"/></w:rPr><w:t xml:space="preserve"> </w:t></w:r><w:r><w:rPr><w:w w:val="105"/></w:rPr><w:t>uncorrected</w:t></w:r><w:r><w:rPr><w:spacing w:val="0"/><w:w w:val="105"/></w:rPr><w:t xml:space="preserve"> </w:t></w:r><w:r><w:rPr><w:w w:val="105"/></w:rPr><w:t>data</w:t></w:r><w:r><w:rPr><w:spacing w:val="0"/><w:w w:val="105"/></w:rPr><w:t xml:space="preserve"> </w:t></w:r><w:r><w:rPr><w:w w:val="105"/></w:rPr><w:t>from submersible pressure</w:t></w:r><w:r><w:rPr><w:spacing w:val="0"/><w:w w:val="105"/></w:rPr><w:t xml:space="preserve"> </w:t></w:r><w:r><w:rPr><w:w w:val="105"/></w:rPr><w:t>transducers</w:t></w:r><w:r><w:rPr><w:spacing w:val="0"/><w:w w:val="105"/></w:rPr><w:t xml:space="preserve"> </w:t></w:r><w:r><w:rPr><w:w w:val="105"/></w:rPr><w:t>resulted</w:t></w:r><w:r><w:rPr><w:spacing w:val="0"/><w:w w:val="105"/></w:rPr><w:t xml:space="preserve"> </w:t></w:r><w:r><w:rPr><w:w w:val="105"/></w:rPr><w:t>in an</w:t></w:r><w:r><w:rPr><w:spacing w:val="0"/><w:w w:val="105"/></w:rPr><w:t xml:space="preserve"> </w:t></w:r><w:r><w:rPr><w:w w:val="105"/></w:rPr><w:t>interpretation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reversals</w:t></w:r><w:r><w:rPr><w:spacing w:val="0"/><w:w w:val="105"/></w:rPr><w:t xml:space="preserve"> </w:t></w:r><w:r><w:rPr><w:w w:val="105"/></w:rPr><w:t>in</w:t></w:r><w:r><w:rPr><w:w w:val="102"/></w:rPr><w:t xml:space="preserve"> </w:t></w:r><w:r><w:rPr><w:w w:val="105"/></w:rPr><w:t>vertical</w:t></w:r><w:r><w:rPr><w:spacing w:val="29"/><w:w w:val="105"/></w:rPr><w:t xml:space="preserve"> </w:t></w:r><w:r><w:rPr><w:w w:val="105"/></w:rPr><w:t>hydraulic-head</w:t></w:r><w:r><w:rPr><w:spacing w:val="29"/><w:w w:val="105"/></w:rPr><w:t xml:space="preserve"> </w:t></w:r><w:r><w:rPr><w:w w:val="105"/></w:rPr><w:t>gradients</w:t></w:r><w:r><w:rPr><w:spacing w:val="29"/><w:w w:val="105"/></w:rPr><w:t xml:space="preserve"> </w:t></w:r><w:r><w:rPr><w:w w:val="105"/></w:rPr><w:t>when</w:t></w:r><w:r><w:rPr><w:spacing w:val="30"/><w:w w:val="105"/></w:rPr><w:t xml:space="preserve"> </w:t></w:r><w:r><w:rPr><w:w w:val="105"/></w:rPr><w:t>none</w:t></w:r><w:r><w:rPr><w:spacing w:val="29"/><w:w w:val="105"/></w:rPr><w:t xml:space="preserve"> </w:t></w:r><w:r><w:rPr><w:w w:val="105"/></w:rPr><w:t>actually</w:t></w:r><w:r><w:rPr><w:spacing w:val="30"/><w:w w:val="105"/></w:rPr><w:t xml:space="preserve"> </w:t></w:r><w:r><w:rPr><w:w w:val="105"/></w:rPr><w:t>occurred</w:t></w:r><w:r><w:rPr><w:spacing w:val="29"/><w:w w:val="105"/></w:rPr><w:t xml:space="preserve"> </w:t></w:r><w:r><w:rPr><w:w w:val="105"/></w:rPr><w:t>(Rosenberry,</w:t></w:r><w:r><w:rPr><w:spacing w:val="32"/><w:w w:val="105"/></w:rPr><w:t xml:space="preserve"> </w:t></w:r><w:r><w:rPr><w:w w:val="105"/></w:rPr><w:t>1990).</w:t></w:r><w:r><w:rPr><w:spacing w:val="10"/><w:w w:val="105"/></w:rPr><w:t xml:space="preserve"> </w:t></w:r><w:r><w:rPr><w:w w:val="105"/></w:rPr><w:t>In</w:t></w:r><w:r><w:rPr><w:spacing w:val="29"/><w:w w:val="105"/></w:rPr><w:t xml:space="preserve"> </w:t></w:r><w:r><w:rPr><w:w w:val="105"/></w:rPr><w:t>the</w:t></w:r><w:r><w:rPr><w:spacing w:val="29"/><w:w w:val="105"/></w:rPr><w:t xml:space="preserve"> </w:t></w:r><w:r><w:rPr><w:w w:val="105"/></w:rPr><w:t>New</w:t></w:r><w:r><w:rPr></w:rPr><w:t xml:space="preserve"> </w:t></w:r><w:r><w:rPr><w:w w:val="105"/></w:rPr><w:t>Hampshire</w:t></w:r><w:r><w:rPr><w:spacing w:val="0"/><w:w w:val="105"/></w:rPr><w:t xml:space="preserve"> </w:t></w:r><w:r><w:rPr><w:w w:val="105"/></w:rPr><w:t>study, linear</w:t></w:r><w:r><w:rPr><w:spacing w:val="0"/><w:w w:val="105"/></w:rPr><w:t xml:space="preserve"> </w:t></w:r><w:r><w:rPr><w:w w:val="105"/></w:rPr><w:t>adjustment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data</w:t></w:r><w:r><w:rPr><w:spacing w:val="0"/><w:w w:val="105"/></w:rPr><w:t xml:space="preserve"> </w:t></w:r><w:r><w:rPr><w:w w:val="105"/></w:rPr><w:t>based</w:t></w:r><w:r><w:rPr><w:spacing w:val="0"/><w:w w:val="105"/></w:rPr><w:t xml:space="preserve"> </w:t></w:r><w:r><w:rPr><w:w w:val="105"/></w:rPr><w:t>on</w:t></w:r><w:r><w:rPr><w:spacing w:val="0"/><w:w w:val="105"/></w:rPr><w:t xml:space="preserve"> </w:t></w:r><w:r><w:rPr><w:w w:val="105"/></w:rPr><w:t>monthly</w:t></w:r><w:r><w:rPr><w:spacing w:val="0"/><w:w w:val="105"/></w:rPr><w:t xml:space="preserve"> </w:t></w:r><w:r><w:rPr><w:w w:val="105"/></w:rPr><w:t>check</w:t></w:r><w:r><w:rPr><w:spacing w:val="0"/><w:w w:val="105"/></w:rPr><w:t xml:space="preserve"> </w:t></w:r><w:r><w:rPr><w:w w:val="105"/></w:rPr><w:t>measurements</w:t></w:r><w:r><w:rPr><w:spacing w:val="0"/><w:w w:val="105"/></w:rPr><w:t xml:space="preserve"> </w:t></w:r><w:r><w:rPr><w:w w:val="105"/></w:rPr><w:t>would</w:t></w:r><w:r><w:rPr><w:spacing w:val="0"/><w:w w:val="105"/></w:rPr><w:t xml:space="preserve"> </w:t></w:r><w:r><w:rPr><w:w w:val="105"/></w:rPr><w:t>have</w:t></w:r><w:r><w:rPr><w:spacing w:val="0"/><w:w w:val="105"/></w:rPr><w:t xml:space="preserve"> </w:t></w:r><w:r><w:rPr><w:w w:val="105"/></w:rPr><w:t>led</w:t></w:r><w:r><w:rPr><w:w w:val="99"/></w:rPr><w:t xml:space="preserve"> </w:t></w:r><w:r><w:rPr><w:w w:val="105"/></w:rPr><w:t>to</w:t></w:r><w:r><w:rPr><w:spacing w:val="23"/><w:w w:val="105"/></w:rPr><w:t xml:space="preserve"> </w:t></w:r><w:r><w:rPr><w:w w:val="105"/></w:rPr><w:t>the</w:t></w:r><w:r><w:rPr><w:spacing w:val="24"/><w:w w:val="105"/></w:rPr><w:t xml:space="preserve"> </w:t></w:r><w:r><w:rPr><w:w w:val="105"/></w:rPr><w:t>conclusion</w:t></w:r><w:r><w:rPr><w:spacing w:val="25"/><w:w w:val="105"/></w:rPr><w:t xml:space="preserve"> </w:t></w:r><w:r><w:rPr><w:w w:val="105"/></w:rPr><w:t>that</w:t></w:r><w:r><w:rPr><w:spacing w:val="23"/><w:w w:val="105"/></w:rPr><w:t xml:space="preserve"> </w:t></w:r><w:r><w:rPr><w:w w:val="105"/></w:rPr><w:t>additional</w:t></w:r><w:r><w:rPr><w:spacing w:val="25"/><w:w w:val="105"/></w:rPr><w:t xml:space="preserve"> </w:t></w:r><w:r><w:rPr><w:w w:val="105"/></w:rPr><w:t>water-table</w:t></w:r><w:r><w:rPr><w:spacing w:val="25"/><w:w w:val="105"/></w:rPr><w:t xml:space="preserve"> </w:t></w:r><w:r><w:rPr><w:w w:val="105"/></w:rPr><w:t>fluctuations</w:t></w:r><w:r><w:rPr><w:spacing w:val="23"/><w:w w:val="105"/></w:rPr><w:t xml:space="preserve"> </w:t></w:r><w:r><w:rPr><w:w w:val="105"/></w:rPr><w:t>of</w:t></w:r><w:r><w:rPr><w:spacing w:val="24"/><w:w w:val="105"/></w:rPr><w:t xml:space="preserve"> </w:t></w:r><w:r><w:rPr><w:w w:val="105"/></w:rPr><w:t>up</w:t></w:r><w:r><w:rPr><w:spacing w:val="24"/><w:w w:val="105"/></w:rPr><w:t xml:space="preserve"> </w:t></w:r><w:r><w:rPr><w:w w:val="105"/></w:rPr><w:t>to</w:t></w:r><w:r><w:rPr><w:spacing w:val="23"/><w:w w:val="105"/></w:rPr><w:t xml:space="preserve"> </w:t></w:r><w:r><w:rPr><w:w w:val="105"/></w:rPr><w:t>0.17</w:t></w:r><w:r><w:rPr><w:spacing w:val="24"/><w:w w:val="105"/></w:rPr><w:t xml:space="preserve"> </w:t></w:r><w:r><w:rPr><w:w w:val="105"/></w:rPr><w:t>ft</w:t></w:r><w:r><w:rPr><w:spacing w:val="24"/><w:w w:val="105"/></w:rPr><w:t xml:space="preserve"> </w:t></w:r><w:r><w:rPr><w:spacing w:val="0"/><w:w w:val="105"/></w:rPr><w:t>occurred</w:t></w:r><w:r><w:rPr><w:spacing w:val="23"/><w:w w:val="105"/></w:rPr><w:t xml:space="preserve"> </w:t></w:r><w:r><w:rPr><w:w w:val="105"/></w:rPr><w:t>when</w:t></w:r><w:r><w:rPr><w:spacing w:val="24"/><w:w w:val="105"/></w:rPr><w:t xml:space="preserve"> </w:t></w:r><w:r><w:rPr><w:w w:val="105"/></w:rPr><w:t>weekly</w:t></w:r><w:r><w:rPr><w:spacing w:val="27"/><w:w w:val="101"/></w:rPr><w:t xml:space="preserve"> </w:t></w:r><w:r><w:rPr><w:w w:val="105"/></w:rPr><w:t>check</w:t></w:r><w:r><w:rPr><w:spacing w:val="50"/><w:w w:val="105"/></w:rPr><w:t xml:space="preserve"> </w:t></w:r><w:r><w:rPr><w:w w:val="105"/></w:rPr><w:t>measurements</w:t></w:r><w:r><w:rPr><w:spacing w:val="49"/><w:w w:val="105"/></w:rPr><w:t xml:space="preserve"> </w:t></w:r><w:r><w:rPr><w:w w:val="105"/></w:rPr><w:t>indicated</w:t></w:r><w:r><w:rPr><w:spacing w:val="49"/><w:w w:val="105"/></w:rPr><w:t xml:space="preserve"> </w:t></w:r><w:r><w:rPr><w:w w:val="105"/></w:rPr><w:t>that</w:t></w:r><w:r><w:rPr><w:spacing w:val="50"/><w:w w:val="105"/></w:rPr><w:t xml:space="preserve"> </w:t></w:r><w:r><w:rPr><w:w w:val="105"/></w:rPr><w:t>sensor</w:t></w:r><w:r><w:rPr><w:spacing w:val="50"/><w:w w:val="105"/></w:rPr><w:t xml:space="preserve"> </w:t></w:r><w:r><w:rPr><w:w w:val="105"/></w:rPr><w:t>drift</w:t></w:r><w:r><w:rPr><w:spacing w:val="50"/><w:w w:val="105"/></w:rPr><w:t xml:space="preserve"> </w:t></w:r><w:r><w:rPr><w:spacing w:val="0"/><w:w w:val="105"/></w:rPr><w:t>actually</w:t></w:r><w:r><w:rPr><w:spacing w:val="51"/><w:w w:val="105"/></w:rPr><w:t xml:space="preserve"> </w:t></w:r><w:r><w:rPr><w:w w:val="105"/></w:rPr><w:t>was</w:t></w:r><w:r><w:rPr><w:spacing w:val="49"/><w:w w:val="105"/></w:rPr><w:t xml:space="preserve"> </w:t></w:r><w:r><w:rPr><w:w w:val="105"/></w:rPr><w:t>responsible</w:t></w:r><w:r><w:rPr><w:spacing w:val="50"/><w:w w:val="105"/></w:rPr><w:t xml:space="preserve"> </w:t></w:r><w:r><w:rPr><w:w w:val="105"/></w:rPr><w:t>for</w:t></w:r><w:r><w:rPr><w:spacing w:val="51"/><w:w w:val="105"/></w:rPr><w:t xml:space="preserve"> </w:t></w:r><w:r><w:rPr><w:w w:val="105"/></w:rPr><w:t>those</w:t></w:r><w:r><w:rPr><w:spacing w:val="49"/><w:w w:val="105"/></w:rPr><w:t xml:space="preserve"> </w:t></w:r><w:r><w:rPr><w:spacing w:val="0"/><w:w w:val="105"/></w:rPr><w:t>interpreted</w:t></w:r><w:r><w:rPr><w:spacing w:val="34"/><w:w w:val="109"/></w:rPr><w:t xml:space="preserve"> </w:t></w:r><w:r><w:rPr><w:w w:val="105"/></w:rPr><w:t>water-level</w:t></w:r><w:r><w:rPr><w:spacing w:val="0"/><w:w w:val="105"/></w:rPr><w:t xml:space="preserve"> </w:t></w:r><w:r><w:rPr><w:w w:val="105"/></w:rPr><w:t>fluctuations.</w:t></w:r></w:p><w:p><w:pPr><w:pStyle w:val="TextBody"/><w:ind w:left="465" w:hanging="0"/><w:rPr></w:rPr></w:pPr><w:r><w:rPr><w:w w:val="105"/></w:rPr><w:t>So</w:t></w:r><w:r><w:rPr><w:spacing w:val="0"/><w:w w:val="105"/></w:rPr><w:t xml:space="preserve"> </w:t></w:r><w:r><w:rPr><w:w w:val="105"/></w:rPr><w:t>this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parameter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keep</w:t></w:r><w:r><w:rPr><w:spacing w:val="0"/><w:w w:val="105"/></w:rPr><w:t xml:space="preserve"> </w:t></w:r><w:r><w:rPr><w:w w:val="105"/></w:rPr><w:t>an</w:t></w:r><w:r><w:rPr><w:spacing w:val="0"/><w:w w:val="105"/></w:rPr><w:t xml:space="preserve"> </w:t></w:r><w:r><w:rPr><w:w w:val="105"/></w:rPr><w:t>eye</w:t></w:r><w:r><w:rPr><w:spacing w:val="0"/><w:w w:val="105"/></w:rPr><w:t xml:space="preserve"> </w:t></w:r><w:r><w:rPr><w:w w:val="105"/></w:rPr><w:t>on</w:t></w:r><w:r><w:rPr><w:spacing w:val="0"/><w:w w:val="105"/></w:rPr><w:t xml:space="preserve"> </w:t></w:r><w:r><w:rPr><w:w w:val="105"/></w:rPr><w:t>when</w:t></w:r><w:r><w:rPr><w:spacing w:val="0"/><w:w w:val="105"/></w:rPr><w:t xml:space="preserve"> </w:t></w:r><w:r><w:rPr><w:w w:val="105"/></w:rPr><w:t>doing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validation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water</w:t></w:r><w:r><w:rPr><w:spacing w:val="0"/><w:w w:val="105"/></w:rPr><w:t xml:space="preserve"> </w:t></w:r><w:r><w:rPr><w:w w:val="105"/></w:rPr><w:t>level</w:t></w:r><w:r><w:rPr><w:spacing w:val="0"/><w:w w:val="105"/></w:rPr><w:t xml:space="preserve"> </w:t></w:r><w:r><w:rPr><w:w w:val="105"/></w:rPr><w:t>time</w:t></w:r><w:r><w:rPr><w:spacing w:val="0"/><w:w w:val="105"/></w:rPr><w:t xml:space="preserve"> </w:t></w:r><w:r><w:rPr><w:w w:val="105"/></w:rPr><w:t>series.</w:t></w:r></w:p><w:p><w:pPr><w:sectPr><w:footerReference w:type="default" r:id="rId27"/><w:type w:val="nextPage"/><w:pgSz w:w="12240" w:h="15840"/><w:pgMar w:left="1020" w:right="980" w:header="0" w:top="1080" w:footer="515" w:bottom="700" w:gutter="0"/><w:pgNumType w:fmt="decimal"/><w:formProt w:val="false"/><w:textDirection w:val="lrTb"/><w:docGrid w:type="default" w:linePitch="240" w:charSpace="4294965247"/></w:sectPr><w:pStyle w:val="TextBody"/><w:spacing w:lineRule="auto" w:line="249" w:before="13" w:after="0"/><w:ind w:left="113" w:right="150" w:firstLine="351"/><w:jc w:val="both"/><w:rPr></w:rPr></w:pPr><w:r><w:rPr><w:w w:val="105"/></w:rPr><w:t>In</w:t></w:r><w:r><w:rPr><w:spacing w:val="39"/><w:w w:val="105"/></w:rPr><w:t xml:space="preserve"> </w:t></w:r><w:r><w:rPr><w:w w:val="105"/></w:rPr><w:t>the</w:t></w:r><w:r><w:rPr><w:spacing w:val="39"/><w:w w:val="105"/></w:rPr><w:t xml:space="preserve"> </w:t></w:r><w:r><w:rPr><w:w w:val="105"/></w:rPr><w:t>project</w:t></w:r><w:r><w:rPr><w:spacing w:val="38"/><w:w w:val="105"/></w:rPr><w:t xml:space="preserve"> </w:t></w:r><w:r><w:rPr><w:w w:val="105"/></w:rPr><w:t>Monteregie</w:t></w:r><w:r><w:rPr><w:spacing w:val="40"/><w:w w:val="105"/></w:rPr><w:t xml:space="preserve"> </w:t></w:r><w:r><w:rPr><w:w w:val="105"/></w:rPr><w:t>Est</w:t></w:r><w:r><w:rPr><w:spacing w:val="39"/><w:w w:val="105"/></w:rPr><w:t xml:space="preserve"> </w:t></w:r><w:r><w:rPr><w:w w:val="105"/></w:rPr><w:t>of</w:t></w:r><w:r><w:rPr><w:spacing w:val="39"/><w:w w:val="105"/></w:rPr><w:t xml:space="preserve"> </w:t></w:r><w:r><w:rPr><w:w w:val="105"/></w:rPr><w:t>the</w:t></w:r><w:r><w:rPr><w:spacing w:val="40"/><w:w w:val="105"/></w:rPr><w:t xml:space="preserve"> </w:t></w:r><w:r><w:rPr><w:w w:val="105"/></w:rPr><w:t>PACES</w:t></w:r><w:r><w:rPr><w:spacing w:val="39"/><w:w w:val="105"/></w:rPr><w:t xml:space="preserve"> </w:t></w:r><w:r><w:rPr><w:w w:val="105"/></w:rPr><w:t>project,</w:t></w:r><w:r><w:rPr><w:spacing w:val="43"/><w:w w:val="105"/></w:rPr><w:t xml:space="preserve"> </w:t></w:r><w:r><w:rPr><w:w w:val="105"/></w:rPr><w:t>the</w:t></w:r><w:r><w:rPr><w:spacing w:val="39"/><w:w w:val="105"/></w:rPr><w:t xml:space="preserve"> </w:t></w:r><w:r><w:rPr><w:w w:val="105"/></w:rPr><w:t>tolerated</w:t></w:r><w:r><w:rPr><w:spacing w:val="38"/><w:w w:val="105"/></w:rPr><w:t xml:space="preserve"> </w:t></w:r><w:r><w:rPr><w:w w:val="105"/></w:rPr><w:t>value</w:t></w:r><w:r><w:rPr><w:spacing w:val="40"/><w:w w:val="105"/></w:rPr><w:t xml:space="preserve"> </w:t></w:r><w:r><w:rPr><w:w w:val="105"/></w:rPr><w:t>for</w:t></w:r><w:r><w:rPr><w:spacing w:val="39"/><w:w w:val="105"/></w:rPr><w:t xml:space="preserve"> </w:t></w:r><w:r><w:rPr><w:w w:val="105"/></w:rPr><w:t>the</w:t></w:r><w:r><w:rPr><w:spacing w:val="39"/><w:w w:val="105"/></w:rPr><w:t xml:space="preserve"> </w:t></w:r><w:r><w:rPr><w:w w:val="105"/></w:rPr><w:t>difference</w:t></w:r><w:r><w:rPr><w:w w:val="102"/></w:rPr><w:t xml:space="preserve"> </w:t></w:r><w:r><w:rPr><w:w w:val="105"/></w:rPr><w:t>between</w:t></w:r><w:r><w:rPr><w:spacing w:val="12"/><w:w w:val="105"/></w:rPr><w:t xml:space="preserve"> </w:t></w:r><w:r><w:rPr><w:w w:val="105"/></w:rPr><w:t>manual</w:t></w:r><w:r><w:rPr><w:spacing w:val="14"/><w:w w:val="105"/></w:rPr><w:t xml:space="preserve"> </w:t></w:r><w:r><w:rPr><w:w w:val="105"/></w:rPr><w:t>measurement</w:t></w:r><w:r><w:rPr><w:spacing w:val="13"/><w:w w:val="105"/></w:rPr><w:t xml:space="preserve"> </w:t></w:r><w:r><w:rPr><w:w w:val="105"/></w:rPr><w:t>and</w:t></w:r><w:r><w:rPr><w:spacing w:val="13"/><w:w w:val="105"/></w:rPr><w:t xml:space="preserve"> </w:t></w:r><w:r><w:rPr><w:w w:val="105"/></w:rPr><w:t>automatic</w:t></w:r><w:r><w:rPr><w:spacing w:val="14"/><w:w w:val="105"/></w:rPr><w:t xml:space="preserve"> </w:t></w:r><w:r><w:rPr><w:w w:val="105"/></w:rPr><w:t>values</w:t></w:r><w:r><w:rPr><w:spacing w:val="13"/><w:w w:val="105"/></w:rPr><w:t xml:space="preserve"> </w:t></w:r><w:r><w:rPr><w:w w:val="105"/></w:rPr><w:t>was</w:t></w:r><w:r><w:rPr><w:spacing w:val="13"/><w:w w:val="105"/></w:rPr><w:t xml:space="preserve"> </w:t></w:r><w:r><w:rPr><w:w w:val="105"/></w:rPr><w:t>of</w:t></w:r><w:r><w:rPr><w:spacing w:val="14"/><w:w w:val="105"/></w:rPr><w:t xml:space="preserve"> </w:t></w:r><w:r><w:rPr><w:w w:val="105"/></w:rPr><w:t>+-</w:t></w:r><w:r><w:rPr><w:spacing w:val="14"/><w:w w:val="105"/></w:rPr><w:t xml:space="preserve"> </w:t></w:r><w:r><w:rPr><w:w w:val="105"/></w:rPr><w:t>5</w:t></w:r><w:r><w:rPr><w:spacing w:val="13"/><w:w w:val="105"/></w:rPr><w:t xml:space="preserve"> </w:t></w:r><w:r><w:rPr><w:w w:val="105"/></w:rPr><w:t>cm.</w:t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spacing w:before="7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Normal"/><w:numPr><w:ilvl w:val="0"/><w:numId w:val="4"/></w:numPr><w:tabs><w:tab w:val="left" w:pos="863" w:leader="none"/></w:tabs><w:spacing w:before="22" w:after="0"/><w:ind w:left="862" w:hanging="749"/><w:jc w:val="both"/><w:rPr><w:rFonts w:ascii="Georgia" w:hAnsi="Georgia" w:eastAsia="Georgia" w:cs="Georgia"/><w:sz w:val="49"/><w:szCs w:val="49"/></w:rPr></w:pPr><w:bookmarkStart w:id="60" w:name="Plotting_the_data"/><w:bookmarkStart w:id="61" w:name="_bookmark36"/><w:bookmarkEnd w:id="60"/><w:bookmarkEnd w:id="61"/><w:r><w:rPr><w:rFonts w:ascii="Georgia" w:hAnsi="Georgia"/><w:b/><w:sz w:val="49"/></w:rPr><w:t>Plotting</w:t></w:r><w:r><w:rPr><w:rFonts w:ascii="Georgia" w:hAnsi="Georgia"/><w:b/><w:spacing w:val="12"/><w:sz w:val="49"/></w:rPr><w:t xml:space="preserve"> </w:t></w:r><w:r><w:rPr><w:rFonts w:ascii="Georgia" w:hAnsi="Georgia"/><w:b/><w:sz w:val="49"/></w:rPr><w:t>the</w:t></w:r><w:r><w:rPr><w:rFonts w:ascii="Georgia" w:hAnsi="Georgia"/><w:b/><w:spacing w:val="13"/><w:sz w:val="49"/></w:rPr><w:t xml:space="preserve"> </w:t></w:r><w:r><w:rPr><w:rFonts w:ascii="Georgia" w:hAnsi="Georgia"/><w:b/><w:sz w:val="49"/></w:rPr><w:t>data</w:t></w:r></w:p><w:p><w:pPr><w:pStyle w:val="Normal"/><w:spacing w:before="5" w:after="0"/><w:rPr><w:rFonts w:ascii="Georgia" w:hAnsi="Georgia" w:eastAsia="Georgia" w:cs="Georgia"/><w:b/><w:b/><w:bCs/><w:sz w:val="66"/><w:szCs w:val="66"/></w:rPr></w:pPr><w:r><w:rPr><w:rFonts w:eastAsia="Georgia" w:cs="Georgia" w:ascii="Georgia" w:hAnsi="Georgia"/><w:b/><w:bCs/><w:sz w:val="66"/><w:szCs w:val="66"/></w:rPr></w:r></w:p><w:p><w:pPr><w:pStyle w:val="TextBody"/><w:spacing w:lineRule="auto" w:line="249"/><w:ind w:left="101" w:right="105" w:hanging="0"/><w:jc w:val="both"/><w:rPr></w:rPr></w:pPr><w:r><w:rPr><w:w w:val="105"/></w:rPr><w:t>WHAT</w:t></w:r><w:r><w:rPr><w:spacing w:val="30"/><w:w w:val="105"/></w:rPr><w:t xml:space="preserve"> </w:t></w:r><w:r><w:rPr><w:w w:val="105"/></w:rPr><w:t>make</w:t></w:r><w:r><w:rPr><w:spacing w:val="31"/><w:w w:val="105"/></w:rPr><w:t xml:space="preserve"> </w:t></w:r><w:r><w:rPr><w:w w:val="105"/></w:rPr><w:t>use</w:t></w:r><w:r><w:rPr><w:spacing w:val="30"/><w:w w:val="105"/></w:rPr><w:t xml:space="preserve"> </w:t></w:r><w:r><w:rPr><w:w w:val="105"/></w:rPr><w:t>of</w:t></w:r><w:r><w:rPr><w:spacing w:val="31"/><w:w w:val="105"/></w:rPr><w:t xml:space="preserve"> </w:t></w:r><w:r><w:rPr><w:w w:val="105"/></w:rPr><w:t>the</w:t></w:r><w:r><w:rPr><w:spacing w:val="30"/><w:w w:val="105"/></w:rPr><w:t xml:space="preserve"> </w:t></w:r><w:r><w:rPr><w:w w:val="105"/></w:rPr><w:t>powerful</w:t></w:r><w:r><w:rPr><w:spacing w:val="30"/><w:w w:val="105"/></w:rPr><w:t xml:space="preserve"> </w:t></w:r><w:r><w:rPr><w:w w:val="105"/></w:rPr><w:t>Python</w:t></w:r><w:r><w:rPr><w:spacing w:val="31"/><w:w w:val="105"/></w:rPr><w:t xml:space="preserve"> </w:t></w:r><w:r><w:rPr><w:w w:val="105"/></w:rPr><w:t>package</w:t></w:r><w:r><w:rPr><w:spacing w:val="30"/><w:w w:val="105"/></w:rPr><w:t xml:space="preserve"> </w:t></w:r><w:r><w:rPr><w:w w:val="105"/></w:rPr><w:t>Matplotlib</w:t></w:r><w:r><w:rPr><w:spacing w:val="32"/><w:w w:val="105"/></w:rPr><w:t xml:space="preserve"> </w:t></w:r><w:r><w:rPr><w:w w:val="105"/></w:rPr><w:t>to</w:t></w:r><w:r><w:rPr><w:spacing w:val="30"/><w:w w:val="105"/></w:rPr><w:t xml:space="preserve"> </w:t></w:r><w:r><w:rPr><w:w w:val="105"/></w:rPr><w:t>render</w:t></w:r><w:r><w:rPr><w:spacing w:val="31"/><w:w w:val="105"/></w:rPr><w:t xml:space="preserve"> </w:t></w:r><w:r><w:rPr><w:w w:val="105"/></w:rPr><w:t>the</w:t></w:r><w:r><w:rPr><w:spacing w:val="30"/><w:w w:val="105"/></w:rPr><w:t xml:space="preserve"> </w:t></w:r><w:r><w:rPr><w:w w:val="105"/></w:rPr><w:t>data</w:t></w:r><w:r><w:rPr><w:spacing w:val="31"/><w:w w:val="105"/></w:rPr><w:t xml:space="preserve"> </w:t></w:r><w:r><w:rPr><w:w w:val="105"/></w:rPr><w:t>in</w:t></w:r><w:r><w:rPr><w:spacing w:val="30"/><w:w w:val="105"/></w:rPr><w:t xml:space="preserve"> </w:t></w:r><w:r><w:rPr><w:w w:val="105"/></w:rPr><w:t>publication-</w:t></w:r><w:r><w:rPr><w:w w:val="107"/></w:rPr><w:t xml:space="preserve"> </w:t></w:r><w:r><w:rPr><w:w w:val="105"/></w:rPr><w:t>quality</w:t></w:r><w:r><w:rPr><w:spacing w:val="9"/><w:w w:val="105"/></w:rPr><w:t xml:space="preserve"> </w:t></w:r><w:r><w:rPr><w:w w:val="105"/></w:rPr><w:t>graph</w:t></w:r><w:r><w:rPr><w:spacing w:val="10"/><w:w w:val="105"/></w:rPr><w:t xml:space="preserve"> </w:t></w:r><w:r><w:rPr><w:w w:val="105"/></w:rPr><w:t>with</w:t></w:r><w:r><w:rPr><w:spacing w:val="10"/><w:w w:val="105"/></w:rPr><w:t xml:space="preserve"> </w:t></w:r><w:r><w:rPr><w:w w:val="105"/></w:rPr><w:t>complex</w:t></w:r><w:r><w:rPr><w:spacing w:val="10"/><w:w w:val="105"/></w:rPr><w:t xml:space="preserve"> </w:t></w:r><w:r><w:rPr><w:w w:val="105"/></w:rPr><w:t>layout.</w:t></w:r><w:r><w:rPr><w:spacing w:val="34"/><w:w w:val="105"/></w:rPr><w:t xml:space="preserve"> </w:t></w:r><w:r><w:rPr><w:w w:val="105"/></w:rPr><w:t>With</w:t></w:r><w:r><w:rPr><w:spacing w:val="10"/><w:w w:val="105"/></w:rPr><w:t xml:space="preserve"> </w:t></w:r><w:r><w:rPr><w:w w:val="105"/></w:rPr><w:t>this</w:t></w:r><w:r><w:rPr><w:spacing w:val="10"/><w:w w:val="105"/></w:rPr><w:t xml:space="preserve"> </w:t></w:r><w:r><w:rPr><w:w w:val="105"/></w:rPr><w:t>tool</w:t></w:r><w:r><w:rPr><w:spacing w:val="9"/><w:w w:val="105"/></w:rPr><w:t xml:space="preserve"> </w:t></w:r><w:r><w:rPr><w:w w:val="105"/></w:rPr><w:t>and</w:t></w:r><w:r><w:rPr><w:spacing w:val="10"/><w:w w:val="105"/></w:rPr><w:t xml:space="preserve"> </w:t></w:r><w:r><w:rPr><w:w w:val="105"/></w:rPr><w:t>the</w:t></w:r><w:r><w:rPr><w:spacing w:val="10"/><w:w w:val="105"/></w:rPr><w:t xml:space="preserve"> </w:t></w:r><w:r><w:rPr><w:w w:val="105"/></w:rPr><w:t>way</w:t></w:r><w:r><w:rPr><w:spacing w:val="9"/><w:w w:val="105"/></w:rPr><w:t xml:space="preserve"> </w:t></w:r><w:r><w:rPr><w:w w:val="105"/></w:rPr><w:t>WHAT</w:t></w:r><w:r><w:rPr><w:spacing w:val="10"/><w:w w:val="105"/></w:rPr><w:t xml:space="preserve"> </w:t></w:r><w:r><w:rPr><w:w w:val="105"/></w:rPr><w:t>is</w:t></w:r><w:r><w:rPr><w:spacing w:val="10"/><w:w w:val="105"/></w:rPr><w:t xml:space="preserve"> </w:t></w:r><w:r><w:rPr><w:w w:val="105"/></w:rPr><w:t>built</w:t></w:r><w:r><w:rPr><w:spacing w:val="9"/><w:w w:val="105"/></w:rPr><w:t xml:space="preserve"> </w:t></w:r><w:r><w:rPr><w:w w:val="105"/></w:rPr><w:t>internally,</w:t></w:r><w:r><w:rPr><w:spacing w:val="9"/><w:w w:val="105"/></w:rPr><w:t xml:space="preserve"> </w:t></w:r><w:r><w:rPr><w:w w:val="105"/></w:rPr><w:t>there</w:t></w:r><w:r><w:rPr><w:spacing w:val="10"/><w:w w:val="105"/></w:rPr><w:t xml:space="preserve"> </w:t></w:r><w:r><w:rPr><w:w w:val="105"/></w:rPr><w:t>is</w:t></w:r><w:r><w:rPr><w:w w:val="96"/></w:rPr><w:t xml:space="preserve"> </w:t></w:r><w:r><w:rPr><w:w w:val="105"/></w:rPr><w:t>almost</w:t></w:r><w:r><w:rPr><w:spacing w:val="0"/><w:w w:val="105"/></w:rPr><w:t xml:space="preserve"> </w:t></w:r><w:r><w:rPr><w:w w:val="105"/></w:rPr><w:t>no</w:t></w:r><w:r><w:rPr><w:spacing w:val="0"/><w:w w:val="105"/></w:rPr><w:t xml:space="preserve"> </w:t></w:r><w:r><w:rPr><w:w w:val="105"/></w:rPr><w:t>graph</w:t></w:r><w:r><w:rPr><w:spacing w:val="0"/><w:w w:val="105"/></w:rPr><w:t xml:space="preserve"> </w:t></w:r><w:r><w:rPr><w:w w:val="105"/></w:rPr><w:t>configuration that</w:t></w:r><w:r><w:rPr><w:spacing w:val="0"/><w:w w:val="105"/></w:rPr><w:t xml:space="preserve"> </w:t></w:r><w:r><w:rPr><w:w w:val="105"/></w:rPr><w:t>can’t</w:t></w:r><w:r><w:rPr><w:spacing w:val="0"/><w:w w:val="105"/></w:rPr><w:t xml:space="preserve"> </w:t></w:r><w:r><w:rPr><w:w w:val="105"/></w:rPr><w:t>be</w:t></w:r><w:r><w:rPr><w:spacing w:val="0"/><w:w w:val="105"/></w:rPr><w:t xml:space="preserve"> </w:t></w:r><w:r><w:rPr><w:w w:val="105"/></w:rPr><w:t>done.</w:t></w:r><w:r><w:rPr><w:spacing w:val="24"/><w:w w:val="105"/></w:rPr><w:t xml:space="preserve"> </w:t></w:r><w:r><w:rPr><w:w w:val="105"/></w:rPr><w:t>The</w:t></w:r><w:r><w:rPr><w:spacing w:val="0"/><w:w w:val="105"/></w:rPr><w:t xml:space="preserve"> </w:t></w:r><w:r><w:rPr><w:w w:val="105"/></w:rPr><w:t>possibility</w:t></w:r><w:r><w:rPr><w:spacing w:val="0"/><w:w w:val="105"/></w:rPr><w:t xml:space="preserve"> </w:t></w:r><w:r><w:rPr><w:w w:val="105"/></w:rPr><w:t>are</w:t></w:r><w:r><w:rPr><w:spacing w:val="0"/><w:w w:val="105"/></w:rPr><w:t xml:space="preserve"> </w:t></w:r><w:r><w:rPr><w:w w:val="105"/></w:rPr><w:t>seldom</w:t></w:r><w:r><w:rPr><w:spacing w:val="0"/><w:w w:val="105"/></w:rPr><w:t xml:space="preserve"> </w:t></w:r><w:r><w:rPr><w:w w:val="105"/></w:rPr><w:t>limited</w:t></w:r><w:r><w:rPr><w:spacing w:val="0"/><w:w w:val="105"/></w:rPr><w:t xml:space="preserve"> </w:t></w:r><w:r><w:rPr><w:w w:val="105"/></w:rPr><w:t>by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UI</w:t></w:r><w:r><w:rPr><w:spacing w:val="0"/><w:w w:val="105"/></w:rPr><w:t xml:space="preserve"> </w:t></w:r><w:r><w:rPr><w:w w:val="105"/></w:rPr><w:t>and</w:t></w:r><w:r><w:rPr><w:w w:val="106"/></w:rPr><w:t xml:space="preserve"> </w:t></w:r><w:r><w:rPr><w:w w:val="105"/></w:rPr><w:t>the</w:t></w:r><w:r><w:rPr><w:spacing w:val="6"/><w:w w:val="105"/></w:rPr><w:t xml:space="preserve"> </w:t></w:r><w:r><w:rPr><w:w w:val="105"/></w:rPr><w:t>time</w:t></w:r><w:r><w:rPr><w:spacing w:val="7"/><w:w w:val="105"/></w:rPr><w:t xml:space="preserve"> </w:t></w:r><w:r><w:rPr><w:w w:val="105"/></w:rPr><w:t>it</w:t></w:r><w:r><w:rPr><w:spacing w:val="7"/><w:w w:val="105"/></w:rPr><w:t xml:space="preserve"> </w:t></w:r><w:r><w:rPr><w:w w:val="105"/></w:rPr><w:t>requires</w:t></w:r><w:r><w:rPr><w:spacing w:val="7"/><w:w w:val="105"/></w:rPr><w:t xml:space="preserve"> </w:t></w:r><w:r><w:rPr><w:w w:val="105"/></w:rPr><w:t>to</w:t></w:r><w:r><w:rPr><w:spacing w:val="7"/><w:w w:val="105"/></w:rPr><w:t xml:space="preserve"> </w:t></w:r><w:r><w:rPr><w:w w:val="105"/></w:rPr><w:t>implement</w:t></w:r><w:r><w:rPr><w:spacing w:val="7"/><w:w w:val="105"/></w:rPr><w:t xml:space="preserve"> </w:t></w:r><w:r><w:rPr><w:w w:val="105"/></w:rPr><w:t>and</w:t></w:r><w:r><w:rPr><w:spacing w:val="7"/><w:w w:val="105"/></w:rPr><w:t xml:space="preserve"> </w:t></w:r><w:r><w:rPr><w:w w:val="105"/></w:rPr><w:t>design</w:t></w:r><w:r><w:rPr><w:spacing w:val="6"/><w:w w:val="105"/></w:rPr><w:t xml:space="preserve"> </w:t></w:r><w:r><w:rPr><w:w w:val="105"/></w:rPr><w:t>the</w:t></w:r><w:r><w:rPr><w:spacing w:val="6"/><w:w w:val="105"/></w:rPr><w:t xml:space="preserve"> </w:t></w:r><w:r><w:rPr><w:w w:val="105"/></w:rPr><w:t>addition</w:t></w:r><w:r><w:rPr><w:spacing w:val="7"/><w:w w:val="105"/></w:rPr><w:t xml:space="preserve"> </w:t></w:r><w:r><w:rPr><w:w w:val="105"/></w:rPr><w:t>of</w:t></w:r><w:r><w:rPr><w:spacing w:val="7"/><w:w w:val="105"/></w:rPr><w:t xml:space="preserve"> </w:t></w:r><w:r><w:rPr><w:w w:val="105"/></w:rPr><w:t>a</w:t></w:r><w:r><w:rPr><w:spacing w:val="7"/><w:w w:val="105"/></w:rPr><w:t xml:space="preserve"> </w:t></w:r><w:r><w:rPr><w:w w:val="105"/></w:rPr><w:t>new</w:t></w:r><w:r><w:rPr><w:spacing w:val="7"/><w:w w:val="105"/></w:rPr><w:t xml:space="preserve"> </w:t></w:r><w:r><w:rPr><w:w w:val="105"/></w:rPr><w:t>feature</w:t></w:r><w:r><w:rPr><w:spacing w:val="7"/><w:w w:val="105"/></w:rPr><w:t xml:space="preserve"> </w:t></w:r><w:r><w:rPr><w:w w:val="105"/></w:rPr><w:t>in</w:t></w:r><w:r><w:rPr><w:spacing w:val="7"/><w:w w:val="105"/></w:rPr><w:t xml:space="preserve"> </w:t></w:r><w:r><w:rPr><w:w w:val="105"/></w:rPr><w:t>the</w:t></w:r><w:r><w:rPr><w:spacing w:val="6"/><w:w w:val="105"/></w:rPr><w:t xml:space="preserve"> </w:t></w:r><w:r><w:rPr><w:w w:val="105"/></w:rPr><w:t>UI.</w:t></w:r><w:r><w:rPr><w:spacing w:val="7"/><w:w w:val="105"/></w:rPr><w:t xml:space="preserve"> </w:t></w:r><w:r><w:rPr><w:w w:val="105"/></w:rPr><w:t>It</w:t></w:r><w:r><w:rPr><w:spacing w:val="7"/><w:w w:val="105"/></w:rPr><w:t xml:space="preserve"> </w:t></w:r><w:r><w:rPr><w:w w:val="105"/></w:rPr><w:t>is</w:t></w:r><w:r><w:rPr><w:spacing w:val="7"/><w:w w:val="105"/></w:rPr><w:t xml:space="preserve"> </w:t></w:r><w:r><w:rPr><w:w w:val="105"/></w:rPr><w:t>however</w:t></w:r><w:r><w:rPr><w:w w:val="99"/></w:rPr><w:t xml:space="preserve"> </w:t></w:r><w:r><w:rPr><w:w w:val="105"/></w:rPr><w:t>very</w:t></w:r><w:r><w:rPr><w:spacing w:val="27"/><w:w w:val="105"/></w:rPr><w:t xml:space="preserve"> </w:t></w:r><w:r><w:rPr><w:w w:val="105"/></w:rPr><w:t>fast</w:t></w:r><w:r><w:rPr><w:spacing w:val="27"/><w:w w:val="105"/></w:rPr><w:t xml:space="preserve"> </w:t></w:r><w:r><w:rPr><w:w w:val="105"/></w:rPr><w:t>to</w:t></w:r><w:r><w:rPr><w:spacing w:val="28"/><w:w w:val="105"/></w:rPr><w:t xml:space="preserve"> </w:t></w:r><w:r><w:rPr><w:w w:val="105"/></w:rPr><w:t>make</w:t></w:r><w:r><w:rPr><w:spacing w:val="27"/><w:w w:val="105"/></w:rPr><w:t xml:space="preserve"> </w:t></w:r><w:r><w:rPr><w:w w:val="105"/></w:rPr><w:t>changes</w:t></w:r><w:r><w:rPr><w:spacing w:val="27"/><w:w w:val="105"/></w:rPr><w:t xml:space="preserve"> </w:t></w:r><w:r><w:rPr><w:w w:val="105"/></w:rPr><w:t>in</w:t></w:r><w:r><w:rPr><w:spacing w:val="28"/><w:w w:val="105"/></w:rPr><w:t xml:space="preserve"> </w:t></w:r><w:r><w:rPr><w:w w:val="105"/></w:rPr><w:t>the</w:t></w:r><w:r><w:rPr><w:spacing w:val="27"/><w:w w:val="105"/></w:rPr><w:t xml:space="preserve"> </w:t></w:r><w:r><w:rPr><w:w w:val="105"/></w:rPr><w:t>source</w:t></w:r><w:r><w:rPr><w:spacing w:val="27"/><w:w w:val="105"/></w:rPr><w:t xml:space="preserve"> </w:t></w:r><w:r><w:rPr><w:w w:val="105"/></w:rPr><w:t>code</w:t></w:r><w:r><w:rPr><w:spacing w:val="28"/><w:w w:val="105"/></w:rPr><w:t xml:space="preserve"> </w:t></w:r><w:r><w:rPr><w:w w:val="105"/></w:rPr><w:t>to</w:t></w:r><w:r><w:rPr><w:spacing w:val="27"/><w:w w:val="105"/></w:rPr><w:t xml:space="preserve"> </w:t></w:r><w:r><w:rPr><w:w w:val="105"/></w:rPr><w:t>make</w:t></w:r><w:r><w:rPr><w:spacing w:val="27"/><w:w w:val="105"/></w:rPr><w:t xml:space="preserve"> </w:t></w:r><w:r><w:rPr><w:w w:val="105"/></w:rPr><w:t>your</w:t></w:r><w:r><w:rPr><w:spacing w:val="28"/><w:w w:val="105"/></w:rPr><w:t xml:space="preserve"> </w:t></w:r><w:r><w:rPr><w:w w:val="105"/></w:rPr><w:t>graph</w:t></w:r><w:r><w:rPr><w:spacing w:val="27"/><w:w w:val="105"/></w:rPr><w:t xml:space="preserve"> </w:t></w:r><w:r><w:rPr><w:w w:val="105"/></w:rPr><w:t>exactly</w:t></w:r><w:r><w:rPr><w:spacing w:val="27"/><w:w w:val="105"/></w:rPr><w:t xml:space="preserve"> </w:t></w:r><w:r><w:rPr><w:w w:val="105"/></w:rPr><w:t>the</w:t></w:r><w:r><w:rPr><w:spacing w:val="28"/><w:w w:val="105"/></w:rPr><w:t xml:space="preserve"> </w:t></w:r><w:r><w:rPr><w:w w:val="105"/></w:rPr><w:t>way</w:t></w:r><w:r><w:rPr><w:spacing w:val="27"/><w:w w:val="105"/></w:rPr><w:t xml:space="preserve"> </w:t></w:r><w:r><w:rPr><w:w w:val="105"/></w:rPr><w:t>it</w:t></w:r><w:r><w:rPr><w:spacing w:val="27"/><w:w w:val="105"/></w:rPr><w:t xml:space="preserve"> </w:t></w:r><w:r><w:rPr><w:w w:val="105"/></w:rPr><w:t>is</w:t></w:r><w:r><w:rPr><w:spacing w:val="28"/><w:w w:val="105"/></w:rPr><w:t xml:space="preserve"> </w:t></w:r><w:r><w:rPr><w:w w:val="105"/></w:rPr><w:t>desired. WHAT</w:t></w:r><w:r><w:rPr><w:spacing w:val="19"/><w:w w:val="105"/></w:rPr><w:t xml:space="preserve"> </w:t></w:r><w:r><w:rPr><w:w w:val="105"/></w:rPr><w:t>is</w:t></w:r><w:r><w:rPr><w:spacing w:val="19"/><w:w w:val="105"/></w:rPr><w:t xml:space="preserve"> </w:t></w:r><w:r><w:rPr><w:spacing w:val="0"/><w:w w:val="105"/></w:rPr><w:t>buitl</w:t></w:r><w:r><w:rPr><w:spacing w:val="19"/><w:w w:val="105"/></w:rPr><w:t xml:space="preserve"> </w:t></w:r><w:r><w:rPr><w:w w:val="105"/></w:rPr><w:t>in</w:t></w:r><w:r><w:rPr><w:spacing w:val="20"/><w:w w:val="105"/></w:rPr><w:t xml:space="preserve"> </w:t></w:r><w:r><w:rPr><w:w w:val="105"/></w:rPr><w:t>a</w:t></w:r><w:r><w:rPr><w:spacing w:val="19"/><w:w w:val="105"/></w:rPr><w:t xml:space="preserve"> </w:t></w:r><w:r><w:rPr><w:w w:val="105"/></w:rPr><w:t>modular</w:t></w:r><w:r><w:rPr><w:spacing w:val="18"/><w:w w:val="105"/></w:rPr><w:t xml:space="preserve"> </w:t></w:r><w:r><w:rPr><w:w w:val="105"/></w:rPr><w:t>fashion.</w:t></w:r><w:r><w:rPr><w:spacing w:val="48"/><w:w w:val="105"/></w:rPr><w:t xml:space="preserve"> </w:t></w:r><w:r><w:rPr><w:w w:val="105"/></w:rPr><w:t>This</w:t></w:r><w:r><w:rPr><w:spacing w:val="19"/><w:w w:val="105"/></w:rPr><w:t xml:space="preserve"> </w:t></w:r><w:r><w:rPr><w:w w:val="105"/></w:rPr><w:t>means</w:t></w:r><w:r><w:rPr><w:spacing w:val="18"/><w:w w:val="105"/></w:rPr><w:t xml:space="preserve"> </w:t></w:r><w:r><w:rPr><w:w w:val="105"/></w:rPr><w:t>that</w:t></w:r><w:r><w:rPr><w:spacing w:val="20"/><w:w w:val="105"/></w:rPr><w:t xml:space="preserve"> </w:t></w:r><w:r><w:rPr><w:w w:val="105"/></w:rPr><w:t>it</w:t></w:r><w:r><w:rPr><w:spacing w:val="19"/><w:w w:val="105"/></w:rPr><w:t xml:space="preserve"> </w:t></w:r><w:r><w:rPr><w:w w:val="105"/></w:rPr><w:t>is</w:t></w:r><w:r><w:rPr><w:spacing w:val="19"/><w:w w:val="105"/></w:rPr><w:t xml:space="preserve"> </w:t></w:r><w:r><w:rPr><w:w w:val="105"/></w:rPr><w:t>not</w:t></w:r><w:r><w:rPr><w:spacing w:val="20"/><w:w w:val="105"/></w:rPr><w:t xml:space="preserve"> </w:t></w:r><w:r><w:rPr><w:w w:val="105"/></w:rPr><w:t>needed</w:t></w:r><w:r><w:rPr><w:spacing w:val="18"/><w:w w:val="105"/></w:rPr><w:t xml:space="preserve"> </w:t></w:r><w:r><w:rPr><w:w w:val="105"/></w:rPr><w:t>to</w:t></w:r><w:r><w:rPr><w:spacing w:val="19"/><w:w w:val="105"/></w:rPr><w:t xml:space="preserve"> </w:t></w:r><w:r><w:rPr><w:w w:val="105"/></w:rPr><w:t>run</w:t></w:r><w:r><w:rPr><w:spacing w:val="19"/><w:w w:val="105"/></w:rPr><w:t xml:space="preserve"> </w:t></w:r><w:r><w:rPr><w:w w:val="105"/></w:rPr><w:t>the</w:t></w:r><w:r><w:rPr><w:spacing w:val="20"/><w:w w:val="105"/></w:rPr><w:t xml:space="preserve"> </w:t></w:r><w:r><w:rPr><w:w w:val="105"/></w:rPr><w:t>entire</w:t></w:r><w:r><w:rPr><w:spacing w:val="19"/><w:w w:val="105"/></w:rPr><w:t xml:space="preserve"> </w:t></w:r><w:r><w:rPr><w:w w:val="105"/></w:rPr><w:t>program</w:t></w:r><w:r><w:rPr><w:spacing w:val="24"/><w:w w:val="105"/></w:rPr><w:t xml:space="preserve"> </w:t></w:r><w:r><w:rPr><w:w w:val="105"/></w:rPr><w:t>if</w:t></w:r><w:r><w:rPr><w:spacing w:val="27"/><w:w w:val="105"/></w:rPr><w:t xml:space="preserve"> </w:t></w:r><w:r><w:rPr><w:w w:val="105"/></w:rPr><w:t>only</w:t></w:r><w:r><w:rPr><w:spacing w:val="27"/><w:w w:val="105"/></w:rPr><w:t xml:space="preserve"> </w:t></w:r><w:r><w:rPr><w:w w:val="105"/></w:rPr><w:t>a</w:t></w:r><w:r><w:rPr><w:spacing w:val="27"/><w:w w:val="105"/></w:rPr><w:t xml:space="preserve"> </w:t></w:r><w:r><w:rPr><w:w w:val="105"/></w:rPr><w:t>certain</w:t></w:r><w:r><w:rPr><w:spacing w:val="28"/><w:w w:val="105"/></w:rPr><w:t xml:space="preserve"> </w:t></w:r><w:r><w:rPr><w:w w:val="105"/></w:rPr><w:t>feature</w:t></w:r><w:r><w:rPr><w:spacing w:val="28"/><w:w w:val="105"/></w:rPr><w:t xml:space="preserve"> </w:t></w:r><w:r><w:rPr><w:w w:val="105"/></w:rPr><w:t>is</w:t></w:r><w:r><w:rPr><w:spacing w:val="27"/><w:w w:val="105"/></w:rPr><w:t xml:space="preserve"> </w:t></w:r><w:r><w:rPr><w:w w:val="105"/></w:rPr><w:t>needed.</w:t></w:r><w:r><w:rPr><w:spacing w:val="6"/><w:w w:val="105"/></w:rPr><w:t xml:space="preserve"> </w:t></w:r><w:r><w:rPr><w:w w:val="105"/></w:rPr><w:t>For</w:t></w:r><w:r><w:rPr><w:spacing w:val="27"/><w:w w:val="105"/></w:rPr><w:t xml:space="preserve"> </w:t></w:r><w:r><w:rPr><w:w w:val="105"/></w:rPr><w:t>example,</w:t></w:r><w:r><w:rPr><w:spacing w:val="30"/><w:w w:val="105"/></w:rPr><w:t xml:space="preserve"> </w:t></w:r><w:r><w:rPr><w:w w:val="105"/></w:rPr><w:t>it</w:t></w:r><w:r><w:rPr><w:spacing w:val="27"/><w:w w:val="105"/></w:rPr><w:t xml:space="preserve"> </w:t></w:r><w:r><w:rPr><w:w w:val="105"/></w:rPr><w:t>is</w:t></w:r><w:r><w:rPr><w:spacing w:val="27"/><w:w w:val="105"/></w:rPr><w:t xml:space="preserve"> </w:t></w:r><w:r><w:rPr><w:w w:val="105"/></w:rPr><w:t>possible</w:t></w:r><w:r><w:rPr><w:spacing w:val="27"/><w:w w:val="105"/></w:rPr><w:t xml:space="preserve"> </w:t></w:r><w:r><w:rPr><w:w w:val="105"/></w:rPr><w:t>to</w:t></w:r><w:r><w:rPr><w:spacing w:val="27"/><w:w w:val="105"/></w:rPr><w:t xml:space="preserve"> </w:t></w:r><w:r><w:rPr><w:w w:val="105"/></w:rPr><w:t>plus</w:t></w:r><w:r><w:rPr><w:spacing w:val="27"/><w:w w:val="105"/></w:rPr><w:t xml:space="preserve"> </w:t></w:r><w:r><w:rPr><w:w w:val="105"/></w:rPr><w:t>the</w:t></w:r><w:r><w:rPr><w:spacing w:val="27"/><w:w w:val="105"/></w:rPr><w:t xml:space="preserve"> </w:t></w:r><w:r><w:rPr><w:w w:val="105"/></w:rPr><w:t>hydrograph</w:t></w:r><w:r><w:rPr><w:spacing w:val="27"/><w:w w:val="105"/></w:rPr><w:t xml:space="preserve"> </w:t></w:r><w:r><w:rPr><w:w w:val="105"/></w:rPr><w:t>from</w:t></w:r><w:r><w:rPr><w:spacing w:val="28"/><w:w w:val="105"/></w:rPr><w:t xml:space="preserve"> </w:t></w:r><w:r><w:rPr><w:w w:val="105"/></w:rPr><w:t>the</w:t></w:r><w:r><w:rPr><w:w w:val="112"/></w:rPr><w:t xml:space="preserve"> </w:t></w:r><w:r><w:rPr><w:w w:val="105"/></w:rPr><w:t>Module</w:t></w:r><w:r><w:rPr><w:spacing w:val="8"/><w:w w:val="105"/></w:rPr><w:t xml:space="preserve"> </w:t></w:r><w:r><w:rPr><w:w w:val="105"/></w:rPr><w:t>Hydroprint</w:t></w:r><w:r><w:rPr><w:spacing w:val="10"/><w:w w:val="105"/></w:rPr><w:t xml:space="preserve"> </w:t></w:r><w:r><w:rPr><w:w w:val="105"/></w:rPr><w:t>of</w:t></w:r><w:r><w:rPr><w:spacing w:val="8"/><w:w w:val="105"/></w:rPr><w:t xml:space="preserve"> </w:t></w:r><w:r><w:rPr><w:w w:val="105"/></w:rPr><w:t>WHAT</w:t></w:r><w:r><w:rPr><w:spacing w:val="9"/><w:w w:val="105"/></w:rPr><w:t xml:space="preserve"> </w:t></w:r><w:r><w:rPr><w:w w:val="105"/></w:rPr><w:t>without</w:t></w:r><w:r><w:rPr><w:spacing w:val="8"/><w:w w:val="105"/></w:rPr><w:t xml:space="preserve"> </w:t></w:r><w:r><w:rPr><w:w w:val="105"/></w:rPr><w:t>the</w:t></w:r><w:r><w:rPr><w:spacing w:val="9"/><w:w w:val="105"/></w:rPr><w:t xml:space="preserve"> </w:t></w:r><w:r><w:rPr><w:w w:val="105"/></w:rPr><w:t>UI.</w:t></w:r><w:r><w:rPr><w:spacing w:val="8"/><w:w w:val="105"/></w:rPr><w:t xml:space="preserve"> </w:t></w:r><w:r><w:rPr><w:w w:val="105"/></w:rPr><w:t>If</w:t></w:r><w:r><w:rPr><w:spacing w:val="9"/><w:w w:val="105"/></w:rPr><w:t xml:space="preserve"> </w:t></w:r><w:r><w:rPr><w:w w:val="105"/></w:rPr><w:t>you</w:t></w:r><w:r><w:rPr><w:spacing w:val="8"/><w:w w:val="105"/></w:rPr><w:t xml:space="preserve"> </w:t></w:r><w:r><w:rPr><w:w w:val="105"/></w:rPr><w:t>have</w:t></w:r><w:r><w:rPr><w:spacing w:val="8"/><w:w w:val="105"/></w:rPr><w:t xml:space="preserve"> </w:t></w:r><w:r><w:rPr><w:w w:val="105"/></w:rPr><w:t>any</w:t></w:r><w:r><w:rPr><w:spacing w:val="9"/><w:w w:val="105"/></w:rPr><w:t xml:space="preserve"> </w:t></w:r><w:r><w:rPr><w:w w:val="105"/></w:rPr><w:t>idea,</w:t></w:r><w:r><w:rPr><w:spacing w:val="7"/><w:w w:val="105"/></w:rPr><w:t xml:space="preserve"> </w:t></w:r><w:r><w:rPr><w:w w:val="105"/></w:rPr><w:t>suggestion</w:t></w:r><w:r><w:rPr><w:spacing w:val="10"/><w:w w:val="105"/></w:rPr><w:t xml:space="preserve"> </w:t></w:r><w:r><w:rPr><w:w w:val="105"/></w:rPr><w:t>or</w:t></w:r><w:r><w:rPr><w:spacing w:val="8"/><w:w w:val="105"/></w:rPr><w:t xml:space="preserve"> </w:t></w:r><w:r><w:rPr><w:w w:val="105"/></w:rPr><w:t>request,</w:t></w:r><w:r><w:rPr><w:spacing w:val="8"/><w:w w:val="105"/></w:rPr><w:t xml:space="preserve"> </w:t></w:r><w:r><w:rPr><w:w w:val="105"/></w:rPr><w:t>please</w:t></w:r><w:r><w:rPr><w:w w:val="101"/></w:rPr><w:t xml:space="preserve"> </w:t></w:r><w:r><w:rPr><w:w w:val="105"/></w:rPr><w:t>contact</w:t></w:r><w:r><w:rPr><w:spacing w:val="7"/><w:w w:val="105"/></w:rPr><w:t xml:space="preserve"> </w:t></w:r><w:r><w:rPr><w:w w:val="105"/></w:rPr><w:t>us.</w:t></w:r><w:r><w:rPr><w:spacing w:val="30"/><w:w w:val="105"/></w:rPr><w:t xml:space="preserve"> </w:t></w:r><w:r><w:rPr><w:w w:val="105"/></w:rPr><w:t>We</w:t></w:r><w:r><w:rPr><w:spacing w:val="7"/><w:w w:val="105"/></w:rPr><w:t xml:space="preserve"> </w:t></w:r><w:r><w:rPr><w:w w:val="105"/></w:rPr><w:t>would</w:t></w:r><w:r><w:rPr><w:spacing w:val="7"/><w:w w:val="105"/></w:rPr><w:t xml:space="preserve"> </w:t></w:r><w:r><w:rPr><w:w w:val="105"/></w:rPr><w:t>like</w:t></w:r><w:r><w:rPr><w:spacing w:val="7"/><w:w w:val="105"/></w:rPr><w:t xml:space="preserve"> </w:t></w:r><w:r><w:rPr><w:w w:val="105"/></w:rPr><w:t>to</w:t></w:r><w:r><w:rPr><w:spacing w:val="7"/><w:w w:val="105"/></w:rPr><w:t xml:space="preserve"> </w:t></w:r><w:r><w:rPr><w:w w:val="105"/></w:rPr><w:t>hear</w:t></w:r><w:r><w:rPr><w:spacing w:val="6"/><w:w w:val="105"/></w:rPr><w:t xml:space="preserve"> </w:t></w:r><w:r><w:rPr><w:w w:val="105"/></w:rPr><w:t>from</w:t></w:r><w:r><w:rPr><w:spacing w:val="7"/><w:w w:val="105"/></w:rPr><w:t xml:space="preserve"> </w:t></w:r><w:r><w:rPr><w:w w:val="105"/></w:rPr><w:t>you.</w:t></w:r><w:r><w:rPr><w:spacing w:val="31"/><w:w w:val="105"/></w:rPr><w:t xml:space="preserve"> </w:t></w:r><w:r><w:rPr><w:w w:val="105"/></w:rPr><w:t>For</w:t></w:r><w:r><w:rPr><w:spacing w:val="7"/><w:w w:val="105"/></w:rPr><w:t xml:space="preserve"> </w:t></w:r><w:r><w:rPr><w:w w:val="105"/></w:rPr><w:t>example,</w:t></w:r><w:r><w:rPr><w:spacing w:val="8"/><w:w w:val="105"/></w:rPr><w:t xml:space="preserve"> </w:t></w:r><w:r><w:rPr><w:w w:val="105"/></w:rPr><w:t>changing</w:t></w:r><w:r><w:rPr><w:spacing w:val="8"/><w:w w:val="105"/></w:rPr><w:t xml:space="preserve"> </w:t></w:r><w:r><w:rPr><w:w w:val="105"/></w:rPr><w:t>the</w:t></w:r><w:r><w:rPr><w:spacing w:val="7"/><w:w w:val="105"/></w:rPr><w:t xml:space="preserve"> </w:t></w:r><w:r><w:rPr><w:w w:val="105"/></w:rPr><w:t>color,</w:t></w:r><w:r><w:rPr><w:spacing w:val="7"/><w:w w:val="105"/></w:rPr><w:t xml:space="preserve"> </w:t></w:r><w:r><w:rPr><w:w w:val="105"/></w:rPr><w:t>adding</w:t></w:r><w:r><w:rPr><w:spacing w:val="7"/><w:w w:val="105"/></w:rPr><w:t xml:space="preserve"> </w:t></w:r><w:r><w:rPr><w:w w:val="105"/></w:rPr><w:t>a</w:t></w:r><w:r><w:rPr><w:spacing w:val="7"/><w:w w:val="105"/></w:rPr><w:t xml:space="preserve"> </w:t></w:r><w:r><w:rPr><w:w w:val="105"/></w:rPr><w:t>legend</w:t></w:r><w:r><w:rPr><w:spacing w:val="6"/><w:w w:val="105"/></w:rPr><w:t xml:space="preserve"> </w:t></w:r><w:r><w:rPr><w:w w:val="105"/></w:rPr><w:t>or</w:t></w:r><w:r><w:rPr><w:w w:val="103"/></w:rPr><w:t xml:space="preserve"> </w:t></w:r><w:r><w:rPr><w:w w:val="105"/></w:rPr><w:t>plotting</w:t></w:r><w:r><w:rPr><w:spacing w:val="6"/><w:w w:val="105"/></w:rPr><w:t xml:space="preserve"> </w:t></w:r><w:r><w:rPr><w:w w:val="105"/></w:rPr><w:t>multiple</w:t></w:r><w:r><w:rPr><w:spacing w:val="5"/><w:w w:val="105"/></w:rPr><w:t xml:space="preserve"> </w:t></w:r><w:r><w:rPr><w:w w:val="105"/></w:rPr><w:t>water</w:t></w:r><w:r><w:rPr><w:spacing w:val="7"/><w:w w:val="105"/></w:rPr><w:t xml:space="preserve"> </w:t></w:r><w:r><w:rPr><w:spacing w:val="0"/><w:w w:val="105"/></w:rPr><w:t>level</w:t></w:r><w:r><w:rPr><w:spacing w:val="7"/><w:w w:val="105"/></w:rPr><w:t xml:space="preserve"> </w:t></w:r><w:r><w:rPr><w:w w:val="105"/></w:rPr><w:t>time</w:t></w:r><w:r><w:rPr><w:spacing w:val="6"/><w:w w:val="105"/></w:rPr><w:t xml:space="preserve"> </w:t></w:r><w:r><w:rPr><w:w w:val="105"/></w:rPr><w:t>series</w:t></w:r><w:r><w:rPr><w:spacing w:val="7"/><w:w w:val="105"/></w:rPr><w:t xml:space="preserve"> </w:t></w:r><w:r><w:rPr><w:w w:val="105"/></w:rPr><w:t>on</w:t></w:r><w:r><w:rPr><w:spacing w:val="7"/><w:w w:val="105"/></w:rPr><w:t xml:space="preserve"> </w:t></w:r><w:r><w:rPr><w:w w:val="105"/></w:rPr><w:t>a</w:t></w:r><w:r><w:rPr><w:spacing w:val="6"/><w:w w:val="105"/></w:rPr><w:t xml:space="preserve"> </w:t></w:r><w:r><w:rPr><w:w w:val="105"/></w:rPr><w:t>same</w:t></w:r><w:r><w:rPr><w:spacing w:val="7"/><w:w w:val="105"/></w:rPr><w:t xml:space="preserve"> </w:t></w:r><w:r><w:rPr><w:w w:val="105"/></w:rPr><w:t>graph</w:t></w:r><w:r><w:rPr><w:spacing w:val="7"/><w:w w:val="105"/></w:rPr><w:t xml:space="preserve"> </w:t></w:r><w:r><w:rPr><w:w w:val="105"/></w:rPr><w:t>is</w:t></w:r><w:r><w:rPr><w:spacing w:val="7"/><w:w w:val="105"/></w:rPr><w:t xml:space="preserve"> </w:t></w:r><w:r><w:rPr><w:w w:val="105"/></w:rPr><w:t>something</w:t></w:r><w:r><w:rPr><w:spacing w:val="6"/><w:w w:val="105"/></w:rPr><w:t xml:space="preserve"> </w:t></w:r><w:r><w:rPr><w:w w:val="105"/></w:rPr><w:t>that</w:t></w:r><w:r><w:rPr><w:spacing w:val="6"/><w:w w:val="105"/></w:rPr><w:t xml:space="preserve"> </w:t></w:r><w:r><w:rPr><w:w w:val="105"/></w:rPr><w:t>can</w:t></w:r><w:r><w:rPr><w:spacing w:val="7"/><w:w w:val="105"/></w:rPr><w:t xml:space="preserve"> </w:t></w:r><w:r><w:rPr><w:w w:val="105"/></w:rPr><w:t>be</w:t></w:r><w:r><w:rPr><w:spacing w:val="7"/><w:w w:val="105"/></w:rPr><w:t xml:space="preserve"> </w:t></w:r><w:r><w:rPr><w:w w:val="105"/></w:rPr><w:t>easily</w:t></w:r><w:r><w:rPr><w:spacing w:val="7"/><w:w w:val="105"/></w:rPr><w:t xml:space="preserve"> </w:t></w:r><w:r><w:rPr><w:w w:val="105"/></w:rPr><w:t>achieved</w:t></w:r><w:r><w:rPr><w:spacing w:val="24"/><w:w w:val="101"/></w:rPr><w:t xml:space="preserve"> </w:t></w:r><w:r><w:rPr><w:w w:val="105"/></w:rPr><w:t>by</w:t></w:r><w:r><w:rPr><w:spacing w:val="17"/><w:w w:val="105"/></w:rPr><w:t xml:space="preserve"> </w:t></w:r><w:r><w:rPr><w:w w:val="105"/></w:rPr><w:t>modifying</w:t></w:r><w:r><w:rPr><w:spacing w:val="16"/><w:w w:val="105"/></w:rPr><w:t xml:space="preserve"> </w:t></w:r><w:r><w:rPr><w:w w:val="105"/></w:rPr><w:t>the</w:t></w:r><w:r><w:rPr><w:spacing w:val="17"/><w:w w:val="105"/></w:rPr><w:t xml:space="preserve"> </w:t></w:r><w:r><w:rPr><w:w w:val="105"/></w:rPr><w:t>source</w:t></w:r><w:r><w:rPr><w:spacing w:val="18"/><w:w w:val="105"/></w:rPr><w:t xml:space="preserve"> </w:t></w:r><w:r><w:rPr><w:w w:val="105"/></w:rPr><w:t>code,</w:t></w:r><w:r><w:rPr><w:spacing w:val="17"/><w:w w:val="105"/></w:rPr><w:t xml:space="preserve"> </w:t></w:r><w:r><w:rPr><w:w w:val="105"/></w:rPr><w:t>but</w:t></w:r><w:r><w:rPr><w:spacing w:val="17"/><w:w w:val="105"/></w:rPr><w:t xml:space="preserve"> </w:t></w:r><w:r><w:rPr><w:w w:val="105"/></w:rPr><w:t>that</w:t></w:r><w:r><w:rPr><w:spacing w:val="18"/><w:w w:val="105"/></w:rPr><w:t xml:space="preserve"> </w:t></w:r><w:r><w:rPr><w:w w:val="105"/></w:rPr><w:t>can</w:t></w:r><w:r><w:rPr><w:spacing w:val="17"/><w:w w:val="105"/></w:rPr><w:t xml:space="preserve"> </w:t></w:r><w:r><w:rPr><w:w w:val="105"/></w:rPr><w:t>take</w:t></w:r><w:r><w:rPr><w:spacing w:val="17"/><w:w w:val="105"/></w:rPr><w:t xml:space="preserve"> </w:t></w:r><w:r><w:rPr><w:w w:val="105"/></w:rPr><w:t>a</w:t></w:r><w:r><w:rPr><w:spacing w:val="18"/><w:w w:val="105"/></w:rPr><w:t xml:space="preserve"> </w:t></w:r><w:r><w:rPr><w:w w:val="105"/></w:rPr><w:t>lot</w:t></w:r><w:r><w:rPr><w:spacing w:val="17"/><w:w w:val="105"/></w:rPr><w:t xml:space="preserve"> </w:t></w:r><w:r><w:rPr><w:w w:val="105"/></w:rPr><w:t>of</w:t></w:r><w:r><w:rPr><w:spacing w:val="16"/><w:w w:val="105"/></w:rPr><w:t xml:space="preserve"> </w:t></w:r><w:r><w:rPr><w:w w:val="105"/></w:rPr><w:t>time</w:t></w:r><w:r><w:rPr><w:spacing w:val="18"/><w:w w:val="105"/></w:rPr><w:t xml:space="preserve"> </w:t></w:r><w:r><w:rPr><w:w w:val="105"/></w:rPr><w:t>to</w:t></w:r><w:r><w:rPr><w:spacing w:val="17"/><w:w w:val="105"/></w:rPr><w:t xml:space="preserve"> </w:t></w:r><w:r><w:rPr><w:w w:val="105"/></w:rPr><w:t>implement</w:t></w:r><w:r><w:rPr><w:spacing w:val="16"/><w:w w:val="105"/></w:rPr><w:t xml:space="preserve"> </w:t></w:r><w:r><w:rPr><w:w w:val="105"/></w:rPr><w:t>in</w:t></w:r><w:r><w:rPr><w:spacing w:val="18"/><w:w w:val="105"/></w:rPr><w:t xml:space="preserve"> </w:t></w:r><w:r><w:rPr><w:w w:val="105"/></w:rPr><w:t>a</w:t></w:r><w:r><w:rPr><w:spacing w:val="17"/><w:w w:val="105"/></w:rPr><w:t xml:space="preserve"> </w:t></w:r><w:r><w:rPr><w:w w:val="105"/></w:rPr><w:t>good</w:t></w:r><w:r><w:rPr><w:spacing w:val="17"/><w:w w:val="105"/></w:rPr><w:t xml:space="preserve"> </w:t></w:r><w:r><w:rPr><w:w w:val="105"/></w:rPr><w:t>and</w:t></w:r><w:r><w:rPr><w:spacing w:val="18"/><w:w w:val="105"/></w:rPr><w:t xml:space="preserve"> </w:t></w:r><w:r><w:rPr><w:w w:val="105"/></w:rPr><w:t>robust</w:t></w:r><w:r><w:rPr><w:w w:val="108"/></w:rPr><w:t xml:space="preserve"> </w:t></w:r><w:r><w:rPr><w:w w:val="105"/></w:rPr><w:t>UI</w:t></w:r><w:r><w:rPr><w:spacing w:val="0"/><w:w w:val="105"/></w:rPr><w:t xml:space="preserve"> </w:t></w:r><w:r><w:rPr><w:w w:val="105"/></w:rPr><w:t>design.</w:t></w:r></w:p><w:p><w:pPr><w:pStyle w:val="TextBody"/><w:spacing w:lineRule="auto" w:line="249"/><w:ind w:left="101" w:right="151" w:firstLine="363"/><w:jc w:val="both"/><w:rPr></w:rPr></w:pPr><w:r><w:rPr></w:rPr><w:t>The</w:t></w:r><w:r><w:rPr><w:spacing w:val="27"/></w:rPr><w:t xml:space="preserve"> </w:t></w:r><w:r><w:rPr></w:rPr><w:t>tradeoff</w:t></w:r><w:r><w:rPr><w:spacing w:val="26"/></w:rPr><w:t xml:space="preserve"> </w:t></w:r><w:r><w:rPr></w:rPr><w:t>for</w:t></w:r><w:r><w:rPr><w:spacing w:val="27"/></w:rPr><w:t xml:space="preserve"> </w:t></w:r><w:r><w:rPr></w:rPr><w:t>the</w:t></w:r><w:r><w:rPr><w:spacing w:val="26"/></w:rPr><w:t xml:space="preserve"> </w:t></w:r><w:r><w:rPr></w:rPr><w:t>packaging</w:t></w:r><w:r><w:rPr><w:spacing w:val="26"/></w:rPr><w:t xml:space="preserve"> </w:t></w:r><w:r><w:rPr></w:rPr><w:t>of</w:t></w:r><w:r><w:rPr><w:spacing w:val="26"/></w:rPr><w:t xml:space="preserve"> </w:t></w:r><w:r><w:rPr></w:rPr><w:t>code</w:t></w:r><w:r><w:rPr><w:spacing w:val="27"/></w:rPr><w:t xml:space="preserve"> </w:t></w:r><w:r><w:rPr></w:rPr><w:t>into</w:t></w:r><w:r><w:rPr><w:spacing w:val="27"/></w:rPr><w:t xml:space="preserve"> </w:t></w:r><w:r><w:rPr></w:rPr><w:t>a</w:t></w:r><w:r><w:rPr><w:spacing w:val="27"/></w:rPr><w:t xml:space="preserve"> </w:t></w:r><w:r><w:rPr></w:rPr><w:t>UI</w:t></w:r><w:r><w:rPr><w:spacing w:val="28"/></w:rPr><w:t xml:space="preserve"> </w:t></w:r><w:r><w:rPr></w:rPr><w:t>is</w:t></w:r><w:r><w:rPr><w:spacing w:val="26"/></w:rPr><w:t xml:space="preserve"> </w:t></w:r><w:r><w:rPr></w:rPr><w:t>that</w:t></w:r><w:r><w:rPr><w:spacing w:val="27"/></w:rPr><w:t xml:space="preserve"> </w:t></w:r><w:r><w:rPr></w:rPr><w:t>the</w:t></w:r><w:r><w:rPr><w:spacing w:val="27"/></w:rPr><w:t xml:space="preserve"> </w:t></w:r><w:r><w:rPr></w:rPr><w:t>production</w:t></w:r><w:r><w:rPr><w:spacing w:val="26"/></w:rPr><w:t xml:space="preserve"> </w:t></w:r><w:r><w:rPr></w:rPr><w:t>of</w:t></w:r><w:r><w:rPr><w:spacing w:val="26"/></w:rPr><w:t xml:space="preserve"> </w:t></w:r><w:r><w:rPr></w:rPr><w:t>graph</w:t></w:r><w:r><w:rPr><w:spacing w:val="27"/></w:rPr><w:t xml:space="preserve"> </w:t></w:r><w:r><w:rPr></w:rPr><w:t>in</w:t></w:r><w:r><w:rPr><w:spacing w:val="27"/></w:rPr><w:t xml:space="preserve"> </w:t></w:r><w:r><w:rPr></w:rPr><w:t>the</w:t></w:r><w:r><w:rPr><w:spacing w:val="26"/></w:rPr><w:t xml:space="preserve"> </w:t></w:r><w:r><w:rPr></w:rPr><w:t>frame</w:t></w:r><w:r><w:rPr><w:spacing w:val="28"/></w:rPr><w:t xml:space="preserve"> </w:t></w:r><w:r><w:rPr></w:rPr><w:t>of</w:t></w:r><w:r><w:rPr><w:w w:val="92"/></w:rPr><w:t xml:space="preserve"> </w:t></w:r><w:r><w:rPr></w:rPr><w:t>WHAT</w:t></w:r><w:r><w:rPr><w:spacing w:val="27"/></w:rPr><w:t xml:space="preserve"> </w:t></w:r><w:r><w:rPr></w:rPr><w:t>UI</w:t></w:r><w:r><w:rPr><w:spacing w:val="27"/></w:rPr><w:t xml:space="preserve"> </w:t></w:r><w:r><w:rPr></w:rPr><w:t>is</w:t></w:r><w:r><w:rPr><w:spacing w:val="27"/></w:rPr><w:t xml:space="preserve"> </w:t></w:r><w:r><w:rPr></w:rPr><w:t>more</w:t></w:r><w:r><w:rPr><w:spacing w:val="26"/></w:rPr><w:t xml:space="preserve"> </w:t></w:r><w:r><w:rPr></w:rPr><w:t>strict</w:t></w:r><w:r><w:rPr><w:spacing w:val="27"/></w:rPr><w:t xml:space="preserve"> </w:t></w:r><w:r><w:rPr></w:rPr><w:t>and</w:t></w:r><w:r><w:rPr><w:spacing w:val="27"/></w:rPr><w:t xml:space="preserve"> </w:t></w:r><w:r><w:rPr></w:rPr><w:t>allow</w:t></w:r><w:r><w:rPr><w:spacing w:val="27"/></w:rPr><w:t xml:space="preserve"> </w:t></w:r><w:r><w:rPr></w:rPr><w:t>for</w:t></w:r><w:r><w:rPr><w:spacing w:val="27"/></w:rPr><w:t xml:space="preserve"> </w:t></w:r><w:r><w:rPr></w:rPr><w:t>less</w:t></w:r><w:r><w:rPr><w:spacing w:val="26"/></w:rPr><w:t xml:space="preserve"> </w:t></w:r><w:r><w:rPr></w:rPr><w:t>flexibility</w:t></w:r><w:r><w:rPr><w:spacing w:val="29"/></w:rPr><w:t xml:space="preserve"> </w:t></w:r><w:r><w:rPr></w:rPr><w:t>to</w:t></w:r><w:r><w:rPr><w:spacing w:val="27"/></w:rPr><w:t xml:space="preserve"> </w:t></w:r><w:r><w:rPr></w:rPr><w:t>the</w:t></w:r><w:r><w:rPr><w:spacing w:val="27"/></w:rPr><w:t xml:space="preserve"> </w:t></w:r><w:r><w:rPr></w:rPr><w:t>user.</w:t></w:r><w:r><w:rPr><w:spacing w:val="56"/></w:rPr><w:t xml:space="preserve"> </w:t></w:r><w:r><w:rPr></w:rPr><w:t>Neverthless,</w:t></w:r><w:r><w:rPr><w:spacing w:val="27"/></w:rPr><w:t xml:space="preserve"> </w:t></w:r><w:r><w:rPr></w:rPr><w:t>it</w:t></w:r><w:r><w:rPr><w:spacing w:val="27"/></w:rPr><w:t xml:space="preserve"> </w:t></w:r><w:r><w:rPr></w:rPr><w:t>is</w:t></w:r><w:r><w:rPr><w:spacing w:val="27"/></w:rPr><w:t xml:space="preserve"> </w:t></w:r><w:r><w:rPr></w:rPr><w:t>still</w:t></w:r><w:r><w:rPr><w:spacing w:val="27"/></w:rPr><w:t xml:space="preserve"> </w:t></w:r><w:r><w:rPr></w:rPr><w:t>possible</w:t></w:r><w:r><w:rPr><w:spacing w:val="26"/></w:rPr><w:t xml:space="preserve"> </w:t></w:r><w:r><w:rPr></w:rPr><w:t>to</w:t></w:r><w:r><w:rPr><w:w w:val="109"/></w:rPr><w:t xml:space="preserve"> </w:t></w:r><w:r><w:rPr></w:rPr><w:t>produce</w:t></w:r><w:r><w:rPr><w:spacing w:val="30"/></w:rPr><w:t xml:space="preserve"> </w:t></w:r><w:r><w:rPr></w:rPr><w:t>very</w:t></w:r><w:r><w:rPr><w:spacing w:val="30"/></w:rPr><w:t xml:space="preserve"> </w:t></w:r><w:r><w:rPr></w:rPr><w:t>good</w:t></w:r><w:r><w:rPr><w:spacing w:val="30"/></w:rPr><w:t xml:space="preserve"> </w:t></w:r><w:r><w:rPr></w:rPr><w:t>graph</w:t></w:r><w:r><w:rPr><w:spacing w:val="30"/></w:rPr><w:t xml:space="preserve"> </w:t></w:r><w:r><w:rPr></w:rPr><w:t>from</w:t></w:r><w:r><w:rPr><w:spacing w:val="31"/></w:rPr><w:t xml:space="preserve"> </w:t></w:r><w:r><w:rPr></w:rPr><w:t>the</w:t></w:r><w:r><w:rPr><w:spacing w:val="30"/></w:rPr><w:t xml:space="preserve"> </w:t></w:r><w:r><w:rPr></w:rPr><w:t>UI</w:t></w:r><w:r><w:rPr><w:spacing w:val="30"/></w:rPr><w:t xml:space="preserve"> </w:t></w:r><w:r><w:rPr></w:rPr><w:t>and</w:t></w:r><w:r><w:rPr><w:spacing w:val="30"/></w:rPr><w:t xml:space="preserve"> </w:t></w:r><w:r><w:rPr></w:rPr><w:t>new</w:t></w:r><w:r><w:rPr><w:spacing w:val="30"/></w:rPr><w:t xml:space="preserve"> </w:t></w:r><w:r><w:rPr></w:rPr><w:t>options</w:t></w:r><w:r><w:rPr><w:spacing w:val="30"/></w:rPr><w:t xml:space="preserve"> </w:t></w:r><w:r><w:rPr></w:rPr><w:t>are</w:t></w:r><w:r><w:rPr><w:spacing w:val="30"/></w:rPr><w:t xml:space="preserve"> </w:t></w:r><w:r><w:rPr></w:rPr><w:t>added</w:t></w:r><w:r><w:rPr><w:spacing w:val="30"/></w:rPr><w:t xml:space="preserve"> </w:t></w:r><w:r><w:rPr></w:rPr><w:t>frequently</w:t></w:r><w:r><w:rPr><w:spacing w:val="32"/></w:rPr><w:t xml:space="preserve"> </w:t></w:r><w:r><w:rPr></w:rPr><w:t>to</w:t></w:r><w:r><w:rPr><w:spacing w:val="30"/></w:rPr><w:t xml:space="preserve"> </w:t></w:r><w:r><w:rPr></w:rPr><w:t>the</w:t></w:r><w:r><w:rPr><w:spacing w:val="30"/></w:rPr><w:t xml:space="preserve"> </w:t></w:r><w:r><w:rPr></w:rPr><w:t>program</w:t></w:r><w:r><w:rPr><w:spacing w:val="30"/></w:rPr><w:t xml:space="preserve"> </w:t></w:r><w:r><w:rPr><w:spacing w:val="0"/></w:rPr><w:t>to</w:t></w:r><w:r><w:rPr><w:spacing w:val="30"/></w:rPr><w:t xml:space="preserve"> </w:t></w:r><w:r><w:rPr></w:rPr><w:t>add</w:t></w:r><w:r><w:rPr><w:spacing w:val="21"/><w:w w:val="106"/></w:rPr><w:t xml:space="preserve"> </w:t></w:r><w:r><w:rPr></w:rPr><w:t>more</w:t></w:r><w:r><w:rPr><w:spacing w:val="47"/></w:rPr><w:t xml:space="preserve"> </w:t></w:r><w:r><w:rPr></w:rPr><w:t>flexibility.</w:t></w:r></w:p><w:p><w:pPr><w:pStyle w:val="TextBody"/><w:spacing w:lineRule="auto" w:line="249"/><w:ind w:left="113" w:right="142" w:firstLine="351"/><w:jc w:val="both"/><w:rPr></w:rPr></w:pPr><w:r><w:rPr><w:w w:val="105"/></w:rPr><w:t>The</w:t></w:r><w:r><w:rPr><w:spacing w:val="32"/><w:w w:val="105"/></w:rPr><w:t xml:space="preserve"> </w:t></w:r><w:r><w:rPr><w:w w:val="105"/></w:rPr><w:t>plotting</w:t></w:r><w:r><w:rPr><w:spacing w:val="32"/><w:w w:val="105"/></w:rPr><w:t xml:space="preserve"> </w:t></w:r><w:r><w:rPr><w:w w:val="105"/></w:rPr><w:t>of</w:t></w:r><w:r><w:rPr><w:spacing w:val="33"/><w:w w:val="105"/></w:rPr><w:t xml:space="preserve"> </w:t></w:r><w:r><w:rPr><w:w w:val="105"/></w:rPr><w:t>the</w:t></w:r><w:r><w:rPr><w:spacing w:val="32"/><w:w w:val="105"/></w:rPr><w:t xml:space="preserve"> </w:t></w:r><w:r><w:rPr><w:w w:val="105"/></w:rPr><w:t>weather</w:t></w:r><w:r><w:rPr><w:spacing w:val="33"/><w:w w:val="105"/></w:rPr><w:t xml:space="preserve"> </w:t></w:r><w:r><w:rPr><w:w w:val="105"/></w:rPr><w:t>and</w:t></w:r><w:r><w:rPr><w:spacing w:val="32"/><w:w w:val="105"/></w:rPr><w:t xml:space="preserve"> </w:t></w:r><w:r><w:rPr><w:w w:val="105"/></w:rPr><w:t>water-level</w:t></w:r><w:r><w:rPr><w:spacing w:val="34"/><w:w w:val="105"/></w:rPr><w:t xml:space="preserve"> </w:t></w:r><w:r><w:rPr><w:w w:val="105"/></w:rPr><w:t>data</w:t></w:r><w:r><w:rPr><w:spacing w:val="32"/><w:w w:val="105"/></w:rPr><w:t xml:space="preserve"> </w:t></w:r><w:r><w:rPr><w:w w:val="105"/></w:rPr><w:t>into</w:t></w:r><w:r><w:rPr><w:spacing w:val="33"/><w:w w:val="105"/></w:rPr><w:t xml:space="preserve"> </w:t></w:r><w:r><w:rPr><w:w w:val="105"/></w:rPr><w:t>a</w:t></w:r><w:r><w:rPr><w:spacing w:val="32"/><w:w w:val="105"/></w:rPr><w:t xml:space="preserve"> </w:t></w:r><w:r><w:rPr><w:w w:val="105"/></w:rPr><w:t>same</w:t></w:r><w:r><w:rPr><w:spacing w:val="32"/><w:w w:val="105"/></w:rPr><w:t xml:space="preserve"> </w:t></w:r><w:r><w:rPr><w:w w:val="105"/></w:rPr><w:t>graph</w:t></w:r><w:r><w:rPr><w:spacing w:val="33"/><w:w w:val="105"/></w:rPr><w:t xml:space="preserve"> </w:t></w:r><w:r><w:rPr><w:w w:val="105"/></w:rPr><w:t>in</w:t></w:r><w:r><w:rPr><w:spacing w:val="32"/><w:w w:val="105"/></w:rPr><w:t xml:space="preserve"> </w:t></w:r><w:r><w:rPr><w:w w:val="105"/></w:rPr><w:t>a</w:t></w:r><w:r><w:rPr><w:spacing w:val="33"/><w:w w:val="105"/></w:rPr><w:t xml:space="preserve"> </w:t></w:r><w:r><w:rPr><w:w w:val="105"/></w:rPr><w:t>publication-quality</w:t></w:r><w:r><w:rPr><w:w w:val="108"/></w:rPr><w:t xml:space="preserve"> </w:t></w:r><w:r><w:rPr><w:w w:val="105"/></w:rPr><w:t>figure</w:t></w:r><w:r><w:rPr><w:spacing w:val="1"/><w:w w:val="105"/></w:rPr><w:t xml:space="preserve"> </w:t></w:r><w:r><w:rPr><w:w w:val="105"/></w:rPr><w:t>is</w:t></w:r><w:r><w:rPr><w:spacing w:val="1"/><w:w w:val="105"/></w:rPr><w:t xml:space="preserve"> </w:t></w:r><w:r><w:rPr><w:w w:val="105"/></w:rPr><w:t>done in</w:t></w:r><w:r><w:rPr><w:spacing w:val="1"/><w:w w:val="105"/></w:rPr><w:t xml:space="preserve"> </w:t></w:r><w:r><w:rPr><w:w w:val="105"/></w:rPr><w:t>the</w:t></w:r><w:r><w:rPr><w:spacing w:val="2"/><w:w w:val="105"/></w:rPr><w:t xml:space="preserve"> </w:t></w:r><w:r><w:rPr><w:w w:val="105"/></w:rPr><w:t>mode ‘‘Layout’’ in</w:t></w:r><w:r><w:rPr><w:spacing w:val="1"/><w:w w:val="105"/></w:rPr><w:t xml:space="preserve"> </w:t></w:r><w:r><w:rPr><w:w w:val="105"/></w:rPr><w:t>the</w:t></w:r><w:r><w:rPr><w:spacing w:val="2"/><w:w w:val="105"/></w:rPr><w:t xml:space="preserve"> </w:t></w:r><w:r><w:rPr><w:w w:val="105"/></w:rPr><w:t>tab</w:t></w:r><w:r><w:rPr><w:spacing w:val="1"/><w:w w:val="105"/></w:rPr><w:t xml:space="preserve"> </w:t></w:r><w:r><w:rPr><w:w w:val="105"/></w:rPr><w:t>called</w:t></w:r><w:r><w:rPr><w:spacing w:val="1"/><w:w w:val="105"/></w:rPr><w:t xml:space="preserve"> </w:t></w:r><w:r><w:rPr><w:w w:val="105"/></w:rPr><w:t>‘‘Hydrograph’’ (see</w:t></w:r><w:r><w:rPr><w:spacing w:val="1"/><w:w w:val="105"/></w:rPr><w:t xml:space="preserve"> </w:t></w:r><w:r><w:rPr><w:w w:val="105"/></w:rPr><w:t>Figure</w:t></w:r><w:r><w:rPr><w:spacing w:val="1"/><w:w w:val="105"/></w:rPr><w:t xml:space="preserve"> </w:t></w:r><w:r><w:rPr><w:w w:val="105"/></w:rPr><w:t>X).</w:t></w:r></w:p><w:p><w:pPr><w:pStyle w:val="Normal"/><w:spacing w:before="10" w:after="0"/><w:rPr><w:rFonts w:ascii="Times New Roman" w:hAnsi="Times New Roman" w:eastAsia="Times New Roman" w:cs="Times New Roman"/><w:sz w:val="23"/><w:szCs w:val="23"/></w:rPr></w:pPr><w:r><w:rPr><w:rFonts w:eastAsia="Times New Roman" w:cs="Times New Roman" w:ascii="Times New Roman" w:hAnsi="Times New Roman"/><w:sz w:val="23"/><w:szCs w:val="23"/></w:rPr></w:r></w:p><w:p><w:pPr><w:pStyle w:val="Normal"/><w:spacing w:lineRule="atLeast" w:line="200"/><w:ind w:left="1360" w:hanging="0"/><w:rPr><w:rFonts w:ascii="Times New Roman" w:hAnsi="Times New Roman" w:eastAsia="Times New Roman" w:cs="Times New Roman"/><w:sz w:val="20"/><w:szCs w:val="20"/></w:rPr></w:pPr><w:r><w:rPr></w:rPr><w:drawing><wp:inline distT="0" distB="0" distL="0" distR="0"><wp:extent cx="4770120" cy="3131820"/><wp:effectExtent l="0" t="0" r="0" b="0"/><wp:docPr id="47" name="Image4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47" name="Image4" descr=""></pic:cNvPr><pic:cNvPicPr><a:picLocks noChangeAspect="1" noChangeArrowheads="1"/></pic:cNvPicPr></pic:nvPicPr><pic:blipFill><a:blip r:embed="rId28"/><a:stretch><a:fillRect/></a:stretch></pic:blipFill><pic:spPr bwMode="auto"><a:xfrm><a:off x="0" y="0"/><a:ext cx="4770120" cy="3131820"/></a:xfrm><a:prstGeom prst="rect"><a:avLst/></a:prstGeom><a:noFill/><a:ln w="9525"><a:noFill/><a:miter lim="800000"/><a:headEnd/><a:tailEnd/></a:ln></pic:spPr></pic:pic></a:graphicData></a:graphic></wp:inline></w:drawing></w:r></w:p><w:p><w:pPr><w:sectPr><w:footerReference w:type="default" r:id="rId29"/><w:type w:val="nextPage"/><w:pgSz w:w="12240" w:h="15840"/><w:pgMar w:left="1020" w:right="980" w:header="0" w:top="1500" w:footer="515" w:bottom="700" w:gutter="0"/><w:pgNumType w:fmt="decimal"/><w:formProt w:val="false"/><w:textDirection w:val="lrTb"/><w:docGrid w:type="default" w:linePitch="240" w:charSpace="4294965247"/></w:sectPr><w:pStyle w:val="TextBody"/><w:spacing w:before="156" w:after="0"/><w:ind w:left="2287" w:hanging="0"/><w:rPr></w:rPr></w:pPr><w:bookmarkStart w:id="62" w:name="_bookmark37"/><w:bookmarkEnd w:id="62"/><w:r><w:rPr></w:rPr><w:t>Figure</w:t></w:r><w:r><w:rPr><w:spacing w:val="27"/></w:rPr><w:t xml:space="preserve"> </w:t></w:r><w:r><w:rPr></w:rPr><w:t>5.1:</w:t></w:r><w:r><w:rPr><w:spacing w:val="56"/></w:rPr><w:t xml:space="preserve"> </w:t></w:r><w:r><w:rPr></w:rPr><w:t>Mode</w:t></w:r><w:r><w:rPr><w:spacing w:val="27"/></w:rPr><w:t xml:space="preserve"> </w:t></w:r><w:r><w:rPr></w:rPr><w:t>‘‘Layout’’</w:t></w:r><w:r><w:rPr><w:spacing w:val="26"/></w:rPr><w:t xml:space="preserve"> </w:t></w:r><w:r><w:rPr></w:rPr><w:t>of</w:t></w:r><w:r><w:rPr><w:spacing w:val="27"/></w:rPr><w:t xml:space="preserve"> </w:t></w:r><w:r><w:rPr></w:rPr><w:t>the</w:t></w:r><w:r><w:rPr><w:spacing w:val="27"/></w:rPr><w:t xml:space="preserve"> </w:t></w:r><w:r><w:rPr></w:rPr><w:t>Tab</w:t></w:r><w:r><w:rPr><w:spacing w:val="27"/></w:rPr><w:t xml:space="preserve"> </w:t></w:r><w:r><w:rPr></w:rPr><w:t>‘‘Hydrograph’’.</w:t></w:r></w:p><w:p><w:pPr><w:pStyle w:val="TextBody"/><w:spacing w:lineRule="auto" w:line="249" w:before="29" w:after="0"/><w:ind w:left="101" w:right="106" w:firstLine="363"/><w:jc w:val="both"/><w:rPr></w:rPr></w:pPr><w:r><w:rPr><w:w w:val="105"/></w:rPr><w:t>The</w:t></w:r><w:r><w:rPr><w:spacing w:val="0"/><w:w w:val="105"/></w:rPr><w:t xml:space="preserve"> </w:t></w:r><w:r><w:rPr><w:w w:val="105"/></w:rPr><w:t>mode</w:t></w:r><w:r><w:rPr><w:spacing w:val="0"/><w:w w:val="105"/></w:rPr><w:t xml:space="preserve"> </w:t></w:r><w:r><w:rPr><w:w w:val="105"/></w:rPr><w:t>Layout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Computation</w:t></w:r><w:r><w:rPr><w:spacing w:val="0"/><w:w w:val="105"/></w:rPr><w:t xml:space="preserve"> </w:t></w:r><w:r><w:rPr><w:w w:val="105"/></w:rPr><w:t>both</w:t></w:r><w:r><w:rPr><w:spacing w:val="0"/><w:w w:val="105"/></w:rPr><w:t xml:space="preserve"> </w:t></w:r><w:r><w:rPr><w:w w:val="105"/></w:rPr><w:t>shares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same</w:t></w:r><w:r><w:rPr><w:spacing w:val="0"/><w:w w:val="105"/></w:rPr><w:t xml:space="preserve"> </w:t></w:r><w:r><w:rPr><w:w w:val="105"/></w:rPr><w:t>data.</w:t></w:r><w:r><w:rPr><w:spacing w:val="29"/><w:w w:val="105"/></w:rPr><w:t xml:space="preserve"> </w:t></w:r><w:r><w:rPr><w:w w:val="105"/></w:rPr><w:t>This</w:t></w:r><w:r><w:rPr><w:spacing w:val="0"/><w:w w:val="105"/></w:rPr><w:t xml:space="preserve"> </w:t></w:r><w:r><w:rPr><w:w w:val="105"/></w:rPr><w:t>means</w:t></w:r><w:r><w:rPr><w:spacing w:val="0"/><w:w w:val="105"/></w:rPr><w:t xml:space="preserve"> </w:t></w:r><w:r><w:rPr><w:w w:val="105"/></w:rPr><w:t>that</w:t></w:r><w:r><w:rPr><w:spacing w:val="0"/><w:w w:val="105"/></w:rPr><w:t xml:space="preserve"> </w:t></w:r><w:r><w:rPr><w:w w:val="105"/></w:rPr><w:t>when</w:t></w:r><w:r><w:rPr><w:spacing w:val="0"/><w:w w:val="105"/></w:rPr><w:t xml:space="preserve"> </w:t></w:r><w:r><w:rPr><w:w w:val="105"/></w:rPr><w:t>importing</w:t></w:r><w:r><w:rPr><w:w w:val="103"/></w:rPr><w:t xml:space="preserve"> </w:t></w:r><w:r><w:rPr><w:w w:val="105"/></w:rPr><w:t>a water</w:t></w:r><w:r><w:rPr><w:spacing w:val="1"/><w:w w:val="105"/></w:rPr><w:t xml:space="preserve"> </w:t></w:r><w:r><w:rPr><w:w w:val="105"/></w:rPr><w:t>level</w:t></w:r><w:r><w:rPr><w:spacing w:val="1"/><w:w w:val="105"/></w:rPr><w:t xml:space="preserve"> </w:t></w:r><w:r><w:rPr><w:w w:val="105"/></w:rPr><w:t>data file</w:t></w:r><w:r><w:rPr><w:spacing w:val="2"/><w:w w:val="105"/></w:rPr><w:t xml:space="preserve"> </w:t></w:r><w:r><w:rPr><w:w w:val="105"/></w:rPr><w:t>or a</w:t></w:r><w:r><w:rPr><w:spacing w:val="1"/><w:w w:val="105"/></w:rPr><w:t xml:space="preserve"> </w:t></w:r><w:r><w:rPr><w:w w:val="105"/></w:rPr><w:t>weather</w:t></w:r><w:r><w:rPr><w:spacing w:val="1"/><w:w w:val="105"/></w:rPr><w:t xml:space="preserve"> </w:t></w:r><w:r><w:rPr><w:w w:val="105"/></w:rPr><w:t>data file</w:t></w:r><w:r><w:rPr><w:spacing w:val="2"/><w:w w:val="105"/></w:rPr><w:t xml:space="preserve"> </w:t></w:r><w:r><w:rPr><w:w w:val="105"/></w:rPr><w:t>in one</w:t></w:r><w:r><w:rPr><w:spacing w:val="1"/><w:w w:val="105"/></w:rPr><w:t xml:space="preserve"> </w:t></w:r><w:r><w:rPr><w:w w:val="105"/></w:rPr><w:t>mode,</w:t></w:r><w:r><w:rPr><w:spacing w:val="1"/><w:w w:val="105"/></w:rPr><w:t xml:space="preserve"> </w:t></w:r><w:r><w:rPr><w:w w:val="105"/></w:rPr><w:t>will</w:t></w:r><w:r><w:rPr><w:spacing w:val="1"/><w:w w:val="105"/></w:rPr><w:t xml:space="preserve"> </w:t></w:r><w:r><w:rPr><w:w w:val="105"/></w:rPr><w:t>affect</w:t></w:r><w:r><w:rPr><w:spacing w:val="1"/><w:w w:val="105"/></w:rPr><w:t xml:space="preserve"> </w:t></w:r><w:r><w:rPr><w:w w:val="105"/></w:rPr><w:t>the content</w:t></w:r><w:r><w:rPr><w:spacing w:val="2"/><w:w w:val="105"/></w:rPr><w:t xml:space="preserve"> </w:t></w:r><w:r><w:rPr><w:w w:val="105"/></w:rPr><w:t>of the</w:t></w:r><w:r><w:rPr><w:spacing w:val="1"/><w:w w:val="105"/></w:rPr><w:t xml:space="preserve"> </w:t></w:r><w:r><w:rPr><w:w w:val="105"/></w:rPr><w:t>other.</w:t></w:r><w:r><w:rPr><w:spacing w:val="25"/><w:w w:val="105"/></w:rPr><w:t xml:space="preserve"> </w:t></w:r><w:r><w:rPr><w:w w:val="105"/></w:rPr><w:t>Thus,</w:t></w:r><w:r><w:rPr><w:w w:val="106"/></w:rPr><w:t xml:space="preserve"> </w:t></w:r><w:r><w:rPr><w:w w:val="105"/></w:rPr><w:t>the</w:t></w:r><w:r><w:rPr><w:spacing w:val="4"/><w:w w:val="105"/></w:rPr><w:t xml:space="preserve"> </w:t></w:r><w:r><w:rPr><w:w w:val="105"/></w:rPr><w:t>process</w:t></w:r><w:r><w:rPr><w:spacing w:val="4"/><w:w w:val="105"/></w:rPr><w:t xml:space="preserve"> </w:t></w:r><w:r><w:rPr><w:w w:val="105"/></w:rPr><w:t>of</w:t></w:r><w:r><w:rPr><w:spacing w:val="5"/><w:w w:val="105"/></w:rPr><w:t xml:space="preserve"> </w:t></w:r><w:r><w:rPr><w:w w:val="105"/></w:rPr><w:t>importing</w:t></w:r><w:r><w:rPr><w:spacing w:val="4"/><w:w w:val="105"/></w:rPr><w:t xml:space="preserve"> </w:t></w:r><w:r><w:rPr><w:w w:val="105"/></w:rPr><w:t>water</w:t></w:r><w:r><w:rPr><w:spacing w:val="5"/><w:w w:val="105"/></w:rPr><w:t xml:space="preserve"> </w:t></w:r><w:r><w:rPr><w:w w:val="105"/></w:rPr><w:t>level</w:t></w:r><w:r><w:rPr><w:spacing w:val="3"/><w:w w:val="105"/></w:rPr><w:t xml:space="preserve"> </w:t></w:r><w:r><w:rPr><w:w w:val="105"/></w:rPr><w:t>data</w:t></w:r><w:r><w:rPr><w:spacing w:val="5"/><w:w w:val="105"/></w:rPr><w:t xml:space="preserve"> </w:t></w:r><w:r><w:rPr><w:w w:val="105"/></w:rPr><w:t>is</w:t></w:r><w:r><w:rPr><w:spacing w:val="5"/><w:w w:val="105"/></w:rPr><w:t xml:space="preserve"> </w:t></w:r><w:r><w:rPr><w:w w:val="105"/></w:rPr><w:t>the</w:t></w:r><w:r><w:rPr><w:spacing w:val="4"/><w:w w:val="105"/></w:rPr><w:t xml:space="preserve"> </w:t></w:r><w:r><w:rPr><w:w w:val="105"/></w:rPr><w:t>same</w:t></w:r><w:r><w:rPr><w:spacing w:val="5"/><w:w w:val="105"/></w:rPr><w:t xml:space="preserve"> </w:t></w:r><w:r><w:rPr><w:w w:val="105"/></w:rPr><w:t>as</w:t></w:r><w:r><w:rPr><w:spacing w:val="4"/><w:w w:val="105"/></w:rPr><w:t xml:space="preserve"> </w:t></w:r><w:r><w:rPr><w:w w:val="105"/></w:rPr><w:t>the</w:t></w:r><w:r><w:rPr><w:spacing w:val="4"/><w:w w:val="105"/></w:rPr><w:t xml:space="preserve"> </w:t></w:r><w:r><w:rPr><w:w w:val="105"/></w:rPr><w:t>one</w:t></w:r><w:r><w:rPr><w:spacing w:val="5"/><w:w w:val="105"/></w:rPr><w:t xml:space="preserve"> </w:t></w:r><w:r><w:rPr><w:w w:val="105"/></w:rPr><w:t>explained</w:t></w:r><w:r><w:rPr><w:spacing w:val="6"/><w:w w:val="105"/></w:rPr><w:t xml:space="preserve"> </w:t></w:r><w:r><w:rPr><w:w w:val="105"/></w:rPr><w:t>previously</w:t></w:r><w:r><w:rPr><w:spacing w:val="3"/><w:w w:val="105"/></w:rPr><w:t xml:space="preserve"> </w:t></w:r><w:r><w:rPr><w:w w:val="105"/></w:rPr><w:t>in</w:t></w:r><w:r><w:rPr><w:spacing w:val="5"/><w:w w:val="105"/></w:rPr><w:t xml:space="preserve"> </w:t></w:r><w:r><w:rPr><w:w w:val="105"/></w:rPr><w:t>section</w:t></w:r><w:r><w:rPr><w:spacing w:val="5"/><w:w w:val="105"/></w:rPr><w:t xml:space="preserve"> </w:t></w:r><w:r><w:rPr><w:w w:val="105"/></w:rPr><w:t>X.</w:t></w:r><w:r><w:rPr><w:w w:val="102"/></w:rPr><w:t xml:space="preserve"> </w:t></w:r><w:r><w:rPr><w:w w:val="105"/></w:rPr><w:t>When</w:t></w:r><w:r><w:rPr><w:spacing w:val="26"/><w:w w:val="105"/></w:rPr><w:t xml:space="preserve"> </w:t></w:r><w:r><w:rPr><w:w w:val="105"/></w:rPr><w:t>a</w:t></w:r><w:r><w:rPr><w:spacing w:val="27"/><w:w w:val="105"/></w:rPr><w:t xml:space="preserve"> </w:t></w:r><w:r><w:rPr><w:w w:val="105"/></w:rPr><w:t>water</w:t></w:r><w:r><w:rPr><w:spacing w:val="27"/><w:w w:val="105"/></w:rPr><w:t xml:space="preserve"> </w:t></w:r><w:r><w:rPr><w:w w:val="105"/></w:rPr><w:t>level</w:t></w:r><w:r><w:rPr><w:spacing w:val="25"/><w:w w:val="105"/></w:rPr><w:t xml:space="preserve"> </w:t></w:r><w:r><w:rPr><w:w w:val="105"/></w:rPr><w:t>data</w:t></w:r><w:r><w:rPr><w:spacing w:val="26"/><w:w w:val="105"/></w:rPr><w:t xml:space="preserve"> </w:t></w:r><w:r><w:rPr><w:w w:val="105"/></w:rPr><w:t>file</w:t></w:r><w:r><w:rPr><w:spacing w:val="27"/><w:w w:val="105"/></w:rPr><w:t xml:space="preserve"> </w:t></w:r><w:r><w:rPr><w:w w:val="105"/></w:rPr><w:t>is</w:t></w:r><w:r><w:rPr><w:spacing w:val="26"/><w:w w:val="105"/></w:rPr><w:t xml:space="preserve"> </w:t></w:r><w:r><w:rPr><w:w w:val="105"/></w:rPr><w:t>loaded</w:t></w:r><w:r><w:rPr><w:spacing w:val="27"/><w:w w:val="105"/></w:rPr><w:t xml:space="preserve"> </w:t></w:r><w:r><w:rPr><w:w w:val="105"/></w:rPr><w:t>into</w:t></w:r><w:r><w:rPr><w:spacing w:val="27"/><w:w w:val="105"/></w:rPr><w:t xml:space="preserve"> </w:t></w:r><w:r><w:rPr><w:w w:val="105"/></w:rPr><w:t>memory,</w:t></w:r><w:r><w:rPr><w:spacing w:val="28"/><w:w w:val="105"/></w:rPr><w:t xml:space="preserve"> </w:t></w:r><w:r><w:rPr><w:w w:val="105"/></w:rPr><w:t>the</w:t></w:r><w:r><w:rPr><w:spacing w:val="26"/><w:w w:val="105"/></w:rPr><w:t xml:space="preserve"> </w:t></w:r><w:r><w:rPr><w:w w:val="105"/></w:rPr><w:t>weather</w:t></w:r><w:r><w:rPr><w:spacing w:val="27"/><w:w w:val="105"/></w:rPr><w:t xml:space="preserve"> </w:t></w:r><w:r><w:rPr><w:w w:val="105"/></w:rPr><w:t>data</w:t></w:r><w:r><w:rPr><w:spacing w:val="27"/><w:w w:val="105"/></w:rPr><w:t xml:space="preserve"> </w:t></w:r><w:r><w:rPr><w:w w:val="105"/></w:rPr><w:t>file</w:t></w:r><w:r><w:rPr><w:spacing w:val="26"/><w:w w:val="105"/></w:rPr><w:t xml:space="preserve"> </w:t></w:r><w:r><w:rPr><w:w w:val="105"/></w:rPr><w:t>of</w:t></w:r><w:r><w:rPr><w:spacing w:val="27"/><w:w w:val="105"/></w:rPr><w:t xml:space="preserve"> </w:t></w:r><w:r><w:rPr><w:w w:val="105"/></w:rPr><w:t>the</w:t></w:r><w:r><w:rPr><w:spacing w:val="27"/><w:w w:val="105"/></w:rPr><w:t xml:space="preserve"> </w:t></w:r><w:r><w:rPr><w:w w:val="105"/></w:rPr><w:t>station</w:t></w:r><w:r><w:rPr><w:spacing w:val="27"/><w:w w:val="105"/></w:rPr><w:t xml:space="preserve"> </w:t></w:r><w:r><w:rPr><w:w w:val="105"/></w:rPr><w:t>closest</w:t></w:r><w:r><w:rPr><w:w w:val="103"/></w:rPr><w:t xml:space="preserve"> </w:t></w:r><w:r><w:rPr><w:w w:val="105"/></w:rPr><w:t>to</w:t></w:r><w:r><w:rPr><w:spacing w:val="25"/><w:w w:val="105"/></w:rPr><w:t xml:space="preserve"> </w:t></w:r><w:r><w:rPr><w:w w:val="105"/></w:rPr><w:t>the</w:t></w:r><w:r><w:rPr><w:spacing w:val="26"/><w:w w:val="105"/></w:rPr><w:t xml:space="preserve"> </w:t></w:r><w:r><w:rPr><w:w w:val="105"/></w:rPr><w:t>well</w:t></w:r><w:r><w:rPr><w:spacing w:val="26"/><w:w w:val="105"/></w:rPr><w:t xml:space="preserve"> </w:t></w:r><w:r><w:rPr><w:w w:val="105"/></w:rPr><w:t>will</w:t></w:r><w:r><w:rPr><w:spacing w:val="25"/><w:w w:val="105"/></w:rPr><w:t xml:space="preserve"> </w:t></w:r><w:r><w:rPr><w:w w:val="105"/></w:rPr><w:t>also</w:t></w:r><w:r><w:rPr><w:spacing w:val="26"/><w:w w:val="105"/></w:rPr><w:t xml:space="preserve"> </w:t></w:r><w:r><w:rPr><w:w w:val="105"/></w:rPr><w:t>be</w:t></w:r><w:r><w:rPr><w:spacing w:val="24"/><w:w w:val="105"/></w:rPr><w:t xml:space="preserve"> </w:t></w:r><w:r><w:rPr><w:w w:val="105"/></w:rPr><w:t>loaded</w:t></w:r><w:r><w:rPr><w:spacing w:val="26"/><w:w w:val="105"/></w:rPr><w:t xml:space="preserve"> </w:t></w:r><w:r><w:rPr><w:w w:val="105"/></w:rPr><w:t>if</w:t></w:r><w:r><w:rPr><w:spacing w:val="25"/><w:w w:val="105"/></w:rPr><w:t xml:space="preserve"> </w:t></w:r><w:r><w:rPr><w:w w:val="105"/></w:rPr><w:t>the</w:t></w:r><w:r><w:rPr><w:spacing w:val="25"/><w:w w:val="105"/></w:rPr><w:t xml:space="preserve"> </w:t></w:r><w:r><w:rPr><w:w w:val="105"/></w:rPr><w:t>folder</w:t></w:r><w:r><w:rPr><w:spacing w:val="26"/><w:w w:val="105"/></w:rPr><w:t xml:space="preserve"> </w:t></w:r><w:r><w:rPr><w:w w:val="105"/></w:rPr><w:t>Output</w:t></w:r><w:r><w:rPr><w:spacing w:val="26"/><w:w w:val="105"/></w:rPr><w:t xml:space="preserve"> </w:t></w:r><w:r><w:rPr><w:w w:val="105"/></w:rPr><w:t>is</w:t></w:r><w:r><w:rPr><w:spacing w:val="25"/><w:w w:val="105"/></w:rPr><w:t xml:space="preserve"> </w:t></w:r><w:r><w:rPr><w:w w:val="105"/></w:rPr><w:t>not</w:t></w:r><w:r><w:rPr><w:spacing w:val="26"/><w:w w:val="105"/></w:rPr><w:t xml:space="preserve"> </w:t></w:r><w:r><w:rPr><w:w w:val="105"/></w:rPr><w:t>empty</w:t></w:r><w:r><w:rPr><w:spacing w:val="26"/><w:w w:val="105"/></w:rPr><w:t xml:space="preserve"> </w:t></w:r><w:r><w:rPr><w:w w:val="105"/></w:rPr><w:t>and</w:t></w:r><w:r><w:rPr><w:spacing w:val="25"/><w:w w:val="105"/></w:rPr><w:t xml:space="preserve"> </w:t></w:r><w:r><w:rPr><w:w w:val="105"/></w:rPr><w:t>will</w:t></w:r><w:r><w:rPr><w:spacing w:val="26"/><w:w w:val="105"/></w:rPr><w:t xml:space="preserve"> </w:t></w:r><w:r><w:rPr><w:w w:val="105"/></w:rPr><w:t>produce</w:t></w:r><w:r><w:rPr><w:spacing w:val="25"/><w:w w:val="105"/></w:rPr><w:t xml:space="preserve"> </w:t></w:r><w:r><w:rPr><w:w w:val="105"/></w:rPr><w:t>a</w:t></w:r><w:r><w:rPr><w:spacing w:val="25"/><w:w w:val="105"/></w:rPr><w:t xml:space="preserve"> </w:t></w:r><w:r><w:rPr><w:w w:val="105"/></w:rPr><w:t>graph</w:t></w:r><w:r><w:rPr><w:spacing w:val="26"/><w:w w:val="105"/></w:rPr><w:t xml:space="preserve"> </w:t></w:r><w:r><w:rPr><w:w w:val="105"/></w:rPr><w:t>with</w:t></w:r><w:r><w:rPr><w:w w:val="108"/></w:rPr><w:t xml:space="preserve"> </w:t></w:r><w:r><w:rPr><w:w w:val="105"/></w:rPr><w:t>both</w:t></w:r><w:r><w:rPr><w:spacing w:val="20"/><w:w w:val="105"/></w:rPr><w:t xml:space="preserve"> </w:t></w:r><w:r><w:rPr><w:w w:val="105"/></w:rPr><w:t>of</w:t></w:r><w:r><w:rPr><w:spacing w:val="20"/><w:w w:val="105"/></w:rPr><w:t xml:space="preserve"> </w:t></w:r><w:r><w:rPr><w:w w:val="105"/></w:rPr><w:t>these</w:t></w:r><w:r><w:rPr><w:spacing w:val="20"/><w:w w:val="105"/></w:rPr><w:t xml:space="preserve"> </w:t></w:r><w:r><w:rPr><w:w w:val="105"/></w:rPr><w:t>data</w:t></w:r><w:r><w:rPr><w:spacing w:val="20"/><w:w w:val="105"/></w:rPr><w:t xml:space="preserve"> </w:t></w:r><w:r><w:rPr><w:w w:val="105"/></w:rPr><w:t>series.</w:t></w:r><w:r><w:rPr><w:spacing w:val="52"/><w:w w:val="105"/></w:rPr><w:t xml:space="preserve"> </w:t></w:r><w:r><w:rPr><w:w w:val="105"/></w:rPr><w:t>If</w:t></w:r><w:r><w:rPr><w:spacing w:val="20"/><w:w w:val="105"/></w:rPr><w:t xml:space="preserve"> </w:t></w:r><w:r><w:rPr><w:w w:val="105"/></w:rPr><w:t>a</w:t></w:r><w:r><w:rPr><w:spacing w:val="20"/><w:w w:val="105"/></w:rPr><w:t xml:space="preserve"> </w:t></w:r><w:r><w:rPr><w:w w:val="105"/></w:rPr><w:t>weather</w:t></w:r><w:r><w:rPr><w:spacing w:val="22"/><w:w w:val="105"/></w:rPr><w:t xml:space="preserve"> </w:t></w:r><w:r><w:rPr><w:w w:val="105"/></w:rPr><w:t>data</w:t></w:r><w:r><w:rPr><w:spacing w:val="20"/><w:w w:val="105"/></w:rPr><w:t xml:space="preserve"> </w:t></w:r><w:r><w:rPr><w:w w:val="105"/></w:rPr><w:t>file</w:t></w:r><w:r><w:rPr><w:spacing w:val="20"/><w:w w:val="105"/></w:rPr><w:t xml:space="preserve"> </w:t></w:r><w:r><w:rPr><w:w w:val="105"/></w:rPr><w:t>is</w:t></w:r><w:r><w:rPr><w:spacing w:val="20"/><w:w w:val="105"/></w:rPr><w:t xml:space="preserve"> </w:t></w:r><w:r><w:rPr><w:w w:val="105"/></w:rPr><w:t>loaded</w:t></w:r><w:r><w:rPr><w:spacing w:val="20"/><w:w w:val="105"/></w:rPr><w:t xml:space="preserve"> </w:t></w:r><w:r><w:rPr><w:w w:val="105"/></w:rPr><w:t>before</w:t></w:r><w:r><w:rPr><w:spacing w:val="20"/><w:w w:val="105"/></w:rPr><w:t xml:space="preserve"> </w:t></w:r><w:r><w:rPr><w:w w:val="105"/></w:rPr><w:t>a</w:t></w:r><w:r><w:rPr><w:spacing w:val="21"/><w:w w:val="105"/></w:rPr><w:t xml:space="preserve"> </w:t></w:r><w:r><w:rPr><w:w w:val="105"/></w:rPr><w:t>water</w:t></w:r><w:r><w:rPr><w:spacing w:val="21"/><w:w w:val="105"/></w:rPr><w:t xml:space="preserve"> </w:t></w:r><w:r><w:rPr><w:w w:val="105"/></w:rPr><w:t>level</w:t></w:r><w:r><w:rPr><w:spacing w:val="20"/><w:w w:val="105"/></w:rPr><w:t xml:space="preserve"> </w:t></w:r><w:r><w:rPr><w:w w:val="105"/></w:rPr><w:t>data</w:t></w:r><w:r><w:rPr><w:spacing w:val="20"/><w:w w:val="105"/></w:rPr><w:t xml:space="preserve"> </w:t></w:r><w:r><w:rPr><w:w w:val="105"/></w:rPr><w:t>file,</w:t></w:r><w:r><w:rPr><w:spacing w:val="21"/><w:w w:val="105"/></w:rPr><w:t xml:space="preserve"> </w:t></w:r><w:r><w:rPr><w:w w:val="105"/></w:rPr><w:t>only</w:t></w:r><w:r><w:rPr><w:spacing w:val="21"/><w:w w:val="105"/></w:rPr><w:t xml:space="preserve"> </w:t></w:r><w:r><w:rPr><w:w w:val="105"/></w:rPr><w:t>the</w:t></w:r><w:r><w:rPr><w:w w:val="112"/></w:rPr><w:t xml:space="preserve"> </w:t></w:r><w:r><w:rPr><w:w w:val="105"/></w:rPr><w:t>weather</w:t></w:r><w:r><w:rPr><w:spacing w:val="11"/><w:w w:val="105"/></w:rPr><w:t xml:space="preserve"> </w:t></w:r><w:r><w:rPr><w:w w:val="105"/></w:rPr><w:t>data</w:t></w:r><w:r><w:rPr><w:spacing w:val="10"/><w:w w:val="105"/></w:rPr><w:t xml:space="preserve"> </w:t></w:r><w:r><w:rPr><w:w w:val="105"/></w:rPr><w:t>series</w:t></w:r><w:r><w:rPr><w:spacing w:val="11"/><w:w w:val="105"/></w:rPr><w:t xml:space="preserve"> </w:t></w:r><w:r><w:rPr><w:w w:val="105"/></w:rPr><w:t>will</w:t></w:r><w:r><w:rPr><w:spacing w:val="12"/><w:w w:val="105"/></w:rPr><w:t xml:space="preserve"> </w:t></w:r><w:r><w:rPr><w:w w:val="105"/></w:rPr><w:t>be</w:t></w:r><w:r><w:rPr><w:spacing w:val="10"/><w:w w:val="105"/></w:rPr><w:t xml:space="preserve"> </w:t></w:r><w:r><w:rPr><w:w w:val="105"/></w:rPr><w:t>plotted.</w:t></w:r><w:r><w:rPr><w:spacing w:val="35"/><w:w w:val="105"/></w:rPr><w:t xml:space="preserve"> </w:t></w:r><w:r><w:rPr><w:w w:val="105"/></w:rPr><w:t>It</w:t></w:r><w:r><w:rPr><w:spacing w:val="11"/><w:w w:val="105"/></w:rPr><w:t xml:space="preserve"> </w:t></w:r><w:r><w:rPr><w:w w:val="105"/></w:rPr><w:t>is</w:t></w:r><w:r><w:rPr><w:spacing w:val="11"/><w:w w:val="105"/></w:rPr><w:t xml:space="preserve"> </w:t></w:r><w:r><w:rPr><w:w w:val="105"/></w:rPr><w:t>possible</w:t></w:r><w:r><w:rPr><w:spacing w:val="10"/><w:w w:val="105"/></w:rPr><w:t xml:space="preserve"> </w:t></w:r><w:r><w:rPr><w:w w:val="105"/></w:rPr><w:t>to</w:t></w:r><w:r><w:rPr><w:spacing w:val="11"/><w:w w:val="105"/></w:rPr><w:t xml:space="preserve"> </w:t></w:r><w:r><w:rPr><w:w w:val="105"/></w:rPr><w:t>disable</w:t></w:r><w:r><w:rPr><w:spacing w:val="10"/><w:w w:val="105"/></w:rPr><w:t xml:space="preserve"> </w:t></w:r><w:r><w:rPr><w:w w:val="105"/></w:rPr><w:t>the</w:t></w:r><w:r><w:rPr><w:spacing w:val="11"/><w:w w:val="105"/></w:rPr><w:t xml:space="preserve"> </w:t></w:r><w:r><w:rPr><w:w w:val="105"/></w:rPr><w:t>plotting</w:t></w:r><w:r><w:rPr><w:spacing w:val="10"/><w:w w:val="105"/></w:rPr><w:t xml:space="preserve"> </w:t></w:r><w:r><w:rPr><w:w w:val="105"/></w:rPr><w:t>of</w:t></w:r><w:r><w:rPr><w:spacing w:val="12"/><w:w w:val="105"/></w:rPr><w:t xml:space="preserve"> </w:t></w:r><w:r><w:rPr><w:w w:val="105"/></w:rPr><w:t>either</w:t></w:r><w:r><w:rPr><w:spacing w:val="11"/><w:w w:val="105"/></w:rPr><w:t xml:space="preserve"> </w:t></w:r><w:r><w:rPr><w:w w:val="105"/></w:rPr><w:t>the</w:t></w:r><w:r><w:rPr><w:spacing w:val="10"/><w:w w:val="105"/></w:rPr><w:t xml:space="preserve"> </w:t></w:r><w:r><w:rPr><w:w w:val="105"/></w:rPr><w:t>weather</w:t></w:r><w:r><w:rPr><w:spacing w:val="12"/><w:w w:val="105"/></w:rPr><w:t xml:space="preserve"> </w:t></w:r><w:r><w:rPr><w:w w:val="105"/></w:rPr><w:t>data</w:t></w:r><w:r><w:rPr><w:w w:val="112"/></w:rPr><w:t xml:space="preserve"> </w:t></w:r><w:r><w:rPr><w:w w:val="105"/></w:rPr><w:t>file</w:t></w:r><w:r><w:rPr><w:spacing w:val="23"/><w:w w:val="105"/></w:rPr><w:t xml:space="preserve"> </w:t></w:r><w:r><w:rPr><w:w w:val="105"/></w:rPr><w:t>or</w:t></w:r><w:r><w:rPr><w:spacing w:val="23"/><w:w w:val="105"/></w:rPr><w:t xml:space="preserve"> </w:t></w:r><w:r><w:rPr><w:w w:val="105"/></w:rPr><w:t>the</w:t></w:r><w:r><w:rPr><w:spacing w:val="23"/><w:w w:val="105"/></w:rPr><w:t xml:space="preserve"> </w:t></w:r><w:r><w:rPr><w:w w:val="105"/></w:rPr><w:t>water-level</w:t></w:r><w:r><w:rPr><w:spacing w:val="24"/><w:w w:val="105"/></w:rPr><w:t xml:space="preserve"> </w:t></w:r><w:r><w:rPr><w:w w:val="105"/></w:rPr><w:t>time</w:t></w:r><w:r><w:rPr><w:spacing w:val="22"/><w:w w:val="105"/></w:rPr><w:t xml:space="preserve"> </w:t></w:r><w:r><w:rPr><w:w w:val="105"/></w:rPr><w:t>series</w:t></w:r><w:r><w:rPr><w:spacing w:val="24"/><w:w w:val="105"/></w:rPr><w:t xml:space="preserve"> </w:t></w:r><w:r><w:rPr><w:w w:val="105"/></w:rPr><w:t>at</w:t></w:r><w:r><w:rPr><w:spacing w:val="22"/><w:w w:val="105"/></w:rPr><w:t xml:space="preserve"> </w:t></w:r><w:r><w:rPr><w:w w:val="105"/></w:rPr><w:t>anytime</w:t></w:r><w:r><w:rPr><w:spacing w:val="23"/><w:w w:val="105"/></w:rPr><w:t xml:space="preserve"> </w:t></w:r><w:r><w:rPr><w:w w:val="105"/></w:rPr><w:t>in</w:t></w:r><w:r><w:rPr><w:spacing w:val="23"/><w:w w:val="105"/></w:rPr><w:t xml:space="preserve"> </w:t></w:r><w:r><w:rPr><w:w w:val="105"/></w:rPr><w:t>order</w:t></w:r><w:r><w:rPr><w:spacing w:val="23"/><w:w w:val="105"/></w:rPr><w:t xml:space="preserve"> </w:t></w:r><w:r><w:rPr><w:w w:val="105"/></w:rPr><w:t>to</w:t></w:r><w:r><w:rPr><w:spacing w:val="22"/><w:w w:val="105"/></w:rPr><w:t xml:space="preserve"> </w:t></w:r><w:r><w:rPr><w:w w:val="105"/></w:rPr><w:t>plot</w:t></w:r><w:r><w:rPr><w:spacing w:val="24"/><w:w w:val="105"/></w:rPr><w:t xml:space="preserve"> </w:t></w:r><w:r><w:rPr><w:w w:val="105"/></w:rPr><w:t>one</w:t></w:r><w:r><w:rPr><w:spacing w:val="22"/><w:w w:val="105"/></w:rPr><w:t xml:space="preserve"> </w:t></w:r><w:r><w:rPr><w:w w:val="105"/></w:rPr><w:t>or</w:t></w:r><w:r><w:rPr><w:spacing w:val="23"/><w:w w:val="105"/></w:rPr><w:t xml:space="preserve"> </w:t></w:r><w:r><w:rPr><w:w w:val="105"/></w:rPr><w:t>the</w:t></w:r><w:r><w:rPr><w:spacing w:val="24"/><w:w w:val="105"/></w:rPr><w:t xml:space="preserve"> </w:t></w:r><w:r><w:rPr><w:w w:val="105"/></w:rPr><w:t>other</w:t></w:r><w:r><w:rPr><w:spacing w:val="22"/><w:w w:val="105"/></w:rPr><w:t xml:space="preserve"> </w:t></w:r><w:r><w:rPr><w:w w:val="105"/></w:rPr><w:t>dataset</w:t></w:r><w:r><w:rPr><w:spacing w:val="22"/><w:w w:val="105"/></w:rPr><w:t xml:space="preserve"> </w:t></w:r><w:r><w:rPr><w:w w:val="105"/></w:rPr><w:t>alone</w:t></w:r><w:r><w:rPr><w:spacing w:val="23"/><w:w w:val="105"/></w:rPr><w:t xml:space="preserve"> </w:t></w:r><w:r><w:rPr><w:w w:val="105"/></w:rPr><w:t>in</w:t></w:r><w:r><w:rPr><w:spacing w:val="23"/><w:w w:val="105"/></w:rPr><w:t xml:space="preserve"> </w:t></w:r><w:r><w:rPr><w:w w:val="105"/></w:rPr><w:t>a</w:t></w:r><w:r><w:rPr><w:w w:val="111"/></w:rPr><w:t xml:space="preserve"> </w:t></w:r><w:r><w:rPr><w:w w:val="105"/></w:rPr><w:t>single</w:t></w:r><w:r><w:rPr><w:spacing w:val="30"/><w:w w:val="105"/></w:rPr><w:t xml:space="preserve"> </w:t></w:r><w:r><w:rPr><w:w w:val="105"/></w:rPr><w:t>graph.</w:t></w:r><w:r><w:rPr><w:spacing w:val="8"/><w:w w:val="105"/></w:rPr><w:t xml:space="preserve"> </w:t></w:r><w:r><w:rPr><w:w w:val="105"/></w:rPr><w:t>The</w:t></w:r><w:r><w:rPr><w:spacing w:val="31"/><w:w w:val="105"/></w:rPr><w:t xml:space="preserve"> </w:t></w:r><w:r><w:rPr><w:w w:val="105"/></w:rPr><w:t>purpose</w:t></w:r><w:r><w:rPr><w:spacing w:val="30"/><w:w w:val="105"/></w:rPr><w:t xml:space="preserve"> </w:t></w:r><w:r><w:rPr><w:spacing w:val="0"/><w:w w:val="105"/></w:rPr><w:t>of</w:t></w:r><w:r><w:rPr><w:spacing w:val="29"/><w:w w:val="105"/></w:rPr><w:t xml:space="preserve"> </w:t></w:r><w:r><w:rPr><w:w w:val="105"/></w:rPr><w:t>this</w:t></w:r><w:r><w:rPr><w:spacing w:val="31"/><w:w w:val="105"/></w:rPr><w:t xml:space="preserve"> </w:t></w:r><w:r><w:rPr><w:w w:val="105"/></w:rPr><w:t>mode</w:t></w:r><w:r><w:rPr><w:spacing w:val="29"/><w:w w:val="105"/></w:rPr><w:t xml:space="preserve"> </w:t></w:r><w:r><w:rPr><w:w w:val="105"/></w:rPr><w:t>is</w:t></w:r><w:r><w:rPr><w:spacing w:val="30"/><w:w w:val="105"/></w:rPr><w:t xml:space="preserve"> </w:t></w:r><w:r><w:rPr><w:w w:val="105"/></w:rPr><w:t>not</w:t></w:r><w:r><w:rPr><w:spacing w:val="30"/><w:w w:val="105"/></w:rPr><w:t xml:space="preserve"> </w:t></w:r><w:r><w:rPr><w:w w:val="105"/></w:rPr><w:t>to</w:t></w:r><w:r><w:rPr><w:spacing w:val="30"/><w:w w:val="105"/></w:rPr><w:t xml:space="preserve"> </w:t></w:r><w:r><w:rPr><w:w w:val="105"/></w:rPr><w:t>explore</w:t></w:r><w:r><w:rPr><w:spacing w:val="30"/><w:w w:val="105"/></w:rPr><w:t xml:space="preserve"> </w:t></w:r><w:r><w:rPr><w:w w:val="105"/></w:rPr><w:t>interactively</w:t></w:r><w:r><w:rPr><w:spacing w:val="30"/><w:w w:val="105"/></w:rPr><w:t xml:space="preserve"> </w:t></w:r><w:r><w:rPr><w:w w:val="105"/></w:rPr><w:t>the</w:t></w:r><w:r><w:rPr><w:spacing w:val="31"/><w:w w:val="105"/></w:rPr><w:t xml:space="preserve"> </w:t></w:r><w:r><w:rPr><w:w w:val="105"/></w:rPr><w:t>data,</w:t></w:r><w:r><w:rPr><w:spacing w:val="30"/><w:w w:val="105"/></w:rPr><w:t xml:space="preserve"> </w:t></w:r><w:r><w:rPr><w:w w:val="105"/></w:rPr><w:t>nor</w:t></w:r><w:r><w:rPr><w:spacing w:val="31"/><w:w w:val="105"/></w:rPr><w:t xml:space="preserve"> </w:t></w:r><w:r><w:rPr><w:w w:val="105"/></w:rPr><w:t>to</w:t></w:r><w:r><w:rPr><w:spacing w:val="30"/><w:w w:val="105"/></w:rPr><w:t xml:space="preserve"> </w:t></w:r><w:r><w:rPr><w:w w:val="105"/></w:rPr><w:t>conduct</w:t></w:r><w:r><w:rPr><w:spacing w:val="21"/><w:w w:val="108"/></w:rPr><w:t xml:space="preserve"> </w:t></w:r><w:r><w:rPr><w:w w:val="105"/></w:rPr><w:t>computation,</w:t></w:r><w:r><w:rPr><w:spacing w:val="27"/><w:w w:val="105"/></w:rPr><w:t xml:space="preserve"> </w:t></w:r><w:r><w:rPr><w:w w:val="105"/></w:rPr><w:t>but</w:t></w:r><w:r><w:rPr><w:spacing w:val="26"/><w:w w:val="105"/></w:rPr><w:t xml:space="preserve"> </w:t></w:r><w:r><w:rPr><w:w w:val="105"/></w:rPr><w:t>to</w:t></w:r><w:r><w:rPr><w:spacing w:val="26"/><w:w w:val="105"/></w:rPr><w:t xml:space="preserve"> </w:t></w:r><w:r><w:rPr><w:w w:val="105"/></w:rPr><w:t>produce</w:t></w:r><w:r><w:rPr><w:spacing w:val="26"/><w:w w:val="105"/></w:rPr><w:t xml:space="preserve"> </w:t></w:r><w:r><w:rPr><w:w w:val="105"/></w:rPr><w:t>publication-quality</w:t></w:r><w:r><w:rPr><w:spacing w:val="25"/><w:w w:val="105"/></w:rPr><w:t xml:space="preserve"> </w:t></w:r><w:r><w:rPr><w:w w:val="105"/></w:rPr><w:t>graph</w:t></w:r><w:r><w:rPr><w:spacing w:val="26"/><w:w w:val="105"/></w:rPr><w:t xml:space="preserve"> </w:t></w:r><w:r><w:rPr><w:w w:val="105"/></w:rPr><w:t>from</w:t></w:r><w:r><w:rPr><w:spacing w:val="26"/><w:w w:val="105"/></w:rPr><w:t xml:space="preserve"> </w:t></w:r><w:r><w:rPr><w:w w:val="105"/></w:rPr><w:t>the</w:t></w:r><w:r><w:rPr><w:spacing w:val="26"/><w:w w:val="105"/></w:rPr><w:t xml:space="preserve"> </w:t></w:r><w:r><w:rPr><w:w w:val="105"/></w:rPr><w:t>data.</w:t></w:r></w:p><w:p><w:pPr><w:pStyle w:val="TextBody"/><w:spacing w:lineRule="auto" w:line="249"/><w:ind w:left="113" w:right="151" w:firstLine="351"/><w:jc w:val="both"/><w:rPr></w:rPr></w:pPr><w:r><w:rPr><w:w w:val="105"/></w:rPr><w:t>The</w:t></w:r><w:r><w:rPr><w:spacing w:val="12"/><w:w w:val="105"/></w:rPr><w:t xml:space="preserve"> </w:t></w:r><w:r><w:rPr><w:w w:val="105"/></w:rPr><w:t>tab</w:t></w:r><w:r><w:rPr><w:spacing w:val="12"/><w:w w:val="105"/></w:rPr><w:t xml:space="preserve"> </w:t></w:r><w:r><w:rPr><w:w w:val="105"/></w:rPr><w:t>hydrograph</w:t></w:r><w:r><w:rPr><w:spacing w:val="11"/><w:w w:val="105"/></w:rPr><w:t xml:space="preserve"> </w:t></w:r><w:r><w:rPr><w:w w:val="105"/></w:rPr><w:t>is</w:t></w:r><w:r><w:rPr><w:spacing w:val="12"/><w:w w:val="105"/></w:rPr><w:t xml:space="preserve"> </w:t></w:r><w:r><w:rPr><w:w w:val="105"/></w:rPr><w:t>equiped</w:t></w:r><w:r><w:rPr><w:spacing w:val="13"/><w:w w:val="105"/></w:rPr><w:t xml:space="preserve"> </w:t></w:r><w:r><w:rPr><w:w w:val="105"/></w:rPr><w:t>of</w:t></w:r><w:r><w:rPr><w:spacing w:val="11"/><w:w w:val="105"/></w:rPr><w:t xml:space="preserve"> </w:t></w:r><w:r><w:rPr><w:w w:val="105"/></w:rPr><w:t>a</w:t></w:r><w:r><w:rPr><w:spacing w:val="13"/><w:w w:val="105"/></w:rPr><w:t xml:space="preserve"> </w:t></w:r><w:r><w:rPr><w:w w:val="105"/></w:rPr><w:t>toolbar</w:t></w:r><w:r><w:rPr><w:spacing w:val="12"/><w:w w:val="105"/></w:rPr><w:t xml:space="preserve"> </w:t></w:r><w:r><w:rPr><w:w w:val="105"/></w:rPr><w:t>at</w:t></w:r><w:r><w:rPr><w:spacing w:val="12"/><w:w w:val="105"/></w:rPr><w:t xml:space="preserve"> </w:t></w:r><w:r><w:rPr><w:w w:val="105"/></w:rPr><w:t>the</w:t></w:r><w:r><w:rPr><w:spacing w:val="13"/><w:w w:val="105"/></w:rPr><w:t xml:space="preserve"> </w:t></w:r><w:r><w:rPr><w:w w:val="105"/></w:rPr><w:t>top</w:t></w:r><w:r><w:rPr><w:spacing w:val="11"/><w:w w:val="105"/></w:rPr><w:t xml:space="preserve"> </w:t></w:r><w:r><w:rPr><w:w w:val="105"/></w:rPr><w:t>and</w:t></w:r><w:r><w:rPr><w:spacing w:val="13"/><w:w w:val="105"/></w:rPr><w:t xml:space="preserve"> </w:t></w:r><w:r><w:rPr><w:w w:val="105"/></w:rPr><w:t>a</w:t></w:r><w:r><w:rPr><w:spacing w:val="12"/><w:w w:val="105"/></w:rPr><w:t xml:space="preserve"> </w:t></w:r><w:r><w:rPr><w:w w:val="105"/></w:rPr><w:t>right</w:t></w:r><w:r><w:rPr><w:spacing w:val="12"/><w:w w:val="105"/></w:rPr><w:t xml:space="preserve"> </w:t></w:r><w:r><w:rPr><w:w w:val="105"/></w:rPr><w:t>panel</w:t></w:r><w:r><w:rPr><w:spacing w:val="12"/><w:w w:val="105"/></w:rPr><w:t xml:space="preserve"> </w:t></w:r><w:r><w:rPr><w:w w:val="105"/></w:rPr><w:t>that</w:t></w:r><w:r><w:rPr><w:spacing w:val="11"/><w:w w:val="105"/></w:rPr><w:t xml:space="preserve"> </w:t></w:r><w:r><w:rPr><w:w w:val="105"/></w:rPr><w:t>is</w:t></w:r><w:r><w:rPr><w:spacing w:val="12"/><w:w w:val="105"/></w:rPr><w:t xml:space="preserve"> </w:t></w:r><w:r><w:rPr><w:w w:val="105"/></w:rPr><w:t>used</w:t></w:r><w:r><w:rPr><w:spacing w:val="11"/><w:w w:val="105"/></w:rPr><w:t xml:space="preserve"> </w:t></w:r><w:r><w:rPr><w:w w:val="105"/></w:rPr><w:t>to</w:t></w:r><w:r><w:rPr><w:spacing w:val="12"/><w:w w:val="105"/></w:rPr><w:t xml:space="preserve"> </w:t></w:r><w:r><w:rPr><w:w w:val="105"/></w:rPr><w:t>edit</w:t></w:r><w:r><w:rPr><w:spacing w:val="13"/><w:w w:val="105"/></w:rPr><w:t xml:space="preserve"> </w:t></w:r><w:r><w:rPr><w:w w:val="105"/></w:rPr><w:t>the</w:t></w:r><w:r><w:rPr><w:w w:val="108"/></w:rPr><w:t xml:space="preserve"> </w:t></w:r><w:r><w:rPr><w:w w:val="105"/></w:rPr><w:t>graph.</w:t></w:r><w:r><w:rPr><w:spacing w:val="43"/><w:w w:val="105"/></w:rPr><w:t xml:space="preserve"> </w:t></w:r><w:r><w:rPr><w:w w:val="105"/></w:rPr><w:t>By</w:t></w:r><w:r><w:rPr><w:spacing w:val="17"/><w:w w:val="105"/></w:rPr><w:t xml:space="preserve"> </w:t></w:r><w:r><w:rPr><w:w w:val="105"/></w:rPr><w:t>design,</w:t></w:r><w:r><w:rPr><w:spacing w:val="16"/><w:w w:val="105"/></w:rPr><w:t xml:space="preserve"> </w:t></w:r><w:r><w:rPr><w:w w:val="105"/></w:rPr><w:t>it</w:t></w:r><w:r><w:rPr><w:spacing w:val="17"/><w:w w:val="105"/></w:rPr><w:t xml:space="preserve"> </w:t></w:r><w:r><w:rPr><w:w w:val="105"/></w:rPr><w:t>is</w:t></w:r><w:r><w:rPr><w:spacing w:val="17"/><w:w w:val="105"/></w:rPr><w:t xml:space="preserve"> </w:t></w:r><w:r><w:rPr><w:w w:val="105"/></w:rPr><w:t>not</w:t></w:r><w:r><w:rPr><w:spacing w:val="17"/><w:w w:val="105"/></w:rPr><w:t xml:space="preserve"> </w:t></w:r><w:r><w:rPr><w:w w:val="105"/></w:rPr><w:t>possible</w:t></w:r><w:r><w:rPr><w:spacing w:val="15"/><w:w w:val="105"/></w:rPr><w:t xml:space="preserve"> </w:t></w:r><w:r><w:rPr><w:w w:val="105"/></w:rPr><w:t>to</w:t></w:r><w:r><w:rPr><w:spacing w:val="17"/><w:w w:val="105"/></w:rPr><w:t xml:space="preserve"> </w:t></w:r><w:r><w:rPr><w:w w:val="105"/></w:rPr><w:t>interactively</w:t></w:r><w:r><w:rPr><w:spacing w:val="16"/><w:w w:val="105"/></w:rPr><w:t xml:space="preserve"> </w:t></w:r><w:r><w:rPr><w:w w:val="105"/></w:rPr><w:t>modify</w:t></w:r><w:r><w:rPr><w:spacing w:val="17"/><w:w w:val="105"/></w:rPr><w:t xml:space="preserve"> </w:t></w:r><w:r><w:rPr><w:w w:val="105"/></w:rPr><w:t>the</w:t></w:r><w:r><w:rPr><w:spacing w:val="16"/><w:w w:val="105"/></w:rPr><w:t xml:space="preserve"> </w:t></w:r><w:r><w:rPr><w:w w:val="105"/></w:rPr><w:t>content</w:t></w:r><w:r><w:rPr><w:spacing w:val="17"/><w:w w:val="105"/></w:rPr><w:t xml:space="preserve"> </w:t></w:r><w:r><w:rPr><w:w w:val="105"/></w:rPr><w:t>of</w:t></w:r><w:r><w:rPr><w:spacing w:val="17"/><w:w w:val="105"/></w:rPr><w:t xml:space="preserve"> </w:t></w:r><w:r><w:rPr><w:w w:val="105"/></w:rPr><w:t>the</w:t></w:r><w:r><w:rPr><w:spacing w:val="16"/><w:w w:val="105"/></w:rPr><w:t xml:space="preserve"> </w:t></w:r><w:r><w:rPr><w:w w:val="105"/></w:rPr><w:t>graph</w:t></w:r><w:r><w:rPr><w:spacing w:val="17"/><w:w w:val="105"/></w:rPr><w:t xml:space="preserve"> </w:t></w:r><w:r><w:rPr><w:w w:val="105"/></w:rPr><w:t>that</w:t></w:r><w:r><w:rPr><w:spacing w:val="17"/><w:w w:val="105"/></w:rPr><w:t xml:space="preserve"> </w:t></w:r><w:r><w:rPr><w:w w:val="105"/></w:rPr><w:t>is</w:t></w:r><w:r><w:rPr><w:spacing w:val="17"/><w:w w:val="105"/></w:rPr><w:t xml:space="preserve"> </w:t></w:r><w:r><w:rPr><w:w w:val="105"/></w:rPr><w:t>being</w:t></w:r><w:r><w:rPr><w:w w:val="102"/></w:rPr><w:t xml:space="preserve"> </w:t></w:r><w:r><w:rPr><w:w w:val="105"/></w:rPr><w:t>produced.</w:t></w:r><w:r><w:rPr><w:spacing w:val="15"/><w:w w:val="105"/></w:rPr><w:t xml:space="preserve"> </w:t></w:r><w:r><w:rPr><w:w w:val="105"/></w:rPr><w:t>WHAT</w:t></w:r><w:r><w:rPr><w:spacing w:val="32"/><w:w w:val="105"/></w:rPr><w:t xml:space="preserve"> </w:t></w:r><w:r><w:rPr><w:w w:val="105"/></w:rPr><w:t>display</w:t></w:r><w:r><w:rPr><w:spacing w:val="31"/><w:w w:val="105"/></w:rPr><w:t xml:space="preserve"> </w:t></w:r><w:r><w:rPr><w:w w:val="105"/></w:rPr><w:t>the</w:t></w:r><w:r><w:rPr><w:spacing w:val="31"/><w:w w:val="105"/></w:rPr><w:t xml:space="preserve"> </w:t></w:r><w:r><w:rPr><w:w w:val="105"/></w:rPr><w:t>figure</w:t></w:r><w:r><w:rPr><w:spacing w:val="32"/><w:w w:val="105"/></w:rPr><w:t xml:space="preserve"> </w:t></w:r><w:r><w:rPr><w:w w:val="105"/></w:rPr><w:t>in</w:t></w:r><w:r><w:rPr><w:spacing w:val="32"/><w:w w:val="105"/></w:rPr><w:t xml:space="preserve"> </w:t></w:r><w:r><w:rPr><w:w w:val="105"/></w:rPr><w:t>a</w:t></w:r><w:r><w:rPr><w:spacing w:val="32"/><w:w w:val="105"/></w:rPr><w:t xml:space="preserve"> </w:t></w:r><w:r><w:rPr><w:w w:val="105"/></w:rPr><w:t>bitmap</w:t></w:r><w:r><w:rPr><w:spacing w:val="31"/><w:w w:val="105"/></w:rPr><w:t xml:space="preserve"> </w:t></w:r><w:r><w:rPr><w:w w:val="105"/></w:rPr><w:t>format</w:t></w:r><w:r><w:rPr><w:spacing w:val="32"/><w:w w:val="105"/></w:rPr><w:t xml:space="preserve"> </w:t></w:r><w:r><w:rPr><w:spacing w:val="0"/><w:w w:val="105"/></w:rPr><w:t>for</w:t></w:r><w:r><w:rPr><w:spacing w:val="32"/><w:w w:val="105"/></w:rPr><w:t xml:space="preserve"> </w:t></w:r><w:r><w:rPr><w:w w:val="105"/></w:rPr><w:t>performance</w:t></w:r><w:r><w:rPr><w:spacing w:val="31"/><w:w w:val="105"/></w:rPr><w:t xml:space="preserve"> </w:t></w:r><w:r><w:rPr><w:w w:val="105"/></w:rPr><w:t>purposes.</w:t></w:r><w:r><w:rPr><w:spacing w:val="15"/><w:w w:val="105"/></w:rPr><w:t xml:space="preserve"> </w:t></w:r><w:r><w:rPr><w:w w:val="105"/></w:rPr><w:t>The</w:t></w:r><w:r><w:rPr><w:spacing w:val="32"/><w:w w:val="105"/></w:rPr><w:t xml:space="preserve"> </w:t></w:r><w:r><w:rPr><w:w w:val="105"/></w:rPr><w:t>figure</w:t></w:r><w:r><w:rPr><w:spacing w:val="22"/><w:w w:val="102"/></w:rPr><w:t xml:space="preserve"> </w:t></w:r><w:r><w:rPr><w:w w:val="105"/></w:rPr><w:t>however</w:t></w:r><w:r><w:rPr><w:spacing w:val="0"/><w:w w:val="105"/></w:rPr><w:t xml:space="preserve"> </w:t></w:r><w:r><w:rPr><w:w w:val="105"/></w:rPr><w:t>when</w:t></w:r><w:r><w:rPr><w:spacing w:val="0"/><w:w w:val="105"/></w:rPr><w:t xml:space="preserve"> </w:t></w:r><w:r><w:rPr><w:w w:val="105"/></w:rPr><w:t>saved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pdf</w:t></w:r><w:r><w:rPr><w:spacing w:val="0"/><w:w w:val="105"/></w:rPr><w:t xml:space="preserve"> </w:t></w:r><w:r><w:rPr><w:w w:val="105"/></w:rPr><w:t>or</w:t></w:r><w:r><w:rPr><w:spacing w:val="0"/><w:w w:val="105"/></w:rPr><w:t xml:space="preserve"> </w:t></w:r><w:r><w:rPr><w:w w:val="105"/></w:rPr><w:t>svg</w:t></w:r><w:r><w:rPr><w:spacing w:val="0"/><w:w w:val="105"/></w:rPr><w:t xml:space="preserve"> </w:t></w:r><w:r><w:rPr><w:w w:val="105"/></w:rPr><w:t>format</w:t></w:r><w:r><w:rPr><w:spacing w:val="0"/><w:w w:val="105"/></w:rPr><w:t xml:space="preserve"> </w:t></w:r><w:r><w:rPr><w:w w:val="105"/></w:rPr><w:t>will</w:t></w:r><w:r><w:rPr><w:spacing w:val="0"/><w:w w:val="105"/></w:rPr><w:t xml:space="preserve"> </w:t></w:r><w:r><w:rPr><w:w w:val="105"/></w:rPr><w:t>be</w:t></w:r><w:r><w:rPr><w:spacing w:val="0"/><w:w w:val="105"/></w:rPr><w:t xml:space="preserve"> </w:t></w:r><w:r><w:rPr><w:w w:val="105"/></w:rPr><w:t>fully</w:t></w:r><w:r><w:rPr><w:spacing w:val="0"/><w:w w:val="105"/></w:rPr><w:t xml:space="preserve"> </w:t></w:r><w:r><w:rPr><w:w w:val="105"/></w:rPr><w:t>vectorial</w:t></w:r><w:r><w:rPr><w:spacing w:val="0"/><w:w w:val="105"/></w:rPr><w:t xml:space="preserve"> </w:t></w:r><w:r><w:rPr><w:w w:val="105"/></w:rPr><w:t>for</w:t></w:r><w:r><w:rPr><w:spacing w:val="0"/><w:w w:val="105"/></w:rPr><w:t xml:space="preserve"> </w:t></w:r><w:r><w:rPr><w:w w:val="105"/></w:rPr><w:t>publication-quality</w:t></w:r><w:r><w:rPr><w:spacing w:val="0"/><w:w w:val="105"/></w:rPr><w:t xml:space="preserve"> work.</w:t></w:r><w:r><w:rPr><w:spacing w:val="12"/><w:w w:val="105"/></w:rPr><w:t xml:space="preserve"> </w:t></w:r><w:r><w:rPr><w:w w:val="105"/></w:rPr><w:t>The</w:t></w:r><w:r><w:rPr><w:spacing w:val="24"/><w:w w:val="105"/></w:rPr><w:t xml:space="preserve"> </w:t></w:r><w:r><w:rPr><w:w w:val="105"/></w:rPr><w:t>figure</w:t></w:r><w:r><w:rPr><w:spacing w:val="0"/><w:w w:val="105"/></w:rPr><w:t xml:space="preserve"> </w:t></w:r><w:r><w:rPr><w:w w:val="105"/></w:rPr><w:t>can</w:t></w:r><w:r><w:rPr><w:spacing w:val="0"/><w:w w:val="105"/></w:rPr><w:t xml:space="preserve"> </w:t></w:r><w:r><w:rPr><w:w w:val="105"/></w:rPr><w:t>be</w:t></w:r><w:r><w:rPr><w:spacing w:val="0"/><w:w w:val="105"/></w:rPr><w:t xml:space="preserve"> </w:t></w:r><w:r><w:rPr><w:w w:val="105"/></w:rPr><w:t>panned</w:t></w:r><w:r><w:rPr><w:spacing w:val="0"/><w:w w:val="105"/></w:rPr><w:t xml:space="preserve"> </w:t></w:r><w:r><w:rPr><w:w w:val="105"/></w:rPr><w:t>by</w:t></w:r><w:r><w:rPr><w:spacing w:val="0"/><w:w w:val="105"/></w:rPr><w:t xml:space="preserve"> draggin </w:t></w:r><w:r><w:rPr><w:w w:val="105"/></w:rPr><w:t>the</w:t></w:r><w:r><w:rPr><w:spacing w:val="0"/><w:w w:val="105"/></w:rPr><w:t xml:space="preserve"> </w:t></w:r><w:r><w:rPr><w:w w:val="105"/></w:rPr><w:t>mouse</w:t></w:r><w:r><w:rPr><w:spacing w:val="0"/><w:w w:val="105"/></w:rPr><w:t xml:space="preserve"> </w:t></w:r><w:r><w:rPr><w:w w:val="105"/></w:rPr><w:t>with the</w:t></w:r><w:r><w:rPr><w:spacing w:val="0"/><w:w w:val="105"/></w:rPr><w:t xml:space="preserve"> </w:t></w:r><w:r><w:rPr><w:w w:val="105"/></w:rPr><w:t>mouse</w:t></w:r><w:r><w:rPr><w:spacing w:val="0"/><w:w w:val="105"/></w:rPr><w:t xml:space="preserve"> </w:t></w:r><w:r><w:rPr><w:w w:val="105"/></w:rPr><w:t>button</w:t></w:r><w:r><w:rPr><w:spacing w:val="0"/><w:w w:val="105"/></w:rPr><w:t xml:space="preserve"> </w:t></w:r><w:r><w:rPr><w:w w:val="105"/></w:rPr><w:t>depressed.</w:t></w:r><w:r><w:rPr><w:spacing w:val="19"/><w:w w:val="105"/></w:rPr><w:t xml:space="preserve"> </w:t></w:r><w:r><w:rPr><w:w w:val="105"/></w:rPr><w:t>Zoom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by</w:t></w:r><w:r><w:rPr><w:spacing w:val="0"/><w:w w:val="105"/></w:rPr><w:t xml:space="preserve"> </w:t></w:r><w:r><w:rPr><w:w w:val="105"/></w:rPr><w:t>pressing</w:t></w:r><w:r><w:rPr><w:spacing w:val="26"/></w:rPr><w:t xml:space="preserve"> </w:t></w:r><w:r><w:rPr><w:w w:val="105"/></w:rPr><w:t>the</w:t></w:r><w:r><w:rPr><w:spacing w:val="4"/><w:w w:val="105"/></w:rPr><w:t xml:space="preserve"> </w:t></w:r><w:r><w:rPr><w:w w:val="105"/></w:rPr><w:t>Ctrl</w:t></w:r><w:r><w:rPr><w:spacing w:val="5"/><w:w w:val="105"/></w:rPr><w:t xml:space="preserve"> </w:t></w:r><w:r><w:rPr><w:w w:val="105"/></w:rPr><w:t>key</w:t></w:r><w:r><w:rPr><w:spacing w:val="4"/><w:w w:val="105"/></w:rPr><w:t xml:space="preserve"> </w:t></w:r><w:r><w:rPr><w:w w:val="105"/></w:rPr><w:t>while</w:t></w:r><w:r><w:rPr><w:spacing w:val="5"/><w:w w:val="105"/></w:rPr><w:t xml:space="preserve"> </w:t></w:r><w:r><w:rPr><w:w w:val="105"/></w:rPr><w:t>moving</w:t></w:r><w:r><w:rPr><w:spacing w:val="4"/><w:w w:val="105"/></w:rPr><w:t xml:space="preserve"> </w:t></w:r><w:r><w:rPr><w:w w:val="105"/></w:rPr><w:t>the</w:t></w:r><w:r><w:rPr><w:spacing w:val="5"/><w:w w:val="105"/></w:rPr><w:t xml:space="preserve"> </w:t></w:r><w:r><w:rPr><w:w w:val="105"/></w:rPr><w:t>mouse</w:t></w:r><w:r><w:rPr><w:spacing w:val="3"/><w:w w:val="105"/></w:rPr><w:t xml:space="preserve"> </w:t></w:r><w:r><w:rPr><w:w w:val="105"/></w:rPr><w:t>wheel</w:t></w:r><w:r><w:rPr><w:spacing w:val="5"/><w:w w:val="105"/></w:rPr><w:t xml:space="preserve"> </w:t></w:r><w:r><w:rPr><w:w w:val="105"/></w:rPr><w:t>up</w:t></w:r><w:r><w:rPr><w:spacing w:val="5"/><w:w w:val="105"/></w:rPr><w:t xml:space="preserve"> </w:t></w:r><w:r><w:rPr><w:w w:val="105"/></w:rPr><w:t>and</w:t></w:r><w:r><w:rPr><w:spacing w:val="4"/><w:w w:val="105"/></w:rPr><w:t xml:space="preserve"> </w:t></w:r><w:r><w:rPr><w:w w:val="105"/></w:rPr><w:t>zoom</w:t></w:r><w:r><w:rPr><w:spacing w:val="5"/><w:w w:val="105"/></w:rPr><w:t xml:space="preserve"> </w:t></w:r><w:r><w:rPr><w:w w:val="105"/></w:rPr><w:t>out</w:t></w:r><w:r><w:rPr><w:spacing w:val="4"/><w:w w:val="105"/></w:rPr><w:t xml:space="preserve"> </w:t></w:r><w:r><w:rPr><w:w w:val="105"/></w:rPr><w:t>with</w:t></w:r><w:r><w:rPr><w:spacing w:val="5"/><w:w w:val="105"/></w:rPr><w:t xml:space="preserve"> </w:t></w:r><w:r><w:rPr><w:w w:val="105"/></w:rPr><w:t>mouse</w:t></w:r><w:r><w:rPr><w:spacing w:val="4"/><w:w w:val="105"/></w:rPr><w:t xml:space="preserve"> </w:t></w:r><w:r><w:rPr><w:w w:val="105"/></w:rPr><w:t>wheel</w:t></w:r><w:r><w:rPr><w:spacing w:val="5"/><w:w w:val="105"/></w:rPr><w:t xml:space="preserve"> </w:t></w:r><w:r><w:rPr><w:w w:val="105"/></w:rPr><w:t>down.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Normal"/><w:numPr><w:ilvl w:val="1"/><w:numId w:val="4"/></w:numPr><w:tabs><w:tab w:val="left" w:pos="997" w:leader="none"/></w:tabs><w:spacing w:before="146" w:after="0"/><w:ind w:left="996" w:hanging="883"/><w:rPr><w:rFonts w:ascii="Georgia" w:hAnsi="Georgia" w:eastAsia="Georgia" w:cs="Georgia"/><w:sz w:val="34"/><w:szCs w:val="34"/></w:rPr></w:pPr><w:bookmarkStart w:id="63" w:name="Hydrograph_Overview"/><w:bookmarkStart w:id="64" w:name="_bookmark38"/><w:bookmarkEnd w:id="63"/><w:bookmarkEnd w:id="64"/><w:r><w:rPr><w:rFonts w:ascii="Georgia" w:hAnsi="Georgia"/><w:b/><w:w w:val="95"/><w:sz w:val="34"/></w:rPr><w:t>Hydrograph</w:t></w:r><w:r><w:rPr><w:rFonts w:ascii="Georgia" w:hAnsi="Georgia"/><w:b/><w:spacing w:val="79"/><w:w w:val="95"/><w:sz w:val="34"/></w:rPr><w:t xml:space="preserve"> </w:t></w:r><w:r><w:rPr><w:rFonts w:ascii="Georgia" w:hAnsi="Georgia"/><w:b/><w:w w:val="95"/><w:sz w:val="34"/></w:rPr><w:t>Overview</w:t></w:r></w:p><w:p><w:pPr><w:pStyle w:val="TextBody"/><w:spacing w:lineRule="auto" w:line="249" w:before="227" w:after="0"/><w:ind w:left="113" w:right="145" w:hanging="9"/><w:rPr></w:rPr></w:pPr><w:r><w:rPr><w:w w:val="105"/></w:rPr><w:t>The</w:t></w:r><w:r><w:rPr><w:spacing w:val="25"/><w:w w:val="105"/></w:rPr><w:t xml:space="preserve"> </w:t></w:r><w:r><w:rPr><w:w w:val="105"/></w:rPr><w:t>main</w:t></w:r><w:r><w:rPr><w:spacing w:val="25"/><w:w w:val="105"/></w:rPr><w:t xml:space="preserve"> </w:t></w:r><w:r><w:rPr><w:w w:val="105"/></w:rPr><w:t>feature</w:t></w:r><w:r><w:rPr><w:spacing w:val="25"/><w:w w:val="105"/></w:rPr><w:t xml:space="preserve"> </w:t></w:r><w:r><w:rPr><w:w w:val="105"/></w:rPr><w:t>of</w:t></w:r><w:r><w:rPr><w:spacing w:val="25"/><w:w w:val="105"/></w:rPr><w:t xml:space="preserve"> </w:t></w:r><w:r><w:rPr><w:w w:val="105"/></w:rPr><w:t>this</w:t></w:r><w:r><w:rPr><w:spacing w:val="25"/><w:w w:val="105"/></w:rPr><w:t xml:space="preserve"> </w:t></w:r><w:r><w:rPr><w:w w:val="105"/></w:rPr><w:t>tab</w:t></w:r><w:r><w:rPr><w:spacing w:val="25"/><w:w w:val="105"/></w:rPr><w:t xml:space="preserve"> </w:t></w:r><w:r><w:rPr><w:w w:val="105"/></w:rPr><w:t>is</w:t></w:r><w:r><w:rPr><w:spacing w:val="25"/><w:w w:val="105"/></w:rPr><w:t xml:space="preserve"> </w:t></w:r><w:r><w:rPr><w:w w:val="105"/></w:rPr><w:t>the</w:t></w:r><w:r><w:rPr><w:spacing w:val="25"/><w:w w:val="105"/></w:rPr><w:t xml:space="preserve"> </w:t></w:r><w:r><w:rPr><w:spacing w:val="0"/><w:w w:val="105"/></w:rPr><w:t>production</w:t></w:r><w:r><w:rPr><w:spacing w:val="25"/><w:w w:val="105"/></w:rPr><w:t xml:space="preserve"> </w:t></w:r><w:r><w:rPr><w:w w:val="105"/></w:rPr><w:t>of</w:t></w:r><w:r><w:rPr><w:spacing w:val="25"/><w:w w:val="105"/></w:rPr><w:t xml:space="preserve"> </w:t></w:r><w:r><w:rPr><w:w w:val="105"/></w:rPr><w:t>a</w:t></w:r><w:r><w:rPr><w:spacing w:val="25"/><w:w w:val="105"/></w:rPr><w:t xml:space="preserve"> </w:t></w:r><w:r><w:rPr><w:w w:val="105"/></w:rPr><w:t>publication=quality</w:t></w:r><w:r><w:rPr><w:spacing w:val="24"/><w:w w:val="105"/></w:rPr><w:t xml:space="preserve"> </w:t></w:r><w:r><w:rPr><w:w w:val="105"/></w:rPr><w:t>figure</w:t></w:r><w:r><w:rPr><w:spacing w:val="25"/><w:w w:val="105"/></w:rPr><w:t xml:space="preserve"> </w:t></w:r><w:r><w:rPr><w:w w:val="105"/></w:rPr><w:t>that</w:t></w:r><w:r><w:rPr><w:spacing w:val="25"/><w:w w:val="105"/></w:rPr><w:t xml:space="preserve"> </w:t></w:r><w:r><w:rPr><w:w w:val="105"/></w:rPr><w:t>contains</w:t></w:r><w:r><w:rPr><w:spacing w:val="25"/><w:w w:val="105"/></w:rPr><w:t xml:space="preserve"> </w:t></w:r><w:r><w:rPr><w:w w:val="105"/></w:rPr><w:t>both</w:t></w:r><w:r><w:rPr><w:spacing w:val="29"/><w:w w:val="109"/></w:rPr><w:t xml:space="preserve"> </w:t></w:r><w:r><w:rPr><w:w w:val="105"/></w:rPr><w:t>the</w:t></w:r><w:r><w:rPr><w:spacing w:val="6"/><w:w w:val="105"/></w:rPr><w:t xml:space="preserve"> </w:t></w:r><w:r><w:rPr><w:w w:val="105"/></w:rPr><w:t>water-level</w:t></w:r><w:r><w:rPr><w:spacing w:val="7"/><w:w w:val="105"/></w:rPr><w:t xml:space="preserve"> </w:t></w:r><w:r><w:rPr><w:w w:val="105"/></w:rPr><w:t>and</w:t></w:r><w:r><w:rPr><w:spacing w:val="7"/><w:w w:val="105"/></w:rPr><w:t xml:space="preserve"> </w:t></w:r><w:r><w:rPr><w:w w:val="105"/></w:rPr><w:t>weather</w:t></w:r><w:r><w:rPr><w:spacing w:val="6"/><w:w w:val="105"/></w:rPr><w:t xml:space="preserve"> </w:t></w:r><w:r><w:rPr><w:w w:val="105"/></w:rPr><w:t>time-series.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Normal"/><w:numPr><w:ilvl w:val="1"/><w:numId w:val="4"/></w:numPr><w:tabs><w:tab w:val="left" w:pos="997" w:leader="none"/></w:tabs><w:spacing w:before="146" w:after="0"/><w:ind w:left="996" w:hanging="883"/><w:rPr><w:rFonts w:ascii="Georgia" w:hAnsi="Georgia" w:eastAsia="Georgia" w:cs="Georgia"/><w:sz w:val="34"/><w:szCs w:val="34"/></w:rPr></w:pPr><w:bookmarkStart w:id="65" w:name="Toolbar"/><w:bookmarkStart w:id="66" w:name="_bookmark39"/><w:bookmarkEnd w:id="65"/><w:bookmarkEnd w:id="66"/><w:r><w:rPr><w:rFonts w:ascii="Georgia" w:hAnsi="Georgia"/><w:b/><w:sz w:val="34"/></w:rPr><w:t>Toolbar</w:t></w:r></w:p><w:p><w:pPr><w:pStyle w:val="TextBody"/><w:spacing w:lineRule="auto" w:line="249" w:before="227" w:after="0"/><w:ind w:left="113" w:right="145" w:hanging="9"/><w:rPr></w:rPr></w:pPr><w:r><w:rPr><w:w w:val="105"/></w:rPr><w:t>The</w:t></w:r><w:r><w:rPr><w:spacing w:val="33"/><w:w w:val="105"/></w:rPr><w:t xml:space="preserve"> </w:t></w:r><w:r><w:rPr><w:w w:val="105"/></w:rPr><w:t>toolbar</w:t></w:r><w:r><w:rPr><w:spacing w:val="34"/><w:w w:val="105"/></w:rPr><w:t xml:space="preserve"> </w:t></w:r><w:r><w:rPr><w:spacing w:val="0"/><w:w w:val="105"/></w:rPr><w:t>offers</w:t></w:r><w:r><w:rPr><w:spacing w:val="34"/><w:w w:val="105"/></w:rPr><w:t xml:space="preserve"> </w:t></w:r><w:r><w:rPr><w:w w:val="105"/></w:rPr><w:t>various</w:t></w:r><w:r><w:rPr><w:spacing w:val="34"/><w:w w:val="105"/></w:rPr><w:t xml:space="preserve"> </w:t></w:r><w:r><w:rPr><w:w w:val="105"/></w:rPr><w:t>tool</w:t></w:r><w:r><w:rPr><w:spacing w:val="34"/><w:w w:val="105"/></w:rPr><w:t xml:space="preserve"> </w:t></w:r><w:r><w:rPr><w:w w:val="105"/></w:rPr><w:t>that</w:t></w:r><w:r><w:rPr><w:spacing w:val="34"/><w:w w:val="105"/></w:rPr><w:t xml:space="preserve"> </w:t></w:r><w:r><w:rPr><w:spacing w:val="0"/><w:w w:val="105"/></w:rPr><w:t>are</w:t></w:r><w:r><w:rPr><w:spacing w:val="34"/><w:w w:val="105"/></w:rPr><w:t xml:space="preserve"> </w:t></w:r><w:r><w:rPr><w:w w:val="105"/></w:rPr><w:t>mostly</w:t></w:r><w:r><w:rPr><w:spacing w:val="33"/><w:w w:val="105"/></w:rPr><w:t xml:space="preserve"> </w:t></w:r><w:r><w:rPr><w:w w:val="105"/></w:rPr><w:t>composed</w:t></w:r><w:r><w:rPr><w:spacing w:val="34"/><w:w w:val="105"/></w:rPr><w:t xml:space="preserve"> </w:t></w:r><w:r><w:rPr><w:w w:val="105"/></w:rPr><w:t>of</w:t></w:r><w:r><w:rPr><w:spacing w:val="34"/><w:w w:val="105"/></w:rPr><w:t xml:space="preserve"> </w:t></w:r><w:r><w:rPr><w:w w:val="105"/></w:rPr><w:t>single</w:t></w:r><w:r><w:rPr><w:spacing w:val="34"/><w:w w:val="105"/></w:rPr><w:t xml:space="preserve"> </w:t></w:r><w:r><w:rPr><w:w w:val="105"/></w:rPr><w:t>action</w:t></w:r><w:r><w:rPr><w:spacing w:val="34"/><w:w w:val="105"/></w:rPr><w:t xml:space="preserve"> </w:t></w:r><w:r><w:rPr><w:w w:val="105"/></w:rPr><w:t>button</w:t></w:r><w:r><w:rPr><w:spacing w:val="34"/><w:w w:val="105"/></w:rPr><w:t xml:space="preserve"> </w:t></w:r><w:r><w:rPr><w:w w:val="105"/></w:rPr><w:t>for</w:t></w:r><w:r><w:rPr><w:spacing w:val="34"/><w:w w:val="105"/></w:rPr><w:t xml:space="preserve"> </w:t></w:r><w:r><w:rPr><w:w w:val="105"/></w:rPr><w:t>automatic</w:t></w:r><w:r><w:rPr><w:spacing w:val="27"/><w:w w:val="110"/></w:rPr><w:t xml:space="preserve"> </w:t></w:r><w:r><w:rPr><w:w w:val="105"/></w:rPr><w:t>formating</w:t></w:r><w:r><w:rPr><w:spacing w:val="18"/><w:w w:val="105"/></w:rPr><w:t xml:space="preserve"> </w:t></w:r><w:r><w:rPr><w:w w:val="105"/></w:rPr><w:t>of</w:t></w:r><w:r><w:rPr><w:spacing w:val="17"/><w:w w:val="105"/></w:rPr><w:t xml:space="preserve"> </w:t></w:r><w:r><w:rPr><w:w w:val="105"/></w:rPr><w:t>the</w:t></w:r><w:r><w:rPr><w:spacing w:val="18"/><w:w w:val="105"/></w:rPr><w:t xml:space="preserve"> </w:t></w:r><w:r><w:rPr><w:w w:val="105"/></w:rPr><w:t>data</w:t></w:r><w:r><w:rPr><w:spacing w:val="16"/><w:w w:val="105"/></w:rPr><w:t xml:space="preserve"> </w:t></w:r><w:r><w:rPr><w:w w:val="105"/></w:rPr><w:t>in</w:t></w:r><w:r><w:rPr><w:spacing w:val="17"/><w:w w:val="105"/></w:rPr><w:t xml:space="preserve"> </w:t></w:r><w:r><w:rPr><w:w w:val="105"/></w:rPr><w:t>the</w:t></w:r><w:r><w:rPr><w:spacing w:val="18"/><w:w w:val="105"/></w:rPr><w:t xml:space="preserve"> </w:t></w:r><w:r><w:rPr><w:w w:val="105"/></w:rPr><w:t>figure.</w:t></w:r><w:r><w:rPr><w:spacing w:val="44"/><w:w w:val="105"/></w:rPr><w:t xml:space="preserve"> </w:t></w:r><w:r><w:rPr><w:w w:val="105"/></w:rPr><w:t>From</w:t></w:r><w:r><w:rPr><w:spacing w:val="17"/><w:w w:val="105"/></w:rPr><w:t xml:space="preserve"> </w:t></w:r><w:r><w:rPr><w:w w:val="105"/></w:rPr><w:t>left</w:t></w:r><w:r><w:rPr><w:spacing w:val="16"/><w:w w:val="105"/></w:rPr><w:t xml:space="preserve"> </w:t></w:r><w:r><w:rPr><w:w w:val="105"/></w:rPr><w:t>to</w:t></w:r><w:r><w:rPr><w:spacing w:val="18"/><w:w w:val="105"/></w:rPr><w:t xml:space="preserve"> </w:t></w:r><w:r><w:rPr><w:w w:val="105"/></w:rPr><w:t>right:</w:t></w:r></w:p><w:p><w:pPr><w:pStyle w:val="Normal"/><w:spacing w:before="2" w:after="0"/><w:rPr><w:rFonts w:ascii="Times New Roman" w:hAnsi="Times New Roman" w:eastAsia="Times New Roman" w:cs="Times New Roman"/><w:sz w:val="18"/><w:szCs w:val="18"/></w:rPr></w:pPr><w:r><w:rPr><w:rFonts w:eastAsia="Times New Roman" w:cs="Times New Roman" w:ascii="Times New Roman" w:hAnsi="Times New Roman"/><w:sz w:val="18"/><w:szCs w:val="18"/></w:rPr></w:r></w:p><w:p><w:pPr><w:pStyle w:val="TextBody"/><w:spacing w:lineRule="auto" w:line="249" w:before="55" w:after="0"/><w:ind w:left="961" w:right="105" w:hanging="0"/><w:jc w:val="both"/><w:rPr></w:rPr></w:pPr><w:r><mc:AlternateContent><mc:Choice Requires="wpg"><w:drawing><wp:anchor behindDoc="0" distT="0" distB="0" distL="114300" distR="114300" simplePos="0" locked="0" layoutInCell="1" allowOverlap="1" relativeHeight="11" wp14:anchorId="669A96C5"><wp:simplePos x="0" y="0"/><wp:positionH relativeFrom="page"><wp:posOffset>720090</wp:posOffset></wp:positionH><wp:positionV relativeFrom="paragraph"><wp:posOffset>48895</wp:posOffset></wp:positionV><wp:extent cx="360680" cy="360680"/><wp:effectExtent l="5715" t="1270" r="5715" b="19685"/><wp:wrapNone/><wp:docPr id="48" name="Group 2791"/><a:graphic xmlns:a="http://schemas.openxmlformats.org/drawingml/2006/main"><a:graphicData uri="http://schemas.microsoft.com/office/word/2010/wordprocessingGroup"><wpg:wgp><wpg:cNvGrpSpPr/><wpg:grpSpPr><a:xfrm><a:off x="0" y="0"/><a:ext cx="360000" cy="360000"/></a:xfrm></wpg:grpSpPr><wpg:grpSp><wpg:cNvGrpSpPr/><wpg:grpSpPr><a:xfrm><a:off x="0" y="0"/><a:ext cx="326520" cy="320760"/></a:xfrm></wpg:grpSpPr><wps:wsp><wps:cNvSpPr/><wps:spPr><a:xfrm><a:off x="0" y="0"/><a:ext cx="326520" cy="320760"/></a:xfrm><a:custGeom><a:avLst/><a:gdLst/><a:ahLst/><a:rect l="0" t="0" r="r" b="b"/><a:pathLst><a:path w="496" h="487"><a:moveTo><a:pt x="70" y="0"/></a:moveTo><a:lnTo><a:pt x="13" y="29"/></a:lnTo><a:lnTo><a:pt x="0" y="431"/></a:lnTo><a:lnTo><a:pt x="3" y="452"/></a:lnTo><a:lnTo><a:pt x="13" y="471"/></a:lnTo><a:lnTo><a:pt x="27" y="486"/></a:lnTo><a:lnTo><a:pt x="41" y="379"/></a:lnTo><a:lnTo><a:pt x="41" y="70"/></a:lnTo><a:lnTo><a:pt x="49" y="50"/></a:lnTo><a:lnTo><a:pt x="69" y="41"/></a:lnTo><a:lnTo><a:pt x="495" y="41"/></a:lnTo><a:lnTo><a:pt x="484" y="23"/></a:lnTo><a:lnTo><a:pt x="468" y="10"/></a:lnTo><a:lnTo><a:pt x="448" y="2"/></a:lnTo><a:lnTo><a:pt x="70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56520" y="56520"/><a:ext cx="303480" cy="303480"/></a:xfrm></wpg:grpSpPr><wps:wsp><wps:cNvSpPr/><wps:spPr><a:xfrm><a:off x="0" y="0"/><a:ext cx="303480" cy="303480"/></a:xfrm><a:custGeom><a:avLst/><a:gdLst/><a:ahLst/><a:rect l="0" t="0" r="r" b="b"/><a:pathLst><a:path w="461" h="461"><a:moveTo><a:pt x="460" y="49"/></a:moveTo><a:lnTo><a:pt x="460" y="411"/></a:lnTo><a:lnTo><a:pt x="455" y="432"/></a:lnTo><a:lnTo><a:pt x="442" y="449"/></a:lnTo><a:lnTo><a:pt x="422" y="459"/></a:lnTo><a:lnTo><a:pt x="50" y="460"/></a:lnTo><a:lnTo><a:pt x="28" y="455"/></a:lnTo><a:lnTo><a:pt x="11" y="442"/></a:lnTo><a:lnTo><a:pt x="1" y="422"/></a:lnTo><a:lnTo><a:pt x="0" y="49"/></a:lnTo><a:lnTo><a:pt x="5" y="27"/></a:lnTo><a:lnTo><a:pt x="18" y="11"/></a:lnTo><a:lnTo><a:pt x="38" y="1"/></a:lnTo><a:lnTo><a:pt x="410" y="0"/></a:lnTo><a:lnTo><a:pt x="432" y="5"/></a:lnTo><a:lnTo><a:pt x="449" y="18"/></a:lnTo><a:lnTo><a:pt x="459" y="38"/></a:lnTo><a:lnTo><a:pt x="460" y="49"/></a:lnTo></a:path></a:pathLst></a:custGeom><a:noFill/><a:ln w="2592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60480" y="321480"/><a:ext cx="294120" cy="720"/></a:xfrm></wpg:grpSpPr><wps:wsp><wps:cNvSpPr/><wps:spPr><a:xfrm><a:off x="0" y="0"/><a:ext cx="294120" cy="720"/></a:xfrm><a:custGeom><a:avLst/><a:gdLst/><a:ahLst/><a:rect l="0" t="0" r="r" b="b"/><a:pathLst><a:path w="448" h="1"><a:moveTo><a:pt x="0" y="0"/></a:moveTo><a:lnTo><a:pt x="447" y="0"/></a:lnTo></a:path></a:pathLst></a:custGeom><a:noFill/><a:ln w="648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59040" y="331560"/><a:ext cx="295920" cy="720"/></a:xfrm></wpg:grpSpPr><wps:wsp><wps:cNvSpPr/><wps:spPr><a:xfrm><a:off x="0" y="0"/><a:ext cx="295920" cy="720"/></a:xfrm><a:custGeom><a:avLst/><a:gdLst/><a:ahLst/><a:rect l="0" t="0" r="r" b="b"/><a:pathLst><a:path w="450" h="1"><a:moveTo><a:pt x="0" y="0"/></a:moveTo><a:lnTo><a:pt x="449" y="0"/></a:lnTo></a:path></a:pathLst></a:custGeom><a:noFill/><a:ln w="1764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60480" y="342360"/><a:ext cx="294120" cy="720"/></a:xfrm></wpg:grpSpPr><wps:wsp><wps:cNvSpPr/><wps:spPr><a:xfrm><a:off x="0" y="0"/><a:ext cx="294120" cy="720"/></a:xfrm><a:custGeom><a:avLst/><a:gdLst/><a:ahLst/><a:rect l="0" t="0" r="r" b="b"/><a:pathLst><a:path w="448" h="1"><a:moveTo><a:pt x="0" y="0"/></a:moveTo><a:lnTo><a:pt x="447" y="0"/></a:lnTo></a:path></a:pathLst></a:custGeom><a:noFill/><a:ln w="504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59040" y="318600"/><a:ext cx="295920" cy="25560"/></a:xfrm></wpg:grpSpPr><wps:wsp><wps:cNvSpPr/><wps:spPr><a:xfrm><a:off x="0" y="0"/><a:ext cx="295920" cy="25560"/></a:xfrm><a:custGeom><a:avLst/><a:gdLst/><a:ahLst/><a:rect l="0" t="0" r="r" b="b"/><a:pathLst><a:path w="450" h="40"><a:moveTo><a:pt x="3" y="0"/></a:moveTo><a:lnTo><a:pt x="445" y="0"/></a:lnTo><a:lnTo><a:pt x="447" y="0"/></a:lnTo><a:lnTo><a:pt x="449" y="7"/></a:lnTo><a:lnTo><a:pt x="449" y="16"/></a:lnTo><a:lnTo><a:pt x="449" y="24"/></a:lnTo><a:lnTo><a:pt x="449" y="33"/></a:lnTo><a:lnTo><a:pt x="447" y="39"/></a:lnTo><a:lnTo><a:pt x="445" y="39"/></a:lnTo><a:lnTo><a:pt x="3" y="39"/></a:lnTo><a:lnTo><a:pt x="2" y="39"/></a:lnTo><a:lnTo><a:pt x="0" y="33"/></a:lnTo><a:lnTo><a:pt x="0" y="24"/></a:lnTo><a:lnTo><a:pt x="0" y="16"/></a:lnTo><a:lnTo><a:pt x="0" y="7"/></a:lnTo><a:lnTo><a:pt x="2" y="0"/></a:lnTo><a:lnTo><a:pt x="3" y="0"/></a:lnTo></a:path></a:pathLst></a:custGeom><a:noFill/><a:ln w="12600"><a:solidFill><a:srgbClr val="4d4d4d"/></a:solidFill><a:round/></a:ln></wps:spPr><wps:style><a:lnRef idx="0"/><a:fillRef idx="0"/><a:effectRef idx="0"/><a:fontRef idx="minor"/></wps:style><wps:bodyPr/></wps:wsp></wpg:grpSp><wpg:grpSp><wpg:cNvGrpSpPr/><wpg:grpSpPr><a:xfrm><a:off x="246240" y="87480"/><a:ext cx="83880" cy="85680"/></a:xfrm></wpg:grpSpPr><wps:wsp><wps:cNvSpPr/><wps:spPr><a:xfrm><a:off x="0" y="0"/><a:ext cx="83880" cy="85680"/></a:xfrm><a:custGeom><a:avLst/><a:gdLst/><a:ahLst/><a:rect l="0" t="0" r="r" b="b"/><a:pathLst><a:path w="128" h="131"><a:moveTo><a:pt x="64" y="0"/></a:moveTo><a:lnTo><a:pt x="42" y="4"/></a:lnTo><a:lnTo><a:pt x="23" y="15"/></a:lnTo><a:lnTo><a:pt x="8" y="31"/></a:lnTo><a:lnTo><a:pt x="0" y="51"/></a:lnTo><a:lnTo><a:pt x="2" y="78"/></a:lnTo><a:lnTo><a:pt x="11" y="99"/></a:lnTo><a:lnTo><a:pt x="24" y="115"/></a:lnTo><a:lnTo><a:pt x="41" y="126"/></a:lnTo><a:lnTo><a:pt x="60" y="130"/></a:lnTo><a:lnTo><a:pt x="84" y="126"/></a:lnTo><a:lnTo><a:pt x="104" y="116"/></a:lnTo><a:lnTo><a:pt x="118" y="101"/></a:lnTo><a:lnTo><a:pt x="127" y="81"/></a:lnTo><a:lnTo><a:pt x="125" y="54"/></a:lnTo><a:lnTo><a:pt x="89" y="5"/></a:lnTo><a:lnTo><a:pt x="64" y="0"/></a:lnTo></a:path></a:pathLst></a:custGeom><a:solidFill><a:srgbClr val="545652"/></a:solidFill><a:ln><a:noFill/></a:ln></wps:spPr><wps:style><a:lnRef idx="0"/><a:fillRef idx="0"/><a:effectRef idx="0"/><a:fontRef idx="minor"/></wps:style><wps:bodyPr/></wps:wsp></wpg:grpSp><wpg:grpSp><wpg:cNvGrpSpPr/><wpg:grpSpPr><a:xfrm><a:off x="87120" y="132840"/><a:ext cx="188640" cy="148680"/></a:xfrm></wpg:grpSpPr><wps:wsp><wps:cNvSpPr/><wps:spPr><a:xfrm><a:off x="0" y="0"/><a:ext cx="188640" cy="148680"/></a:xfrm><a:custGeom><a:avLst/><a:gdLst/><a:ahLst/><a:rect l="0" t="0" r="r" b="b"/><a:pathLst><a:path w="287" h="227"><a:moveTo><a:pt x="118" y="0"/></a:moveTo><a:lnTo><a:pt x="0" y="226"/></a:lnTo><a:lnTo><a:pt x="286" y="226"/></a:lnTo><a:lnTo><a:pt x="223" y="106"/></a:lnTo><a:lnTo><a:pt x="174" y="106"/></a:lnTo><a:lnTo><a:pt x="118" y="0"/></a:lnTo></a:path></a:pathLst></a:custGeom><a:solidFill><a:srgbClr val="545652"/></a:solidFill><a:ln><a:noFill/></a:ln></wps:spPr><wps:style><a:lnRef idx="0"/><a:fillRef idx="0"/><a:effectRef idx="0"/><a:fontRef idx="minor"/></wps:style><wps:bodyPr/></wps:wsp><wps:wsp><wps:cNvSpPr/><wps:spPr><a:xfrm><a:off x="0" y="0"/><a:ext cx="188640" cy="148680"/></a:xfrm><a:custGeom><a:avLst/><a:gdLst/><a:ahLst/><a:rect l="0" t="0" r="r" b="b"/><a:pathLst><a:path w="50" h="48"><a:moveTo><a:pt x="24" y="0"/></a:moveTo><a:lnTo><a:pt x="0" y="47"/></a:lnTo><a:lnTo><a:pt x="49" y="47"/></a:lnTo><a:lnTo><a:pt x="24" y="0"/></a:lnTo></a:path></a:pathLst></a:custGeom><a:solidFill><a:srgbClr val="545652"/></a:solidFill><a:ln><a:noFill/></a:ln></wps:spPr><wps:style><a:lnRef idx="0"/><a:fillRef idx="0"/><a:effectRef idx="0"/><a:fontRef idx="minor"/></wps:style><wps:bodyPr/></wps:wsp></wpg:grpSp></wpg:wgp></a:graphicData></a:graphic></wp:anchor></w:drawing></mc:Choice><mc:Fallback><w:pict><v:group id="shape_0" alt="Group 2791" style="position:absolute;margin-left:56.7pt;margin-top:3.85pt;width:28.35pt;height:28.35pt" coordorigin="1134,77" coordsize="567,567"><v:group id="shape_0" alt="Group 2807" style="position:absolute;left:1134;top:77;width:514;height:505"></v:group><v:group id="shape_0" alt="Group 2805" style="position:absolute;left:1223;top:166;width:478;height:478"></v:group><v:group id="shape_0" alt="Group 2803" style="position:absolute;left:1229;top:583;width:463;height:1"></v:group><v:group id="shape_0" alt="Group 2801" style="position:absolute;left:1227;top:599;width:466;height:1"></v:group><v:group id="shape_0" alt="Group 2799" style="position:absolute;left:1229;top:616;width:463;height:1"></v:group><v:group id="shape_0" alt="Group 2797" style="position:absolute;left:1227;top:579;width:466;height:40"></v:group><v:group id="shape_0" alt="Group 2795" style="position:absolute;left:1522;top:215;width:132;height:135"></v:group><v:group id="shape_0" alt="Group 2792" style="position:absolute;left:1271;top:286;width:297;height:234"></v:group></v:group></w:pict></mc:Fallback></mc:AlternateContent></w:r><w:r><w:rPr><w:w w:val="110"/></w:rPr><w:t>The</w:t></w:r><w:r><w:rPr><w:spacing w:val="0"/><w:w w:val="110"/></w:rPr><w:t xml:space="preserve"> </w:t></w:r><w:r><w:rPr><w:w w:val="110"/></w:rPr><w:t>toggle</w:t></w:r><w:r><w:rPr><w:spacing w:val="0"/><w:w w:val="110"/></w:rPr><w:t xml:space="preserve"> </w:t></w:r><w:r><w:rPr><w:w w:val="110"/></w:rPr><w:t>button</w:t></w:r><w:r><w:rPr><w:spacing w:val="0"/><w:w w:val="110"/></w:rPr><w:t xml:space="preserve"> </w:t></w:r><w:r><w:rPr><w:w w:val="110"/></w:rPr><w:t>is</w:t></w:r><w:r><w:rPr><w:spacing w:val="0"/><w:w w:val="110"/></w:rPr><w:t xml:space="preserve"> </w:t></w:r><w:r><w:rPr><w:w w:val="110"/></w:rPr><w:t>used</w:t></w:r><w:r><w:rPr><w:spacing w:val="0"/><w:w w:val="110"/></w:rPr><w:t xml:space="preserve"> </w:t></w:r><w:r><w:rPr><w:w w:val="110"/></w:rPr><w:t>to</w:t></w:r><w:r><w:rPr><w:spacing w:val="0"/><w:w w:val="110"/></w:rPr><w:t xml:space="preserve"> </w:t></w:r><w:r><w:rPr><w:w w:val="110"/></w:rPr><w:t>switch</w:t></w:r><w:r><w:rPr><w:spacing w:val="0"/><w:w w:val="110"/></w:rPr><w:t xml:space="preserve"> </w:t></w:r><w:r><w:rPr><w:w w:val="110"/></w:rPr><w:t>from</w:t></w:r><w:r><w:rPr><w:spacing w:val="0"/><w:w w:val="110"/></w:rPr><w:t xml:space="preserve"> </w:t></w:r><w:r><w:rPr><w:w w:val="110"/></w:rPr><w:t>one</w:t></w:r><w:r><w:rPr><w:spacing w:val="0"/><w:w w:val="110"/></w:rPr><w:t xml:space="preserve"> </w:t></w:r><w:r><w:rPr><w:w w:val="110"/></w:rPr><w:t>mode</w:t></w:r><w:r><w:rPr><w:spacing w:val="0"/><w:w w:val="110"/></w:rPr><w:t xml:space="preserve"> </w:t></w:r><w:r><w:rPr><w:w w:val="110"/></w:rPr><w:t>to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other. As</w:t></w:r><w:r><w:rPr><w:spacing w:val="0"/><w:w w:val="110"/></w:rPr><w:t xml:space="preserve"> </w:t></w:r><w:r><w:rPr><w:w w:val="110"/></w:rPr><w:t>said</w:t></w:r><w:r><w:rPr><w:spacing w:val="0"/><w:w w:val="110"/></w:rPr><w:t xml:space="preserve"> </w:t></w:r><w:r><w:rPr><w:w w:val="110"/></w:rPr><w:t>previously,</w:t></w:r><w:r><w:rPr><w:spacing w:val="0"/><w:w w:val="110"/></w:rPr><w:t xml:space="preserve"> </w:t></w:r><w:r><w:rPr><w:w w:val="110"/></w:rPr><w:t>both</w:t></w:r><w:r><w:rPr><w:w w:val="108"/></w:rPr><w:t xml:space="preserve"> </w:t></w:r><w:r><w:rPr><w:w w:val="110"/></w:rPr><w:t>mode</w:t></w:r><w:r><w:rPr><w:spacing w:val="0"/><w:w w:val="110"/></w:rPr><w:t xml:space="preserve"> </w:t></w:r><w:r><w:rPr><w:w w:val="110"/></w:rPr><w:t>shares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same</w:t></w:r><w:r><w:rPr><w:spacing w:val="0"/><w:w w:val="110"/></w:rPr><w:t xml:space="preserve"> </w:t></w:r><w:r><w:rPr><w:w w:val="110"/></w:rPr><w:t>data.</w:t></w:r><w:r><w:rPr><w:spacing w:val="0"/><w:w w:val="110"/></w:rPr><w:t xml:space="preserve"> </w:t></w:r><w:r><w:rPr><w:w w:val="110"/></w:rPr><w:t>Hence,</w:t></w:r><w:r><w:rPr><w:spacing w:val="0"/><w:w w:val="110"/></w:rPr><w:t xml:space="preserve"> </w:t></w:r><w:r><w:rPr><w:w w:val="110"/></w:rPr><w:t>doing</w:t></w:r><w:r><w:rPr><w:spacing w:val="0"/><w:w w:val="110"/></w:rPr><w:t xml:space="preserve"> </w:t></w:r><w:r><w:rPr><w:w w:val="110"/></w:rPr><w:t>manipulation</w:t></w:r><w:r><w:rPr><w:spacing w:val="0"/><w:w w:val="110"/></w:rPr><w:t xml:space="preserve"> </w:t></w:r><w:r><w:rPr><w:w w:val="110"/></w:rPr><w:t>on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dataset</w:t></w:r><w:r><w:rPr><w:spacing w:val="0"/><w:w w:val="110"/></w:rPr><w:t xml:space="preserve"> </w:t></w:r><w:r><w:rPr><w:w w:val="110"/></w:rPr><w:t>in</w:t></w:r><w:r><w:rPr><w:spacing w:val="0"/><w:w w:val="110"/></w:rPr><w:t xml:space="preserve"> </w:t></w:r><w:r><w:rPr><w:w w:val="110"/></w:rPr><w:t>”Edit”</w:t></w:r><w:r><w:rPr><w:spacing w:val="0"/><w:w w:val="110"/></w:rPr><w:t xml:space="preserve"> </w:t></w:r><w:r><w:rPr><w:w w:val="110"/></w:rPr><w:t>mode</w:t></w:r><w:r><w:rPr><w:spacing w:val="0"/><w:w w:val="110"/></w:rPr><w:t xml:space="preserve"> </w:t></w:r><w:r><w:rPr><w:w w:val="110"/></w:rPr><w:t>will</w:t></w:r><w:r><w:rPr><w:w w:val="95"/></w:rPr><w:t xml:space="preserve"> </w:t></w:r><w:r><w:rPr><w:w w:val="110"/></w:rPr><w:t>impact</w:t></w:r><w:r><w:rPr><w:spacing w:val="0"/><w:w w:val="110"/></w:rPr><w:t xml:space="preserve"> </w:t></w:r><w:r><w:rPr><w:w w:val="110"/></w:rPr><w:t>what</w:t></w:r><w:r><w:rPr><w:spacing w:val="0"/><w:w w:val="110"/></w:rPr><w:t xml:space="preserve"> </w:t></w:r><w:r><w:rPr><w:w w:val="110"/></w:rPr><w:t>is</w:t></w:r><w:r><w:rPr><w:spacing w:val="0"/><w:w w:val="110"/></w:rPr><w:t xml:space="preserve"> plotted </w:t></w:r><w:r><w:rPr><w:w w:val="110"/></w:rPr><w:t>in the</w:t></w:r><w:r><w:rPr><w:spacing w:val="0"/><w:w w:val="110"/></w:rPr><w:t xml:space="preserve"> </w:t></w:r><w:r><w:rPr><w:w w:val="110"/></w:rPr><w:t>”Layout”</w:t></w:r><w:r><w:rPr><w:spacing w:val="0"/><w:w w:val="110"/></w:rPr><w:t xml:space="preserve"> </w:t></w:r><w:r><w:rPr><w:w w:val="110"/></w:rPr><w:t>mode.</w:t></w:r><w:r><w:rPr><w:spacing w:val="24"/><w:w w:val="110"/></w:rPr><w:t xml:space="preserve"> </w:t></w:r><w:r><w:rPr><w:w w:val="110"/></w:rPr><w:t>Alternatively,</w:t></w:r><w:r><w:rPr><w:spacing w:val="2"/><w:w w:val="110"/></w:rPr><w:t xml:space="preserve"> </w:t></w:r><w:r><w:rPr><w:w w:val="110"/></w:rPr><w:t>loading</w:t></w:r><w:r><w:rPr><w:spacing w:val="0"/><w:w w:val="110"/></w:rPr><w:t xml:space="preserve"> </w:t></w:r><w:r><w:rPr><w:w w:val="110"/></w:rPr><w:t>a</w:t></w:r><w:r><w:rPr><w:spacing w:val="0"/><w:w w:val="110"/></w:rPr><w:t xml:space="preserve"> </w:t></w:r><w:r><w:rPr><w:w w:val="110"/></w:rPr><w:t>new</w:t></w:r><w:r><w:rPr><w:spacing w:val="0"/><w:w w:val="110"/></w:rPr><w:t xml:space="preserve"> </w:t></w:r><w:r><w:rPr><w:w w:val="110"/></w:rPr><w:t>water</w:t></w:r><w:r><w:rPr><w:spacing w:val="0"/><w:w w:val="110"/></w:rPr><w:t xml:space="preserve"> </w:t></w:r><w:r><w:rPr><w:w w:val="110"/></w:rPr><w:t>level</w:t></w:r><w:r><w:rPr><w:spacing w:val="26"/></w:rPr><w:t xml:space="preserve"> </w:t></w:r><w:r><w:rPr><w:w w:val="110"/></w:rPr><w:t>data</w:t></w:r><w:r><w:rPr><w:spacing w:val="4"/><w:w w:val="110"/></w:rPr><w:t xml:space="preserve"> </w:t></w:r><w:r><w:rPr><w:w w:val="110"/></w:rPr><w:t>file</w:t></w:r><w:r><w:rPr><w:spacing w:val="4"/><w:w w:val="110"/></w:rPr><w:t xml:space="preserve"> </w:t></w:r><w:r><w:rPr><w:w w:val="110"/></w:rPr><w:t>will</w:t></w:r><w:r><w:rPr><w:spacing w:val="4"/><w:w w:val="110"/></w:rPr><w:t xml:space="preserve"> </w:t></w:r><w:r><w:rPr><w:w w:val="110"/></w:rPr><w:t>impact</w:t></w:r><w:r><w:rPr><w:spacing w:val="4"/><w:w w:val="110"/></w:rPr><w:t xml:space="preserve"> </w:t></w:r><w:r><w:rPr><w:w w:val="110"/></w:rPr><w:t>both</w:t></w:r><w:r><w:rPr><w:spacing w:val="4"/><w:w w:val="110"/></w:rPr><w:t xml:space="preserve"> </w:t></w:r><w:r><w:rPr><w:w w:val="110"/></w:rPr><w:t>the</w:t></w:r><w:r><w:rPr><w:spacing w:val="4"/><w:w w:val="110"/></w:rPr><w:t xml:space="preserve"> </w:t></w:r><w:r><w:rPr><w:w w:val="110"/></w:rPr><w:t>Edit</w:t></w:r><w:r><w:rPr><w:spacing w:val="4"/><w:w w:val="110"/></w:rPr><w:t xml:space="preserve"> </w:t></w:r><w:r><w:rPr><w:w w:val="110"/></w:rPr><w:t>and</w:t></w:r><w:r><w:rPr><w:spacing w:val="4"/><w:w w:val="110"/></w:rPr><w:t xml:space="preserve"> </w:t></w:r><w:r><w:rPr><w:w w:val="110"/></w:rPr><w:t>Layout</w:t></w:r><w:r><w:rPr><w:spacing w:val="4"/><w:w w:val="110"/></w:rPr><w:t xml:space="preserve"> </w:t></w:r><w:r><w:rPr><w:w w:val="110"/></w:rPr><w:t>mode</w:t></w:r><w:r><w:rPr><w:spacing w:val="4"/><w:w w:val="110"/></w:rPr><w:t xml:space="preserve"> </w:t></w:r><w:r><w:rPr><w:w w:val="110"/></w:rPr><w:t>at</w:t></w:r><w:r><w:rPr><w:spacing w:val="4"/><w:w w:val="110"/></w:rPr><w:t xml:space="preserve"> </w:t></w:r><w:r><w:rPr><w:w w:val="110"/></w:rPr><w:t>the</w:t></w:r><w:r><w:rPr><w:spacing w:val="4"/><w:w w:val="110"/></w:rPr><w:t xml:space="preserve"> </w:t></w:r><w:r><w:rPr><w:w w:val="110"/></w:rPr><w:t>same</w:t></w:r><w:r><w:rPr><w:spacing w:val="4"/><w:w w:val="110"/></w:rPr><w:t xml:space="preserve"> </w:t></w:r><w:r><w:rPr><w:w w:val="110"/></w:rPr><w:t>time.</w:t></w:r><w:r><w:rPr><w:spacing w:val="29"/><w:w w:val="110"/></w:rPr><w:t xml:space="preserve"> </w:t></w:r><w:r><w:rPr><w:w w:val="110"/></w:rPr><w:t>It</w:t></w:r><w:r><w:rPr><w:spacing w:val="4"/><w:w w:val="110"/></w:rPr><w:t xml:space="preserve"> </w:t></w:r><w:r><w:rPr><w:w w:val="110"/></w:rPr><w:t>is</w:t></w:r><w:r><w:rPr><w:spacing w:val="4"/><w:w w:val="110"/></w:rPr><w:t xml:space="preserve"> </w:t></w:r><w:r><w:rPr><w:w w:val="110"/></w:rPr><w:t>possible</w:t></w:r><w:r><w:rPr><w:spacing w:val="4"/><w:w w:val="110"/></w:rPr><w:t xml:space="preserve"> </w:t></w:r><w:r><w:rPr><w:w w:val="110"/></w:rPr><w:t>to</w:t></w:r><w:r><w:rPr><w:w w:val="113"/></w:rPr><w:t xml:space="preserve"> </w:t></w:r><w:r><w:rPr><w:w w:val="110"/></w:rPr><w:t>switch</w:t></w:r><w:r><w:rPr><w:spacing w:val="0"/><w:w w:val="110"/></w:rPr><w:t xml:space="preserve"> </w:t></w:r><w:r><w:rPr><w:w w:val="110"/></w:rPr><w:t>from</w:t></w:r><w:r><w:rPr><w:spacing w:val="0"/><w:w w:val="110"/></w:rPr><w:t xml:space="preserve"> one </w:t></w:r><w:r><w:rPr><w:w w:val="110"/></w:rPr><w:t>mode</w:t></w:r><w:r><w:rPr><w:spacing w:val="0"/><w:w w:val="110"/></w:rPr><w:t xml:space="preserve"> </w:t></w:r><w:r><w:rPr><w:w w:val="110"/></w:rPr><w:t>to</w:t></w:r><w:r><w:rPr><w:spacing w:val="0"/><w:w w:val="110"/></w:rPr><w:t xml:space="preserve"> </w:t></w:r><w:r><w:rPr><w:w w:val="110"/></w:rPr><w:t>the</w:t></w:r><w:r><w:rPr><w:spacing w:val="0"/><w:w w:val="110"/></w:rPr><w:t xml:space="preserve"> other </w:t></w:r><w:r><w:rPr><w:w w:val="110"/></w:rPr><w:t>at</w:t></w:r><w:r><w:rPr><w:spacing w:val="0"/><w:w w:val="110"/></w:rPr><w:t xml:space="preserve"> </w:t></w:r><w:r><w:rPr><w:w w:val="110"/></w:rPr><w:t>anytime</w:t></w:r><w:r><w:rPr><w:spacing w:val="0"/><w:w w:val="110"/></w:rPr><w:t xml:space="preserve"> </w:t></w:r><w:r><w:rPr><w:w w:val="110"/></w:rPr><w:t>without</w:t></w:r><w:r><w:rPr><w:spacing w:val="0"/><w:w w:val="110"/></w:rPr><w:t xml:space="preserve"> </w:t></w:r><w:r><w:rPr><w:w w:val="110"/></w:rPr><w:t>losing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work</w:t></w:r><w:r><w:rPr><w:spacing w:val="0"/><w:w w:val="110"/></w:rPr><w:t xml:space="preserve"> </w:t></w:r><w:r><w:rPr><w:w w:val="110"/></w:rPr><w:t>that</w:t></w:r><w:r><w:rPr><w:spacing w:val="0"/><w:w w:val="110"/></w:rPr><w:t xml:space="preserve"> </w:t></w:r><w:r><w:rPr><w:w w:val="110"/></w:rPr><w:t>is</w:t></w:r><w:r><w:rPr><w:spacing w:val="0"/><w:w w:val="110"/></w:rPr><w:t xml:space="preserve"> </w:t></w:r><w:r><w:rPr><w:w w:val="110"/></w:rPr><w:t>in</w:t></w:r><w:r><w:rPr><w:spacing w:val="0"/><w:w w:val="110"/></w:rPr><w:t xml:space="preserve"> </w:t></w:r><w:r><w:rPr><w:w w:val="110"/></w:rPr><w:t>progress.</w:t></w:r><w:r><w:rPr><w:spacing w:val="26"/><w:w w:val="101"/></w:rPr><w:t xml:space="preserve"> </w:t></w:r><w:r><w:rPr><w:w w:val="110"/></w:rPr><w:t>Hence,</w:t></w:r><w:r><w:rPr><w:spacing w:val="0"/><w:w w:val="110"/></w:rPr><w:t xml:space="preserve"> </w:t></w:r><w:r><w:rPr><w:w w:val="110"/></w:rPr><w:t>both</w:t></w:r><w:r><w:rPr><w:spacing w:val="0"/><w:w w:val="110"/></w:rPr><w:t xml:space="preserve"> </w:t></w:r><w:r><w:rPr><w:w w:val="110"/></w:rPr><w:t>mode</w:t></w:r><w:r><w:rPr><w:spacing w:val="0"/><w:w w:val="110"/></w:rPr><w:t xml:space="preserve"> </w:t></w:r><w:r><w:rPr><w:w w:val="110"/></w:rPr><w:t>can</w:t></w:r><w:r><w:rPr><w:spacing w:val="0"/><w:w w:val="110"/></w:rPr><w:t xml:space="preserve"> </w:t></w:r><w:r><w:rPr><w:w w:val="110"/></w:rPr><w:t>be</w:t></w:r><w:r><w:rPr><w:spacing w:val="0"/><w:w w:val="110"/></w:rPr><w:t xml:space="preserve"> </w:t></w:r><w:r><w:rPr><w:w w:val="110"/></w:rPr><w:t>used</w:t></w:r><w:r><w:rPr><w:spacing w:val="0"/><w:w w:val="110"/></w:rPr><w:t xml:space="preserve"> </w:t></w:r><w:r><w:rPr><w:w w:val="110"/></w:rPr><w:t>concurrently</w:t></w:r><w:r><w:rPr><w:spacing w:val="0"/><w:w w:val="110"/></w:rPr><w:t xml:space="preserve"> </w:t></w:r><w:r><w:rPr><w:w w:val="110"/></w:rPr><w:t>to</w:t></w:r><w:r><w:rPr><w:spacing w:val="0"/><w:w w:val="110"/></w:rPr><w:t xml:space="preserve"> </w:t></w:r><w:r><w:rPr><w:w w:val="110"/></w:rPr><w:t>edit</w:t></w:r><w:r><w:rPr><w:spacing w:val="0"/><w:w w:val="110"/></w:rPr><w:t xml:space="preserve"> </w:t></w:r><w:r><w:rPr><w:w w:val="110"/></w:rPr><w:t>and</w:t></w:r><w:r><w:rPr><w:spacing w:val="0"/><w:w w:val="110"/></w:rPr><w:t xml:space="preserve"> </w:t></w:r><w:r><w:rPr><w:w w:val="110"/></w:rPr><w:t>analyse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data.</w:t></w:r></w:p><w:p><w:pPr><w:pStyle w:val="Normal"/><w:spacing w:before="7" w:after="0"/><w:rPr><w:rFonts w:ascii="Times New Roman" w:hAnsi="Times New Roman" w:eastAsia="Times New Roman" w:cs="Times New Roman"/><w:sz w:val="21"/><w:szCs w:val="21"/></w:rPr></w:pPr><w:r><w:rPr><w:rFonts w:eastAsia="Times New Roman" w:cs="Times New Roman" w:ascii="Times New Roman" w:hAnsi="Times New Roman"/><w:sz w:val="21"/><w:szCs w:val="21"/></w:rPr></w:r></w:p><w:p><w:pPr><w:pStyle w:val="TextBody"/><w:spacing w:lineRule="auto" w:line="249" w:before="55" w:after="0"/><w:ind w:left="961" w:right="119" w:hanging="0"/><w:jc w:val="both"/><w:rPr></w:rPr></w:pPr><w:r><mc:AlternateContent><mc:Choice Requires="wpg"><w:drawing><wp:anchor behindDoc="0" distT="0" distB="0" distL="114300" distR="114300" simplePos="0" locked="0" layoutInCell="1" allowOverlap="1" relativeHeight="12" wp14:anchorId="6327F1DC"><wp:simplePos x="0" y="0"/><wp:positionH relativeFrom="page"><wp:posOffset>720090</wp:posOffset></wp:positionH><wp:positionV relativeFrom="paragraph"><wp:posOffset>48895</wp:posOffset></wp:positionV><wp:extent cx="360680" cy="360680"/><wp:effectExtent l="5715" t="1270" r="5715" b="635"/><wp:wrapNone/><wp:docPr id="49" name="Group 2785"/><a:graphic xmlns:a="http://schemas.openxmlformats.org/drawingml/2006/main"><a:graphicData uri="http://schemas.microsoft.com/office/word/2010/wordprocessingGroup"><wpg:wgp><wpg:cNvGrpSpPr/><wpg:grpSpPr><a:xfrm><a:off x="0" y="0"/><a:ext cx="360000" cy="360000"/></a:xfrm></wpg:grpSpPr><wps:wsp><wps:cNvSpPr/><wps:spPr><a:xfrm><a:off x="0" y="0"/><a:ext cx="360000" cy="360000"/></a:xfrm><a:custGeom><a:avLst/><a:gdLst/><a:ahLst/><a:rect l="0" t="0" r="r" b="b"/><a:pathLst><a:path w="568" h="568"><a:moveTo><a:pt x="499" y="0"/></a:moveTo><a:lnTo><a:pt x="68" y="0"/></a:lnTo><a:lnTo><a:pt x="0" y="67"/></a:lnTo><a:lnTo><a:pt x="0" y="496"/></a:lnTo><a:lnTo><a:pt x="35" y="531"/></a:lnTo><a:lnTo><a:pt x="86" y="567"/></a:lnTo><a:lnTo><a:pt x="87" y="530"/></a:lnTo><a:lnTo><a:pt x="88" y="450"/></a:lnTo><a:lnTo><a:pt x="89" y="366"/></a:lnTo><a:lnTo><a:pt x="88" y="310"/></a:lnTo><a:lnTo><a:pt x="567" y="310"/></a:lnTo><a:lnTo><a:pt x="567" y="225"/></a:lnTo><a:lnTo><a:pt x="85" y="225"/></a:lnTo><a:lnTo><a:pt x="85" y="84"/></a:lnTo><a:lnTo><a:pt x="567" y="84"/></a:lnTo><a:lnTo><a:pt x="567" y="67"/></a:lnTo><a:lnTo><a:pt x="499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360000" cy="360000"/></a:xfrm><a:custGeom><a:avLst/><a:gdLst/><a:ahLst/><a:rect l="0" t="0" r="r" b="b"/><a:pathLst><a:path w="480" h="257"><a:moveTo><a:pt x="479" y="0"/></a:moveTo><a:lnTo><a:pt x="0" y="0"/></a:lnTo><a:lnTo><a:pt x="394" y="16"/></a:lnTo><a:lnTo><a:pt x="394" y="36"/></a:lnTo><a:lnTo><a:pt x="394" y="56"/></a:lnTo><a:lnTo><a:pt x="394" y="80"/></a:lnTo><a:lnTo><a:pt x="394" y="100"/></a:lnTo><a:lnTo><a:pt x="394" y="160"/></a:lnTo><a:lnTo><a:pt x="395" y="195"/></a:lnTo><a:lnTo><a:pt x="395" y="215"/></a:lnTo><a:lnTo><a:pt x="395" y="235"/></a:lnTo><a:lnTo><a:pt x="395" y="256"/></a:lnTo><a:lnTo><a:pt x="436" y="225"/></a:lnTo><a:lnTo><a:pt x="479" y="190"/></a:lnTo><a:lnTo><a:pt x="479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360000" cy="360000"/></a:xfrm><a:custGeom><a:avLst/><a:gdLst/><a:ahLst/><a:rect l="0" t="0" r="r" b="b"/><a:pathLst><a:path w="284" h="198"><a:moveTo><a:pt x="283" y="0"/></a:moveTo><a:lnTo><a:pt x="0" y="0"/></a:lnTo><a:lnTo><a:pt x="0" y="197"/></a:lnTo><a:lnTo><a:pt x="283" y="197"/></a:lnTo><a:lnTo><a:pt x="283" y="141"/></a:lnTo><a:lnTo><a:pt x="56" y="141"/></a:lnTo><a:lnTo><a:pt x="56" y="56"/></a:lnTo><a:lnTo><a:pt x="283" y="56"/></a:lnTo><a:lnTo><a:pt x="283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360000" cy="360000"/></a:xfrm><a:custGeom><a:avLst/><a:gdLst/><a:ahLst/><a:rect l="0" t="0" r="r" b="b"/><a:pathLst><a:path w="171" h="86"><a:moveTo><a:pt x="170" y="0"/></a:moveTo><a:lnTo><a:pt x="0" y="0"/></a:lnTo><a:lnTo><a:pt x="0" y="85"/></a:lnTo><a:lnTo><a:pt x="170" y="85"/></a:lnTo><a:lnTo><a:pt x="170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360000" cy="360000"/></a:xfrm><a:custGeom><a:avLst/><a:gdLst/><a:ahLst/><a:rect l="0" t="0" r="r" b="b"/><a:pathLst><a:path w="86" h="142"><a:moveTo><a:pt x="85" y="0"/></a:moveTo><a:lnTo><a:pt x="0" y="0"/></a:lnTo><a:lnTo><a:pt x="0" y="141"/></a:lnTo><a:lnTo><a:pt x="85" y="141"/></a:lnTo><a:lnTo><a:pt x="85" y="0"/></a:lnTo></a:path></a:pathLst></a:custGeom><a:solidFill><a:srgbClr val="4d4d4d"/></a:solidFill><a:ln><a:noFill/></a:ln></wps:spPr><wps:style><a:lnRef idx="0"/><a:fillRef idx="0"/><a:effectRef idx="0"/><a:fontRef idx="minor"/></wps:style><wps:bodyPr/></wps:wsp></wpg:wgp></a:graphicData></a:graphic></wp:anchor></w:drawing></mc:Choice><mc:Fallback><w:pict><v:group id="shape_0" alt="Group 2785" style="position:absolute;margin-left:56.7pt;margin-top:3.85pt;width:28.35pt;height:28.35pt" coordorigin="1134,77" coordsize="567,567"></v:group></w:pict></mc:Fallback></mc:AlternateContent></w:r><w:r><w:rPr><w:w w:val="105"/></w:rPr><w:t>Allow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save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current</w:t></w:r><w:r><w:rPr><w:spacing w:val="0"/><w:w w:val="105"/></w:rPr><w:t xml:space="preserve"> hydrograph </w:t></w:r><w:r><w:rPr><w:w w:val="105"/></w:rPr><w:t>figure</w:t></w:r><w:r><w:rPr><w:spacing w:val="0"/><w:w w:val="105"/></w:rPr><w:t xml:space="preserve"> </w:t></w:r><w:r><w:rPr><w:w w:val="105"/></w:rPr><w:t>either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pdf</w:t></w:r><w:r><w:rPr><w:spacing w:val="0"/><w:w w:val="105"/></w:rPr><w:t xml:space="preserve"> </w:t></w:r><w:r><w:rPr><w:w w:val="105"/></w:rPr><w:t>or</w:t></w:r><w:r><w:rPr><w:spacing w:val="0"/><w:w w:val="105"/></w:rPr><w:t xml:space="preserve"> </w:t></w:r><w:r><w:rPr><w:w w:val="105"/></w:rPr><w:t>svg</w:t></w:r><w:r><w:rPr><w:spacing w:val="0"/><w:w w:val="105"/></w:rPr><w:t xml:space="preserve"> </w:t></w:r><w:r><w:rPr><w:w w:val="105"/></w:rPr><w:t>format.</w:t></w:r><w:r><w:rPr><w:spacing w:val="25"/><w:w w:val="105"/></w:rPr><w:t xml:space="preserve"> </w:t></w:r><w:r><w:rPr><w:w w:val="105"/></w:rPr><w:t>In</w:t></w:r><w:r><w:rPr><w:spacing w:val="0"/><w:w w:val="105"/></w:rPr><w:t xml:space="preserve"> </w:t></w:r><w:r><w:rPr><w:w w:val="105"/></w:rPr><w:t>both</w:t></w:r><w:r><w:rPr><w:spacing w:val="0"/><w:w w:val="105"/></w:rPr><w:t xml:space="preserve"> </w:t></w:r><w:r><w:rPr><w:w w:val="105"/></w:rPr><w:t>format</w:t></w:r><w:r><w:rPr><w:spacing w:val="0"/><w:w w:val="105"/></w:rPr><w:t xml:space="preserve"> </w:t></w:r><w:r><w:rPr><w:w w:val="105"/></w:rPr><w:t>the</w:t></w:r><w:r><w:rPr><w:spacing w:val="29"/><w:w w:val="108"/></w:rPr><w:t xml:space="preserve"> </w:t></w:r><w:r><w:rPr><w:w w:val="105"/></w:rPr><w:t>image</w:t></w:r><w:r><w:rPr><w:spacing w:val="0"/><w:w w:val="105"/></w:rPr><w:t xml:space="preserve"> </w:t></w:r><w:r><w:rPr><w:w w:val="105"/></w:rPr><w:t>is saved</w:t></w:r><w:r><w:rPr><w:spacing w:val="0"/><w:w w:val="105"/></w:rPr><w:t xml:space="preserve"> </w:t></w:r><w:r><w:rPr><w:w w:val="105"/></w:rPr><w:t>in a</w:t></w:r><w:r><w:rPr><w:spacing w:val="0"/><w:w w:val="105"/></w:rPr><w:t xml:space="preserve"> </w:t></w:r><w:r><w:rPr><w:w w:val="105"/></w:rPr><w:t>vectorial format.</w:t></w:r><w:r><w:rPr><w:spacing w:val="24"/><w:w w:val="105"/></w:rPr><w:t xml:space="preserve"> </w:t></w:r><w:r><w:rPr><w:w w:val="105"/></w:rPr><w:t>To convert the figure in a</w:t></w:r><w:r><w:rPr><w:spacing w:val="0"/><w:w w:val="105"/></w:rPr><w:t xml:space="preserve"> </w:t></w:r><w:r><w:rPr><w:w w:val="105"/></w:rPr><w:t>bitmap format</w:t></w:r><w:r><w:rPr><w:spacing w:val="0"/><w:w w:val="105"/></w:rPr><w:t xml:space="preserve"> </w:t></w:r><w:r><w:rPr><w:w w:val="105"/></w:rPr><w:t>such as png,</w:t></w:r><w:r><w:rPr><w:w w:val="98"/></w:rPr><w:t xml:space="preserve"> </w:t></w:r><w:r><w:rPr><w:w w:val="105"/></w:rPr><w:t>jpg</w:t></w:r><w:r><w:rPr><w:spacing w:val="16"/><w:w w:val="105"/></w:rPr><w:t xml:space="preserve"> </w:t></w:r><w:r><w:rPr><w:w w:val="105"/></w:rPr><w:t>or</w:t></w:r><w:r><w:rPr><w:spacing w:val="16"/><w:w w:val="105"/></w:rPr><w:t xml:space="preserve"> </w:t></w:r><w:r><w:rPr><w:w w:val="105"/></w:rPr><w:t>tiff,</w:t></w:r><w:r><w:rPr><w:spacing w:val="15"/><w:w w:val="105"/></w:rPr><w:t xml:space="preserve"> </w:t></w:r><w:r><w:rPr><w:w w:val="105"/></w:rPr><w:t>software</w:t></w:r><w:r><w:rPr><w:spacing w:val="16"/><w:w w:val="105"/></w:rPr><w:t xml:space="preserve"> </w:t></w:r><w:r><w:rPr><w:w w:val="105"/></w:rPr><w:t>such</w:t></w:r><w:r><w:rPr><w:spacing w:val="16"/><w:w w:val="105"/></w:rPr><w:t xml:space="preserve"> </w:t></w:r><w:r><w:rPr><w:w w:val="105"/></w:rPr><w:t>as</w:t></w:r><w:r><w:rPr><w:spacing w:val="15"/><w:w w:val="105"/></w:rPr><w:t xml:space="preserve"> </w:t></w:r><w:r><w:rPr><w:w w:val="105"/></w:rPr><w:t>acrobat</w:t></w:r><w:r><w:rPr><w:spacing w:val="16"/><w:w w:val="105"/></w:rPr><w:t xml:space="preserve"> </w:t></w:r><w:r><w:rPr><w:w w:val="105"/></w:rPr><w:t>adobe</w:t></w:r><w:r><w:rPr><w:spacing w:val="17"/><w:w w:val="105"/></w:rPr><w:t xml:space="preserve"> </w:t></w:r><w:r><w:rPr><w:w w:val="105"/></w:rPr><w:t>or</w:t></w:r><w:r><w:rPr><w:spacing w:val="16"/><w:w w:val="105"/></w:rPr><w:t xml:space="preserve"> </w:t></w:r><w:r><w:rPr><w:w w:val="105"/></w:rPr><w:t>the</w:t></w:r><w:r><w:rPr><w:spacing w:val="15"/><w:w w:val="105"/></w:rPr><w:t xml:space="preserve"> </w:t></w:r><w:r><w:rPr><w:w w:val="105"/></w:rPr><w:t>very</w:t></w:r><w:r><w:rPr><w:spacing w:val="15"/><w:w w:val="105"/></w:rPr><w:t xml:space="preserve"> </w:t></w:r><w:r><w:rPr><w:w w:val="105"/></w:rPr><w:t>good</w:t></w:r><w:r><w:rPr><w:spacing w:val="16"/><w:w w:val="105"/></w:rPr><w:t xml:space="preserve"> </w:t></w:r><w:r><w:rPr><w:w w:val="105"/></w:rPr><w:t>open</w:t></w:r><w:r><w:rPr><w:spacing w:val="16"/><w:w w:val="105"/></w:rPr><w:t xml:space="preserve"> </w:t></w:r><w:r><w:rPr><w:w w:val="105"/></w:rPr><w:t>source</w:t></w:r><w:r><w:rPr><w:spacing w:val="16"/><w:w w:val="105"/></w:rPr><w:t xml:space="preserve"> </w:t></w:r><w:r><w:rPr><w:w w:val="105"/></w:rPr><w:t>software</w:t></w:r><w:r><w:rPr><w:spacing w:val="16"/><w:w w:val="105"/></w:rPr><w:t xml:space="preserve"> </w:t></w:r><w:r><w:rPr><w:w w:val="105"/></w:rPr><w:t>GIMP</w:t></w:r><w:r><w:rPr><w:w w:val="108"/></w:rPr><w:t xml:space="preserve"> </w:t></w:r><w:r><w:rPr><w:w w:val="105"/></w:rPr><w:t>can</w:t></w:r><w:r><w:rPr><w:spacing w:val="0"/><w:w w:val="105"/></w:rPr><w:t xml:space="preserve"> </w:t></w:r><w:r><w:rPr><w:w w:val="105"/></w:rPr><w:t>be</w:t></w:r><w:r><w:rPr><w:spacing w:val="0"/><w:w w:val="105"/></w:rPr><w:t xml:space="preserve"> </w:t></w:r><w:r><w:rPr><w:w w:val="105"/></w:rPr><w:t>used.</w:t></w:r><w:r><w:rPr><w:spacing w:val="15"/><w:w w:val="105"/></w:rPr><w:t xml:space="preserve"> </w:t></w:r><w:r><w:rPr><w:w w:val="105"/></w:rPr><w:t>Inkscape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also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very</w:t></w:r><w:r><w:rPr><w:spacing w:val="0"/><w:w w:val="105"/></w:rPr><w:t xml:space="preserve"> </w:t></w:r><w:r><w:rPr><w:w w:val="105"/></w:rPr><w:t>good</w:t></w:r><w:r><w:rPr><w:spacing w:val="0"/><w:w w:val="105"/></w:rPr><w:t xml:space="preserve"> </w:t></w:r><w:r><w:rPr><w:w w:val="105"/></w:rPr><w:t>open</w:t></w:r><w:r><w:rPr><w:spacing w:val="0"/><w:w w:val="105"/></w:rPr><w:t xml:space="preserve"> </w:t></w:r><w:r><w:rPr><w:w w:val="105"/></w:rPr><w:t>source</w:t></w:r><w:r><w:rPr><w:spacing w:val="0"/><w:w w:val="105"/></w:rPr><w:t xml:space="preserve"> </w:t></w:r><w:r><w:rPr><w:w w:val="105"/></w:rPr><w:t>vectorial</w:t></w:r><w:r><w:rPr><w:spacing w:val="0"/><w:w w:val="105"/></w:rPr><w:t xml:space="preserve"> </w:t></w:r><w:r><w:rPr><w:w w:val="105"/></w:rPr><w:t>image</w:t></w:r><w:r><w:rPr><w:spacing w:val="0"/><w:w w:val="105"/></w:rPr><w:t xml:space="preserve"> </w:t></w:r><w:r><w:rPr><w:w w:val="105"/></w:rPr><w:t>editing</w:t></w:r><w:r><w:rPr><w:spacing w:val="0"/><w:w w:val="105"/></w:rPr><w:t xml:space="preserve"> </w:t></w:r><w:r><w:rPr><w:w w:val="105"/></w:rPr><w:t>software</w:t></w:r><w:r><w:rPr><w:spacing w:val="0"/><w:w w:val="105"/></w:rPr><w:t xml:space="preserve"> </w:t></w:r><w:r><w:rPr><w:w w:val="105"/></w:rPr><w:t>that</w:t></w:r><w:r><w:rPr><w:w w:val="116"/></w:rPr><w:t xml:space="preserve"> </w:t></w:r><w:r><w:rPr><w:w w:val="105"/></w:rPr><w:t>can</w:t></w:r><w:r><w:rPr><w:spacing w:val="11"/><w:w w:val="105"/></w:rPr><w:t xml:space="preserve"> </w:t></w:r><w:r><w:rPr><w:w w:val="105"/></w:rPr><w:t>both</w:t></w:r><w:r><w:rPr><w:spacing w:val="11"/><w:w w:val="105"/></w:rPr><w:t xml:space="preserve"> </w:t></w:r><w:r><w:rPr><w:w w:val="105"/></w:rPr><w:t>work</w:t></w:r><w:r><w:rPr><w:spacing w:val="11"/><w:w w:val="105"/></w:rPr><w:t xml:space="preserve"> </w:t></w:r><w:r><w:rPr><w:w w:val="105"/></w:rPr><w:t>in</w:t></w:r><w:r><w:rPr><w:spacing w:val="11"/><w:w w:val="105"/></w:rPr><w:t xml:space="preserve"> </w:t></w:r><w:r><w:rPr><w:w w:val="105"/></w:rPr><w:t>pdf</w:t></w:r><w:r><w:rPr><w:spacing w:val="11"/><w:w w:val="105"/></w:rPr><w:t xml:space="preserve"> </w:t></w:r><w:r><w:rPr><w:w w:val="105"/></w:rPr><w:t>or</w:t></w:r><w:r><w:rPr><w:spacing w:val="11"/><w:w w:val="105"/></w:rPr><w:t xml:space="preserve"> </w:t></w:r><w:r><w:rPr><w:w w:val="105"/></w:rPr><w:t>svg</w:t></w:r><w:r><w:rPr><w:spacing w:val="11"/><w:w w:val="105"/></w:rPr><w:t xml:space="preserve"> </w:t></w:r><w:r><w:rPr><w:w w:val="105"/></w:rPr><w:t>format.</w:t></w:r></w:p><w:p><w:pPr><w:pStyle w:val="Normal"/><w:spacing w:before="7" w:after="0"/><w:rPr><w:rFonts w:ascii="Times New Roman" w:hAnsi="Times New Roman" w:eastAsia="Times New Roman" w:cs="Times New Roman"/><w:sz w:val="21"/><w:szCs w:val="21"/></w:rPr></w:pPr><w:r><w:rPr><w:rFonts w:eastAsia="Times New Roman" w:cs="Times New Roman" w:ascii="Times New Roman" w:hAnsi="Times New Roman"/><w:sz w:val="21"/><w:szCs w:val="21"/></w:rPr></w:r></w:p><w:p><w:pPr><w:pStyle w:val="TextBody"/><w:spacing w:lineRule="auto" w:line="249" w:before="55" w:after="0"/><w:ind w:left="961" w:hanging="0"/><w:rPr></w:rPr></w:pPr><w:r><mc:AlternateContent><mc:Choice Requires="wpg"><w:drawing><wp:anchor behindDoc="0" distT="0" distB="0" distL="114300" distR="114300" simplePos="0" locked="0" layoutInCell="1" allowOverlap="1" relativeHeight="13" wp14:anchorId="6E1870C5"><wp:simplePos x="0" y="0"/><wp:positionH relativeFrom="page"><wp:posOffset>724535</wp:posOffset></wp:positionH><wp:positionV relativeFrom="paragraph"><wp:posOffset>51435</wp:posOffset></wp:positionV><wp:extent cx="353695" cy="354965"/><wp:effectExtent l="635" t="3810" r="8255" b="3810"/><wp:wrapNone/><wp:docPr id="50" name="Group 2777"/><a:graphic xmlns:a="http://schemas.openxmlformats.org/drawingml/2006/main"><a:graphicData uri="http://schemas.microsoft.com/office/word/2010/wordprocessingGroup"><wpg:wgp><wpg:cNvGrpSpPr/><wpg:grpSpPr><a:xfrm><a:off x="0" y="0"/><a:ext cx="353160" cy="354240"/></a:xfrm></wpg:grpSpPr><wps:wsp><wps:cNvSpPr/><wps:spPr><a:xfrm><a:off x="0" y="0"/><a:ext cx="353160" cy="354240"/></a:xfrm><a:custGeom><a:avLst/><a:gdLst/><a:ahLst/><a:rect l="0" t="0" r="r" b="b"/><a:pathLst><a:path w="556" h="559"><a:moveTo><a:pt x="281" y="0"/></a:moveTo><a:lnTo><a:pt x="209" y="9"/></a:lnTo><a:lnTo><a:pt x="151" y="30"/></a:lnTo><a:lnTo><a:pt x="99" y="64"/></a:lnTo><a:lnTo><a:pt x="55" y="109"/></a:lnTo><a:lnTo><a:pt x="21" y="171"/></a:lnTo><a:lnTo><a:pt x="3" y="239"/></a:lnTo><a:lnTo><a:pt x="0" y="284"/></a:lnTo><a:lnTo><a:pt x="1" y="306"/></a:lnTo><a:lnTo><a:pt x="14" y="371"/></a:lnTo><a:lnTo><a:pt x="42" y="429"/></a:lnTo><a:lnTo><a:pt x="83" y="480"/></a:lnTo><a:lnTo><a:pt x="137" y="521"/></a:lnTo><a:lnTo><a:pt x="199" y="547"/></a:lnTo><a:lnTo><a:pt x="263" y="558"/></a:lnTo><a:lnTo><a:pt x="285" y="558"/></a:lnTo><a:lnTo><a:pt x="306" y="556"/></a:lnTo><a:lnTo><a:pt x="369" y="542"/></a:lnTo><a:lnTo><a:pt x="427" y="514"/></a:lnTo><a:lnTo><a:pt x="472" y="478"/></a:lnTo><a:lnTo><a:pt x="161" y="478"/></a:lnTo><a:lnTo><a:pt x="159" y="475"/></a:lnTo><a:lnTo><a:pt x="131" y="416"/></a:lnTo><a:lnTo><a:pt x="99" y="338"/></a:lnTo><a:lnTo><a:pt x="93" y="319"/></a:lnTo><a:lnTo><a:pt x="396" y="319"/></a:lnTo><a:lnTo><a:pt x="399" y="309"/></a:lnTo><a:lnTo><a:pt x="400" y="306"/></a:lnTo><a:lnTo><a:pt x="554" y="306"/></a:lnTo><a:lnTo><a:pt x="555" y="293"/></a:lnTo><a:lnTo><a:pt x="555" y="271"/></a:lnTo><a:lnTo><a:pt x="554" y="250"/></a:lnTo><a:lnTo><a:pt x="153" y="250"/></a:lnTo><a:lnTo><a:pt x="99" y="238"/></a:lnTo><a:lnTo><a:pt x="128" y="179"/></a:lnTo><a:lnTo><a:pt x="173" y="136"/></a:lnTo><a:lnTo><a:pt x="229" y="112"/></a:lnTo><a:lnTo><a:pt x="271" y="107"/></a:lnTo><a:lnTo><a:pt x="362" y="107"/></a:lnTo><a:lnTo><a:pt x="392" y="81"/></a:lnTo><a:lnTo><a:pt x="472" y="81"/></a:lnTo><a:lnTo><a:pt x="470" y="78"/></a:lnTo><a:lnTo><a:pt x="416" y="38"/></a:lnTo><a:lnTo><a:pt x="359" y="13"/></a:lnTo><a:lnTo><a:pt x="301" y="1"/></a:lnTo><a:lnTo><a:pt x="281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353160" cy="354240"/></a:xfrm><a:custGeom><a:avLst/><a:gdLst/><a:ahLst/><a:rect l="0" t="0" r="r" b="b"/><a:pathLst><a:path w="336" h="41"><a:moveTo><a:pt x="45" y="0"/></a:moveTo><a:lnTo><a:pt x="0" y="40"/></a:lnTo><a:lnTo><a:pt x="311" y="40"/></a:lnTo><a:lnTo><a:pt x="317" y="35"/></a:lnTo><a:lnTo><a:pt x="331" y="18"/></a:lnTo><a:lnTo><a:pt x="335" y="14"/></a:lnTo><a:lnTo><a:pt x="120" y="14"/></a:lnTo><a:lnTo><a:pt x="100" y="13"/></a:lnTo><a:lnTo><a:pt x="81" y="11"/></a:lnTo><a:lnTo><a:pt x="63" y="6"/></a:lnTo><a:lnTo><a:pt x="45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353160" cy="354240"/></a:xfrm><a:custGeom><a:avLst/><a:gdLst/><a:ahLst/><a:rect l="0" t="0" r="r" b="b"/><a:pathLst><a:path w="274" h="147"><a:moveTo><a:pt x="273" y="0"/></a:moveTo><a:lnTo><a:pt x="119" y="0"/></a:lnTo><a:lnTo><a:pt x="172" y="14"/></a:lnTo><a:lnTo><a:pt x="165" y="36"/></a:lnTo><a:lnTo><a:pt x="131" y="90"/></a:lnTo><a:lnTo><a:pt x="81" y="127"/></a:lnTo><a:lnTo><a:pt x="21" y="144"/></a:lnTo><a:lnTo><a:pt x="0" y="146"/></a:lnTo><a:lnTo><a:pt x="215" y="146"/></a:lnTo><a:lnTo><a:pt x="248" y="93"/></a:lnTo><a:lnTo><a:pt x="269" y="30"/></a:lnTo><a:lnTo><a:pt x="272" y="8"/></a:lnTo><a:lnTo><a:pt x="273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353160" cy="354240"/></a:xfrm><a:custGeom><a:avLst/><a:gdLst/><a:ahLst/><a:rect l="0" t="0" r="r" b="b"/><a:pathLst><a:path w="304" h="81"><a:moveTo><a:pt x="303" y="0"/></a:moveTo><a:lnTo><a:pt x="0" y="0"/></a:lnTo><a:lnTo><a:pt x="30" y="1"/></a:lnTo><a:lnTo><a:pt x="58" y="4"/></a:lnTo><a:lnTo><a:pt x="132" y="15"/></a:lnTo><a:lnTo><a:pt x="170" y="24"/></a:lnTo><a:lnTo><a:pt x="136" y="70"/></a:lnTo><a:lnTo><a:pt x="155" y="76"/></a:lnTo><a:lnTo><a:pt x="173" y="80"/></a:lnTo><a:lnTo><a:pt x="192" y="80"/></a:lnTo><a:lnTo><a:pt x="211" y="78"/></a:lnTo><a:lnTo><a:pt x="276" y="43"/></a:lnTo><a:lnTo><a:pt x="299" y="10"/></a:lnTo><a:lnTo><a:pt x="303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353160" cy="354240"/></a:xfrm><a:custGeom><a:avLst/><a:gdLst/><a:ahLst/><a:rect l="0" t="0" r="r" b="b"/><a:pathLst><a:path w="402" h="92"><a:moveTo><a:pt x="115" y="0"/></a:moveTo><a:lnTo><a:pt x="45" y="25"/></a:lnTo><a:lnTo><a:pt x="0" y="91"/></a:lnTo><a:lnTo><a:pt x="401" y="91"/></a:lnTo><a:lnTo><a:pt x="400" y="90"/></a:lnTo><a:lnTo><a:pt x="399" y="81"/></a:lnTo><a:lnTo><a:pt x="307" y="81"/></a:lnTo><a:lnTo><a:pt x="277" y="79"/></a:lnTo><a:lnTo><a:pt x="196" y="69"/></a:lnTo><a:lnTo><a:pt x="137" y="57"/></a:lnTo><a:lnTo><a:pt x="170" y="11"/></a:lnTo><a:lnTo><a:pt x="152" y="4"/></a:lnTo><a:lnTo><a:pt x="133" y="1"/></a:lnTo><a:lnTo><a:pt x="115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353160" cy="354240"/></a:xfrm><a:custGeom><a:avLst/><a:gdLst/><a:ahLst/><a:rect l="0" t="0" r="r" b="b"/><a:pathLst><a:path w="161" h="160"><a:moveTo><a:pt x="80" y="0"/></a:moveTo><a:lnTo><a:pt x="0" y="0"/></a:lnTo><a:lnTo><a:pt x="1" y="2"/></a:lnTo><a:lnTo><a:pt x="6" y="11"/></a:lnTo><a:lnTo><a:pt x="40" y="85"/></a:lnTo><a:lnTo><a:pt x="68" y="159"/></a:lnTo><a:lnTo><a:pt x="160" y="159"/></a:lnTo><a:lnTo><a:pt x="139" y="86"/></a:lnTo><a:lnTo><a:pt x="107" y="30"/></a:lnTo><a:lnTo><a:pt x="93" y="13"/></a:lnTo><a:lnTo><a:pt x="80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353160" cy="354240"/></a:xfrm><a:custGeom><a:avLst/><a:gdLst/><a:ahLst/><a:rect l="0" t="0" r="r" b="b"/><a:pathLst><a:path w="92" h="15"><a:moveTo><a:pt x="91" y="0"/></a:moveTo><a:lnTo><a:pt x="0" y="0"/></a:lnTo><a:lnTo><a:pt x="20" y="0"/></a:lnTo><a:lnTo><a:pt x="39" y="3"/></a:lnTo><a:lnTo><a:pt x="58" y="7"/></a:lnTo><a:lnTo><a:pt x="75" y="14"/></a:lnTo><a:lnTo><a:pt x="91" y="0"/></a:lnTo></a:path></a:pathLst></a:custGeom><a:solidFill><a:srgbClr val="4d4d4d"/></a:solidFill><a:ln><a:noFill/></a:ln></wps:spPr><wps:style><a:lnRef idx="0"/><a:fillRef idx="0"/><a:effectRef idx="0"/><a:fontRef idx="minor"/></wps:style><wps:bodyPr/></wps:wsp></wpg:wgp></a:graphicData></a:graphic></wp:anchor></w:drawing></mc:Choice><mc:Fallback><w:pict><v:group id="shape_0" alt="Group 2777" style="position:absolute;margin-left:57.05pt;margin-top:4.05pt;width:27.8pt;height:27.9pt" coordorigin="1141,81" coordsize="556,558"></v:group></w:pict></mc:Fallback></mc:AlternateContent></w:r><w:r><w:rPr><w:w w:val="105"/></w:rPr><w:t>This</w:t></w:r><w:r><w:rPr><w:spacing w:val="16"/><w:w w:val="105"/></w:rPr><w:t xml:space="preserve"> </w:t></w:r><w:r><w:rPr><w:w w:val="105"/></w:rPr><w:t>button</w:t></w:r><w:r><w:rPr><w:spacing w:val="17"/><w:w w:val="105"/></w:rPr><w:t xml:space="preserve"> </w:t></w:r><w:r><w:rPr><w:w w:val="105"/></w:rPr><w:t>is</w:t></w:r><w:r><w:rPr><w:spacing w:val="17"/><w:w w:val="105"/></w:rPr><w:t xml:space="preserve"> </w:t></w:r><w:r><w:rPr><w:w w:val="105"/></w:rPr><w:t>used</w:t></w:r><w:r><w:rPr><w:spacing w:val="17"/><w:w w:val="105"/></w:rPr><w:t xml:space="preserve"> </w:t></w:r><w:r><w:rPr><w:spacing w:val="0"/><w:w w:val="105"/></w:rPr><w:t>mainly</w:t></w:r><w:r><w:rPr><w:spacing w:val="16"/><w:w w:val="105"/></w:rPr><w:t xml:space="preserve"> </w:t></w:r><w:r><w:rPr><w:w w:val="105"/></w:rPr><w:t>for</w:t></w:r><w:r><w:rPr><w:spacing w:val="17"/><w:w w:val="105"/></w:rPr><w:t xml:space="preserve"> </w:t></w:r><w:r><w:rPr><w:w w:val="105"/></w:rPr><w:t>debugging</w:t></w:r><w:r><w:rPr><w:spacing w:val="17"/><w:w w:val="105"/></w:rPr><w:t xml:space="preserve"> </w:t></w:r><w:r><w:rPr><w:w w:val="105"/></w:rPr><w:t>purpose</w:t></w:r><w:r><w:rPr><w:spacing w:val="17"/><w:w w:val="105"/></w:rPr><w:t xml:space="preserve"> </w:t></w:r><w:r><w:rPr><w:w w:val="105"/></w:rPr><w:t>and</w:t></w:r><w:r><w:rPr><w:spacing w:val="17"/><w:w w:val="105"/></w:rPr><w:t xml:space="preserve"> </w:t></w:r><w:r><w:rPr><w:w w:val="105"/></w:rPr><w:t>for</w:t></w:r><w:r><w:rPr><w:spacing w:val="16"/><w:w w:val="105"/></w:rPr><w:t xml:space="preserve"> </w:t></w:r><w:r><w:rPr><w:spacing w:val="0"/><w:w w:val="105"/></w:rPr><w:t>experimental</w:t></w:r><w:r><w:rPr><w:spacing w:val="17"/><w:w w:val="105"/></w:rPr><w:t xml:space="preserve"> </w:t></w:r><w:r><w:rPr><w:w w:val="105"/></w:rPr><w:t>features</w:t></w:r><w:r><w:rPr><w:spacing w:val="17"/><w:w w:val="105"/></w:rPr><w:t xml:space="preserve"> </w:t></w:r><w:r><w:rPr><w:w w:val="105"/></w:rPr><w:t>that</w:t></w:r><w:r><w:rPr><w:spacing w:val="17"/><w:w w:val="105"/></w:rPr><w:t xml:space="preserve"> </w:t></w:r><w:r><w:rPr><w:w w:val="105"/></w:rPr><w:t>are</w:t></w:r><w:r><w:rPr><w:spacing w:val="32"/><w:w w:val="106"/></w:rPr><w:t xml:space="preserve"> </w:t></w:r><w:r><w:rPr><w:w w:val="105"/></w:rPr><w:t>not</w:t></w:r><w:r><w:rPr><w:spacing w:val="14"/><w:w w:val="105"/></w:rPr><w:t xml:space="preserve"> </w:t></w:r><w:r><w:rPr><w:w w:val="105"/></w:rPr><w:t>fully</w:t></w:r><w:r><w:rPr><w:spacing w:val="15"/><w:w w:val="105"/></w:rPr><w:t xml:space="preserve"> </w:t></w:r><w:r><w:rPr><w:spacing w:val="0"/><w:w w:val="105"/></w:rPr><w:t>integrated</w:t></w:r><w:r><w:rPr><w:spacing w:val="15"/><w:w w:val="105"/></w:rPr><w:t xml:space="preserve"> </w:t></w:r><w:r><w:rPr><w:w w:val="105"/></w:rPr><w:t>in</w:t></w:r><w:r><w:rPr><w:spacing w:val="14"/><w:w w:val="105"/></w:rPr><w:t xml:space="preserve"> </w:t></w:r><w:r><w:rPr><w:w w:val="105"/></w:rPr><w:t>the</w:t></w:r><w:r><w:rPr><w:spacing w:val="15"/><w:w w:val="105"/></w:rPr><w:t xml:space="preserve"> </w:t></w:r><w:r><w:rPr><w:w w:val="105"/></w:rPr><w:t>UI</w:t></w:r><w:r><w:rPr><w:spacing w:val="15"/><w:w w:val="105"/></w:rPr><w:t xml:space="preserve"> </w:t></w:r><w:r><w:rPr><w:w w:val="105"/></w:rPr><w:t>yet.</w:t></w:r><w:r><w:rPr><w:spacing w:val="40"/><w:w w:val="105"/></w:rPr><w:t xml:space="preserve"> </w:t></w:r><w:r><w:rPr><w:w w:val="105"/></w:rPr><w:t>It</w:t></w:r><w:r><w:rPr><w:spacing w:val="15"/><w:w w:val="105"/></w:rPr><w:t xml:space="preserve"> </w:t></w:r><w:r><w:rPr><w:w w:val="105"/></w:rPr><w:t>forces</w:t></w:r><w:r><w:rPr><w:spacing w:val="15"/><w:w w:val="105"/></w:rPr><w:t xml:space="preserve"> </w:t></w:r><w:r><w:rPr><w:w w:val="105"/></w:rPr><w:t>a</w:t></w:r><w:r><w:rPr><w:spacing w:val="14"/><w:w w:val="105"/></w:rPr><w:t xml:space="preserve"> </w:t></w:r><w:r><w:rPr><w:w w:val="105"/></w:rPr><w:t>complete</w:t></w:r><w:r><w:rPr><w:spacing w:val="15"/><w:w w:val="105"/></w:rPr><w:t xml:space="preserve"> </w:t></w:r><w:r><w:rPr><w:w w:val="105"/></w:rPr><w:t>redrawing</w:t></w:r><w:r><w:rPr><w:spacing w:val="15"/><w:w w:val="105"/></w:rPr><w:t xml:space="preserve"> </w:t></w:r><w:r><w:rPr><w:spacing w:val="0"/><w:w w:val="105"/></w:rPr><w:t>of</w:t></w:r><w:r><w:rPr><w:spacing w:val="14"/><w:w w:val="105"/></w:rPr><w:t xml:space="preserve"> </w:t></w:r><w:r><w:rPr><w:w w:val="105"/></w:rPr><w:t>the</w:t></w:r><w:r><w:rPr><w:spacing w:val="15"/><w:w w:val="105"/></w:rPr><w:t xml:space="preserve"> </w:t></w:r><w:r><w:rPr><w:w w:val="105"/></w:rPr><w:t>hydrograph.</w:t></w:r></w:p><w:p><w:pPr><w:pStyle w:val="Normal"/><w:spacing w:before="7" w:after="0"/><w:rPr><w:rFonts w:ascii="Times New Roman" w:hAnsi="Times New Roman" w:eastAsia="Times New Roman" w:cs="Times New Roman"/><w:sz w:val="21"/><w:szCs w:val="21"/></w:rPr></w:pPr><w:r><w:rPr><w:rFonts w:eastAsia="Times New Roman" w:cs="Times New Roman" w:ascii="Times New Roman" w:hAnsi="Times New Roman"/><w:sz w:val="21"/><w:szCs w:val="21"/></w:rPr></w:r></w:p><w:p><w:pPr><w:sectPr><w:footerReference w:type="default" r:id="rId30"/><w:type w:val="nextPage"/><w:pgSz w:w="12240" w:h="15840"/><w:pgMar w:left="1020" w:right="980" w:header="0" w:top="1120" w:footer="515" w:bottom="700" w:gutter="0"/><w:pgNumType w:fmt="decimal"/><w:formProt w:val="false"/><w:textDirection w:val="lrTb"/><w:docGrid w:type="default" w:linePitch="240" w:charSpace="4294965247"/></w:sectPr><w:pStyle w:val="TextBody"/><w:spacing w:lineRule="auto" w:line="249" w:before="55" w:after="0"/><w:ind w:left="961" w:right="151" w:hanging="0"/><w:jc w:val="both"/><w:rPr></w:rPr></w:pPr><w:r><mc:AlternateContent><mc:Choice Requires="wpg"><w:drawing><wp:anchor behindDoc="0" distT="0" distB="0" distL="114300" distR="114300" simplePos="0" locked="0" layoutInCell="1" allowOverlap="1" relativeHeight="14" wp14:anchorId="50A5CD14"><wp:simplePos x="0" y="0"/><wp:positionH relativeFrom="page"><wp:posOffset>744220</wp:posOffset></wp:positionH><wp:positionV relativeFrom="paragraph"><wp:posOffset>73025</wp:posOffset></wp:positionV><wp:extent cx="313055" cy="313055"/><wp:effectExtent l="1270" t="6350" r="635" b="5080"/><wp:wrapNone/><wp:docPr id="51" name="Group 2769"/><a:graphic xmlns:a="http://schemas.openxmlformats.org/drawingml/2006/main"><a:graphicData uri="http://schemas.microsoft.com/office/word/2010/wordprocessingGroup"><wpg:wgp><wpg:cNvGrpSpPr/><wpg:grpSpPr><a:xfrm><a:off x="0" y="0"/><a:ext cx="312480" cy="312480"/></a:xfrm></wpg:grpSpPr><wpg:grpSp><wpg:cNvGrpSpPr/><wpg:grpSpPr><a:xfrm><a:off x="0" y="23400"/><a:ext cx="288360" cy="289080"/></a:xfrm></wpg:grpSpPr><wps:wsp><wps:cNvSpPr/><wps:spPr><a:xfrm><a:off x="0" y="0"/><a:ext cx="288360" cy="289080"/></a:xfrm><a:custGeom><a:avLst/><a:gdLst/><a:ahLst/><a:rect l="0" t="0" r="r" b="b"/><a:pathLst><a:path w="450" h="455"><a:moveTo><a:pt x="189" y="0"/></a:moveTo><a:lnTo><a:pt x="94" y="0"/></a:lnTo><a:lnTo><a:pt x="65" y="1"/></a:lnTo><a:lnTo><a:pt x="2" y="43"/></a:lnTo><a:lnTo><a:pt x="0" y="381"/></a:lnTo><a:lnTo><a:pt x="2" y="412"/></a:lnTo><a:lnTo><a:pt x="66" y="454"/></a:lnTo><a:lnTo><a:pt x="359" y="454"/></a:lnTo><a:lnTo><a:pt x="388" y="454"/></a:lnTo><a:lnTo><a:pt x="411" y="451"/></a:lnTo><a:lnTo><a:pt x="430" y="445"/></a:lnTo><a:lnTo><a:pt x="443" y="432"/></a:lnTo><a:lnTo><a:pt x="449" y="416"/></a:lnTo><a:lnTo><a:pt x="106" y="416"/></a:lnTo><a:lnTo><a:pt x="76" y="415"/></a:lnTo><a:lnTo><a:pt x="55" y="411"/></a:lnTo><a:lnTo><a:pt x="43" y="398"/></a:lnTo><a:lnTo><a:pt x="38" y="374"/></a:lnTo><a:lnTo><a:pt x="37" y="90"/></a:lnTo><a:lnTo><a:pt x="40" y="62"/></a:lnTo><a:lnTo><a:pt x="49" y="46"/></a:lnTo><a:lnTo><a:pt x="66" y="38"/></a:lnTo><a:lnTo><a:pt x="90" y="37"/></a:lnTo><a:lnTo><a:pt x="189" y="37"/></a:lnTo><a:lnTo><a:pt x="189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288360" cy="289080"/></a:xfrm><a:custGeom><a:avLst/><a:gdLst/><a:ahLst/><a:rect l="0" t="0" r="r" b="b"/><a:pathLst><a:path w="348" h="152"><a:moveTo><a:pt x="347" y="0"/></a:moveTo><a:lnTo><a:pt x="309" y="0"/></a:lnTo><a:lnTo><a:pt x="309" y="100"/></a:lnTo><a:lnTo><a:pt x="306" y="128"/></a:lnTo><a:lnTo><a:pt x="296" y="143"/></a:lnTo><a:lnTo><a:pt x="278" y="150"/></a:lnTo><a:lnTo><a:pt x="251" y="151"/></a:lnTo><a:lnTo><a:pt x="0" y="151"/></a:lnTo><a:lnTo><a:pt x="343" y="151"/></a:lnTo><a:lnTo><a:pt x="345" y="146"/></a:lnTo><a:lnTo><a:pt x="347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288360" cy="289080"/></a:xfrm><a:custGeom><a:avLst/><a:gdLst/><a:ahLst/><a:rect l="0" t="0" r="r" b="b"/><a:pathLst><a:path w="100" h="2"><a:moveTo><a:pt x="99" y="0"/></a:moveTo><a:lnTo><a:pt x="0" y="0"/></a:lnTo><a:lnTo><a:pt x="99" y="1"/></a:lnTo><a:lnTo><a:pt x="99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119880" y="0"/><a:ext cx="192240" cy="192240"/></a:xfrm></wpg:grpSpPr><wps:wsp><wps:cNvSpPr/><wps:spPr><a:xfrm><a:off x="0" y="0"/><a:ext cx="192240" cy="192240"/></a:xfrm><a:custGeom><a:avLst/><a:gdLst/><a:ahLst/><a:rect l="0" t="0" r="r" b="b"/><a:pathLst><a:path w="303" h="303"><a:moveTo><a:pt x="302" y="0"/></a:moveTo><a:lnTo><a:pt x="215" y="18"/></a:lnTo><a:lnTo><a:pt x="139" y="39"/></a:lnTo><a:lnTo><a:pt x="82" y="58"/></a:lnTo><a:lnTo><a:pt x="49" y="70"/></a:lnTo><a:lnTo><a:pt x="105" y="126"/></a:lnTo><a:lnTo><a:pt x="0" y="232"/></a:lnTo><a:lnTo><a:pt x="70" y="302"/></a:lnTo><a:lnTo><a:pt x="176" y="197"/></a:lnTo><a:lnTo><a:pt x="251" y="197"/></a:lnTo><a:lnTo><a:pt x="275" y="119"/></a:lnTo><a:lnTo><a:pt x="295" y="34"/></a:lnTo><a:lnTo><a:pt x="302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192240" cy="192240"/></a:xfrm><a:custGeom><a:avLst/><a:gdLst/><a:ahLst/><a:rect l="0" t="0" r="r" b="b"/><a:pathLst><a:path w="76" h="56"><a:moveTo><a:pt x="75" y="0"/></a:moveTo><a:lnTo><a:pt x="0" y="0"/></a:lnTo><a:lnTo><a:pt x="55" y="55"/></a:lnTo><a:lnTo><a:pt x="75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/wpg:wgp></a:graphicData></a:graphic></wp:anchor></w:drawing></mc:Choice><mc:Fallback><w:pict><v:group id="shape_0" alt="Group 2769" style="position:absolute;margin-left:58.6pt;margin-top:5.75pt;width:24.6pt;height:24.6pt" coordorigin="1172,115" coordsize="492,492"><v:group id="shape_0" alt="Group 2773" style="position:absolute;left:1172;top:152;width:454;height:455"></v:group><v:group id="shape_0" alt="Group 2770" style="position:absolute;left:1361;top:115;width:303;height:303"></v:group></v:group></w:pict></mc:Fallback></mc:AlternateContent><mc:AlternateContent><mc:Choice Requires="wpg"><w:drawing><wp:anchor behindDoc="1" distT="0" distB="0" distL="114300" distR="114300" simplePos="0" locked="0" layoutInCell="1" allowOverlap="1" relativeHeight="51" wp14:anchorId="778CC79B"><wp:simplePos x="0" y="0"/><wp:positionH relativeFrom="page"><wp:posOffset>2382520</wp:posOffset></wp:positionH><wp:positionV relativeFrom="paragraph"><wp:posOffset>358140</wp:posOffset></wp:positionV><wp:extent cx="45720" cy="1905"/><wp:effectExtent l="10795" t="5715" r="10795" b="12065"/><wp:wrapNone/><wp:docPr id="52" name="Group 2767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2" h="1"><a:moveTo><a:pt x="0" y="0"/></a:moveTo><a:lnTo><a:pt x="71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2767" style="position:absolute;margin-left:187.6pt;margin-top:28.2pt;width:3.55pt;height:0.1pt" coordorigin="3752,564" coordsize="71,2"></v:group></w:pict></mc:Fallback></mc:AlternateContent></w:r><w:r><w:rPr></w:rPr><w:t>This</w:t></w:r><w:r><w:rPr><w:spacing w:val="43"/></w:rPr><w:t xml:space="preserve"> </w:t></w:r><w:r><w:rPr></w:rPr><w:t>button</w:t></w:r><w:r><w:rPr><w:spacing w:val="43"/></w:rPr><w:t xml:space="preserve"> </w:t></w:r><w:r><w:rPr></w:rPr><w:t>is</w:t></w:r><w:r><w:rPr><w:spacing w:val="41"/></w:rPr><w:t xml:space="preserve"> </w:t></w:r><w:r><w:rPr></w:rPr><w:t>used</w:t></w:r><w:r><w:rPr><w:spacing w:val="42"/></w:rPr><w:t xml:space="preserve"> </w:t></w:r><w:r><w:rPr></w:rPr><w:t>to</w:t></w:r><w:r><w:rPr><w:spacing w:val="42"/></w:rPr><w:t xml:space="preserve"> </w:t></w:r><w:r><w:rPr></w:rPr><w:t>save</w:t></w:r><w:r><w:rPr><w:spacing w:val="43"/></w:rPr><w:t xml:space="preserve"> </w:t></w:r><w:r><w:rPr></w:rPr><w:t>the</w:t></w:r><w:r><w:rPr><w:spacing w:val="43"/></w:rPr><w:t xml:space="preserve"> </w:t></w:r><w:r><w:rPr></w:rPr><w:t>current</w:t></w:r><w:r><w:rPr><w:spacing w:val="43"/></w:rPr><w:t xml:space="preserve"> </w:t></w:r><w:r><w:rPr></w:rPr><w:t>graph</w:t></w:r><w:r><w:rPr><w:spacing w:val="43"/></w:rPr><w:t xml:space="preserve"> </w:t></w:r><w:r><w:rPr></w:rPr><w:t>layout</w:t></w:r><w:r><w:rPr><w:spacing w:val="42"/></w:rPr><w:t xml:space="preserve"> </w:t></w:r><w:r><w:rPr></w:rPr><w:t>for</w:t></w:r><w:r><w:rPr><w:spacing w:val="43"/></w:rPr><w:t xml:space="preserve"> </w:t></w:r><w:r><w:rPr></w:rPr><w:t>future</w:t></w:r><w:r><w:rPr><w:spacing w:val="43"/></w:rPr><w:t xml:space="preserve"> </w:t></w:r><w:r><w:rPr></w:rPr><w:t>uses.</w:t></w:r><w:r><w:rPr><w:spacing w:val="16"/></w:rPr><w:t xml:space="preserve"> </w:t></w:r><w:r><w:rPr></w:rPr><w:t>The</w:t></w:r><w:r><w:rPr><w:spacing w:val="42"/></w:rPr><w:t xml:space="preserve"> </w:t></w:r><w:r><w:rPr></w:rPr><w:t>layout</w:t></w:r><w:r><w:rPr><w:spacing w:val="42"/></w:rPr><w:t xml:space="preserve"> </w:t></w:r><w:r><w:rPr></w:rPr><w:t>is</w:t></w:r><w:r><w:rPr><w:spacing w:val="41"/></w:rPr><w:t xml:space="preserve"> </w:t></w:r><w:r><w:rPr></w:rPr><w:t>saved</w:t></w:r><w:r><w:rPr><w:w w:val="103"/></w:rPr><w:t xml:space="preserve"> </w:t></w:r><w:r><w:rPr></w:rPr><w:t>in</w:t></w:r><w:r><w:rPr><w:spacing w:val="27"/></w:rPr><w:t xml:space="preserve"> </w:t></w:r><w:r><w:rPr></w:rPr><w:t>the</w:t></w:r><w:r><w:rPr><w:spacing w:val="27"/></w:rPr><w:t xml:space="preserve"> </w:t></w:r><w:r><w:rPr></w:rPr><w:t>file</w:t></w:r><w:r><w:rPr><w:spacing w:val="27"/></w:rPr><w:t xml:space="preserve"> </w:t></w:r><w:r><w:rPr></w:rPr><w:t>‘‘graph</w:t></w:r><w:r><w:rPr><w:spacing w:val="34"/></w:rPr><w:t xml:space="preserve"> </w:t></w:r><w:r><w:rPr></w:rPr><w:t>layout.lst’’</w:t></w:r><w:r><w:rPr><w:spacing w:val="26"/></w:rPr><w:t xml:space="preserve"> </w:t></w:r><w:r><w:rPr></w:rPr><w:t>located</w:t></w:r><w:r><w:rPr><w:spacing w:val="26"/></w:rPr><w:t xml:space="preserve"> </w:t></w:r><w:r><w:rPr></w:rPr><w:t>in</w:t></w:r><w:r><w:rPr><w:spacing w:val="27"/></w:rPr><w:t xml:space="preserve"> </w:t></w:r><w:r><w:rPr></w:rPr><w:t>the</w:t></w:r><w:r><w:rPr><w:spacing w:val="27"/></w:rPr><w:t xml:space="preserve"> </w:t></w:r><w:r><w:rPr></w:rPr><w:t>project</w:t></w:r><w:r><w:rPr><w:spacing w:val="26"/></w:rPr><w:t xml:space="preserve"> </w:t></w:r><w:r><w:rPr></w:rPr><w:t>folder</w:t></w:r><w:r><w:rPr><w:spacing w:val="27"/></w:rPr><w:t xml:space="preserve"> </w:t></w:r><w:r><w:rPr></w:rPr><w:t>and</w:t></w:r><w:r><w:rPr><w:spacing w:val="27"/></w:rPr><w:t xml:space="preserve"> </w:t></w:r><w:r><w:rPr></w:rPr><w:t>is</w:t></w:r><w:r><w:rPr><w:spacing w:val="27"/></w:rPr><w:t xml:space="preserve"> </w:t></w:r><w:r><w:rPr></w:rPr><w:t>referenced</w:t></w:r><w:r><w:rPr><w:spacing w:val="26"/></w:rPr><w:t xml:space="preserve"> </w:t></w:r><w:r><w:rPr></w:rPr><w:t>with</w:t></w:r><w:r><w:rPr><w:spacing w:val="27"/></w:rPr><w:t xml:space="preserve"> </w:t></w:r><w:r><w:rPr></w:rPr><w:t>the</w:t></w:r><w:r><w:rPr><w:spacing w:val="27"/></w:rPr><w:t xml:space="preserve"> </w:t></w:r><w:r><w:rPr></w:rPr><w:t>ID</w:t></w:r><w:r><w:rPr><w:spacing w:val="27"/></w:rPr><w:t xml:space="preserve"> </w:t></w:r><w:r><w:rPr></w:rPr><w:t>of</w:t></w:r><w:r><w:rPr><w:w w:val="93"/></w:rPr><w:t xml:space="preserve"> </w:t></w:r><w:r><w:rPr></w:rPr><w:t>the</w:t></w:r><w:r><w:rPr><w:spacing w:val="37"/></w:rPr><w:t xml:space="preserve"> </w:t></w:r><w:r><w:rPr></w:rPr><w:t>well.</w:t></w:r></w:p><w:p><w:pPr><w:pStyle w:val="TextBody"/><w:spacing w:lineRule="auto" w:line="249" w:before="32" w:after="0"/><w:ind w:left="961" w:right="103" w:hanging="0"/><w:jc w:val="both"/><w:rPr></w:rPr></w:pPr><w:r><mc:AlternateContent><mc:Choice Requires="wpg"><w:drawing><wp:anchor behindDoc="0" distT="0" distB="0" distL="114300" distR="114300" simplePos="0" locked="0" layoutInCell="1" allowOverlap="1" relativeHeight="15" wp14:anchorId="1DE59DED"><wp:simplePos x="0" y="0"/><wp:positionH relativeFrom="page"><wp:posOffset>744220</wp:posOffset></wp:positionH><wp:positionV relativeFrom="paragraph"><wp:posOffset>59690</wp:posOffset></wp:positionV><wp:extent cx="311785" cy="311785"/><wp:effectExtent l="1270" t="2540" r="1905" b="635"/><wp:wrapNone/><wp:docPr id="53" name="Group 2759"/><a:graphic xmlns:a="http://schemas.openxmlformats.org/drawingml/2006/main"><a:graphicData uri="http://schemas.microsoft.com/office/word/2010/wordprocessingGroup"><wpg:wgp><wpg:cNvGrpSpPr/><wpg:grpSpPr><a:xfrm><a:off x="0" y="0"/><a:ext cx="311040" cy="311040"/></a:xfrm></wpg:grpSpPr><wpg:grpSp><wpg:cNvGrpSpPr/><wpg:grpSpPr><a:xfrm><a:off x="0" y="22320"/><a:ext cx="288360" cy="289080"/></a:xfrm></wpg:grpSpPr><wps:wsp><wps:cNvSpPr/><wps:spPr><a:xfrm><a:off x="0" y="0"/><a:ext cx="288360" cy="289080"/></a:xfrm><a:custGeom><a:avLst/><a:gdLst/><a:ahLst/><a:rect l="0" t="0" r="r" b="b"/><a:pathLst><a:path w="450" h="455"><a:moveTo><a:pt x="189" y="0"/></a:moveTo><a:lnTo><a:pt x="94" y="0"/></a:lnTo><a:lnTo><a:pt x="65" y="1"/></a:lnTo><a:lnTo><a:pt x="2" y="43"/></a:lnTo><a:lnTo><a:pt x="0" y="381"/></a:lnTo><a:lnTo><a:pt x="2" y="412"/></a:lnTo><a:lnTo><a:pt x="66" y="454"/></a:lnTo><a:lnTo><a:pt x="359" y="454"/></a:lnTo><a:lnTo><a:pt x="388" y="454"/></a:lnTo><a:lnTo><a:pt x="411" y="451"/></a:lnTo><a:lnTo><a:pt x="430" y="445"/></a:lnTo><a:lnTo><a:pt x="443" y="432"/></a:lnTo><a:lnTo><a:pt x="449" y="416"/></a:lnTo><a:lnTo><a:pt x="106" y="416"/></a:lnTo><a:lnTo><a:pt x="76" y="415"/></a:lnTo><a:lnTo><a:pt x="55" y="411"/></a:lnTo><a:lnTo><a:pt x="43" y="398"/></a:lnTo><a:lnTo><a:pt x="38" y="374"/></a:lnTo><a:lnTo><a:pt x="37" y="90"/></a:lnTo><a:lnTo><a:pt x="40" y="62"/></a:lnTo><a:lnTo><a:pt x="49" y="46"/></a:lnTo><a:lnTo><a:pt x="66" y="38"/></a:lnTo><a:lnTo><a:pt x="90" y="37"/></a:lnTo><a:lnTo><a:pt x="189" y="37"/></a:lnTo><a:lnTo><a:pt x="189" y="0"/></a:lnTo></a:path></a:pathLst></a:custGeom><a:solidFill><a:srgbClr val="545652"/></a:solidFill><a:ln><a:noFill/></a:ln></wps:spPr><wps:style><a:lnRef idx="0"/><a:fillRef idx="0"/><a:effectRef idx="0"/><a:fontRef idx="minor"/></wps:style><wps:bodyPr/></wps:wsp><wps:wsp><wps:cNvSpPr/><wps:spPr><a:xfrm><a:off x="0" y="0"/><a:ext cx="288360" cy="289080"/></a:xfrm><a:custGeom><a:avLst/><a:gdLst/><a:ahLst/><a:rect l="0" t="0" r="r" b="b"/><a:pathLst><a:path w="348" h="152"><a:moveTo><a:pt x="347" y="0"/></a:moveTo><a:lnTo><a:pt x="309" y="0"/></a:lnTo><a:lnTo><a:pt x="309" y="100"/></a:lnTo><a:lnTo><a:pt x="306" y="128"/></a:lnTo><a:lnTo><a:pt x="296" y="143"/></a:lnTo><a:lnTo><a:pt x="278" y="150"/></a:lnTo><a:lnTo><a:pt x="251" y="151"/></a:lnTo><a:lnTo><a:pt x="0" y="151"/></a:lnTo><a:lnTo><a:pt x="343" y="151"/></a:lnTo><a:lnTo><a:pt x="345" y="146"/></a:lnTo><a:lnTo><a:pt x="347" y="0"/></a:lnTo></a:path></a:pathLst></a:custGeom><a:solidFill><a:srgbClr val="545652"/></a:solidFill><a:ln><a:noFill/></a:ln></wps:spPr><wps:style><a:lnRef idx="0"/><a:fillRef idx="0"/><a:effectRef idx="0"/><a:fontRef idx="minor"/></wps:style><wps:bodyPr/></wps:wsp><wps:wsp><wps:cNvSpPr/><wps:spPr><a:xfrm><a:off x="0" y="0"/><a:ext cx="288360" cy="289080"/></a:xfrm><a:custGeom><a:avLst/><a:gdLst/><a:ahLst/><a:rect l="0" t="0" r="r" b="b"/><a:pathLst><a:path w="100" h="2"><a:moveTo><a:pt x="99" y="0"/></a:moveTo><a:lnTo><a:pt x="0" y="0"/></a:lnTo><a:lnTo><a:pt x="99" y="1"/></a:lnTo><a:lnTo><a:pt x="99" y="0"/></a:lnTo></a:path></a:pathLst></a:custGeom><a:solidFill><a:srgbClr val="545652"/></a:solidFill><a:ln><a:noFill/></a:ln></wps:spPr><wps:style><a:lnRef idx="0"/><a:fillRef idx="0"/><a:effectRef idx="0"/><a:fontRef idx="minor"/></wps:style><wps:bodyPr/></wps:wsp></wpg:grpSp><wpg:grpSp><wpg:cNvGrpSpPr/><wpg:grpSpPr><a:xfrm><a:off x="119880" y="0"/><a:ext cx="191160" cy="191160"/></a:xfrm></wpg:grpSpPr><wps:wsp><wps:cNvSpPr/><wps:spPr><a:xfrm><a:off x="0" y="0"/><a:ext cx="191160" cy="191160"/></a:xfrm><a:custGeom><a:avLst/><a:gdLst/><a:ahLst/><a:rect l="0" t="0" r="r" b="b"/><a:pathLst><a:path w="268" h="253"><a:moveTo><a:pt x="70" y="0"/></a:moveTo><a:lnTo><a:pt x="48" y="64"/></a:lnTo><a:lnTo><a:pt x="27" y="133"/></a:lnTo><a:lnTo><a:pt x="6" y="218"/></a:lnTo><a:lnTo><a:pt x="0" y="252"/></a:lnTo><a:lnTo><a:pt x="86" y="234"/></a:lnTo><a:lnTo><a:pt x="162" y="213"/></a:lnTo><a:lnTo><a:pt x="220" y="194"/></a:lnTo><a:lnTo><a:pt x="253" y="182"/></a:lnTo><a:lnTo><a:pt x="197" y="126"/></a:lnTo><a:lnTo><a:pt x="267" y="55"/></a:lnTo><a:lnTo><a:pt x="126" y="55"/></a:lnTo><a:lnTo><a:pt x="70" y="0"/></a:lnTo></a:path></a:pathLst></a:custGeom><a:solidFill><a:srgbClr val="545652"/></a:solidFill><a:ln><a:noFill/></a:ln></wps:spPr><wps:style><a:lnRef idx="0"/><a:fillRef idx="0"/><a:effectRef idx="0"/><a:fontRef idx="minor"/></wps:style><wps:bodyPr/></wps:wsp><wps:wsp><wps:cNvSpPr/><wps:spPr><a:xfrm><a:off x="0" y="0"/><a:ext cx="191160" cy="191160"/></a:xfrm><a:custGeom><a:avLst/><a:gdLst/><a:ahLst/><a:rect l="0" t="0" r="r" b="b"/><a:pathLst><a:path w="175" h="104"><a:moveTo><a:pt x="103" y="0"/></a:moveTo><a:lnTo><a:pt x="0" y="103"/></a:lnTo><a:lnTo><a:pt x="141" y="103"/></a:lnTo><a:lnTo><a:pt x="174" y="70"/></a:lnTo><a:lnTo><a:pt x="103" y="0"/></a:lnTo></a:path></a:pathLst></a:custGeom><a:solidFill><a:srgbClr val="545652"/></a:solidFill><a:ln><a:noFill/></a:ln></wps:spPr><wps:style><a:lnRef idx="0"/><a:fillRef idx="0"/><a:effectRef idx="0"/><a:fontRef idx="minor"/></wps:style><wps:bodyPr/></wps:wsp></wpg:grpSp></wpg:wgp></a:graphicData></a:graphic></wp:anchor></w:drawing></mc:Choice><mc:Fallback><w:pict><v:group id="shape_0" alt="Group 2759" style="position:absolute;margin-left:58.6pt;margin-top:4.7pt;width:24.5pt;height:24.5pt" coordorigin="1172,94" coordsize="490,490"><v:group id="shape_0" alt="Group 2763" style="position:absolute;left:1172;top:129;width:454;height:455"></v:group><v:group id="shape_0" alt="Group 2760" style="position:absolute;left:1361;top:94;width:301;height:301"></v:group></v:group></w:pict></mc:Fallback></mc:AlternateContent></w:r><w:r><w:rPr><w:w w:val="105"/></w:rPr><w:t>This</w:t></w:r><w:r><w:rPr><w:spacing w:val="17"/><w:w w:val="105"/></w:rPr><w:t xml:space="preserve"> </w:t></w:r><w:r><w:rPr><w:w w:val="105"/></w:rPr><w:t>button</w:t></w:r><w:r><w:rPr><w:spacing w:val="16"/><w:w w:val="105"/></w:rPr><w:t xml:space="preserve"> </w:t></w:r><w:r><w:rPr><w:w w:val="105"/></w:rPr><w:t>is</w:t></w:r><w:r><w:rPr><w:spacing w:val="17"/><w:w w:val="105"/></w:rPr><w:t xml:space="preserve"> </w:t></w:r><w:r><w:rPr><w:w w:val="105"/></w:rPr><w:t>used</w:t></w:r><w:r><w:rPr><w:spacing w:val="16"/><w:w w:val="105"/></w:rPr><w:t xml:space="preserve"> </w:t></w:r><w:r><w:rPr><w:w w:val="105"/></w:rPr><w:t>to</w:t></w:r><w:r><w:rPr><w:spacing w:val="17"/><w:w w:val="105"/></w:rPr><w:t xml:space="preserve"> </w:t></w:r><w:r><w:rPr><w:w w:val="105"/></w:rPr><w:t>force</w:t></w:r><w:r><w:rPr><w:spacing w:val="17"/><w:w w:val="105"/></w:rPr><w:t xml:space="preserve"> </w:t></w:r><w:r><w:rPr><w:w w:val="105"/></w:rPr><w:t>the</w:t></w:r><w:r><w:rPr><w:spacing w:val="18"/><w:w w:val="105"/></w:rPr><w:t xml:space="preserve"> </w:t></w:r><w:r><w:rPr><w:spacing w:val="0"/><w:w w:val="105"/></w:rPr><w:t>loading</w:t></w:r><w:r><w:rPr><w:spacing w:val="17"/><w:w w:val="105"/></w:rPr><w:t xml:space="preserve"> </w:t></w:r><w:r><w:rPr><w:w w:val="105"/></w:rPr><w:t>of</w:t></w:r><w:r><w:rPr><w:spacing w:val="17"/><w:w w:val="105"/></w:rPr><w:t xml:space="preserve"> </w:t></w:r><w:r><w:rPr><w:w w:val="105"/></w:rPr><w:t>a</w:t></w:r><w:r><w:rPr><w:spacing w:val="17"/><w:w w:val="105"/></w:rPr><w:t xml:space="preserve"> </w:t></w:r><w:r><w:rPr><w:spacing w:val="0"/><w:w w:val="105"/></w:rPr><w:t>previously</w:t></w:r><w:r><w:rPr><w:spacing w:val="17"/><w:w w:val="105"/></w:rPr><w:t xml:space="preserve"> </w:t></w:r><w:r><w:rPr><w:w w:val="105"/></w:rPr><w:t>saved</w:t></w:r><w:r><w:rPr><w:spacing w:val="17"/><w:w w:val="105"/></w:rPr><w:t xml:space="preserve"> </w:t></w:r><w:r><w:rPr><w:w w:val="105"/></w:rPr><w:t>layout</w:t></w:r><w:r><w:rPr><w:spacing w:val="17"/><w:w w:val="105"/></w:rPr><w:t xml:space="preserve"> </w:t></w:r><w:r><w:rPr><w:w w:val="105"/></w:rPr><w:t>associated</w:t></w:r><w:r><w:rPr><w:spacing w:val="17"/><w:w w:val="105"/></w:rPr><w:t xml:space="preserve"> </w:t></w:r><w:r><w:rPr><w:w w:val="105"/></w:rPr><w:t>with</w:t></w:r><w:r><w:rPr><w:spacing w:val="17"/><w:w w:val="105"/></w:rPr><w:t xml:space="preserve"> </w:t></w:r><w:r><w:rPr><w:w w:val="105"/></w:rPr><w:t>the</w:t></w:r><w:r><w:rPr><w:spacing w:val="30"/><w:w w:val="111"/></w:rPr><w:t xml:space="preserve"> </w:t></w:r><w:r><w:rPr><w:w w:val="105"/></w:rPr><w:t>current</w:t></w:r><w:r><w:rPr><w:spacing w:val="9"/><w:w w:val="105"/></w:rPr><w:t xml:space="preserve"> </w:t></w:r><w:r><w:rPr><w:w w:val="105"/></w:rPr><w:t>well.</w:t></w:r><w:r><w:rPr><w:spacing w:val="33"/><w:w w:val="105"/></w:rPr><w:t xml:space="preserve"> </w:t></w:r><w:r><w:rPr><w:w w:val="105"/></w:rPr><w:t>When</w:t></w:r><w:r><w:rPr><w:spacing w:val="10"/><w:w w:val="105"/></w:rPr><w:t xml:space="preserve"> </w:t></w:r><w:r><w:rPr><w:w w:val="105"/></w:rPr><w:t>loading</w:t></w:r><w:r><w:rPr><w:spacing w:val="9"/><w:w w:val="105"/></w:rPr><w:t xml:space="preserve"> </w:t></w:r><w:r><w:rPr><w:w w:val="105"/></w:rPr><w:t>a</w:t></w:r><w:r><w:rPr><w:spacing w:val="10"/><w:w w:val="105"/></w:rPr><w:t xml:space="preserve"> </w:t></w:r><w:r><w:rPr><w:w w:val="105"/></w:rPr><w:t>water-level</w:t></w:r><w:r><w:rPr><w:spacing w:val="10"/><w:w w:val="105"/></w:rPr><w:t xml:space="preserve"> </w:t></w:r><w:r><w:rPr><w:w w:val="105"/></w:rPr><w:t>data</w:t></w:r><w:r><w:rPr><w:spacing w:val="9"/><w:w w:val="105"/></w:rPr><w:t xml:space="preserve"> </w:t></w:r><w:r><w:rPr><w:w w:val="105"/></w:rPr><w:t>file</w:t></w:r><w:r><w:rPr><w:spacing w:val="10"/><w:w w:val="105"/></w:rPr><w:t xml:space="preserve"> </w:t></w:r><w:r><w:rPr><w:w w:val="105"/></w:rPr><w:t>in</w:t></w:r><w:r><w:rPr><w:spacing w:val="9"/><w:w w:val="105"/></w:rPr><w:t xml:space="preserve"> </w:t></w:r><w:r><w:rPr><w:w w:val="105"/></w:rPr><w:t>memory,</w:t></w:r><w:r><w:rPr><w:spacing w:val="8"/><w:w w:val="105"/></w:rPr><w:t xml:space="preserve"> </w:t></w:r><w:r><w:rPr><w:w w:val="105"/></w:rPr><w:t>WHAT</w:t></w:r><w:r><w:rPr><w:spacing w:val="9"/><w:w w:val="105"/></w:rPr><w:t xml:space="preserve"> </w:t></w:r><w:r><w:rPr><w:w w:val="105"/></w:rPr><w:t>will</w:t></w:r><w:r><w:rPr><w:spacing w:val="9"/><w:w w:val="105"/></w:rPr><w:t xml:space="preserve"> </w:t></w:r><w:r><w:rPr><w:w w:val="105"/></w:rPr><w:t>automatically check</w:t></w:r><w:r><w:rPr><w:spacing w:val="15"/><w:w w:val="105"/></w:rPr><w:t xml:space="preserve"> </w:t></w:r><w:r><w:rPr><w:w w:val="105"/></w:rPr><w:t>if</w:t></w:r><w:r><w:rPr><w:spacing w:val="15"/><w:w w:val="105"/></w:rPr><w:t xml:space="preserve"> </w:t></w:r><w:r><w:rPr><w:w w:val="105"/></w:rPr><w:t>there</w:t></w:r><w:r><w:rPr><w:spacing w:val="16"/><w:w w:val="105"/></w:rPr><w:t xml:space="preserve"> </w:t></w:r><w:r><w:rPr><w:w w:val="105"/></w:rPr><w:t>is</w:t></w:r><w:r><w:rPr><w:spacing w:val="15"/><w:w w:val="105"/></w:rPr><w:t xml:space="preserve"> </w:t></w:r><w:r><w:rPr><w:w w:val="105"/></w:rPr><w:t>a</w:t></w:r><w:r><w:rPr><w:spacing w:val="16"/><w:w w:val="105"/></w:rPr><w:t xml:space="preserve"> </w:t></w:r><w:r><w:rPr><w:w w:val="105"/></w:rPr><w:t>layout</w:t></w:r><w:r><w:rPr><w:spacing w:val="15"/><w:w w:val="105"/></w:rPr><w:t xml:space="preserve"> </w:t></w:r><w:r><w:rPr><w:w w:val="105"/></w:rPr><w:t>already</w:t></w:r><w:r><w:rPr><w:spacing w:val="15"/><w:w w:val="105"/></w:rPr><w:t xml:space="preserve"> </w:t></w:r><w:r><w:rPr><w:w w:val="105"/></w:rPr><w:t>saved</w:t></w:r><w:r><w:rPr><w:spacing w:val="16"/><w:w w:val="105"/></w:rPr><w:t xml:space="preserve"> </w:t></w:r><w:r><w:rPr><w:w w:val="105"/></w:rPr><w:t>for</w:t></w:r><w:r><w:rPr><w:spacing w:val="16"/><w:w w:val="105"/></w:rPr><w:t xml:space="preserve"> </w:t></w:r><w:r><w:rPr><w:w w:val="105"/></w:rPr><w:t>that</w:t></w:r><w:r><w:rPr><w:spacing w:val="15"/><w:w w:val="105"/></w:rPr><w:t xml:space="preserve"> </w:t></w:r><w:r><w:rPr><w:w w:val="105"/></w:rPr><w:t>well</w:t></w:r><w:r><w:rPr><w:spacing w:val="16"/><w:w w:val="105"/></w:rPr><w:t xml:space="preserve"> </w:t></w:r><w:r><w:rPr><w:w w:val="105"/></w:rPr><w:t>and</w:t></w:r><w:r><w:rPr><w:spacing w:val="16"/><w:w w:val="105"/></w:rPr><w:t xml:space="preserve"> </w:t></w:r><w:r><w:rPr><w:w w:val="105"/></w:rPr><w:t>will</w:t></w:r><w:r><w:rPr><w:spacing w:val="15"/><w:w w:val="105"/></w:rPr><w:t xml:space="preserve"> </w:t></w:r><w:r><w:rPr><w:w w:val="105"/></w:rPr><w:t>ask</w:t></w:r><w:r><w:rPr><w:spacing w:val="16"/><w:w w:val="105"/></w:rPr><w:t xml:space="preserve"> </w:t></w:r><w:r><w:rPr><w:w w:val="105"/></w:rPr><w:t>the</w:t></w:r><w:r><w:rPr><w:spacing w:val="16"/><w:w w:val="105"/></w:rPr><w:t xml:space="preserve"> </w:t></w:r><w:r><w:rPr><w:w w:val="105"/></w:rPr><w:t>user</w:t></w:r><w:r><w:rPr><w:spacing w:val="14"/><w:w w:val="105"/></w:rPr><w:t xml:space="preserve"> </w:t></w:r><w:r><w:rPr><w:w w:val="105"/></w:rPr><w:t>if</w:t></w:r><w:r><w:rPr><w:spacing w:val="16"/><w:w w:val="105"/></w:rPr><w:t xml:space="preserve"> </w:t></w:r><w:r><w:rPr><w:w w:val="105"/></w:rPr><w:t>he</w:t></w:r><w:r><w:rPr><w:spacing w:val="16"/><w:w w:val="105"/></w:rPr><w:t xml:space="preserve"> </w:t></w:r><w:r><w:rPr><w:w w:val="105"/></w:rPr><w:t>wants</w:t></w:r><w:r><w:rPr><w:spacing w:val="15"/><w:w w:val="105"/></w:rPr><w:t xml:space="preserve"> </w:t></w:r><w:r><w:rPr><w:w w:val="105"/></w:rPr><w:t>or not</w:t></w:r><w:r><w:rPr><w:spacing w:val="8"/><w:w w:val="105"/></w:rPr><w:t xml:space="preserve"> </w:t></w:r><w:r><w:rPr><w:w w:val="105"/></w:rPr><w:t>to</w:t></w:r><w:r><w:rPr><w:spacing w:val="9"/><w:w w:val="105"/></w:rPr><w:t xml:space="preserve"> </w:t></w:r><w:r><w:rPr><w:w w:val="105"/></w:rPr><w:t>load</w:t></w:r><w:r><w:rPr><w:spacing w:val="8"/><w:w w:val="105"/></w:rPr><w:t xml:space="preserve"> </w:t></w:r><w:r><w:rPr><w:w w:val="105"/></w:rPr><w:t>it.</w:t></w:r><w:r><w:rPr><w:spacing w:val="34"/><w:w w:val="105"/></w:rPr><w:t xml:space="preserve"> </w:t></w:r><w:r><w:rPr><w:w w:val="105"/></w:rPr><w:t>If</w:t></w:r><w:r><w:rPr><w:spacing w:val="8"/><w:w w:val="105"/></w:rPr><w:t xml:space="preserve"> </w:t></w:r><w:r><w:rPr><w:w w:val="105"/></w:rPr><w:t>the</w:t></w:r><w:r><w:rPr><w:spacing w:val="9"/><w:w w:val="105"/></w:rPr><w:t xml:space="preserve"> </w:t></w:r><w:r><w:rPr><w:w w:val="105"/></w:rPr><w:t>user</w:t></w:r><w:r><w:rPr><w:spacing w:val="8"/><w:w w:val="105"/></w:rPr><w:t xml:space="preserve"> </w:t></w:r><w:r><w:rPr><w:w w:val="105"/></w:rPr><w:t>refuses,</w:t></w:r><w:r><w:rPr><w:spacing w:val="8"/><w:w w:val="105"/></w:rPr><w:t xml:space="preserve"> </w:t></w:r><w:r><w:rPr><w:w w:val="105"/></w:rPr><w:t>WHAT</w:t></w:r><w:r><w:rPr><w:spacing w:val="8"/><w:w w:val="105"/></w:rPr><w:t xml:space="preserve"> </w:t></w:r><w:r><w:rPr><w:w w:val="105"/></w:rPr><w:t>will</w:t></w:r><w:r><w:rPr><w:spacing w:val="9"/><w:w w:val="105"/></w:rPr><w:t xml:space="preserve"> </w:t></w:r><w:r><w:rPr><w:w w:val="105"/></w:rPr><w:t>try</w:t></w:r><w:r><w:rPr><w:spacing w:val="8"/><w:w w:val="105"/></w:rPr><w:t xml:space="preserve"> </w:t></w:r><w:r><w:rPr><w:w w:val="105"/></w:rPr><w:t>to</w:t></w:r><w:r><w:rPr><w:spacing w:val="9"/><w:w w:val="105"/></w:rPr><w:t xml:space="preserve"> </w:t></w:r><w:r><w:rPr><w:w w:val="105"/></w:rPr><w:t>to</w:t></w:r><w:r><w:rPr><w:spacing w:val="8"/><w:w w:val="105"/></w:rPr><w:t xml:space="preserve"> </w:t></w:r><w:r><w:rPr><w:w w:val="105"/></w:rPr><w:t>a</w:t></w:r><w:r><w:rPr><w:spacing w:val="8"/><w:w w:val="105"/></w:rPr><w:t xml:space="preserve"> </w:t></w:r><w:r><w:rPr><w:w w:val="105"/></w:rPr><w:t>best</w:t></w:r><w:r><w:rPr><w:spacing w:val="8"/><w:w w:val="105"/></w:rPr><w:t xml:space="preserve"> </w:t></w:r><w:r><w:rPr><w:w w:val="105"/></w:rPr><w:t>fit</w:t></w:r><w:r><w:rPr><w:spacing w:val="9"/><w:w w:val="105"/></w:rPr><w:t xml:space="preserve"> </w:t></w:r><w:r><w:rPr><w:w w:val="105"/></w:rPr><w:t>of</w:t></w:r><w:r><w:rPr><w:spacing w:val="8"/><w:w w:val="105"/></w:rPr><w:t xml:space="preserve"> </w:t></w:r><w:r><w:rPr><w:w w:val="105"/></w:rPr><w:t>the</w:t></w:r><w:r><w:rPr><w:spacing w:val="8"/><w:w w:val="105"/></w:rPr><w:t xml:space="preserve"> </w:t></w:r><w:r><w:rPr><w:w w:val="105"/></w:rPr><w:t>data</w:t></w:r><w:r><w:rPr><w:spacing w:val="8"/><w:w w:val="105"/></w:rPr><w:t xml:space="preserve"> </w:t></w:r><w:r><w:rPr><w:w w:val="105"/></w:rPr><w:t>automatically</w:t></w:r><w:r><w:rPr><w:w w:val="104"/></w:rPr><w:t xml:space="preserve"> </w:t></w:r><w:r><w:rPr><w:w w:val="105"/></w:rPr><w:t>to</w:t></w:r><w:r><w:rPr><w:spacing w:val="12"/><w:w w:val="105"/></w:rPr><w:t xml:space="preserve"> </w:t></w:r><w:r><w:rPr><w:w w:val="105"/></w:rPr><w:t>produce</w:t></w:r><w:r><w:rPr><w:spacing w:val="12"/><w:w w:val="105"/></w:rPr><w:t xml:space="preserve"> </w:t></w:r><w:r><w:rPr><w:w w:val="105"/></w:rPr><w:t>the</w:t></w:r><w:r><w:rPr><w:spacing w:val="12"/><w:w w:val="105"/></w:rPr><w:t xml:space="preserve"> </w:t></w:r><w:r><w:rPr><w:w w:val="105"/></w:rPr><w:t>figure.</w:t></w:r></w:p><w:p><w:pPr><w:pStyle w:val="Normal"/><w:spacing w:before="7" w:after="0"/><w:rPr><w:rFonts w:ascii="Times New Roman" w:hAnsi="Times New Roman" w:eastAsia="Times New Roman" w:cs="Times New Roman"/><w:sz w:val="21"/><w:szCs w:val="21"/></w:rPr></w:pPr><w:r><w:rPr><w:rFonts w:eastAsia="Times New Roman" w:cs="Times New Roman" w:ascii="Times New Roman" w:hAnsi="Times New Roman"/><w:sz w:val="21"/><w:szCs w:val="21"/></w:rPr></w:r></w:p><w:p><w:pPr><w:pStyle w:val="TextBody"/><w:spacing w:lineRule="auto" w:line="249" w:before="55" w:after="0"/><w:ind w:left="961" w:right="111" w:hanging="0"/><w:jc w:val="both"/><w:rPr></w:rPr></w:pPr><w:r><mc:AlternateContent><mc:Choice Requires="wpg"><w:drawing><wp:anchor behindDoc="0" distT="0" distB="0" distL="114300" distR="114300" simplePos="0" locked="0" layoutInCell="1" allowOverlap="1" relativeHeight="16" wp14:anchorId="492F68F7"><wp:simplePos x="0" y="0"/><wp:positionH relativeFrom="page"><wp:posOffset>720090</wp:posOffset></wp:positionH><wp:positionV relativeFrom="paragraph"><wp:posOffset>48895</wp:posOffset></wp:positionV><wp:extent cx="360680" cy="360680"/><wp:effectExtent l="5715" t="1270" r="5715" b="635"/><wp:wrapNone/><wp:docPr id="54" name="Group 2737"/><a:graphic xmlns:a="http://schemas.openxmlformats.org/drawingml/2006/main"><a:graphicData uri="http://schemas.microsoft.com/office/word/2010/wordprocessingGroup"><wpg:wgp><wpg:cNvGrpSpPr/><wpg:grpSpPr><a:xfrm><a:off x="0" y="0"/><a:ext cx="360000" cy="360000"/></a:xfrm></wpg:grpSpPr><wpg:grpSp><wpg:cNvGrpSpPr/><wpg:grpSpPr><a:xfrm><a:off x="0" y="0"/><a:ext cx="360000" cy="360000"/></a:xfrm></wpg:grpSpPr><wps:wsp><wps:cNvSpPr/><wps:spPr><a:xfrm><a:off x="0" y="0"/><a:ext cx="360000" cy="360000"/></a:xfrm><a:custGeom><a:avLst/><a:gdLst/><a:ahLst/><a:rect l="0" t="0" r="r" b="b"/><a:pathLst><a:path w="563" h="568"><a:moveTo><a:pt x="109" y="0"/></a:moveTo><a:lnTo><a:pt x="35" y="7"/></a:lnTo><a:lnTo><a:pt x="0" y="482"/></a:lnTo><a:lnTo><a:pt x="2" y="514"/></a:lnTo><a:lnTo><a:pt x="57" y="565"/></a:lnTo><a:lnTo><a:pt x="458" y="567"/></a:lnTo><a:lnTo><a:pt x="487" y="566"/></a:lnTo><a:lnTo><a:pt x="548" y="550"/></a:lnTo><a:lnTo><a:pt x="562" y="523"/></a:lnTo><a:lnTo><a:pt x="122" y="523"/></a:lnTo><a:lnTo><a:pt x="92" y="523"/></a:lnTo><a:lnTo><a:pt x="69" y="519"/></a:lnTo><a:lnTo><a:pt x="54" y="510"/></a:lnTo><a:lnTo><a:pt x="46" y="492"/></a:lnTo><a:lnTo><a:pt x="43" y="103"/></a:lnTo><a:lnTo><a:pt x="46" y="74"/></a:lnTo><a:lnTo><a:pt x="55" y="56"/></a:lnTo><a:lnTo><a:pt x="70" y="47"/></a:lnTo><a:lnTo><a:pt x="93" y="44"/></a:lnTo><a:lnTo><a:pt x="122" y="43"/></a:lnTo><a:lnTo><a:pt x="562" y="43"/></a:lnTo><a:lnTo><a:pt x="558" y="30"/></a:lnTo><a:lnTo><a:pt x="546" y="15"/></a:lnTo><a:lnTo><a:pt x="530" y="6"/></a:lnTo><a:lnTo><a:pt x="509" y="2"/></a:lnTo><a:lnTo><a:pt x="484" y="0"/></a:lnTo><a:lnTo><a:pt x="109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360000" cy="360000"/></a:xfrm><a:custGeom><a:avLst/><a:gdLst/><a:ahLst/><a:rect l="0" t="0" r="r" b="b"/><a:pathLst><a:path w="446" h="481"><a:moveTo><a:pt x="440" y="0"/></a:moveTo><a:lnTo><a:pt x="322" y="0"/></a:lnTo><a:lnTo><a:pt x="353" y="1"/></a:lnTo><a:lnTo><a:pt x="375" y="4"/></a:lnTo><a:lnTo><a:pt x="390" y="14"/></a:lnTo><a:lnTo><a:pt x="399" y="32"/></a:lnTo><a:lnTo><a:pt x="401" y="421"/></a:lnTo><a:lnTo><a:pt x="398" y="450"/></a:lnTo><a:lnTo><a:pt x="390" y="468"/></a:lnTo><a:lnTo><a:pt x="374" y="476"/></a:lnTo><a:lnTo><a:pt x="351" y="480"/></a:lnTo><a:lnTo><a:pt x="0" y="480"/></a:lnTo><a:lnTo><a:pt x="440" y="480"/></a:lnTo><a:lnTo><a:pt x="443" y="468"/></a:lnTo><a:lnTo><a:pt x="445" y="41"/></a:lnTo><a:lnTo><a:pt x="442" y="10"/></a:lnTo><a:lnTo><a:pt x="440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261720" y="36720"/><a:ext cx="59760" cy="59760"/></a:xfrm></wpg:grpSpPr><wps:wsp><wps:cNvSpPr/><wps:spPr><a:xfrm><a:off x="0" y="0"/><a:ext cx="59760" cy="59760"/></a:xfrm><a:custGeom><a:avLst/><a:gdLst/><a:ahLst/><a:rect l="0" t="0" r="r" b="b"/><a:pathLst><a:path w="96" h="95"><a:moveTo><a:pt x="57" y="0"/></a:moveTo><a:lnTo><a:pt x="0" y="56"/></a:lnTo><a:lnTo><a:pt x="37" y="94"/></a:lnTo><a:lnTo><a:pt x="95" y="38"/></a:lnTo><a:lnTo><a:pt x="57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38880" y="263520"/><a:ext cx="59760" cy="59760"/></a:xfrm></wpg:grpSpPr><wps:wsp><wps:cNvSpPr/><wps:spPr><a:xfrm><a:off x="0" y="0"/><a:ext cx="59760" cy="59760"/></a:xfrm><a:custGeom><a:avLst/><a:gdLst/><a:ahLst/><a:rect l="0" t="0" r="r" b="b"/><a:pathLst><a:path w="96" h="96"><a:moveTo><a:pt x="57" y="0"/></a:moveTo><a:lnTo><a:pt x="0" y="56"/></a:lnTo><a:lnTo><a:pt x="37" y="95"/></a:lnTo><a:lnTo><a:pt x="95" y="38"/></a:lnTo><a:lnTo><a:pt x="57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38880" y="36720"/><a:ext cx="59760" cy="59760"/></a:xfrm></wpg:grpSpPr><wps:wsp><wps:cNvSpPr/><wps:spPr><a:xfrm><a:off x="0" y="0"/><a:ext cx="59760" cy="59760"/></a:xfrm><a:custGeom><a:avLst/><a:gdLst/><a:ahLst/><a:rect l="0" t="0" r="r" b="b"/><a:pathLst><a:path w="95" h="96"><a:moveTo><a:pt x="38" y="0"/></a:moveTo><a:lnTo><a:pt x="0" y="38"/></a:lnTo><a:lnTo><a:pt x="56" y="95"/></a:lnTo><a:lnTo><a:pt x="94" y="58"/></a:lnTo><a:lnTo><a:pt x="38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261720" y="259200"/><a:ext cx="59760" cy="59760"/></a:xfrm></wpg:grpSpPr><wps:wsp><wps:cNvSpPr/><wps:spPr><a:xfrm><a:off x="0" y="0"/><a:ext cx="59760" cy="59760"/></a:xfrm><a:custGeom><a:avLst/><a:gdLst/><a:ahLst/><a:rect l="0" t="0" r="r" b="b"/><a:pathLst><a:path w="96" h="96"><a:moveTo><a:pt x="39" y="0"/></a:moveTo><a:lnTo><a:pt x="0" y="38"/></a:lnTo><a:lnTo><a:pt x="57" y="95"/></a:lnTo><a:lnTo><a:pt x="95" y="58"/></a:lnTo><a:lnTo><a:pt x="39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219600" y="52560"/><a:ext cx="85680" cy="85680"/></a:xfrm></wpg:grpSpPr><wps:wsp><wps:cNvSpPr/><wps:spPr><a:xfrm><a:off x="0" y="0"/><a:ext cx="85680" cy="85680"/></a:xfrm><a:custGeom><a:avLst/><a:gdLst/><a:ahLst/><a:rect l="0" t="0" r="r" b="b"/><a:pathLst><a:path w="137" h="137"><a:moveTo><a:pt x="40" y="0"/></a:moveTo><a:lnTo><a:pt x="14" y="78"/></a:lnTo><a:lnTo><a:pt x="0" y="136"/></a:lnTo><a:lnTo><a:pt x="84" y="116"/></a:lnTo><a:lnTo><a:pt x="136" y="99"/></a:lnTo><a:lnTo><a:pt x="40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54000" y="221760"/><a:ext cx="85680" cy="85680"/></a:xfrm></wpg:grpSpPr><wps:wsp><wps:cNvSpPr/><wps:spPr><a:xfrm><a:off x="0" y="0"/><a:ext cx="85680" cy="85680"/></a:xfrm><a:custGeom><a:avLst/><a:gdLst/><a:ahLst/><a:rect l="0" t="0" r="r" b="b"/><a:pathLst><a:path w="137" h="136"><a:moveTo><a:pt x="136" y="0"/></a:moveTo><a:lnTo><a:pt x="52" y="19"/></a:lnTo><a:lnTo><a:pt x="0" y="37"/></a:lnTo><a:lnTo><a:pt x="97" y="135"/></a:lnTo><a:lnTo><a:pt x="123" y="58"/></a:lnTo><a:lnTo><a:pt x="136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54720" y="52560"/><a:ext cx="85680" cy="85680"/></a:xfrm></wpg:grpSpPr><wps:wsp><wps:cNvSpPr/><wps:spPr><a:xfrm><a:off x="0" y="0"/><a:ext cx="85680" cy="85680"/></a:xfrm><a:custGeom><a:avLst/><a:gdLst/><a:ahLst/><a:rect l="0" t="0" r="r" b="b"/><a:pathLst><a:path w="136" h="136"><a:moveTo><a:pt x="99" y="0"/></a:moveTo><a:lnTo><a:pt x="0" y="96"/></a:lnTo><a:lnTo><a:pt x="4" y="98"/></a:lnTo><a:lnTo><a:pt x="15" y="102"/></a:lnTo><a:lnTo><a:pt x="78" y="122"/></a:lnTo><a:lnTo><a:pt x="135" y="135"/></a:lnTo><a:lnTo><a:pt x="116" y="52"/></a:lnTo><a:lnTo><a:pt x="99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219600" y="217800"/><a:ext cx="85680" cy="85680"/></a:xfrm></wpg:grpSpPr><wps:wsp><wps:cNvSpPr/><wps:spPr><a:xfrm><a:off x="0" y="0"/><a:ext cx="85680" cy="85680"/></a:xfrm><a:custGeom><a:avLst/><a:gdLst/><a:ahLst/><a:rect l="0" t="0" r="r" b="b"/><a:pathLst><a:path w="136" h="137"><a:moveTo><a:pt x="0" y="0"/></a:moveTo><a:lnTo><a:pt x="20" y="84"/></a:lnTo><a:lnTo><a:pt x="37" y="136"/></a:lnTo><a:lnTo><a:pt x="135" y="39"/></a:lnTo><a:lnTo><a:pt x="58" y="13"/></a:lnTo><a:lnTo><a:pt x="0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143640" y="141480"/><a:ext cx="73800" cy="74160"/></a:xfrm></wpg:grpSpPr><wps:wsp><wps:cNvSpPr/><wps:spPr><a:xfrm><a:off x="0" y="0"/><a:ext cx="73800" cy="74160"/></a:xfrm><a:custGeom><a:avLst/><a:gdLst/><a:ahLst/><a:rect l="0" t="0" r="r" b="b"/><a:pathLst><a:path w="117" h="117"><a:moveTo><a:pt x="58" y="0"/></a:moveTo><a:lnTo><a:pt x="36" y="4"/></a:lnTo><a:lnTo><a:pt x="18" y="16"/></a:lnTo><a:lnTo><a:pt x="5" y="34"/></a:lnTo><a:lnTo><a:pt x="0" y="56"/></a:lnTo><a:lnTo><a:pt x="4" y="79"/></a:lnTo><a:lnTo><a:pt x="15" y="97"/></a:lnTo><a:lnTo><a:pt x="32" y="110"/></a:lnTo><a:lnTo><a:pt x="53" y="116"/></a:lnTo><a:lnTo><a:pt x="77" y="112"/></a:lnTo><a:lnTo><a:pt x="96" y="101"/></a:lnTo><a:lnTo><a:pt x="109" y="85"/></a:lnTo><a:lnTo><a:pt x="116" y="65"/></a:lnTo><a:lnTo><a:pt x="112" y="40"/></a:lnTo><a:lnTo><a:pt x="101" y="21"/></a:lnTo><a:lnTo><a:pt x="85" y="7"/></a:lnTo><a:lnTo><a:pt x="66" y="1"/></a:lnTo><a:lnTo><a:pt x="58" y="0"/></a:lnTo></a:path></a:pathLst></a:custGeom><a:solidFill><a:srgbClr val="545652"/></a:solidFill><a:ln><a:noFill/></a:ln></wps:spPr><wps:style><a:lnRef idx="0"/><a:fillRef idx="0"/><a:effectRef idx="0"/><a:fontRef idx="minor"/></wps:style><wps:bodyPr/></wps:wsp></wpg:grpSp></wpg:wgp></a:graphicData></a:graphic></wp:anchor></w:drawing></mc:Choice><mc:Fallback><w:pict><v:group id="shape_0" alt="Group 2737" style="position:absolute;margin-left:56.7pt;margin-top:3.85pt;width:28.35pt;height:28.35pt" coordorigin="1134,77" coordsize="567,567"><v:group id="shape_0" alt="Group 2756" style="position:absolute;left:1134;top:77;width:567;height:567"></v:group><v:group id="shape_0" alt="Group 2754" style="position:absolute;left:1546;top:135;width:94;height:94"></v:group><v:group id="shape_0" alt="Group 2752" style="position:absolute;left:1195;top:492;width:94;height:94"></v:group><v:group id="shape_0" alt="Group 2750" style="position:absolute;left:1195;top:135;width:94;height:94"></v:group><v:group id="shape_0" alt="Group 2748" style="position:absolute;left:1546;top:485;width:94;height:94"></v:group><v:group id="shape_0" alt="Group 2746" style="position:absolute;left:1480;top:160;width:135;height:135"></v:group><v:group id="shape_0" alt="Group 2744" style="position:absolute;left:1219;top:426;width:135;height:135"></v:group><v:group id="shape_0" alt="Group 2742" style="position:absolute;left:1220;top:160;width:135;height:135"></v:group><v:group id="shape_0" alt="Group 2740" style="position:absolute;left:1480;top:420;width:135;height:135"></v:group><v:group id="shape_0" alt="Group 2738" style="position:absolute;left:1360;top:300;width:116;height:117"></v:group></v:group></w:pict></mc:Fallback></mc:AlternateContent></w:r><w:r><w:rPr><w:w w:val="105"/></w:rPr><w:t>The</w:t></w:r><w:r><w:rPr><w:spacing w:val="27"/><w:w w:val="105"/></w:rPr><w:t xml:space="preserve"> </w:t></w:r><w:r><w:rPr><w:w w:val="105"/></w:rPr><w:t>Best</w:t></w:r><w:r><w:rPr><w:spacing w:val="27"/><w:w w:val="105"/></w:rPr><w:t xml:space="preserve"> </w:t></w:r><w:r><w:rPr><w:w w:val="105"/></w:rPr><w:t>Fit</w:t></w:r><w:r><w:rPr><w:spacing w:val="27"/><w:w w:val="105"/></w:rPr><w:t xml:space="preserve"> </w:t></w:r><w:r><w:rPr><w:w w:val="105"/></w:rPr><w:t>buttons</w:t></w:r><w:r><w:rPr><w:spacing w:val="28"/><w:w w:val="105"/></w:rPr><w:t xml:space="preserve"> </w:t></w:r><w:r><w:rPr><w:w w:val="105"/></w:rPr><w:t>are</w:t></w:r><w:r><w:rPr><w:spacing w:val="27"/><w:w w:val="105"/></w:rPr><w:t xml:space="preserve"> </w:t></w:r><w:r><w:rPr><w:w w:val="105"/></w:rPr><w:t>used</w:t></w:r><w:r><w:rPr><w:spacing w:val="27"/><w:w w:val="105"/></w:rPr><w:t xml:space="preserve"> </w:t></w:r><w:r><w:rPr><w:w w:val="105"/></w:rPr><w:t>to</w:t></w:r><w:r><w:rPr><w:spacing w:val="27"/><w:w w:val="105"/></w:rPr><w:t xml:space="preserve"> </w:t></w:r><w:r><w:rPr><w:w w:val="105"/></w:rPr><w:t>force</w:t></w:r><w:r><w:rPr><w:spacing w:val="28"/><w:w w:val="105"/></w:rPr><w:t xml:space="preserve"> </w:t></w:r><w:r><w:rPr><w:w w:val="105"/></w:rPr><w:t>a</w:t></w:r><w:r><w:rPr><w:spacing w:val="27"/><w:w w:val="105"/></w:rPr><w:t xml:space="preserve"> </w:t></w:r><w:r><w:rPr><w:w w:val="105"/></w:rPr><w:t>refitting</w:t></w:r><w:r><w:rPr><w:spacing w:val="27"/><w:w w:val="105"/></w:rPr><w:t xml:space="preserve"> </w:t></w:r><w:r><w:rPr><w:w w:val="105"/></w:rPr><w:t>of</w:t></w:r><w:r><w:rPr><w:spacing w:val="28"/><w:w w:val="105"/></w:rPr><w:t xml:space="preserve"> </w:t></w:r><w:r><w:rPr><w:w w:val="105"/></w:rPr><w:t>the</w:t></w:r><w:r><w:rPr><w:spacing w:val="27"/><w:w w:val="105"/></w:rPr><w:t xml:space="preserve"> </w:t></w:r><w:r><w:rPr><w:w w:val="105"/></w:rPr><w:t>water</w:t></w:r><w:r><w:rPr><w:spacing w:val="27"/><w:w w:val="105"/></w:rPr><w:t xml:space="preserve"> </w:t></w:r><w:r><w:rPr><w:w w:val="105"/></w:rPr><w:t>level</w:t></w:r><w:r><w:rPr><w:spacing w:val="27"/><w:w w:val="105"/></w:rPr><w:t xml:space="preserve"> </w:t></w:r><w:r><w:rPr><w:w w:val="105"/></w:rPr><w:t>data</w:t></w:r><w:r><w:rPr><w:spacing w:val="28"/><w:w w:val="105"/></w:rPr><w:t xml:space="preserve"> </w:t></w:r><w:r><w:rPr><w:w w:val="105"/></w:rPr><w:t>in</w:t></w:r><w:r><w:rPr><w:spacing w:val="27"/><w:w w:val="105"/></w:rPr><w:t xml:space="preserve"> </w:t></w:r><w:r><w:rPr><w:w w:val="105"/></w:rPr><w:t>the</w:t></w:r><w:r><w:rPr><w:spacing w:val="27"/><w:w w:val="105"/></w:rPr><w:t xml:space="preserve"> </w:t></w:r><w:r><w:rPr><w:w w:val="105"/></w:rPr><w:t>vertical</w:t></w:r><w:r><w:rPr><w:w w:val="107"/></w:rPr><w:t xml:space="preserve"> </w:t></w:r><w:r><w:rPr><w:w w:val="105"/></w:rPr><w:t>axis</w:t></w:r><w:r><w:rPr><w:spacing w:val="1"/><w:w w:val="105"/></w:rPr><w:t xml:space="preserve"> </w:t></w:r><w:r><w:rPr><w:w w:val="105"/></w:rPr><w:t>and</w:t></w:r><w:r><w:rPr><w:spacing w:val="2"/><w:w w:val="105"/></w:rPr><w:t xml:space="preserve"> </w:t></w:r><w:r><w:rPr><w:w w:val="105"/></w:rPr><w:t>in</w:t></w:r><w:r><w:rPr><w:spacing w:val="2"/><w:w w:val="105"/></w:rPr><w:t xml:space="preserve"> </w:t></w:r><w:r><w:rPr><w:w w:val="105"/></w:rPr><w:t>the</w:t></w:r><w:r><w:rPr><w:spacing w:val="2"/><w:w w:val="105"/></w:rPr><w:t xml:space="preserve"> </w:t></w:r><w:r><w:rPr><w:w w:val="105"/></w:rPr><w:t>time</w:t></w:r><w:r><w:rPr><w:spacing w:val="2"/><w:w w:val="105"/></w:rPr><w:t xml:space="preserve"> </w:t></w:r><w:r><w:rPr><w:w w:val="105"/></w:rPr><w:t>axis</w:t></w:r><w:r><w:rPr><w:spacing w:val="1"/><w:w w:val="105"/></w:rPr><w:t xml:space="preserve"> </w:t></w:r><w:r><w:rPr><w:w w:val="105"/></w:rPr><w:t>respectively.</w:t></w:r><w:r><w:rPr><w:spacing w:val="24"/><w:w w:val="105"/></w:rPr><w:t xml:space="preserve"> </w:t></w:r><w:r><w:rPr><w:w w:val="105"/></w:rPr><w:t>This</w:t></w:r><w:r><w:rPr><w:spacing w:val="2"/><w:w w:val="105"/></w:rPr><w:t xml:space="preserve"> </w:t></w:r><w:r><w:rPr><w:w w:val="105"/></w:rPr><w:t>tool</w:t></w:r><w:r><w:rPr><w:spacing w:val="2"/><w:w w:val="105"/></w:rPr><w:t xml:space="preserve"> </w:t></w:r><w:r><w:rPr><w:w w:val="105"/></w:rPr><w:t>does</w:t></w:r><w:r><w:rPr><w:spacing w:val="1"/><w:w w:val="105"/></w:rPr><w:t xml:space="preserve"> </w:t></w:r><w:r><w:rPr><w:w w:val="105"/></w:rPr><w:t>not</w:t></w:r><w:r><w:rPr><w:spacing w:val="2"/><w:w w:val="105"/></w:rPr><w:t xml:space="preserve"> </w:t></w:r><w:r><w:rPr><w:w w:val="105"/></w:rPr><w:t>presently</w:t></w:r><w:r><w:rPr><w:spacing w:val="1"/><w:w w:val="105"/></w:rPr><w:t xml:space="preserve"> </w:t></w:r><w:r><w:rPr><w:w w:val="105"/></w:rPr><w:t>work</w:t></w:r><w:r><w:rPr><w:spacing w:val="2"/><w:w w:val="105"/></w:rPr><w:t xml:space="preserve"> </w:t></w:r><w:r><w:rPr><w:w w:val="105"/></w:rPr><w:t>very</w:t></w:r><w:r><w:rPr><w:spacing w:val="2"/><w:w w:val="105"/></w:rPr><w:t xml:space="preserve"> </w:t></w:r><w:r><w:rPr><w:w w:val="105"/></w:rPr><w:t>well</w:t></w:r><w:r><w:rPr><w:spacing w:val="2"/><w:w w:val="105"/></w:rPr><w:t xml:space="preserve"> </w:t></w:r><w:r><w:rPr><w:w w:val="105"/></w:rPr><w:t>if</w:t></w:r><w:r><w:rPr><w:spacing w:val="2"/><w:w w:val="105"/></w:rPr><w:t xml:space="preserve"> </w:t></w:r><w:r><w:rPr><w:w w:val="105"/></w:rPr><w:t>there</w:t></w:r><w:r><w:rPr><w:w w:val="106"/></w:rPr><w:t xml:space="preserve"> </w:t></w:r><w:r><w:rPr><w:w w:val="105"/></w:rPr><w:t>is</w:t></w:r><w:r><w:rPr><w:spacing w:val="3"/><w:w w:val="105"/></w:rPr><w:t xml:space="preserve"> </w:t></w:r><w:r><w:rPr><w:w w:val="105"/></w:rPr><w:t>aberrant</w:t></w:r><w:r><w:rPr><w:spacing w:val="4"/><w:w w:val="105"/></w:rPr><w:t xml:space="preserve"> </w:t></w:r><w:r><w:rPr><w:w w:val="105"/></w:rPr><w:t>data</w:t></w:r><w:r><w:rPr><w:spacing w:val="3"/><w:w w:val="105"/></w:rPr><w:t xml:space="preserve"> </w:t></w:r><w:r><w:rPr><w:w w:val="105"/></w:rPr><w:t>in</w:t></w:r><w:r><w:rPr><w:spacing w:val="3"/><w:w w:val="105"/></w:rPr><w:t xml:space="preserve"> </w:t></w:r><w:r><w:rPr><w:w w:val="105"/></w:rPr><w:t>the</w:t></w:r><w:r><w:rPr><w:spacing w:val="3"/><w:w w:val="105"/></w:rPr><w:t xml:space="preserve"> </w:t></w:r><w:r><w:rPr><w:w w:val="105"/></w:rPr><w:t>time-series</w:t></w:r><w:r><w:rPr><w:spacing w:val="4"/><w:w w:val="105"/></w:rPr><w:t xml:space="preserve"> </w:t></w:r><w:r><w:rPr><w:w w:val="105"/></w:rPr><w:t>or</w:t></w:r><w:r><w:rPr><w:spacing w:val="3"/><w:w w:val="105"/></w:rPr><w:t xml:space="preserve"> </w:t></w:r><w:r><w:rPr><w:w w:val="105"/></w:rPr><w:t>if</w:t></w:r><w:r><w:rPr><w:spacing w:val="3"/><w:w w:val="105"/></w:rPr><w:t xml:space="preserve"> </w:t></w:r><w:r><w:rPr><w:w w:val="105"/></w:rPr><w:t>the</w:t></w:r><w:r><w:rPr><w:spacing w:val="3"/><w:w w:val="105"/></w:rPr><w:t xml:space="preserve"> </w:t></w:r><w:r><w:rPr><w:w w:val="105"/></w:rPr><w:t>is</w:t></w:r><w:r><w:rPr><w:spacing w:val="3"/><w:w w:val="105"/></w:rPr><w:t xml:space="preserve"> </w:t></w:r><w:r><w:rPr><w:w w:val="105"/></w:rPr><w:t>a</w:t></w:r><w:r><w:rPr><w:spacing w:val="4"/><w:w w:val="105"/></w:rPr><w:t xml:space="preserve"> </w:t></w:r><w:r><w:rPr><w:w w:val="105"/></w:rPr><w:t>long</w:t></w:r><w:r><w:rPr><w:spacing w:val="3"/><w:w w:val="105"/></w:rPr><w:t xml:space="preserve"> </w:t></w:r><w:r><w:rPr><w:spacing w:val="0"/><w:w w:val="105"/></w:rPr><w:t>recuperation</w:t></w:r><w:r><w:rPr><w:spacing w:val="3"/><w:w w:val="105"/></w:rPr><w:t xml:space="preserve"> </w:t></w:r><w:r><w:rPr><w:w w:val="105"/></w:rPr><w:t>curve</w:t></w:r><w:r><w:rPr><w:spacing w:val="4"/><w:w w:val="105"/></w:rPr><w:t xml:space="preserve"> </w:t></w:r><w:r><w:rPr><w:w w:val="105"/></w:rPr><w:t>at</w:t></w:r><w:r><w:rPr><w:spacing w:val="3"/><w:w w:val="105"/></w:rPr><w:t xml:space="preserve"> </w:t></w:r><w:r><w:rPr><w:w w:val="105"/></w:rPr><w:t>the</w:t></w:r><w:r><w:rPr><w:spacing w:val="3"/><w:w w:val="105"/></w:rPr><w:t xml:space="preserve"> </w:t></w:r><w:r><w:rPr><w:w w:val="105"/></w:rPr><w:t>beginning</w:t></w:r><w:r><w:rPr><w:spacing w:val="4"/><w:w w:val="105"/></w:rPr><w:t xml:space="preserve"> </w:t></w:r><w:r><w:rPr><w:w w:val="105"/></w:rPr><w:t>of</w:t></w:r><w:r><w:rPr><w:spacing w:val="22"/><w:w w:val="92"/></w:rPr><w:t xml:space="preserve"> </w:t></w:r><w:r><w:rPr><w:w w:val="105"/></w:rPr><w:t>the</w:t></w:r><w:r><w:rPr><w:spacing w:val="7"/><w:w w:val="105"/></w:rPr><w:t xml:space="preserve"> </w:t></w:r><w:r><w:rPr><w:w w:val="105"/></w:rPr><w:t>dataset</w:t></w:r><w:r><w:rPr><w:spacing w:val="7"/><w:w w:val="105"/></w:rPr><w:t xml:space="preserve"> </w:t></w:r><w:r><w:rPr><w:w w:val="105"/></w:rPr><w:t>following</w:t></w:r><w:r><w:rPr><w:spacing w:val="8"/><w:w w:val="105"/></w:rPr><w:t xml:space="preserve"> </w:t></w:r><w:r><w:rPr><w:w w:val="105"/></w:rPr><w:t>the</w:t></w:r><w:r><w:rPr><w:spacing w:val="8"/><w:w w:val="105"/></w:rPr><w:t xml:space="preserve"> </w:t></w:r><w:r><w:rPr><w:w w:val="105"/></w:rPr><w:t>boring</w:t></w:r><w:r><w:rPr><w:spacing w:val="7"/><w:w w:val="105"/></w:rPr><w:t xml:space="preserve"> </w:t></w:r><w:r><w:rPr><w:w w:val="105"/></w:rPr><w:t>of</w:t></w:r><w:r><w:rPr><w:spacing w:val="8"/><w:w w:val="105"/></w:rPr><w:t xml:space="preserve"> </w:t></w:r><w:r><w:rPr><w:w w:val="105"/></w:rPr><w:t>the</w:t></w:r><w:r><w:rPr><w:spacing w:val="7"/><w:w w:val="105"/></w:rPr><w:t xml:space="preserve"> </w:t></w:r><w:r><w:rPr><w:w w:val="105"/></w:rPr><w:t>well.</w:t></w:r></w:p><w:p><w:pPr><w:pStyle w:val="Normal"/><w:spacing w:before="7" w:after="0"/><w:rPr><w:rFonts w:ascii="Times New Roman" w:hAnsi="Times New Roman" w:eastAsia="Times New Roman" w:cs="Times New Roman"/><w:sz w:val="21"/><w:szCs w:val="21"/></w:rPr></w:pPr><w:r><w:rPr><w:rFonts w:eastAsia="Times New Roman" w:cs="Times New Roman" w:ascii="Times New Roman" w:hAnsi="Times New Roman"/><w:sz w:val="21"/><w:szCs w:val="21"/></w:rPr></w:r></w:p><w:p><w:pPr><w:pStyle w:val="TextBody"/><w:spacing w:lineRule="auto" w:line="249" w:before="55" w:after="0"/><w:ind w:left="961" w:right="105" w:hanging="0"/><w:jc w:val="both"/><w:rPr></w:rPr></w:pPr><w:r><mc:AlternateContent><mc:Choice Requires="wpg"><w:drawing><wp:anchor behindDoc="0" distT="0" distB="0" distL="114300" distR="114300" simplePos="0" locked="0" layoutInCell="1" allowOverlap="1" relativeHeight="17" wp14:anchorId="7136E1E6"><wp:simplePos x="0" y="0"/><wp:positionH relativeFrom="page"><wp:posOffset>720090</wp:posOffset></wp:positionH><wp:positionV relativeFrom="paragraph"><wp:posOffset>48895</wp:posOffset></wp:positionV><wp:extent cx="360680" cy="360680"/><wp:effectExtent l="5715" t="1270" r="5715" b="635"/><wp:wrapNone/><wp:docPr id="55" name="Group 2715"/><a:graphic xmlns:a="http://schemas.openxmlformats.org/drawingml/2006/main"><a:graphicData uri="http://schemas.microsoft.com/office/word/2010/wordprocessingGroup"><wpg:wgp><wpg:cNvGrpSpPr/><wpg:grpSpPr><a:xfrm><a:off x="0" y="0"/><a:ext cx="360000" cy="360000"/></a:xfrm></wpg:grpSpPr><wpg:grpSp><wpg:cNvGrpSpPr/><wpg:grpSpPr><a:xfrm><a:off x="0" y="0"/><a:ext cx="360000" cy="360000"/></a:xfrm></wpg:grpSpPr><wps:wsp><wps:cNvSpPr/><wps:spPr><a:xfrm><a:off x="0" y="0"/><a:ext cx="360000" cy="360000"/></a:xfrm><a:custGeom><a:avLst/><a:gdLst/><a:ahLst/><a:rect l="0" t="0" r="r" b="b"/><a:pathLst><a:path w="563" h="568"><a:moveTo><a:pt x="109" y="0"/></a:moveTo><a:lnTo><a:pt x="35" y="7"/></a:lnTo><a:lnTo><a:pt x="0" y="482"/></a:lnTo><a:lnTo><a:pt x="2" y="514"/></a:lnTo><a:lnTo><a:pt x="57" y="565"/></a:lnTo><a:lnTo><a:pt x="458" y="567"/></a:lnTo><a:lnTo><a:pt x="487" y="566"/></a:lnTo><a:lnTo><a:pt x="548" y="550"/></a:lnTo><a:lnTo><a:pt x="562" y="523"/></a:lnTo><a:lnTo><a:pt x="122" y="523"/></a:lnTo><a:lnTo><a:pt x="92" y="523"/></a:lnTo><a:lnTo><a:pt x="69" y="519"/></a:lnTo><a:lnTo><a:pt x="54" y="510"/></a:lnTo><a:lnTo><a:pt x="46" y="492"/></a:lnTo><a:lnTo><a:pt x="43" y="103"/></a:lnTo><a:lnTo><a:pt x="46" y="74"/></a:lnTo><a:lnTo><a:pt x="55" y="56"/></a:lnTo><a:lnTo><a:pt x="70" y="47"/></a:lnTo><a:lnTo><a:pt x="93" y="44"/></a:lnTo><a:lnTo><a:pt x="122" y="43"/></a:lnTo><a:lnTo><a:pt x="562" y="43"/></a:lnTo><a:lnTo><a:pt x="558" y="30"/></a:lnTo><a:lnTo><a:pt x="546" y="15"/></a:lnTo><a:lnTo><a:pt x="530" y="6"/></a:lnTo><a:lnTo><a:pt x="509" y="2"/></a:lnTo><a:lnTo><a:pt x="484" y="0"/></a:lnTo><a:lnTo><a:pt x="109" y="0"/></a:lnTo></a:path></a:pathLst></a:custGeom><a:solidFill><a:srgbClr val="4d4d4d"/></a:solidFill><a:ln><a:noFill/></a:ln></wps:spPr><wps:style><a:lnRef idx="0"/><a:fillRef idx="0"/><a:effectRef idx="0"/><a:fontRef idx="minor"/></wps:style><wps:bodyPr/></wps:wsp><wps:wsp><wps:cNvSpPr/><wps:spPr><a:xfrm><a:off x="0" y="0"/><a:ext cx="360000" cy="360000"/></a:xfrm><a:custGeom><a:avLst/><a:gdLst/><a:ahLst/><a:rect l="0" t="0" r="r" b="b"/><a:pathLst><a:path w="446" h="481"><a:moveTo><a:pt x="440" y="0"/></a:moveTo><a:lnTo><a:pt x="322" y="0"/></a:lnTo><a:lnTo><a:pt x="353" y="1"/></a:lnTo><a:lnTo><a:pt x="375" y="4"/></a:lnTo><a:lnTo><a:pt x="390" y="14"/></a:lnTo><a:lnTo><a:pt x="399" y="32"/></a:lnTo><a:lnTo><a:pt x="401" y="421"/></a:lnTo><a:lnTo><a:pt x="398" y="450"/></a:lnTo><a:lnTo><a:pt x="390" y="468"/></a:lnTo><a:lnTo><a:pt x="374" y="477"/></a:lnTo><a:lnTo><a:pt x="351" y="480"/></a:lnTo><a:lnTo><a:pt x="0" y="480"/></a:lnTo><a:lnTo><a:pt x="440" y="480"/></a:lnTo><a:lnTo><a:pt x="443" y="468"/></a:lnTo><a:lnTo><a:pt x="445" y="41"/></a:lnTo><a:lnTo><a:pt x="442" y="10"/></a:lnTo><a:lnTo><a:pt x="440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261720" y="36720"/><a:ext cx="59760" cy="59760"/></a:xfrm></wpg:grpSpPr><wps:wsp><wps:cNvSpPr/><wps:spPr><a:xfrm><a:off x="0" y="0"/><a:ext cx="59760" cy="59760"/></a:xfrm><a:custGeom><a:avLst/><a:gdLst/><a:ahLst/><a:rect l="0" t="0" r="r" b="b"/><a:pathLst><a:path w="96" h="96"><a:moveTo><a:pt x="57" y="0"/></a:moveTo><a:lnTo><a:pt x="0" y="56"/></a:lnTo><a:lnTo><a:pt x="37" y="95"/></a:lnTo><a:lnTo><a:pt x="95" y="38"/></a:lnTo><a:lnTo><a:pt x="57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38880" y="263520"/><a:ext cx="59760" cy="59760"/></a:xfrm></wpg:grpSpPr><wps:wsp><wps:cNvSpPr/><wps:spPr><a:xfrm><a:off x="0" y="0"/><a:ext cx="59760" cy="59760"/></a:xfrm><a:custGeom><a:avLst/><a:gdLst/><a:ahLst/><a:rect l="0" t="0" r="r" b="b"/><a:pathLst><a:path w="96" h="96"><a:moveTo><a:pt x="57" y="0"/></a:moveTo><a:lnTo><a:pt x="0" y="56"/></a:lnTo><a:lnTo><a:pt x="37" y="95"/></a:lnTo><a:lnTo><a:pt x="95" y="38"/></a:lnTo><a:lnTo><a:pt x="57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38880" y="36720"/><a:ext cx="59760" cy="59760"/></a:xfrm></wpg:grpSpPr><wps:wsp><wps:cNvSpPr/><wps:spPr><a:xfrm><a:off x="0" y="0"/><a:ext cx="59760" cy="59760"/></a:xfrm><a:custGeom><a:avLst/><a:gdLst/><a:ahLst/><a:rect l="0" t="0" r="r" b="b"/><a:pathLst><a:path w="95" h="96"><a:moveTo><a:pt x="38" y="0"/></a:moveTo><a:lnTo><a:pt x="0" y="38"/></a:lnTo><a:lnTo><a:pt x="56" y="95"/></a:lnTo><a:lnTo><a:pt x="94" y="58"/></a:lnTo><a:lnTo><a:pt x="38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261720" y="259200"/><a:ext cx="59760" cy="59760"/></a:xfrm></wpg:grpSpPr><wps:wsp><wps:cNvSpPr/><wps:spPr><a:xfrm><a:off x="0" y="0"/><a:ext cx="59760" cy="59760"/></a:xfrm><a:custGeom><a:avLst/><a:gdLst/><a:ahLst/><a:rect l="0" t="0" r="r" b="b"/><a:pathLst><a:path w="96" h="96"><a:moveTo><a:pt x="39" y="0"/></a:moveTo><a:lnTo><a:pt x="0" y="38"/></a:lnTo><a:lnTo><a:pt x="57" y="95"/></a:lnTo><a:lnTo><a:pt x="95" y="58"/></a:lnTo><a:lnTo><a:pt x="39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219600" y="52560"/><a:ext cx="85680" cy="85680"/></a:xfrm></wpg:grpSpPr><wps:wsp><wps:cNvSpPr/><wps:spPr><a:xfrm><a:off x="0" y="0"/><a:ext cx="85680" cy="85680"/></a:xfrm><a:custGeom><a:avLst/><a:gdLst/><a:ahLst/><a:rect l="0" t="0" r="r" b="b"/><a:pathLst><a:path w="137" h="137"><a:moveTo><a:pt x="40" y="0"/></a:moveTo><a:lnTo><a:pt x="14" y="78"/></a:lnTo><a:lnTo><a:pt x="0" y="136"/></a:lnTo><a:lnTo><a:pt x="84" y="116"/></a:lnTo><a:lnTo><a:pt x="136" y="99"/></a:lnTo><a:lnTo><a:pt x="40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54000" y="221760"/><a:ext cx="85680" cy="85680"/></a:xfrm></wpg:grpSpPr><wps:wsp><wps:cNvSpPr/><wps:spPr><a:xfrm><a:off x="0" y="0"/><a:ext cx="85680" cy="85680"/></a:xfrm><a:custGeom><a:avLst/><a:gdLst/><a:ahLst/><a:rect l="0" t="0" r="r" b="b"/><a:pathLst><a:path w="137" h="136"><a:moveTo><a:pt x="136" y="0"/></a:moveTo><a:lnTo><a:pt x="52" y="19"/></a:lnTo><a:lnTo><a:pt x="0" y="37"/></a:lnTo><a:lnTo><a:pt x="97" y="135"/></a:lnTo><a:lnTo><a:pt x="123" y="58"/></a:lnTo><a:lnTo><a:pt x="136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54720" y="52560"/><a:ext cx="85680" cy="85680"/></a:xfrm></wpg:grpSpPr><wps:wsp><wps:cNvSpPr/><wps:spPr><a:xfrm><a:off x="0" y="0"/><a:ext cx="85680" cy="85680"/></a:xfrm><a:custGeom><a:avLst/><a:gdLst/><a:ahLst/><a:rect l="0" t="0" r="r" b="b"/><a:pathLst><a:path w="136" h="136"><a:moveTo><a:pt x="99" y="0"/></a:moveTo><a:lnTo><a:pt x="0" y="96"/></a:lnTo><a:lnTo><a:pt x="4" y="98"/></a:lnTo><a:lnTo><a:pt x="15" y="102"/></a:lnTo><a:lnTo><a:pt x="78" y="122"/></a:lnTo><a:lnTo><a:pt x="135" y="135"/></a:lnTo><a:lnTo><a:pt x="116" y="52"/></a:lnTo><a:lnTo><a:pt x="99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219600" y="217800"/><a:ext cx="85680" cy="85680"/></a:xfrm></wpg:grpSpPr><wps:wsp><wps:cNvSpPr/><wps:spPr><a:xfrm><a:off x="0" y="0"/><a:ext cx="85680" cy="85680"/></a:xfrm><a:custGeom><a:avLst/><a:gdLst/><a:ahLst/><a:rect l="0" t="0" r="r" b="b"/><a:pathLst><a:path w="136" h="137"><a:moveTo><a:pt x="0" y="0"/></a:moveTo><a:lnTo><a:pt x="20" y="84"/></a:lnTo><a:lnTo><a:pt x="37" y="136"/></a:lnTo><a:lnTo><a:pt x="135" y="39"/></a:lnTo><a:lnTo><a:pt x="58" y="13"/></a:lnTo><a:lnTo><a:pt x="0" y="0"/></a:lnTo></a:path></a:pathLst></a:custGeom><a:solidFill><a:srgbClr val="4d4d4d"/></a:solidFill><a:ln><a:noFill/></a:ln></wps:spPr><wps:style><a:lnRef idx="0"/><a:fillRef idx="0"/><a:effectRef idx="0"/><a:fontRef idx="minor"/></wps:style><wps:bodyPr/></wps:wsp></wpg:grpSp><wpg:grpSp><wpg:cNvGrpSpPr/><wpg:grpSpPr><a:xfrm><a:off x="143640" y="141480"/><a:ext cx="73800" cy="74160"/></a:xfrm></wpg:grpSpPr><wps:wsp><wps:cNvSpPr/><wps:spPr><a:xfrm><a:off x="0" y="0"/><a:ext cx="73800" cy="74160"/></a:xfrm><a:custGeom><a:avLst/><a:gdLst/><a:ahLst/><a:rect l="0" t="0" r="r" b="b"/><a:pathLst><a:path w="117" h="117"><a:moveTo><a:pt x="58" y="0"/></a:moveTo><a:lnTo><a:pt x="36" y="4"/></a:lnTo><a:lnTo><a:pt x="18" y="16"/></a:lnTo><a:lnTo><a:pt x="5" y="34"/></a:lnTo><a:lnTo><a:pt x="0" y="56"/></a:lnTo><a:lnTo><a:pt x="4" y="79"/></a:lnTo><a:lnTo><a:pt x="15" y="97"/></a:lnTo><a:lnTo><a:pt x="32" y="110"/></a:lnTo><a:lnTo><a:pt x="53" y="116"/></a:lnTo><a:lnTo><a:pt x="77" y="112"/></a:lnTo><a:lnTo><a:pt x="96" y="101"/></a:lnTo><a:lnTo><a:pt x="109" y="85"/></a:lnTo><a:lnTo><a:pt x="116" y="65"/></a:lnTo><a:lnTo><a:pt x="112" y="40"/></a:lnTo><a:lnTo><a:pt x="101" y="21"/></a:lnTo><a:lnTo><a:pt x="85" y="7"/></a:lnTo><a:lnTo><a:pt x="66" y="1"/></a:lnTo><a:lnTo><a:pt x="58" y="0"/></a:lnTo></a:path></a:pathLst></a:custGeom><a:solidFill><a:srgbClr val="545652"/></a:solidFill><a:ln><a:noFill/></a:ln></wps:spPr><wps:style><a:lnRef idx="0"/><a:fillRef idx="0"/><a:effectRef idx="0"/><a:fontRef idx="minor"/></wps:style><wps:bodyPr/></wps:wsp></wpg:grpSp></wpg:wgp></a:graphicData></a:graphic></wp:anchor></w:drawing></mc:Choice><mc:Fallback><w:pict><v:group id="shape_0" alt="Group 2715" style="position:absolute;margin-left:56.7pt;margin-top:3.85pt;width:28.35pt;height:28.35pt" coordorigin="1134,77" coordsize="567,567"><v:group id="shape_0" alt="Group 2734" style="position:absolute;left:1134;top:77;width:567;height:567"></v:group><v:group id="shape_0" alt="Group 2732" style="position:absolute;left:1546;top:135;width:94;height:94"></v:group><v:group id="shape_0" alt="Group 2730" style="position:absolute;left:1195;top:492;width:94;height:94"></v:group><v:group id="shape_0" alt="Group 2728" style="position:absolute;left:1195;top:135;width:94;height:94"></v:group><v:group id="shape_0" alt="Group 2726" style="position:absolute;left:1546;top:485;width:94;height:94"></v:group><v:group id="shape_0" alt="Group 2724" style="position:absolute;left:1480;top:160;width:135;height:135"></v:group><v:group id="shape_0" alt="Group 2722" style="position:absolute;left:1219;top:426;width:135;height:135"></v:group><v:group id="shape_0" alt="Group 2720" style="position:absolute;left:1220;top:160;width:135;height:135"></v:group><v:group id="shape_0" alt="Group 2718" style="position:absolute;left:1480;top:420;width:135;height:135"></v:group><v:group id="shape_0" alt="Group 2716" style="position:absolute;left:1360;top:300;width:116;height:117"></v:group></v:group></w:pict></mc:Fallback></mc:AlternateContent></w:r><w:r><w:rPr><w:w w:val="105"/></w:rPr><w:t>This</w:t></w:r><w:r><w:rPr><w:spacing w:val="35"/><w:w w:val="105"/></w:rPr><w:t xml:space="preserve"> </w:t></w:r><w:r><w:rPr><w:w w:val="105"/></w:rPr><w:t>function</w:t></w:r><w:r><w:rPr><w:spacing w:val="36"/><w:w w:val="105"/></w:rPr><w:t xml:space="preserve"> </w:t></w:r><w:r><w:rPr><w:w w:val="105"/></w:rPr><w:t>is</w:t></w:r><w:r><w:rPr><w:spacing w:val="36"/><w:w w:val="105"/></w:rPr><w:t xml:space="preserve"> </w:t></w:r><w:r><w:rPr><w:w w:val="105"/></w:rPr><w:t>used</w:t></w:r><w:r><w:rPr><w:spacing w:val="35"/><w:w w:val="105"/></w:rPr><w:t xml:space="preserve"> </w:t></w:r><w:r><w:rPr><w:w w:val="105"/></w:rPr><w:t>to</w:t></w:r><w:r><w:rPr><w:spacing w:val="36"/><w:w w:val="105"/></w:rPr><w:t xml:space="preserve"> </w:t></w:r><w:r><w:rPr><w:w w:val="105"/></w:rPr><w:t>force</w:t></w:r><w:r><w:rPr><w:spacing w:val="35"/><w:w w:val="105"/></w:rPr><w:t xml:space="preserve"> </w:t></w:r><w:r><w:rPr><w:w w:val="105"/></w:rPr><w:t>WHAT</w:t></w:r><w:r><w:rPr><w:spacing w:val="35"/><w:w w:val="105"/></w:rPr><w:t xml:space="preserve"> </w:t></w:r><w:r><w:rPr><w:w w:val="105"/></w:rPr><w:t>to</w:t></w:r><w:r><w:rPr><w:spacing w:val="36"/><w:w w:val="105"/></w:rPr><w:t xml:space="preserve"> </w:t></w:r><w:r><w:rPr><w:w w:val="105"/></w:rPr><w:t>search</w:t></w:r><w:r><w:rPr><w:spacing w:val="35"/><w:w w:val="105"/></w:rPr><w:t xml:space="preserve"> </w:t></w:r><w:r><w:rPr><w:w w:val="105"/></w:rPr><w:t>for</w:t></w:r><w:r><w:rPr><w:spacing w:val="36"/><w:w w:val="105"/></w:rPr><w:t xml:space="preserve"> </w:t></w:r><w:r><w:rPr><w:w w:val="105"/></w:rPr><w:t>the</w:t></w:r><w:r><w:rPr><w:spacing w:val="35"/><w:w w:val="105"/></w:rPr><w:t xml:space="preserve"> </w:t></w:r><w:r><w:rPr><w:w w:val="105"/></w:rPr><w:t>weather</w:t></w:r><w:r><w:rPr><w:spacing w:val="36"/><w:w w:val="105"/></w:rPr><w:t xml:space="preserve"> </w:t></w:r><w:r><w:rPr><w:w w:val="105"/></w:rPr><w:t>data</w:t></w:r><w:r><w:rPr><w:spacing w:val="36"/><w:w w:val="105"/></w:rPr><w:t xml:space="preserve"> </w:t></w:r><w:r><w:rPr><w:w w:val="105"/></w:rPr><w:t>file</w:t></w:r><w:r><w:rPr><w:spacing w:val="35"/><w:w w:val="105"/></w:rPr><w:t xml:space="preserve"> </w:t></w:r><w:r><w:rPr><w:w w:val="105"/></w:rPr><w:t>in</w:t></w:r><w:r><w:rPr><w:spacing w:val="36"/><w:w w:val="105"/></w:rPr><w:t xml:space="preserve"> </w:t></w:r><w:r><w:rPr><w:w w:val="105"/></w:rPr><w:t>the</w:t></w:r><w:r><w:rPr><w:spacing w:val="35"/><w:w w:val="105"/></w:rPr><w:t xml:space="preserve"> </w:t></w:r><w:r><w:rPr><w:w w:val="105"/></w:rPr><w:t>folder</w:t></w:r><w:r><w:rPr><w:w w:val="102"/></w:rPr><w:t xml:space="preserve"> </w:t></w:r><w:r><w:rPr><w:w w:val="105"/></w:rPr><w:t>Output</w:t></w:r><w:r><w:rPr><w:spacing w:val="15"/><w:w w:val="105"/></w:rPr><w:t xml:space="preserve"> </w:t></w:r><w:r><w:rPr><w:w w:val="105"/></w:rPr><w:t>of</w:t></w:r><w:r><w:rPr><w:spacing w:val="15"/><w:w w:val="105"/></w:rPr><w:t xml:space="preserve"> </w:t></w:r><w:r><w:rPr><w:w w:val="105"/></w:rPr><w:t>the</w:t></w:r><w:r><w:rPr><w:spacing w:val="15"/><w:w w:val="105"/></w:rPr><w:t xml:space="preserve"> </w:t></w:r><w:r><w:rPr><w:w w:val="105"/></w:rPr><w:t>weather</w:t></w:r><w:r><w:rPr><w:spacing w:val="15"/><w:w w:val="105"/></w:rPr><w:t xml:space="preserve"> </w:t></w:r><w:r><w:rPr><w:w w:val="105"/></w:rPr><w:t>station</w:t></w:r><w:r><w:rPr><w:spacing w:val="16"/><w:w w:val="105"/></w:rPr><w:t xml:space="preserve"> </w:t></w:r><w:r><w:rPr><w:w w:val="105"/></w:rPr><w:t>that</w:t></w:r><w:r><w:rPr><w:spacing w:val="15"/><w:w w:val="105"/></w:rPr><w:t xml:space="preserve"> </w:t></w:r><w:r><w:rPr><w:w w:val="105"/></w:rPr><w:t>is</w:t></w:r><w:r><w:rPr><w:spacing w:val="15"/><w:w w:val="105"/></w:rPr><w:t xml:space="preserve"> </w:t></w:r><w:r><w:rPr><w:w w:val="105"/></w:rPr><w:t>closest</w:t></w:r><w:r><w:rPr><w:spacing w:val="15"/><w:w w:val="105"/></w:rPr><w:t xml:space="preserve"> </w:t></w:r><w:r><w:rPr><w:w w:val="105"/></w:rPr><w:t>to</w:t></w:r><w:r><w:rPr><w:spacing w:val="15"/><w:w w:val="105"/></w:rPr><w:t xml:space="preserve"> </w:t></w:r><w:r><w:rPr><w:w w:val="105"/></w:rPr><w:t>the</w:t></w:r><w:r><w:rPr><w:spacing w:val="16"/><w:w w:val="105"/></w:rPr><w:t xml:space="preserve"> </w:t></w:r><w:r><w:rPr><w:w w:val="105"/></w:rPr><w:t>well,</w:t></w:r><w:r><w:rPr><w:spacing w:val="15"/><w:w w:val="105"/></w:rPr><w:t xml:space="preserve"> </w:t></w:r><w:r><w:rPr><w:w w:val="105"/></w:rPr><w:t>to</w:t></w:r><w:r><w:rPr><w:spacing w:val="15"/><w:w w:val="105"/></w:rPr><w:t xml:space="preserve"> </w:t></w:r><w:r><w:rPr><w:w w:val="105"/></w:rPr><w:t>load</w:t></w:r><w:r><w:rPr><w:spacing w:val="15"/><w:w w:val="105"/></w:rPr><w:t xml:space="preserve"> </w:t></w:r><w:r><w:rPr><w:w w:val="105"/></w:rPr><w:t>it</w:t></w:r><w:r><w:rPr><w:spacing w:val="15"/><w:w w:val="105"/></w:rPr><w:t xml:space="preserve"> </w:t></w:r><w:r><w:rPr><w:w w:val="105"/></w:rPr><w:t>in</w:t></w:r><w:r><w:rPr><w:spacing w:val="16"/><w:w w:val="105"/></w:rPr><w:t xml:space="preserve"> </w:t></w:r><w:r><w:rPr><w:w w:val="105"/></w:rPr><w:t>memory</w:t></w:r><w:r><w:rPr><w:spacing w:val="14"/><w:w w:val="105"/></w:rPr><w:t xml:space="preserve"> </w:t></w:r><w:r><w:rPr><w:w w:val="105"/></w:rPr><w:t>and</w:t></w:r><w:r><w:rPr><w:spacing w:val="15"/><w:w w:val="105"/></w:rPr><w:t xml:space="preserve"> </w:t></w:r><w:r><w:rPr><w:w w:val="105"/></w:rPr><w:t>to</w:t></w:r><w:r><w:rPr><w:spacing w:val="15"/><w:w w:val="105"/></w:rPr><w:t xml:space="preserve"> </w:t></w:r><w:r><w:rPr><w:w w:val="105"/></w:rPr><w:t>plot</w:t></w:r><w:r><w:rPr><w:w w:val="106"/></w:rPr><w:t xml:space="preserve"> </w:t></w:r><w:r><w:rPr><w:w w:val="105"/></w:rPr><w:t>the</w:t></w:r><w:r><w:rPr><w:spacing w:val="19"/><w:w w:val="105"/></w:rPr><w:t xml:space="preserve"> </w:t></w:r><w:r><w:rPr><w:w w:val="105"/></w:rPr><w:t>results</w:t></w:r><w:r><w:rPr><w:spacing w:val="19"/><w:w w:val="105"/></w:rPr><w:t xml:space="preserve"> </w:t></w:r><w:r><w:rPr><w:w w:val="105"/></w:rPr><w:t>in</w:t></w:r><w:r><w:rPr><w:spacing w:val="19"/><w:w w:val="105"/></w:rPr><w:t xml:space="preserve"> </w:t></w:r><w:r><w:rPr><w:w w:val="105"/></w:rPr><w:t>the</w:t></w:r><w:r><w:rPr><w:spacing w:val="19"/><w:w w:val="105"/></w:rPr><w:t xml:space="preserve"> </w:t></w:r><w:r><w:rPr><w:w w:val="105"/></w:rPr><w:t>hydrograph</w:t></w:r><w:r><w:rPr><w:spacing w:val="19"/><w:w w:val="105"/></w:rPr><w:t xml:space="preserve"> </w:t></w:r><w:r><w:rPr><w:w w:val="105"/></w:rPr><w:t>figure.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Normal"/><w:spacing w:before="4" w:after="0"/><w:rPr><w:rFonts w:ascii="Times New Roman" w:hAnsi="Times New Roman" w:eastAsia="Times New Roman" w:cs="Times New Roman"/><w:sz w:val="29"/><w:szCs w:val="29"/></w:rPr></w:pPr><w:r><w:rPr><w:rFonts w:eastAsia="Times New Roman" w:cs="Times New Roman" w:ascii="Times New Roman" w:hAnsi="Times New Roman"/><w:sz w:val="29"/><w:szCs w:val="29"/></w:rPr></w:r></w:p><w:p><w:pPr><w:pStyle w:val="Normal"/><w:numPr><w:ilvl w:val="1"/><w:numId w:val="4"/></w:numPr><w:tabs><w:tab w:val="left" w:pos="997" w:leader="none"/></w:tabs><w:ind w:left="996" w:hanging="883"/><w:jc w:val="both"/><w:rPr><w:rFonts w:ascii="Georgia" w:hAnsi="Georgia" w:eastAsia="Georgia" w:cs="Georgia"/><w:sz w:val="34"/><w:szCs w:val="34"/></w:rPr></w:pPr><w:bookmarkStart w:id="67" w:name="_bookmark40"/><w:bookmarkStart w:id="68" w:name="Right_Panel"/><w:bookmarkEnd w:id="67"/><w:bookmarkEnd w:id="68"/><w:r><w:rPr><w:rFonts w:ascii="Georgia" w:hAnsi="Georgia"/><w:b/><w:sz w:val="34"/></w:rPr><w:t>Right</w:t></w:r><w:r><w:rPr><w:rFonts w:ascii="Georgia" w:hAnsi="Georgia"/><w:b/><w:spacing w:val="3"/><w:sz w:val="34"/></w:rPr><w:t xml:space="preserve"> </w:t></w:r><w:r><w:rPr><w:rFonts w:ascii="Georgia" w:hAnsi="Georgia"/><w:b/><w:sz w:val="34"/></w:rPr><w:t>Panel</w:t></w:r></w:p><w:p><w:pPr><w:pStyle w:val="TextBody"/><w:spacing w:lineRule="auto" w:line="249" w:before="227" w:after="0"/><w:ind w:left="113" w:right="111" w:hanging="9"/><w:jc w:val="both"/><w:rPr></w:rPr></w:pPr><w:r><w:rPr><w:w w:val="105"/></w:rPr><w:t>The</w:t></w:r><w:r><w:rPr><w:spacing w:val="19"/><w:w w:val="105"/></w:rPr><w:t xml:space="preserve"> </w:t></w:r><w:r><w:rPr><w:spacing w:val="0"/><w:w w:val="105"/></w:rPr><w:t>water</w:t></w:r><w:r><w:rPr><w:spacing w:val="19"/><w:w w:val="105"/></w:rPr><w:t xml:space="preserve"> </w:t></w:r><w:r><w:rPr><w:w w:val="105"/></w:rPr><w:t>level</w:t></w:r><w:r><w:rPr><w:spacing w:val="19"/><w:w w:val="105"/></w:rPr><w:t xml:space="preserve"> </w:t></w:r><w:r><w:rPr><w:w w:val="105"/></w:rPr><w:t>and</w:t></w:r><w:r><w:rPr><w:spacing w:val="19"/><w:w w:val="105"/></w:rPr><w:t xml:space="preserve"> </w:t></w:r><w:r><w:rPr><w:w w:val="105"/></w:rPr><w:t>weather</w:t></w:r><w:r><w:rPr><w:spacing w:val="19"/><w:w w:val="105"/></w:rPr><w:t xml:space="preserve"> </w:t></w:r><w:r><w:rPr><w:w w:val="105"/></w:rPr><w:t>data</w:t></w:r><w:r><w:rPr><w:spacing w:val="20"/><w:w w:val="105"/></w:rPr><w:t xml:space="preserve"> </w:t></w:r><w:r><w:rPr><w:w w:val="105"/></w:rPr><w:t>file</w:t></w:r><w:r><w:rPr><w:spacing w:val="19"/><w:w w:val="105"/></w:rPr><w:t xml:space="preserve"> </w:t></w:r><w:r><w:rPr><w:w w:val="105"/></w:rPr><w:t>section</w:t></w:r><w:r><w:rPr><w:spacing w:val="20"/><w:w w:val="105"/></w:rPr><w:t xml:space="preserve"> </w:t></w:r><w:r><w:rPr><w:w w:val="105"/></w:rPr><w:t>of</w:t></w:r><w:r><w:rPr><w:spacing w:val="20"/><w:w w:val="105"/></w:rPr><w:t xml:space="preserve"> </w:t></w:r><w:r><w:rPr><w:w w:val="105"/></w:rPr><w:t>the</w:t></w:r><w:r><w:rPr><w:spacing w:val="19"/><w:w w:val="105"/></w:rPr><w:t xml:space="preserve"> </w:t></w:r><w:r><w:rPr><w:w w:val="105"/></w:rPr><w:t>Right</w:t></w:r><w:r><w:rPr><w:spacing w:val="19"/><w:w w:val="105"/></w:rPr><w:t xml:space="preserve"> </w:t></w:r><w:r><w:rPr><w:w w:val="105"/></w:rPr><w:t>panel</w:t></w:r><w:r><w:rPr><w:spacing w:val="20"/><w:w w:val="105"/></w:rPr><w:t xml:space="preserve"> </w:t></w:r><w:r><w:rPr><w:w w:val="105"/></w:rPr><w:t>are</w:t></w:r><w:r><w:rPr><w:spacing w:val="19"/><w:w w:val="105"/></w:rPr><w:t xml:space="preserve"> </w:t></w:r><w:r><w:rPr><w:w w:val="105"/></w:rPr><w:t>shared</w:t></w:r><w:r><w:rPr><w:spacing w:val="20"/><w:w w:val="105"/></w:rPr><w:t xml:space="preserve"> </w:t></w:r><w:r><w:rPr><w:w w:val="105"/></w:rPr><w:t>by</w:t></w:r><w:r><w:rPr><w:spacing w:val="19"/><w:w w:val="105"/></w:rPr><w:t xml:space="preserve"> </w:t></w:r><w:r><w:rPr><w:w w:val="105"/></w:rPr><w:t>both</w:t></w:r><w:r><w:rPr><w:spacing w:val="19"/><w:w w:val="105"/></w:rPr><w:t xml:space="preserve"> </w:t></w:r><w:r><w:rPr><w:w w:val="105"/></w:rPr><w:t>mode</w:t></w:r><w:r><w:rPr><w:spacing w:val="20"/><w:w w:val="105"/></w:rPr><w:t xml:space="preserve"> </w:t></w:r><w:r><w:rPr><w:w w:val="105"/></w:rPr><w:t>of</w:t></w:r><w:r><w:rPr><w:spacing w:val="19"/><w:w w:val="105"/></w:rPr><w:t xml:space="preserve"> </w:t></w:r><w:r><w:rPr><w:w w:val="105"/></w:rPr><w:t>the</w:t></w:r><w:r><w:rPr><w:spacing w:val="24"/><w:w w:val="111"/></w:rPr><w:t xml:space="preserve"> </w:t></w:r><w:r><w:rPr><w:w w:val="105"/></w:rPr><w:t>tab</w:t></w:r><w:r><w:rPr><w:spacing w:val="56"/><w:w w:val="105"/></w:rPr><w:t xml:space="preserve"> </w:t></w:r><w:r><w:rPr><w:w w:val="105"/></w:rPr><w:t>hydrograph.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Normal"/><w:numPr><w:ilvl w:val="1"/><w:numId w:val="4"/></w:numPr><w:tabs><w:tab w:val="left" w:pos="997" w:leader="none"/></w:tabs><w:spacing w:before="146" w:after="0"/><w:ind w:left="996" w:hanging="883"/><w:jc w:val="both"/><w:rPr><w:rFonts w:ascii="Georgia" w:hAnsi="Georgia" w:eastAsia="Georgia" w:cs="Georgia"/><w:sz w:val="34"/><w:szCs w:val="34"/></w:rPr></w:pPr><w:bookmarkStart w:id="69" w:name="_bookmark41"/><w:bookmarkStart w:id="70" w:name="Water_Level_Datum"/><w:bookmarkEnd w:id="69"/><w:bookmarkEnd w:id="70"/><w:r><w:rPr><w:rFonts w:ascii="Georgia" w:hAnsi="Georgia"/><w:b/><w:sz w:val="34"/></w:rPr><w:t>Water</w:t></w:r><w:r><w:rPr><w:rFonts w:ascii="Georgia" w:hAnsi="Georgia"/><w:b/><w:spacing w:val="1"/><w:sz w:val="34"/></w:rPr><w:t xml:space="preserve"> </w:t></w:r><w:r><w:rPr><w:rFonts w:ascii="Georgia" w:hAnsi="Georgia"/><w:b/><w:sz w:val="34"/></w:rPr><w:t>Level</w:t></w:r><w:r><w:rPr><w:rFonts w:ascii="Georgia" w:hAnsi="Georgia"/><w:b/><w:spacing w:val="1"/><w:sz w:val="34"/></w:rPr><w:t xml:space="preserve"> </w:t></w:r><w:r><w:rPr><w:rFonts w:ascii="Georgia" w:hAnsi="Georgia"/><w:b/><w:sz w:val="34"/></w:rPr><w:t>Datum</w:t></w:r></w:p><w:p><w:pPr><w:pStyle w:val="TextBody"/><w:spacing w:lineRule="auto" w:line="249" w:before="227" w:after="0"/><w:ind w:left="113" w:right="111" w:hanging="0"/><w:jc w:val="both"/><w:rPr></w:rPr></w:pPr><w:r><w:rPr><w:w w:val="105"/></w:rPr><w:t>If</w:t></w:r><w:r><w:rPr><w:spacing w:val="30"/><w:w w:val="105"/></w:rPr><w:t xml:space="preserve"> </w:t></w:r><w:r><w:rPr><w:w w:val="105"/></w:rPr><w:t>an</w:t></w:r><w:r><w:rPr><w:spacing w:val="31"/><w:w w:val="105"/></w:rPr><w:t xml:space="preserve"> </w:t></w:r><w:r><w:rPr><w:w w:val="105"/></w:rPr><w:t>appropriate</w:t></w:r><w:r><w:rPr><w:spacing w:val="31"/><w:w w:val="105"/></w:rPr><w:t xml:space="preserve"> </w:t></w:r><w:r><w:rPr><w:w w:val="105"/></w:rPr><w:t>value</w:t></w:r><w:r><w:rPr><w:spacing w:val="30"/><w:w w:val="105"/></w:rPr><w:t xml:space="preserve"> </w:t></w:r><w:r><w:rPr><w:spacing w:val="0"/><w:w w:val="105"/></w:rPr><w:t>of</w:t></w:r><w:r><w:rPr><w:spacing w:val="31"/><w:w w:val="105"/></w:rPr><w:t xml:space="preserve"> </w:t></w:r><w:r><w:rPr><w:w w:val="105"/></w:rPr><w:t>the</w:t></w:r><w:r><w:rPr><w:spacing w:val="31"/><w:w w:val="105"/></w:rPr><w:t xml:space="preserve"> </w:t></w:r><w:r><w:rPr><w:w w:val="105"/></w:rPr><w:t>altitude</w:t></w:r><w:r><w:rPr><w:spacing w:val="30"/><w:w w:val="105"/></w:rPr><w:t xml:space="preserve"> </w:t></w:r><w:r><w:rPr><w:w w:val="105"/></w:rPr><w:t>of</w:t></w:r><w:r><w:rPr><w:spacing w:val="31"/><w:w w:val="105"/></w:rPr><w:t xml:space="preserve"> </w:t></w:r><w:r><w:rPr><w:w w:val="105"/></w:rPr><w:t>ground</w:t></w:r><w:r><w:rPr><w:spacing w:val="31"/><w:w w:val="105"/></w:rPr><w:t xml:space="preserve"> </w:t></w:r><w:r><w:rPr><w:w w:val="105"/></w:rPr><w:t>surface</w:t></w:r><w:r><w:rPr><w:spacing w:val="30"/><w:w w:val="105"/></w:rPr><w:t xml:space="preserve"> </w:t></w:r><w:r><w:rPr><w:w w:val="105"/></w:rPr><w:t>at</w:t></w:r><w:r><w:rPr><w:spacing w:val="31"/><w:w w:val="105"/></w:rPr><w:t xml:space="preserve"> </w:t></w:r><w:r><w:rPr><w:w w:val="105"/></w:rPr><w:t>the</w:t></w:r><w:r><w:rPr><w:spacing w:val="31"/><w:w w:val="105"/></w:rPr><w:t xml:space="preserve"> </w:t></w:r><w:r><w:rPr><w:w w:val="105"/></w:rPr><w:t>well</w:t></w:r><w:r><w:rPr><w:spacing w:val="30"/><w:w w:val="105"/></w:rPr><w:t xml:space="preserve"> </w:t></w:r><w:r><w:rPr><w:w w:val="105"/></w:rPr><w:t>location</w:t></w:r><w:r><w:rPr><w:spacing w:val="30"/><w:w w:val="105"/></w:rPr><w:t xml:space="preserve"> </w:t></w:r><w:r><w:rPr><w:w w:val="105"/></w:rPr><w:t>is</w:t></w:r><w:r><w:rPr><w:spacing w:val="31"/><w:w w:val="105"/></w:rPr><w:t xml:space="preserve"> </w:t></w:r><w:r><w:rPr><w:spacing w:val="0"/><w:w w:val="105"/></w:rPr><w:t>provided</w:t></w:r><w:r><w:rPr><w:spacing w:val="30"/><w:w w:val="105"/></w:rPr><w:t xml:space="preserve"> </w:t></w:r><w:r><w:rPr><w:w w:val="105"/></w:rPr><w:t>in</w:t></w:r><w:r><w:rPr><w:spacing w:val="31"/><w:w w:val="105"/></w:rPr><w:t xml:space="preserve"> </w:t></w:r><w:r><w:rPr><w:w w:val="105"/></w:rPr><w:t>the</w:t></w:r><w:r><w:rPr><w:spacing w:val="28"/><w:w w:val="112"/></w:rPr><w:t xml:space="preserve"> </w:t></w:r><w:r><w:rPr><w:w w:val="105"/></w:rPr><w:t>header of</w:t></w:r><w:r><w:rPr><w:spacing w:val="2"/><w:w w:val="105"/></w:rPr><w:t xml:space="preserve"> </w:t></w:r><w:r><w:rPr><w:w w:val="105"/></w:rPr><w:t>the</w:t></w:r><w:r><w:rPr><w:spacing w:val="2"/><w:w w:val="105"/></w:rPr><w:t xml:space="preserve"> </w:t></w:r><w:r><w:rPr><w:w w:val="105"/></w:rPr><w:t>input</w:t></w:r><w:r><w:rPr><w:spacing w:val="2"/><w:w w:val="105"/></w:rPr><w:t xml:space="preserve"> </w:t></w:r><w:r><w:rPr><w:w w:val="105"/></w:rPr><w:t>file,</w:t></w:r><w:r><w:rPr><w:spacing w:val="2"/><w:w w:val="105"/></w:rPr><w:t xml:space="preserve"> </w:t></w:r><w:r><w:rPr><w:w w:val="105"/></w:rPr><w:t>it</w:t></w:r><w:r><w:rPr><w:spacing w:val="2"/><w:w w:val="105"/></w:rPr><w:t xml:space="preserve"> </w:t></w:r><w:r><w:rPr><w:w w:val="105"/></w:rPr><w:t>will</w:t></w:r><w:r><w:rPr><w:spacing w:val="2"/><w:w w:val="105"/></w:rPr><w:t xml:space="preserve"> </w:t></w:r><w:r><w:rPr><w:w w:val="105"/></w:rPr><w:t>be</w:t></w:r><w:r><w:rPr><w:spacing w:val="1"/><w:w w:val="105"/></w:rPr><w:t xml:space="preserve"> </w:t></w:r><w:r><w:rPr><w:w w:val="105"/></w:rPr><w:t>possible</w:t></w:r><w:r><w:rPr><w:spacing w:val="1"/><w:w w:val="105"/></w:rPr><w:t xml:space="preserve"> </w:t></w:r><w:r><w:rPr><w:w w:val="105"/></w:rPr><w:t>to</w:t></w:r><w:r><w:rPr><w:spacing w:val="2"/><w:w w:val="105"/></w:rPr><w:t xml:space="preserve"> </w:t></w:r><w:r><w:rPr><w:w w:val="105"/></w:rPr><w:t>switch</w:t></w:r><w:r><w:rPr><w:spacing w:val="2"/><w:w w:val="105"/></w:rPr><w:t xml:space="preserve"> </w:t></w:r><w:r><w:rPr><w:w w:val="105"/></w:rPr><w:t>the</w:t></w:r><w:r><w:rPr><w:spacing w:val="2"/><w:w w:val="105"/></w:rPr><w:t xml:space="preserve"> </w:t></w:r><w:r><w:rPr><w:w w:val="105"/></w:rPr><w:t>datum</w:t></w:r><w:r><w:rPr><w:spacing w:val="1"/><w:w w:val="105"/></w:rPr><w:t xml:space="preserve"> </w:t></w:r><w:r><w:rPr><w:w w:val="105"/></w:rPr><w:t>of</w:t></w:r><w:r><w:rPr><w:spacing w:val="2"/><w:w w:val="105"/></w:rPr><w:t xml:space="preserve"> </w:t></w:r><w:r><w:rPr><w:w w:val="105"/></w:rPr><w:t>the</w:t></w:r><w:r><w:rPr><w:spacing w:val="2"/><w:w w:val="105"/></w:rPr><w:t xml:space="preserve"> </w:t></w:r><w:r><w:rPr><w:w w:val="105"/></w:rPr><w:t>water</w:t></w:r><w:r><w:rPr><w:spacing w:val="1"/><w:w w:val="105"/></w:rPr><w:t xml:space="preserve"> </w:t></w:r><w:r><w:rPr><w:w w:val="105"/></w:rPr><w:t>level</w:t></w:r><w:r><w:rPr><w:spacing w:val="2"/><w:w w:val="105"/></w:rPr><w:t xml:space="preserve"> </w:t></w:r><w:r><w:rPr><w:w w:val="105"/></w:rPr><w:t>when</w:t></w:r><w:r><w:rPr><w:spacing w:val="2"/><w:w w:val="105"/></w:rPr><w:t xml:space="preserve"> </w:t></w:r><w:r><w:rPr><w:w w:val="105"/></w:rPr><w:t>plotting</w:t></w:r><w:r><w:rPr><w:spacing w:val="2"/><w:w w:val="105"/></w:rPr><w:t xml:space="preserve"> </w:t></w:r><w:r><w:rPr><w:w w:val="105"/></w:rPr><w:t>the</w:t></w:r><w:r><w:rPr><w:w w:val="108"/></w:rPr><w:t xml:space="preserve"> </w:t></w:r><w:r><w:rPr><w:w w:val="105"/></w:rPr><w:t>data</w:t></w:r><w:r><w:rPr><w:spacing w:val="4"/><w:w w:val="105"/></w:rPr><w:t xml:space="preserve"> </w:t></w:r><w:r><w:rPr><w:w w:val="105"/></w:rPr><w:t>from</w:t></w:r><w:r><w:rPr><w:spacing w:val="6"/><w:w w:val="105"/></w:rPr><w:t xml:space="preserve"> </w:t></w:r><w:r><w:rPr><w:w w:val="105"/></w:rPr><w:t>Meters</w:t></w:r><w:r><w:rPr><w:spacing w:val="5"/><w:w w:val="105"/></w:rPr><w:t xml:space="preserve"> </w:t></w:r><w:r><w:rPr><w:w w:val="105"/></w:rPr><w:t>Below</w:t></w:r><w:r><w:rPr><w:spacing w:val="6"/><w:w w:val="105"/></w:rPr><w:t xml:space="preserve"> </w:t></w:r><w:r><w:rPr><w:w w:val="105"/></w:rPr><w:t>Ground</w:t></w:r><w:r><w:rPr><w:spacing w:val="5"/><w:w w:val="105"/></w:rPr><w:t xml:space="preserve"> </w:t></w:r><w:r><w:rPr><w:w w:val="105"/></w:rPr><w:t>Surface</w:t></w:r><w:r><w:rPr><w:spacing w:val="5"/><w:w w:val="105"/></w:rPr><w:t xml:space="preserve"> </w:t></w:r><w:r><w:rPr><w:w w:val="105"/></w:rPr><w:t>(mbgs)</w:t></w:r><w:r><w:rPr><w:spacing w:val="5"/><w:w w:val="105"/></w:rPr><w:t xml:space="preserve"> </w:t></w:r><w:r><w:rPr><w:w w:val="105"/></w:rPr><w:t>to</w:t></w:r><w:r><w:rPr><w:spacing w:val="6"/><w:w w:val="105"/></w:rPr><w:t xml:space="preserve"> </w:t></w:r><w:r><w:rPr><w:w w:val="105"/></w:rPr><w:t>Meters</w:t></w:r><w:r><w:rPr><w:spacing w:val="5"/><w:w w:val="105"/></w:rPr><w:t xml:space="preserve"> </w:t></w:r><w:r><w:rPr><w:w w:val="105"/></w:rPr><w:t>Above</w:t></w:r><w:r><w:rPr><w:spacing w:val="6"/><w:w w:val="105"/></w:rPr><w:t xml:space="preserve"> </w:t></w:r><w:r><w:rPr><w:w w:val="105"/></w:rPr><w:t>Sea</w:t></w:r><w:r><w:rPr><w:spacing w:val="4"/><w:w w:val="105"/></w:rPr><w:t xml:space="preserve"> </w:t></w:r><w:r><w:rPr><w:w w:val="105"/></w:rPr><w:t>Level</w:t></w:r><w:r><w:rPr><w:spacing w:val="6"/><w:w w:val="105"/></w:rPr><w:t xml:space="preserve"> </w:t></w:r><w:r><w:rPr><w:w w:val="105"/></w:rPr><w:t>(masl).</w:t></w:r></w:p><w:p><w:pPr><w:pStyle w:val="TextBody"/><w:spacing w:lineRule="auto" w:line="249"/><w:ind w:left="105" w:right="106" w:firstLine="359"/><w:jc w:val="both"/><w:rPr></w:rPr></w:pPr><w:r><w:rPr><w:w w:val="110"/></w:rPr><w:t>In</w:t></w:r><w:r><w:rPr><w:spacing w:val="0"/><w:w w:val="110"/></w:rPr><w:t xml:space="preserve"> </w:t></w:r><w:r><w:rPr><w:w w:val="110"/></w:rPr><w:t>computation</w:t></w:r><w:r><w:rPr><w:spacing w:val="0"/><w:w w:val="110"/></w:rPr><w:t xml:space="preserve"> </w:t></w:r><w:r><w:rPr><w:w w:val="110"/></w:rPr><w:t>mode</w:t></w:r><w:r><w:rPr><w:spacing w:val="0"/><w:w w:val="110"/></w:rPr><w:t xml:space="preserve"> however, </w:t></w:r><w:r><w:rPr><w:w w:val="110"/></w:rPr><w:t>data</w:t></w:r><w:r><w:rPr><w:spacing w:val="0"/><w:w w:val="110"/></w:rPr><w:t xml:space="preserve"> </w:t></w:r><w:r><w:rPr><w:w w:val="110"/></w:rPr><w:t>are</w:t></w:r><w:r><w:rPr><w:spacing w:val="0"/><w:w w:val="110"/></w:rPr><w:t xml:space="preserve"> </w:t></w:r><w:r><w:rPr><w:w w:val="110"/></w:rPr><w:t>always</w:t></w:r><w:r><w:rPr><w:spacing w:val="0"/><w:w w:val="110"/></w:rPr><w:t xml:space="preserve"> </w:t></w:r><w:r><w:rPr><w:w w:val="110"/></w:rPr><w:t>displayed</w:t></w:r><w:r><w:rPr><w:spacing w:val="0"/><w:w w:val="110"/></w:rPr><w:t xml:space="preserve"> </w:t></w:r><w:r><w:rPr><w:w w:val="110"/></w:rPr><w:t>as</w:t></w:r><w:r><w:rPr><w:spacing w:val="0"/><w:w w:val="110"/></w:rPr><w:t xml:space="preserve"> </w:t></w:r><w:r><w:rPr><w:w w:val="110"/></w:rPr><w:t>meter</w:t></w:r><w:r><w:rPr><w:spacing w:val="0"/><w:w w:val="110"/></w:rPr><w:t xml:space="preserve"> </w:t></w:r><w:r><w:rPr><w:w w:val="110"/></w:rPr><w:t>above</w:t></w:r><w:r><w:rPr><w:spacing w:val="0"/><w:w w:val="110"/></w:rPr><w:t xml:space="preserve"> </w:t></w:r><w:r><w:rPr><w:w w:val="110"/></w:rPr><w:t>ground</w:t></w:r><w:r><w:rPr><w:spacing w:val="0"/><w:w w:val="110"/></w:rPr><w:t xml:space="preserve"> </w:t></w:r><w:r><w:rPr><w:w w:val="110"/></w:rPr><w:t>surface,</w:t></w:r><w:r><w:rPr><w:spacing w:val="0"/><w:w w:val="110"/></w:rPr><w:t xml:space="preserve"> </w:t></w:r><w:r><w:rPr><w:w w:val="110"/></w:rPr><w:t>with</w:t></w:r><w:r><w:rPr><w:spacing w:val="27"/><w:w w:val="105"/></w:rPr><w:t xml:space="preserve"> </w:t></w:r><w:r><w:rPr><w:w w:val="110"/></w:rPr><w:t>the</w:t></w:r><w:r><w:rPr><w:spacing w:val="0"/><w:w w:val="110"/></w:rPr><w:t xml:space="preserve"> </w:t></w:r><w:r><w:rPr><w:w w:val="110"/></w:rPr><w:t>values</w:t></w:r><w:r><w:rPr><w:spacing w:val="0"/><w:w w:val="110"/></w:rPr><w:t xml:space="preserve"> </w:t></w:r><w:r><w:rPr><w:w w:val="110"/></w:rPr><w:t>positive</w:t></w:r><w:r><w:rPr><w:spacing w:val="0"/><w:w w:val="110"/></w:rPr><w:t xml:space="preserve"> </w:t></w:r><w:r><w:rPr><w:w w:val="110"/></w:rPr><w:t>when</w:t></w:r><w:r><w:rPr><w:spacing w:val="0"/><w:w w:val="110"/></w:rPr><w:t xml:space="preserve"> </w:t></w:r><w:r><w:rPr><w:w w:val="110"/></w:rPr><w:t>above</w:t></w:r><w:r><w:rPr><w:spacing w:val="0"/><w:w w:val="110"/></w:rPr><w:t xml:space="preserve"> </w:t></w:r><w:r><w:rPr><w:w w:val="110"/></w:rPr><w:t>ground</w:t></w:r><w:r><w:rPr><w:spacing w:val="0"/><w:w w:val="110"/></w:rPr><w:t xml:space="preserve"> </w:t></w:r><w:r><w:rPr><w:w w:val="110"/></w:rPr><w:t>surface</w:t></w:r><w:r><w:rPr><w:spacing w:val="0"/><w:w w:val="110"/></w:rPr><w:t xml:space="preserve"> </w:t></w:r><w:r><w:rPr><w:w w:val="110"/></w:rPr><w:t>and</w:t></w:r><w:r><w:rPr><w:spacing w:val="0"/><w:w w:val="110"/></w:rPr><w:t xml:space="preserve"> </w:t></w:r><w:r><w:rPr><w:w w:val="110"/></w:rPr><w:t>negative</w:t></w:r><w:r><w:rPr><w:spacing w:val="0"/><w:w w:val="110"/></w:rPr><w:t xml:space="preserve"> </w:t></w:r><w:r><w:rPr><w:w w:val="110"/></w:rPr><w:t>when</w:t></w:r><w:r><w:rPr><w:spacing w:val="0"/><w:w w:val="110"/></w:rPr><w:t xml:space="preserve"> </w:t></w:r><w:r><w:rPr><w:w w:val="110"/></w:rPr><w:t>below.</w:t></w:r><w:r><w:rPr><w:spacing w:val="0"/><w:w w:val="110"/></w:rPr><w:t xml:space="preserve"> </w:t></w:r><w:r><w:rPr><w:w w:val="110"/></w:rPr><w:t>Displaying</w:t></w:r><w:r><w:rPr><w:spacing w:val="0"/><w:w w:val="110"/></w:rPr><w:t xml:space="preserve"> </w:t></w:r><w:r><w:rPr><w:w w:val="110"/></w:rPr><w:t>water-level</w:t></w:r><w:r><w:rPr><w:w w:val="104"/></w:rPr><w:t xml:space="preserve"> </w:t></w:r><w:r><w:rPr><w:w w:val="110"/></w:rPr><w:t>time-series</w:t></w:r><w:r><w:rPr><w:spacing w:val="0"/><w:w w:val="110"/></w:rPr><w:t xml:space="preserve"> </w:t></w:r><w:r><w:rPr><w:w w:val="110"/></w:rPr><w:t>relative</w:t></w:r><w:r><w:rPr><w:spacing w:val="0"/><w:w w:val="110"/></w:rPr><w:t xml:space="preserve"> </w:t></w:r><w:r><w:rPr><w:w w:val="110"/></w:rPr><w:t>to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ground</w:t></w:r><w:r><w:rPr><w:spacing w:val="0"/><w:w w:val="110"/></w:rPr><w:t xml:space="preserve"> </w:t></w:r><w:r><w:rPr><w:w w:val="110"/></w:rPr><w:t>surface</w:t></w:r><w:r><w:rPr><w:spacing w:val="0"/><w:w w:val="110"/></w:rPr><w:t xml:space="preserve"> </w:t></w:r><w:r><w:rPr><w:w w:val="110"/></w:rPr><w:t>is</w:t></w:r><w:r><w:rPr><w:spacing w:val="0"/><w:w w:val="110"/></w:rPr><w:t xml:space="preserve"> </w:t></w:r><w:r><w:rPr><w:w w:val="110"/></w:rPr><w:t>much</w:t></w:r><w:r><w:rPr><w:spacing w:val="0"/><w:w w:val="110"/></w:rPr><w:t xml:space="preserve"> </w:t></w:r><w:r><w:rPr><w:w w:val="110"/></w:rPr><w:t>more</w:t></w:r><w:r><w:rPr><w:spacing w:val="0"/><w:w w:val="110"/></w:rPr><w:t xml:space="preserve"> </w:t></w:r><w:r><w:rPr><w:w w:val="110"/></w:rPr><w:t>useful</w:t></w:r><w:r><w:rPr><w:spacing w:val="0"/><w:w w:val="110"/></w:rPr><w:t xml:space="preserve"> </w:t></w:r><w:r><w:rPr><w:w w:val="110"/></w:rPr><w:t>than</w:t></w:r><w:r><w:rPr><w:spacing w:val="0"/><w:w w:val="110"/></w:rPr><w:t xml:space="preserve"> </w:t></w:r><w:r><w:rPr><w:w w:val="110"/></w:rPr><w:t>relative</w:t></w:r><w:r><w:rPr><w:spacing w:val="0"/><w:w w:val="110"/></w:rPr><w:t xml:space="preserve"> </w:t></w:r><w:r><w:rPr><w:w w:val="110"/></w:rPr><w:t>to</w:t></w:r><w:r><w:rPr><w:spacing w:val="0"/><w:w w:val="110"/></w:rPr><w:t xml:space="preserve"> </w:t></w:r><w:r><w:rPr><w:w w:val="110"/></w:rPr><w:t>mean</w:t></w:r><w:r><w:rPr><w:spacing w:val="0"/><w:w w:val="110"/></w:rPr><w:t xml:space="preserve"> </w:t></w:r><w:r><w:rPr><w:w w:val="110"/></w:rPr><w:t>sea</w:t></w:r><w:r><w:rPr><w:spacing w:val="0"/><w:w w:val="110"/></w:rPr><w:t xml:space="preserve"> </w:t></w:r><w:r><w:rPr><w:w w:val="110"/></w:rPr><w:t>level</w:t></w:r><w:r><w:rPr><w:spacing w:val="0"/><w:w w:val="110"/></w:rPr><w:t xml:space="preserve"> </w:t></w:r><w:r><w:rPr><w:w w:val="110"/></w:rPr><w:t>or</w:t></w:r><w:r><w:rPr><w:w w:val="105"/></w:rPr><w:t xml:space="preserve"> </w:t></w:r><w:r><w:rPr><w:w w:val="110"/></w:rPr><w:t>as</w:t></w:r><w:r><w:rPr><w:spacing w:val="2"/><w:w w:val="110"/></w:rPr><w:t xml:space="preserve"> </w:t></w:r><w:r><w:rPr><w:w w:val="110"/></w:rPr><w:t>the</w:t></w:r><w:r><w:rPr><w:spacing w:val="2"/><w:w w:val="110"/></w:rPr><w:t xml:space="preserve"> </w:t></w:r><w:r><w:rPr><w:w w:val="110"/></w:rPr><w:t>height</w:t></w:r><w:r><w:rPr><w:spacing w:val="3"/><w:w w:val="110"/></w:rPr><w:t xml:space="preserve"> </w:t></w:r><w:r><w:rPr><w:w w:val="110"/></w:rPr><w:t>of</w:t></w:r><w:r><w:rPr><w:spacing w:val="2"/><w:w w:val="110"/></w:rPr><w:t xml:space="preserve"> </w:t></w:r><w:r><w:rPr><w:w w:val="110"/></w:rPr><w:t>the</w:t></w:r><w:r><w:rPr><w:spacing w:val="2"/><w:w w:val="110"/></w:rPr><w:t xml:space="preserve"> </w:t></w:r><w:r><w:rPr><w:w w:val="110"/></w:rPr><w:t>water</w:t></w:r><w:r><w:rPr><w:spacing w:val="3"/><w:w w:val="110"/></w:rPr><w:t xml:space="preserve"> </w:t></w:r><w:r><w:rPr><w:w w:val="110"/></w:rPr><w:t>column</w:t></w:r><w:r><w:rPr><w:spacing w:val="2"/><w:w w:val="110"/></w:rPr><w:t xml:space="preserve"> </w:t></w:r><w:r><w:rPr><w:w w:val="110"/></w:rPr><w:t>above</w:t></w:r><w:r><w:rPr><w:spacing w:val="3"/><w:w w:val="110"/></w:rPr><w:t xml:space="preserve"> </w:t></w:r><w:r><w:rPr><w:w w:val="110"/></w:rPr><w:t>the</w:t></w:r><w:r><w:rPr><w:spacing w:val="2"/><w:w w:val="110"/></w:rPr><w:t xml:space="preserve"> </w:t></w:r><w:r><w:rPr><w:w w:val="110"/></w:rPr><w:t>instrument.By</w:t></w:r><w:r><w:rPr><w:spacing w:val="2"/><w:w w:val="110"/></w:rPr><w:t xml:space="preserve"> </w:t></w:r><w:r><w:rPr><w:w w:val="110"/></w:rPr><w:t>displaying</w:t></w:r><w:r><w:rPr><w:spacing w:val="1"/><w:w w:val="110"/></w:rPr><w:t xml:space="preserve"> </w:t></w:r><w:r><w:rPr><w:w w:val="110"/></w:rPr><w:t>the</w:t></w:r><w:r><w:rPr><w:spacing w:val="3"/><w:w w:val="110"/></w:rPr><w:t xml:space="preserve"> </w:t></w:r><w:r><w:rPr><w:w w:val="110"/></w:rPr><w:t>value</w:t></w:r><w:r><w:rPr><w:spacing w:val="2"/><w:w w:val="110"/></w:rPr><w:t xml:space="preserve"> </w:t></w:r><w:r><w:rPr><w:w w:val="110"/></w:rPr><w:t>relative</w:t></w:r><w:r><w:rPr><w:spacing w:val="2"/><w:w w:val="110"/></w:rPr><w:t xml:space="preserve"> </w:t></w:r><w:r><w:rPr><w:w w:val="110"/></w:rPr><w:t>to</w:t></w:r><w:r><w:rPr><w:spacing w:val="3"/><w:w w:val="110"/></w:rPr><w:t xml:space="preserve"> </w:t></w:r><w:r><w:rPr><w:w w:val="110"/></w:rPr><w:t>the</w:t></w:r><w:r><w:rPr><w:w w:val="112"/></w:rPr><w:t xml:space="preserve"> </w:t></w:r><w:r><w:rPr><w:w w:val="110"/></w:rPr><w:t>ground</w:t></w:r><w:r><w:rPr><w:spacing w:val="1"/><w:w w:val="110"/></w:rPr><w:t xml:space="preserve"> </w:t></w:r><w:r><w:rPr><w:w w:val="110"/></w:rPr><w:t>surface,</w:t></w:r><w:r><w:rPr><w:spacing w:val="1"/><w:w w:val="110"/></w:rPr><w:t xml:space="preserve"> </w:t></w:r><w:r><w:rPr><w:w w:val="110"/></w:rPr><w:t>it is</w:t></w:r><w:r><w:rPr><w:spacing w:val="1"/><w:w w:val="110"/></w:rPr><w:t xml:space="preserve"> </w:t></w:r><w:r><w:rPr><w:w w:val="110"/></w:rPr><w:t>easy</w:t></w:r><w:r><w:rPr><w:spacing w:val="1"/><w:w w:val="110"/></w:rPr><w:t xml:space="preserve"> </w:t></w:r><w:r><w:rPr><w:w w:val="110"/></w:rPr><w:t>to</w:t></w:r><w:r><w:rPr><w:spacing w:val="1"/><w:w w:val="110"/></w:rPr><w:t xml:space="preserve"> </w:t></w:r><w:r><w:rPr><w:w w:val="110"/></w:rPr><w:t>see the</w:t></w:r><w:r><w:rPr><w:spacing w:val="2"/><w:w w:val="110"/></w:rPr><w:t xml:space="preserve"> </w:t></w:r><w:r><w:rPr><w:w w:val="110"/></w:rPr><w:t>width</w:t></w:r><w:r><w:rPr><w:spacing w:val="1"/><w:w w:val="110"/></w:rPr><w:t xml:space="preserve"> </w:t></w:r><w:r><w:rPr><w:w w:val="110"/></w:rPr><w:t>of the</w:t></w:r><w:r><w:rPr><w:spacing w:val="1"/><w:w w:val="110"/></w:rPr><w:t xml:space="preserve"> </w:t></w:r><w:r><w:rPr><w:w w:val="110"/></w:rPr><w:t>unsaturated</w:t></w:r><w:r><w:rPr><w:spacing w:val="1"/><w:w w:val="110"/></w:rPr><w:t xml:space="preserve"> </w:t></w:r><w:r><w:rPr><w:w w:val="110"/></w:rPr><w:t>zone</w:t></w:r><w:r><w:rPr><w:spacing w:val="1"/><w:w w:val="110"/></w:rPr><w:t xml:space="preserve"> </w:t></w:r><w:r><w:rPr><w:w w:val="110"/></w:rPr><w:t>water</w:t></w:r><w:r><w:rPr><w:spacing w:val="1"/><w:w w:val="110"/></w:rPr><w:t xml:space="preserve"> </w:t></w:r><w:r><w:rPr><w:w w:val="110"/></w:rPr><w:t>has to</w:t></w:r><w:r><w:rPr><w:spacing w:val="2"/><w:w w:val="110"/></w:rPr><w:t xml:space="preserve"> </w:t></w:r><w:r><w:rPr><w:w w:val="110"/></w:rPr><w:t>pass through</w:t></w:r><w:r><w:rPr><w:spacing w:val="1"/><w:w w:val="110"/></w:rPr><w:t xml:space="preserve"> </w:t></w:r><w:r><w:rPr><w:w w:val="110"/></w:rPr><w:t>to</w:t></w:r><w:r><w:rPr><w:w w:val="113"/></w:rPr><w:t xml:space="preserve"> </w:t></w:r><w:r><w:rPr><w:w w:val="110"/></w:rPr><w:t>attained the</w:t></w:r><w:r><w:rPr><w:spacing w:val="1"/><w:w w:val="110"/></w:rPr><w:t xml:space="preserve"> </w:t></w:r><w:r><w:rPr><w:spacing w:val="0"/><w:w w:val="110"/></w:rPr><w:t>water</w:t></w:r><w:r><w:rPr><w:spacing w:val="1"/><w:w w:val="110"/></w:rPr><w:t xml:space="preserve"> </w:t></w:r><w:r><w:rPr><w:w w:val="110"/></w:rPr><w:t>table</w:t></w:r><w:r><w:rPr><w:spacing w:val="1"/><w:w w:val="110"/></w:rPr><w:t xml:space="preserve"> </w:t></w:r><w:r><w:rPr><w:w w:val="110"/></w:rPr><w:t>and become groundwater</w:t></w:r><w:r><w:rPr><w:spacing w:val="1"/><w:w w:val="110"/></w:rPr><w:t xml:space="preserve"> </w:t></w:r><w:r><w:rPr><w:w w:val="110"/></w:rPr><w:t>recharge.</w:t></w:r><w:r><w:rPr><w:spacing w:val="23"/><w:w w:val="110"/></w:rPr><w:t xml:space="preserve"> </w:t></w:r><w:r><w:rPr><w:w w:val="110"/></w:rPr><w:t>Depth</w:t></w:r><w:r><w:rPr><w:spacing w:val="1"/><w:w w:val="110"/></w:rPr><w:t xml:space="preserve"> </w:t></w:r><w:r><w:rPr><w:w w:val="110"/></w:rPr><w:t>of the</w:t></w:r><w:r><w:rPr><w:spacing w:val="1"/><w:w w:val="110"/></w:rPr><w:t xml:space="preserve"> </w:t></w:r><w:r><w:rPr><w:w w:val="110"/></w:rPr><w:t>unsaturated zone</w:t></w:r><w:r><w:rPr><w:spacing w:val="1"/><w:w w:val="110"/></w:rPr><w:t xml:space="preserve"> </w:t></w:r><w:r><w:rPr><w:w w:val="110"/></w:rPr><w:t>is</w:t></w:r><w:r><w:rPr><w:spacing w:val="1"/><w:w w:val="110"/></w:rPr><w:t xml:space="preserve"> </w:t></w:r><w:r><w:rPr><w:w w:val="110"/></w:rPr><w:t>a</w:t></w:r><w:r><w:rPr><w:spacing w:val="24"/><w:w w:val="111"/></w:rPr><w:t xml:space="preserve"> </w:t></w:r><w:r><w:rPr><w:w w:val="110"/></w:rPr><w:t>major</w:t></w:r><w:r><w:rPr><w:spacing w:val="0"/><w:w w:val="110"/></w:rPr><w:t xml:space="preserve"> </w:t></w:r><w:r><w:rPr><w:w w:val="110"/></w:rPr><w:t>factor</w:t></w:r><w:r><w:rPr><w:spacing w:val="0"/><w:w w:val="110"/></w:rPr><w:t xml:space="preserve"> </w:t></w:r><w:r><w:rPr><w:w w:val="110"/></w:rPr><w:t>in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delai</w:t></w:r><w:r><w:rPr><w:spacing w:val="0"/><w:w w:val="110"/></w:rPr><w:t xml:space="preserve"> </w:t></w:r><w:r><w:rPr><w:w w:val="110"/></w:rPr><w:t>between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response</w:t></w:r><w:r><w:rPr><w:spacing w:val="0"/><w:w w:val="110"/></w:rPr><w:t xml:space="preserve"> </w:t></w:r><w:r><w:rPr><w:w w:val="110"/></w:rPr><w:t>of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water</w:t></w:r><w:r><w:rPr><w:spacing w:val="0"/><w:w w:val="110"/></w:rPr><w:t xml:space="preserve"> </w:t></w:r><w:r><w:rPr><w:w w:val="110"/></w:rPr><w:t>table</w:t></w:r><w:r><w:rPr><w:spacing w:val="0"/><w:w w:val="110"/></w:rPr><w:t xml:space="preserve"> </w:t></w:r><w:r><w:rPr><w:w w:val="110"/></w:rPr><w:t>to</w:t></w:r><w:r><w:rPr><w:spacing w:val="0"/><w:w w:val="110"/></w:rPr><w:t xml:space="preserve"> precipitation </w:t></w:r><w:r><w:rPr><w:w w:val="110"/></w:rPr><w:t>or</w:t></w:r><w:r><w:rPr><w:spacing w:val="0"/><w:w w:val="110"/></w:rPr><w:t xml:space="preserve"> </w:t></w:r><w:r><w:rPr><w:w w:val="110"/></w:rPr><w:t>snowmelt</w:t></w:r><w:r><w:rPr><w:spacing w:val="0"/><w:w w:val="110"/></w:rPr><w:t xml:space="preserve"> </w:t></w:r><w:r><w:rPr><w:w w:val="110"/></w:rPr><w:t>event</w:t></w:r><w:r><w:rPr><w:spacing w:val="24"/><w:w w:val="104"/></w:rPr><w:t xml:space="preserve"> </w:t></w:r><w:r><w:rPr><w:w w:val="110"/></w:rPr><w:t>and</w:t></w:r><w:r><w:rPr><w:spacing w:val="0"/><w:w w:val="110"/></w:rPr><w:t xml:space="preserve"> </w:t></w:r><w:r><w:rPr><w:w w:val="110"/></w:rPr><w:t>it</w:t></w:r><w:r><w:rPr><w:spacing w:val="0"/><w:w w:val="110"/></w:rPr><w:t xml:space="preserve"> </w:t></w:r><w:r><w:rPr><w:w w:val="110"/></w:rPr><w:t>also</w:t></w:r><w:r><w:rPr><w:spacing w:val="0"/><w:w w:val="110"/></w:rPr><w:t xml:space="preserve"> </w:t></w:r><w:r><w:rPr><w:w w:val="110"/></w:rPr><w:t>play</w:t></w:r><w:r><w:rPr><w:spacing w:val="0"/><w:w w:val="110"/></w:rPr><w:t xml:space="preserve"> </w:t></w:r><w:r><w:rPr><w:w w:val="110"/></w:rPr><w:t>a</w:t></w:r><w:r><w:rPr><w:spacing w:val="0"/><w:w w:val="110"/></w:rPr><w:t xml:space="preserve"> </w:t></w:r><w:r><w:rPr><w:w w:val="110"/></w:rPr><w:t>role</w:t></w:r><w:r><w:rPr><w:spacing w:val="0"/><w:w w:val="110"/></w:rPr><w:t xml:space="preserve"> </w:t></w:r><w:r><w:rPr><w:w w:val="110"/></w:rPr><w:t>in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attenuation</w:t></w:r><w:r><w:rPr><w:spacing w:val="0"/><w:w w:val="110"/></w:rPr><w:t xml:space="preserve"> </w:t></w:r><w:r><w:rPr><w:w w:val="110"/></w:rPr><w:t>of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signal.</w:t></w:r><w:r><w:rPr><w:spacing w:val="7"/><w:w w:val="110"/></w:rPr><w:t xml:space="preserve"> </w:t></w:r><w:r><w:rPr><w:w w:val="110"/></w:rPr><w:t>Moreover,</w:t></w:r><w:r><w:rPr><w:spacing w:val="0"/><w:w w:val="110"/></w:rPr><w:t xml:space="preserve"> </w:t></w:r><w:r><w:rPr><w:w w:val="110"/></w:rPr><w:t>knowing</w:t></w:r><w:r><w:rPr><w:spacing w:val="0"/><w:w w:val="110"/></w:rPr><w:t xml:space="preserve"> </w:t></w:r><w:r><w:rPr><w:w w:val="110"/></w:rPr><w:t>the</w:t></w:r><w:r><w:rPr><w:spacing w:val="0"/><w:w w:val="110"/></w:rPr><w:t xml:space="preserve"> depth </w:t></w:r><w:r><w:rPr><w:w w:val="110"/></w:rPr><w:t>of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water</w:t></w:r><w:r><w:rPr><w:spacing w:val="24"/><w:w w:val="106"/></w:rPr><w:t xml:space="preserve"> </w:t></w:r><w:r><w:rPr><w:w w:val="110"/></w:rPr><w:t>level</w:t></w:r><w:r><w:rPr><w:spacing w:val="0"/><w:w w:val="110"/></w:rPr><w:t xml:space="preserve"> </w:t></w:r><w:r><w:rPr><w:w w:val="110"/></w:rPr><w:t>below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ground</w:t></w:r><w:r><w:rPr><w:spacing w:val="0"/><w:w w:val="110"/></w:rPr><w:t xml:space="preserve"> </w:t></w:r><w:r><w:rPr><w:w w:val="110"/></w:rPr><w:t>surface</w:t></w:r><w:r><w:rPr><w:spacing w:val="0"/><w:w w:val="110"/></w:rPr><w:t xml:space="preserve"> </w:t></w:r><w:r><w:rPr><w:w w:val="110"/></w:rPr><w:t>also</w:t></w:r><w:r><w:rPr><w:spacing w:val="0"/><w:w w:val="110"/></w:rPr><w:t xml:space="preserve"> </w:t></w:r><w:r><w:rPr><w:w w:val="110"/></w:rPr><w:t>gives</w:t></w:r><w:r><w:rPr><w:spacing w:val="0"/><w:w w:val="110"/></w:rPr><w:t xml:space="preserve"> </w:t></w:r><w:r><w:rPr><w:w w:val="110"/></w:rPr><w:t>indication</w:t></w:r><w:r><w:rPr><w:spacing w:val="0"/><w:w w:val="110"/></w:rPr><w:t xml:space="preserve"> </w:t></w:r><w:r><w:rPr><w:w w:val="110"/></w:rPr><w:t>about</w:t></w:r><w:r><w:rPr><w:spacing w:val="0"/><w:w w:val="110"/></w:rPr><w:t xml:space="preserve"> possible evapotranspiration </w:t></w:r><w:r><w:rPr><w:w w:val="110"/></w:rPr><w:t>from</w:t></w:r><w:r><w:rPr><w:spacing w:val="0"/><w:w w:val="110"/></w:rPr><w:t xml:space="preserve"> </w:t></w:r><w:r><w:rPr><w:w w:val="110"/></w:rPr><w:t>the</w:t></w:r><w:r><w:rPr><w:spacing w:val="48"/><w:w w:val="112"/></w:rPr><w:t xml:space="preserve"> </w:t></w:r><w:r><w:rPr><w:w w:val="110"/></w:rPr><w:t>water-table</w:t></w:r><w:r><w:rPr><w:spacing w:val="0"/><w:w w:val="110"/></w:rPr><w:t xml:space="preserve"> </w:t></w:r><w:r><w:rPr><w:w w:val="110"/></w:rPr><w:t>and</w:t></w:r><w:r><w:rPr><w:spacing w:val="0"/><w:w w:val="110"/></w:rPr><w:t xml:space="preserve"> also </w:t></w:r><w:r><w:rPr><w:w w:val="110"/></w:rPr><w:t>flood</w:t></w:r><w:r><w:rPr><w:spacing w:val="0"/><w:w w:val="110"/></w:rPr><w:t xml:space="preserve"> </w:t></w:r><w:r><w:rPr><w:w w:val="110"/></w:rPr><w:t>event.</w:t></w:r></w:p><w:p><w:pPr><w:pStyle w:val="TextBody"/><w:ind w:left="465" w:hanging="0"/><w:rPr></w:rPr></w:pPr><w:r><w:rPr><w:w w:val="105"/></w:rPr><w:t>In</w:t></w:r><w:r><w:rPr><w:spacing w:val="14"/><w:w w:val="105"/></w:rPr><w:t xml:space="preserve"> </w:t></w:r><w:r><w:rPr><w:w w:val="105"/></w:rPr><w:t>Layout</w:t></w:r><w:r><w:rPr><w:spacing w:val="14"/><w:w w:val="105"/></w:rPr><w:t xml:space="preserve"> </w:t></w:r><w:r><w:rPr><w:w w:val="105"/></w:rPr><w:t>mode</w:t></w:r><w:r><w:rPr><w:spacing w:val="13"/><w:w w:val="105"/></w:rPr><w:t xml:space="preserve"> </w:t></w:r><w:r><w:rPr><w:w w:val="105"/></w:rPr><w:t>it</w:t></w:r><w:r><w:rPr><w:spacing w:val="14"/><w:w w:val="105"/></w:rPr><w:t xml:space="preserve"> </w:t></w:r><w:r><w:rPr><w:w w:val="105"/></w:rPr><w:t>is</w:t></w:r><w:r><w:rPr><w:spacing w:val="14"/><w:w w:val="105"/></w:rPr><w:t xml:space="preserve"> </w:t></w:r><w:r><w:rPr><w:w w:val="105"/></w:rPr><w:t>possible</w:t></w:r><w:r><w:rPr><w:spacing w:val="13"/><w:w w:val="105"/></w:rPr><w:t xml:space="preserve"> </w:t></w:r><w:r><w:rPr><w:w w:val="105"/></w:rPr><w:t>to</w:t></w:r><w:r><w:rPr><w:spacing w:val="14"/><w:w w:val="105"/></w:rPr><w:t xml:space="preserve"> </w:t></w:r><w:r><w:rPr><w:w w:val="105"/></w:rPr><w:t>plot</w:t></w:r><w:r><w:rPr><w:spacing w:val="14"/><w:w w:val="105"/></w:rPr><w:t xml:space="preserve"> </w:t></w:r><w:r><w:rPr><w:w w:val="105"/></w:rPr><w:t>the</w:t></w:r><w:r><w:rPr><w:spacing w:val="14"/><w:w w:val="105"/></w:rPr><w:t xml:space="preserve"> </w:t></w:r><w:r><w:rPr><w:w w:val="105"/></w:rPr><w:t>water</w:t></w:r><w:r><w:rPr><w:spacing w:val="14"/><w:w w:val="105"/></w:rPr><w:t xml:space="preserve"> </w:t></w:r><w:r><w:rPr><w:w w:val="105"/></w:rPr><w:t>level</w:t></w:r><w:r><w:rPr><w:spacing w:val="14"/><w:w w:val="105"/></w:rPr><w:t xml:space="preserve"> </w:t></w:r><w:r><w:rPr><w:spacing w:val="0"/><w:w w:val="105"/></w:rPr><w:t>relative</w:t></w:r><w:r><w:rPr><w:spacing w:val="14"/><w:w w:val="105"/></w:rPr><w:t xml:space="preserve"> </w:t></w:r><w:r><w:rPr><w:w w:val="105"/></w:rPr><w:t>to</w:t></w:r><w:r><w:rPr><w:spacing w:val="14"/><w:w w:val="105"/></w:rPr><w:t xml:space="preserve"> </w:t></w:r><w:r><w:rPr><w:w w:val="105"/></w:rPr><w:t>four</w:t></w:r><w:r><w:rPr><w:spacing w:val="14"/><w:w w:val="105"/></w:rPr><w:t xml:space="preserve"> </w:t></w:r><w:r><w:rPr><w:w w:val="105"/></w:rPr><w:t>different</w:t></w:r><w:r><w:rPr><w:spacing w:val="13"/><w:w w:val="105"/></w:rPr><w:t xml:space="preserve"> </w:t></w:r><w:r><w:rPr><w:w w:val="105"/></w:rPr><w:t>datum:</w:t></w:r></w:p><w:p><w:pPr><w:pStyle w:val="TextBody"/><w:spacing w:lineRule="auto" w:line="249" w:before="13" w:after="0"/><w:ind w:left="113" w:right="111" w:firstLine="351"/><w:jc w:val="both"/><w:rPr></w:rPr></w:pPr><w:r><w:rPr><w:w w:val="105"/></w:rPr><w:t>-</w:t></w:r><w:r><w:rPr><w:spacing w:val="21"/><w:w w:val="105"/></w:rPr><w:t xml:space="preserve"> </w:t></w:r><w:r><w:rPr><w:w w:val="105"/></w:rPr><w:t>meters</w:t></w:r><w:r><w:rPr><w:spacing w:val="21"/><w:w w:val="105"/></w:rPr><w:t xml:space="preserve"> </w:t></w:r><w:r><w:rPr><w:w w:val="105"/></w:rPr><w:t>above</w:t></w:r><w:r><w:rPr><w:spacing w:val="22"/><w:w w:val="105"/></w:rPr><w:t xml:space="preserve"> </w:t></w:r><w:r><w:rPr><w:w w:val="105"/></w:rPr><w:t>ground</w:t></w:r><w:r><w:rPr><w:spacing w:val="22"/><w:w w:val="105"/></w:rPr><w:t xml:space="preserve"> </w:t></w:r><w:r><w:rPr><w:w w:val="105"/></w:rPr><w:t>surface</w:t></w:r><w:r><w:rPr><w:spacing w:val="21"/><w:w w:val="105"/></w:rPr><w:t xml:space="preserve"> </w:t></w:r><w:r><w:rPr><w:w w:val="105"/></w:rPr><w:t>(mags)</w:t></w:r><w:r><w:rPr><w:spacing w:val="21"/><w:w w:val="105"/></w:rPr><w:t xml:space="preserve"> </w:t></w:r><w:r><w:rPr><w:w w:val="105"/></w:rPr><w:t>-</w:t></w:r><w:r><w:rPr><w:spacing w:val="22"/><w:w w:val="105"/></w:rPr><w:t xml:space="preserve"> </w:t></w:r><w:r><w:rPr><w:w w:val="105"/></w:rPr><w:t>meters</w:t></w:r><w:r><w:rPr><w:spacing w:val="21"/><w:w w:val="105"/></w:rPr><w:t xml:space="preserve"> </w:t></w:r><w:r><w:rPr><w:w w:val="105"/></w:rPr><w:t>below</w:t></w:r><w:r><w:rPr><w:spacing w:val="21"/><w:w w:val="105"/></w:rPr><w:t xml:space="preserve"> </w:t></w:r><w:r><w:rPr><w:w w:val="105"/></w:rPr><w:t>ground</w:t></w:r><w:r><w:rPr><w:spacing w:val="21"/><w:w w:val="105"/></w:rPr><w:t xml:space="preserve"> </w:t></w:r><w:r><w:rPr><w:w w:val="105"/></w:rPr><w:t>surface</w:t></w:r><w:r><w:rPr><w:spacing w:val="22"/><w:w w:val="105"/></w:rPr><w:t xml:space="preserve"> </w:t></w:r><w:r><w:rPr><w:w w:val="105"/></w:rPr><w:t>(mbgs)</w:t></w:r><w:r><w:rPr><w:spacing w:val="22"/><w:w w:val="105"/></w:rPr><w:t xml:space="preserve"> </w:t></w:r><w:r><w:rPr><w:w w:val="105"/></w:rPr><w:t>-</w:t></w:r><w:r><w:rPr><w:spacing w:val="22"/><w:w w:val="105"/></w:rPr><w:t xml:space="preserve"> </w:t></w:r><w:r><w:rPr><w:w w:val="105"/></w:rPr><w:t>meters</w:t></w:r><w:r><w:rPr><w:spacing w:val="20"/><w:w w:val="105"/></w:rPr><w:t xml:space="preserve"> </w:t></w:r><w:r><w:rPr><w:w w:val="105"/></w:rPr><w:t>above logger (mal)</w:t></w:r><w:r><w:rPr><w:spacing w:val="1"/><w:w w:val="105"/></w:rPr><w:t xml:space="preserve"> </w:t></w:r><w:r><w:rPr><w:w w:val="105"/></w:rPr><w:t>-</w:t></w:r><w:r><w:rPr><w:spacing w:val="2"/><w:w w:val="105"/></w:rPr><w:t xml:space="preserve"> </w:t></w:r><w:r><w:rPr><w:w w:val="105"/></w:rPr><w:t>meters above</w:t></w:r><w:r><w:rPr><w:spacing w:val="1"/><w:w w:val="105"/></w:rPr><w:t xml:space="preserve"> </w:t></w:r><w:r><w:rPr><w:w w:val="105"/></w:rPr><w:t>see</w:t></w:r><w:r><w:rPr><w:spacing w:val="2"/><w:w w:val="105"/></w:rPr><w:t xml:space="preserve"> </w:t></w:r><w:r><w:rPr><w:w w:val="105"/></w:rPr><w:t>level (masl)</w:t></w:r></w:p><w:p><w:pPr><w:pStyle w:val="TextBody"/><w:spacing w:lineRule="auto" w:line="249"/><w:ind w:left="113" w:right="111" w:firstLine="351"/><w:jc w:val="both"/><w:rPr></w:rPr></w:pPr><w:r><w:rPr></w:rPr><w:t>mags</w:t></w:r><w:r><w:rPr><w:spacing w:val="42"/></w:rPr><w:t xml:space="preserve"> </w:t></w:r><w:r><w:rPr></w:rPr><w:t>and</w:t></w:r><w:r><w:rPr><w:spacing w:val="44"/></w:rPr><w:t xml:space="preserve"> </w:t></w:r><w:r><w:rPr></w:rPr><w:t>mbgs</w:t></w:r><w:r><w:rPr><w:spacing w:val="42"/></w:rPr><w:t xml:space="preserve"> </w:t></w:r><w:r><w:rPr></w:rPr><w:t>options</w:t></w:r><w:r><w:rPr><w:spacing w:val="44"/></w:rPr><w:t xml:space="preserve"> </w:t></w:r><w:r><w:rPr></w:rPr><w:t>have</w:t></w:r><w:r><w:rPr><w:spacing w:val="43"/></w:rPr><w:t xml:space="preserve"> </w:t></w:r><w:r><w:rPr></w:rPr><w:t>the</w:t></w:r><w:r><w:rPr><w:spacing w:val="44"/></w:rPr><w:t xml:space="preserve"> </w:t></w:r><w:r><w:rPr></w:rPr><w:t>same</w:t></w:r><w:r><w:rPr><w:spacing w:val="44"/></w:rPr><w:t xml:space="preserve"> </w:t></w:r><w:r><w:rPr></w:rPr><w:t>reference</w:t></w:r><w:r><w:rPr><w:spacing w:val="42"/></w:rPr><w:t xml:space="preserve"> </w:t></w:r><w:r><w:rPr></w:rPr><w:t>point,</w:t></w:r><w:r><w:rPr><w:spacing w:val="44"/></w:rPr><w:t xml:space="preserve"> </w:t></w:r><w:r><w:rPr></w:rPr><w:t>but</w:t></w:r><w:r><w:rPr><w:spacing w:val="44"/></w:rPr><w:t xml:space="preserve"> </w:t></w:r><w:r><w:rPr></w:rPr><w:t>the</w:t></w:r><w:r><w:rPr><w:spacing w:val="44"/></w:rPr><w:t xml:space="preserve"> </w:t></w:r><w:r><w:rPr><w:spacing w:val="0"/></w:rPr><w:t>vertical</w:t></w:r><w:r><w:rPr><w:spacing w:val="44"/></w:rPr><w:t xml:space="preserve"> </w:t></w:r><w:r><w:rPr></w:rPr><w:t>axis</w:t></w:r><w:r><w:rPr><w:spacing w:val="44"/></w:rPr><w:t xml:space="preserve"> </w:t></w:r><w:r><w:rPr></w:rPr><w:t>is</w:t></w:r><w:r><w:rPr><w:spacing w:val="43"/></w:rPr><w:t xml:space="preserve"> </w:t></w:r><w:r><w:rPr></w:rPr><w:t>inverted</w:t></w:r><w:r><w:rPr><w:spacing w:val="43"/></w:rPr><w:t xml:space="preserve"> </w:t></w:r><w:r><w:rPr></w:rPr><w:t>in</w:t></w:r><w:r><w:rPr><w:spacing w:val="44"/></w:rPr><w:t xml:space="preserve"> </w:t></w:r><w:r><w:rPr></w:rPr><w:t>the</w:t></w:r><w:r><w:rPr><w:spacing w:val="27"/><w:w w:val="111"/></w:rPr><w:t xml:space="preserve"> </w:t></w:r><w:r><w:rPr></w:rPr><w:t>case</w:t></w:r><w:r><w:rPr><w:spacing w:val="28"/></w:rPr><w:t xml:space="preserve"> </w:t></w:r><w:r><w:rPr></w:rPr><w:t>of</w:t></w:r><w:r><w:rPr><w:spacing w:val="29"/></w:rPr><w:t xml:space="preserve"> </w:t></w:r><w:r><w:rPr></w:rPr><w:t>mbgs,</w:t></w:r><w:r><w:rPr><w:spacing w:val="28"/></w:rPr><w:t xml:space="preserve"> </w:t></w:r><w:r><w:rPr></w:rPr><w:t>with</w:t></w:r><w:r><w:rPr><w:spacing w:val="29"/></w:rPr><w:t xml:space="preserve"> </w:t></w:r><w:r><w:rPr></w:rPr><w:t>the</w:t></w:r><w:r><w:rPr><w:spacing w:val="28"/></w:rPr><w:t xml:space="preserve"> </w:t></w:r><w:r><w:rPr></w:rPr><w:t>water</w:t></w:r><w:r><w:rPr><w:spacing w:val="29"/></w:rPr><w:t xml:space="preserve"> </w:t></w:r><w:r><w:rPr></w:rPr><w:t>level</w:t></w:r><w:r><w:rPr><w:spacing w:val="28"/></w:rPr><w:t xml:space="preserve"> </w:t></w:r><w:r><w:rPr></w:rPr><w:t>being</w:t></w:r><w:r><w:rPr><w:spacing w:val="29"/></w:rPr><w:t xml:space="preserve"> </w:t></w:r><w:r><w:rPr></w:rPr><w:t>positive</w:t></w:r><w:r><w:rPr><w:spacing w:val="27"/></w:rPr><w:t xml:space="preserve"> </w:t></w:r><w:r><w:rPr><w:spacing w:val="0"/></w:rPr><w:t>below</w:t></w:r><w:r><w:rPr><w:spacing w:val="29"/></w:rPr><w:t xml:space="preserve"> </w:t></w:r><w:r><w:rPr></w:rPr><w:t>the</w:t></w:r><w:r><w:rPr><w:spacing w:val="29"/></w:rPr><w:t xml:space="preserve"> </w:t></w:r><w:r><w:rPr><w:spacing w:val="0"/></w:rPr><w:t>ground</w:t></w:r><w:r><w:rPr><w:spacing w:val="28"/></w:rPr><w:t xml:space="preserve"> </w:t></w:r><w:r><w:rPr></w:rPr><w:t>surface</w:t></w:r><w:r><w:rPr><w:spacing w:val="29"/></w:rPr><w:t xml:space="preserve"> </w:t></w:r><w:r><w:rPr></w:rPr><w:t>and</w:t></w:r><w:r><w:rPr><w:spacing w:val="28"/></w:rPr><w:t xml:space="preserve"> </w:t></w:r><w:r><w:rPr></w:rPr><w:t>increasing</w:t></w:r><w:r><w:rPr><w:spacing w:val="28"/></w:rPr><w:t xml:space="preserve"> </w:t></w:r><w:r><w:rPr></w:rPr><w:t>in</w:t></w:r><w:r><w:rPr><w:spacing w:val="28"/></w:rPr><w:t xml:space="preserve"> </w:t></w:r><w:r><w:rPr></w:rPr><w:t>value</w:t></w:r><w:r><w:rPr><w:spacing w:val="29"/><w:w w:val="102"/></w:rPr><w:t xml:space="preserve"> </w:t></w:r><w:r><w:rPr></w:rPr><w:t>as</w:t></w:r><w:r><w:rPr><w:spacing w:val="45"/></w:rPr><w:t xml:space="preserve"> </w:t></w:r><w:r><w:rPr></w:rPr><w:t>the</w:t></w:r><w:r><w:rPr><w:spacing w:val="46"/></w:rPr><w:t xml:space="preserve"> </w:t></w:r><w:r><w:rPr></w:rPr><w:t>depth</w:t></w:r><w:r><w:rPr><w:spacing w:val="44"/></w:rPr><w:t xml:space="preserve"> </w:t></w:r><w:r><w:rPr></w:rPr><w:t>to</w:t></w:r><w:r><w:rPr><w:spacing w:val="46"/></w:rPr><w:t xml:space="preserve"> </w:t></w:r><w:r><w:rPr></w:rPr><w:t>the</w:t></w:r><w:r><w:rPr><w:spacing w:val="46"/></w:rPr><w:t xml:space="preserve"> </w:t></w:r><w:r><w:rPr></w:rPr><w:t>surface</w:t></w:r><w:r><w:rPr><w:spacing w:val="45"/></w:rPr><w:t xml:space="preserve"> </w:t></w:r><w:r><w:rPr></w:rPr><w:t>increase.</w:t></w:r></w:p><w:p><w:pPr><w:pStyle w:val="TextBody"/><w:ind w:left="465" w:hanging="0"/><w:rPr></w:rPr></w:pPr><w:r><w:rPr><w:w w:val="105"/></w:rPr><w:t>Why</w:t></w:r><w:r><w:rPr><w:spacing w:val="24"/><w:w w:val="105"/></w:rPr><w:t xml:space="preserve"> </w:t></w:r><w:r><w:rPr><w:w w:val="105"/></w:rPr><w:t>Not</w:t></w:r><w:r><w:rPr><w:spacing w:val="24"/><w:w w:val="105"/></w:rPr><w:t xml:space="preserve"> </w:t></w:r><w:r><w:rPr><w:w w:val="105"/></w:rPr><w:t>estimating</w:t></w:r><w:r><w:rPr><w:spacing w:val="25"/><w:w w:val="105"/></w:rPr><w:t xml:space="preserve"> </w:t></w:r><w:r><w:rPr><w:w w:val="105"/></w:rPr><w:t>the</w:t></w:r><w:r><w:rPr><w:spacing w:val="24"/><w:w w:val="105"/></w:rPr><w:t xml:space="preserve"> </w:t></w:r><w:r><w:rPr><w:w w:val="105"/></w:rPr><w:t>precipitation</w:t></w:r><w:r><w:rPr><w:spacing w:val="23"/><w:w w:val="105"/></w:rPr><w:t xml:space="preserve"> </w:t></w:r><w:r><w:rPr><w:w w:val="105"/></w:rPr><w:t>directly</w:t></w:r><w:r><w:rPr><w:spacing w:val="23"/><w:w w:val="105"/></w:rPr><w:t xml:space="preserve"> </w:t></w:r><w:r><w:rPr><w:w w:val="105"/></w:rPr><w:t>at</w:t></w:r><w:r><w:rPr><w:spacing w:val="24"/><w:w w:val="105"/></w:rPr><w:t xml:space="preserve"> </w:t></w:r><w:r><w:rPr><w:w w:val="105"/></w:rPr><w:t>the</w:t></w:r><w:r><w:rPr><w:spacing w:val="24"/><w:w w:val="105"/></w:rPr><w:t xml:space="preserve"> </w:t></w:r><w:r><w:rPr><w:w w:val="105"/></w:rPr><w:t>WELL</w:t></w:r><w:r><w:rPr><w:spacing w:val="24"/><w:w w:val="105"/></w:rPr><w:t xml:space="preserve"> </w:t></w:r><w:r><w:rPr><w:w w:val="105"/></w:rPr><w:t>by</w:t></w:r><w:r><w:rPr><w:spacing w:val="25"/><w:w w:val="105"/></w:rPr><w:t xml:space="preserve"> </w:t></w:r><w:r><w:rPr><w:w w:val="105"/></w:rPr><w:t>interpolation:</w:t></w:r></w:p><w:p><w:pPr><w:sectPr><w:footerReference w:type="default" r:id="rId31"/><w:type w:val="nextPage"/><w:pgSz w:w="12240" w:h="15840"/><w:pgMar w:left="1020" w:right="1020" w:header="0" w:top="1080" w:footer="515" w:bottom="700" w:gutter="0"/><w:pgNumType w:fmt="decimal"/><w:formProt w:val="false"/><w:textDirection w:val="lrTb"/><w:docGrid w:type="default" w:linePitch="240" w:charSpace="4294965247"/></w:sectPr><w:pStyle w:val="TextBody"/><w:spacing w:lineRule="auto" w:line="249" w:before="13" w:after="0"/><w:ind w:left="113" w:right="105" w:firstLine="351"/><w:jc w:val="both"/><w:rPr></w:rPr></w:pPr><w:r><w:rPr><w:w w:val="105"/></w:rPr><w:t>Data</w:t></w:r><w:r><w:rPr><w:spacing w:val="31"/><w:w w:val="105"/></w:rPr><w:t xml:space="preserve"> </w:t></w:r><w:r><w:rPr><w:w w:val="105"/></w:rPr><w:t>are</w:t></w:r><w:r><w:rPr><w:spacing w:val="32"/><w:w w:val="105"/></w:rPr><w:t xml:space="preserve"> </w:t></w:r><w:r><w:rPr><w:w w:val="105"/></w:rPr><w:t>not</w:t></w:r><w:r><w:rPr><w:spacing w:val="32"/><w:w w:val="105"/></w:rPr><w:t xml:space="preserve"> </w:t></w:r><w:r><w:rPr><w:w w:val="105"/></w:rPr><w:t>interpolated</w:t></w:r><w:r><w:rPr><w:spacing w:val="31"/><w:w w:val="105"/></w:rPr><w:t xml:space="preserve"> </w:t></w:r><w:r><w:rPr><w:w w:val="105"/></w:rPr><w:t>to</w:t></w:r><w:r><w:rPr><w:spacing w:val="32"/><w:w w:val="105"/></w:rPr><w:t xml:space="preserve"> </w:t></w:r><w:r><w:rPr><w:w w:val="105"/></w:rPr><w:t>the</w:t></w:r><w:r><w:rPr><w:spacing w:val="32"/><w:w w:val="105"/></w:rPr><w:t xml:space="preserve"> </w:t></w:r><w:r><w:rPr><w:w w:val="105"/></w:rPr><w:t>exact</w:t></w:r><w:r><w:rPr><w:spacing w:val="32"/><w:w w:val="105"/></w:rPr><w:t xml:space="preserve"> </w:t></w:r><w:r><w:rPr><w:spacing w:val="0"/><w:w w:val="105"/></w:rPr><w:t>location</w:t></w:r><w:r><w:rPr><w:spacing w:val="32"/><w:w w:val="105"/></w:rPr><w:t xml:space="preserve"> </w:t></w:r><w:r><w:rPr><w:w w:val="105"/></w:rPr><w:t>of</w:t></w:r><w:r><w:rPr><w:spacing w:val="31"/><w:w w:val="105"/></w:rPr><w:t xml:space="preserve"> </w:t></w:r><w:r><w:rPr><w:w w:val="105"/></w:rPr><w:t>the</w:t></w:r><w:r><w:rPr><w:spacing w:val="32"/><w:w w:val="105"/></w:rPr><w:t xml:space="preserve"> </w:t></w:r><w:r><w:rPr><w:w w:val="105"/></w:rPr><w:t>well.</w:t></w:r><w:r><w:rPr><w:spacing w:val="11"/><w:w w:val="105"/></w:rPr><w:t xml:space="preserve"> </w:t></w:r><w:r><w:rPr><w:w w:val="105"/></w:rPr><w:t>It</w:t></w:r><w:r><w:rPr><w:spacing w:val="32"/><w:w w:val="105"/></w:rPr><w:t xml:space="preserve"> </w:t></w:r><w:r><w:rPr><w:w w:val="105"/></w:rPr><w:t>has</w:t></w:r><w:r><w:rPr><w:spacing w:val="31"/><w:w w:val="105"/></w:rPr><w:t xml:space="preserve"> </w:t></w:r><w:r><w:rPr><w:w w:val="105"/></w:rPr><w:t>been</w:t></w:r><w:r><w:rPr><w:spacing w:val="31"/><w:w w:val="105"/></w:rPr><w:t xml:space="preserve"> </w:t></w:r><w:r><w:rPr><w:w w:val="105"/></w:rPr><w:t>decided</w:t></w:r><w:r><w:rPr><w:spacing w:val="31"/><w:w w:val="105"/></w:rPr><w:t xml:space="preserve"> </w:t></w:r><w:r><w:rPr><w:w w:val="105"/></w:rPr><w:t>to</w:t></w:r><w:r><w:rPr><w:spacing w:val="32"/><w:w w:val="105"/></w:rPr><w:t xml:space="preserve"> </w:t></w:r><w:r><w:rPr><w:w w:val="105"/></w:rPr><w:t>keep</w:t></w:r><w:r><w:rPr><w:spacing w:val="31"/><w:w w:val="105"/></w:rPr><w:t xml:space="preserve"> </w:t></w:r><w:r><w:rPr><w:w w:val="105"/></w:rPr><w:t>the</w:t></w:r><w:r><w:rPr><w:spacing w:val="27"/><w:w w:val="112"/></w:rPr><w:t xml:space="preserve"> </w:t></w:r><w:r><w:rPr><w:w w:val="105"/></w:rPr><w:t>original</w:t></w:r><w:r><w:rPr><w:spacing w:val="3"/><w:w w:val="105"/></w:rPr><w:t xml:space="preserve"> </w:t></w:r><w:r><w:rPr><w:w w:val="105"/></w:rPr><w:t>dataset</w:t></w:r><w:r><w:rPr><w:spacing w:val="3"/><w:w w:val="105"/></w:rPr><w:t xml:space="preserve"> </w:t></w:r><w:r><w:rPr><w:w w:val="105"/></w:rPr><w:t>of</w:t></w:r><w:r><w:rPr><w:spacing w:val="4"/><w:w w:val="105"/></w:rPr><w:t xml:space="preserve"> </w:t></w:r><w:r><w:rPr><w:w w:val="105"/></w:rPr><w:t>the</w:t></w:r><w:r><w:rPr><w:spacing w:val="4"/><w:w w:val="105"/></w:rPr><w:t xml:space="preserve"> </w:t></w:r><w:r><w:rPr><w:w w:val="105"/></w:rPr><w:t>station</w:t></w:r><w:r><w:rPr><w:spacing w:val="3"/><w:w w:val="105"/></w:rPr><w:t xml:space="preserve"> </w:t></w:r><w:r><w:rPr><w:w w:val="105"/></w:rPr><w:t>located</w:t></w:r><w:r><w:rPr><w:spacing w:val="3"/><w:w w:val="105"/></w:rPr><w:t xml:space="preserve"> </w:t></w:r><w:r><w:rPr><w:w w:val="105"/></w:rPr><w:t>closest</w:t></w:r><w:r><w:rPr><w:spacing w:val="4"/><w:w w:val="105"/></w:rPr><w:t xml:space="preserve"> </w:t></w:r><w:r><w:rPr><w:w w:val="105"/></w:rPr><w:t>to</w:t></w:r><w:r><w:rPr><w:spacing w:val="4"/><w:w w:val="105"/></w:rPr><w:t xml:space="preserve"> </w:t></w:r><w:r><w:rPr><w:w w:val="105"/></w:rPr><w:t>the</w:t></w:r><w:r><w:rPr><w:spacing w:val="3"/><w:w w:val="105"/></w:rPr><w:t xml:space="preserve"> </w:t></w:r><w:r><w:rPr><w:w w:val="105"/></w:rPr><w:t>well</w:t></w:r><w:r><w:rPr><w:spacing w:val="4"/><w:w w:val="105"/></w:rPr><w:t xml:space="preserve"> </w:t></w:r><w:r><w:rPr><w:w w:val="105"/></w:rPr><w:t>to</w:t></w:r><w:r><w:rPr><w:spacing w:val="4"/><w:w w:val="105"/></w:rPr><w:t xml:space="preserve"> </w:t></w:r><w:r><w:rPr><w:w w:val="105"/></w:rPr><w:t>analyse</w:t></w:r><w:r><w:rPr><w:spacing w:val="4"/><w:w w:val="105"/></w:rPr><w:t xml:space="preserve"> </w:t></w:r><w:r><w:rPr><w:w w:val="105"/></w:rPr><w:t>the</w:t></w:r><w:r><w:rPr><w:spacing w:val="4"/><w:w w:val="105"/></w:rPr><w:t xml:space="preserve"> </w:t></w:r><w:r><w:rPr><w:w w:val="105"/></w:rPr><w:t>data.</w:t></w:r><w:r><w:rPr><w:spacing w:val="31"/><w:w w:val="105"/></w:rPr><w:t xml:space="preserve"> </w:t></w:r><w:r><w:rPr><w:w w:val="105"/></w:rPr><w:t>This</w:t></w:r><w:r><w:rPr><w:spacing w:val="4"/><w:w w:val="105"/></w:rPr><w:t xml:space="preserve"> </w:t></w:r><w:r><w:rPr><w:w w:val="105"/></w:rPr><w:t>is</w:t></w:r><w:r><w:rPr><w:spacing w:val="4"/><w:w w:val="105"/></w:rPr><w:t xml:space="preserve"> </w:t></w:r><w:r><w:rPr><w:w w:val="105"/></w:rPr><w:t>due</w:t></w:r><w:r><w:rPr><w:spacing w:val="3"/><w:w w:val="105"/></w:rPr><w:t xml:space="preserve"> </w:t></w:r><w:r><w:rPr><w:w w:val="105"/></w:rPr><w:t>to</w:t></w:r><w:r><w:rPr><w:spacing w:val="4"/><w:w w:val="105"/></w:rPr><w:t xml:space="preserve"> </w:t></w:r><w:r><w:rPr><w:w w:val="105"/></w:rPr><w:t>the</w:t></w:r><w:r><w:rPr><w:spacing w:val="4"/><w:w w:val="105"/></w:rPr><w:t xml:space="preserve"> </w:t></w:r><w:r><w:rPr><w:w w:val="105"/></w:rPr><w:t>fact</w:t></w:r><w:r><w:rPr><w:w w:val="104"/></w:rPr><w:t xml:space="preserve"> </w:t></w:r><w:r><w:rPr><w:w w:val="105"/></w:rPr><w:t>that</w:t></w:r><w:r><w:rPr><w:spacing w:val="6"/><w:w w:val="105"/></w:rPr><w:t xml:space="preserve"> </w:t></w:r><w:r><w:rPr><w:w w:val="105"/></w:rPr><w:t>conventional</w:t></w:r><w:r><w:rPr><w:spacing w:val="7"/><w:w w:val="105"/></w:rPr><w:t xml:space="preserve"> </w:t></w:r><w:r><w:rPr><w:w w:val="105"/></w:rPr><w:t>technique</w:t></w:r><w:r><w:rPr><w:spacing w:val="7"/><w:w w:val="105"/></w:rPr><w:t xml:space="preserve"> </w:t></w:r><w:r><w:rPr><w:w w:val="105"/></w:rPr><w:t>for</w:t></w:r><w:r><w:rPr><w:spacing w:val="6"/><w:w w:val="105"/></w:rPr><w:t xml:space="preserve"> </w:t></w:r><w:r><w:rPr><w:w w:val="105"/></w:rPr><w:t>interpoloating</w:t></w:r><w:r><w:rPr><w:spacing w:val="6"/><w:w w:val="105"/></w:rPr><w:t xml:space="preserve"> </w:t></w:r><w:r><w:rPr><w:w w:val="105"/></w:rPr><w:t>weather</w:t></w:r><w:r><w:rPr><w:spacing w:val="6"/><w:w w:val="105"/></w:rPr><w:t xml:space="preserve"> </w:t></w:r><w:r><w:rPr><w:w w:val="105"/></w:rPr><w:t>data</w:t></w:r><w:r><w:rPr><w:spacing w:val="7"/><w:w w:val="105"/></w:rPr><w:t xml:space="preserve"> </w:t></w:r><w:r><w:rPr><w:w w:val="105"/></w:rPr><w:t>tend</w:t></w:r><w:r><w:rPr><w:spacing w:val="6"/><w:w w:val="105"/></w:rPr><w:t xml:space="preserve"> </w:t></w:r><w:r><w:rPr><w:w w:val="105"/></w:rPr><w:t>to</w:t></w:r><w:r><w:rPr><w:spacing w:val="6"/><w:w w:val="105"/></w:rPr><w:t xml:space="preserve"> </w:t></w:r><w:r><w:rPr><w:w w:val="105"/></w:rPr><w:t>surestimate</w:t></w:r><w:r><w:rPr><w:spacing w:val="8"/><w:w w:val="105"/></w:rPr><w:t xml:space="preserve"> </w:t></w:r><w:r><w:rPr><w:w w:val="105"/></w:rPr><w:t>the</w:t></w:r><w:r><w:rPr><w:spacing w:val="6"/><w:w w:val="105"/></w:rPr><w:t xml:space="preserve"> </w:t></w:r><w:r><w:rPr><w:w w:val="105"/></w:rPr><w:t>number</w:t></w:r><w:r><w:rPr><w:spacing w:val="6"/><w:w w:val="105"/></w:rPr><w:t xml:space="preserve"> </w:t></w:r><w:r><w:rPr><w:w w:val="105"/></w:rPr><w:t>of</w:t></w:r><w:r><w:rPr><w:spacing w:val="6"/><w:w w:val="105"/></w:rPr><w:t xml:space="preserve"> </w:t></w:r><w:r><w:rPr><w:w w:val="105"/></w:rPr><w:t>wet</w:t></w:r></w:p><w:p><w:pPr><w:sectPr><w:footerReference w:type="default" r:id="rId32"/><w:type w:val="nextPage"/><w:pgSz w:w="12240" w:h="15840"/><w:pgMar w:left="1020" w:right="1020" w:header="0" w:top="1120" w:footer="515" w:bottom="700" w:gutter="0"/><w:pgNumType w:fmt="decimal"/><w:formProt w:val="false"/><w:textDirection w:val="lrTb"/><w:docGrid w:type="default" w:linePitch="240" w:charSpace="4294965247"/></w:sectPr><w:pStyle w:val="TextBody"/><w:spacing w:lineRule="auto" w:line="249" w:before="29" w:after="0"/><w:ind w:left="113" w:right="111" w:hanging="0"/><w:jc w:val="both"/><w:rPr></w:rPr></w:pPr><w:r><w:rPr><w:w w:val="105"/></w:rPr><w:t>day,</w:t></w:r><w:r><w:rPr><w:spacing w:val="8"/><w:w w:val="105"/></w:rPr><w:t xml:space="preserve"> </w:t></w:r><w:r><w:rPr><w:w w:val="105"/></w:rPr><w:t>but</w:t></w:r><w:r><w:rPr><w:spacing w:val="9"/><w:w w:val="105"/></w:rPr><w:t xml:space="preserve"> </w:t></w:r><w:r><w:rPr><w:w w:val="105"/></w:rPr><w:t>underestimate</w:t></w:r><w:r><w:rPr><w:spacing w:val="8"/><w:w w:val="105"/></w:rPr><w:t xml:space="preserve"> </w:t></w:r><w:r><w:rPr><w:w w:val="105"/></w:rPr><w:t>the</w:t></w:r><w:r><w:rPr><w:spacing w:val="9"/><w:w w:val="105"/></w:rPr><w:t xml:space="preserve"> </w:t></w:r><w:r><w:rPr><w:w w:val="105"/></w:rPr><w:t>intensity</w:t></w:r><w:r><w:rPr><w:spacing w:val="8"/><w:w w:val="105"/></w:rPr><w:t xml:space="preserve"> </w:t></w:r><w:r><w:rPr><w:w w:val="105"/></w:rPr><w:t>of</w:t></w:r><w:r><w:rPr><w:spacing w:val="9"/><w:w w:val="105"/></w:rPr><w:t xml:space="preserve"> </w:t></w:r><w:r><w:rPr><w:w w:val="105"/></w:rPr><w:t>stron</w:t></w:r><w:r><w:rPr><w:spacing w:val="10"/><w:w w:val="105"/></w:rPr><w:t xml:space="preserve"> </w:t></w:r><w:r><w:rPr><w:w w:val="105"/></w:rPr><w:t>precipitation</w:t></w:r><w:r><w:rPr><w:spacing w:val="8"/><w:w w:val="105"/></w:rPr><w:t xml:space="preserve"> </w:t></w:r><w:r><w:rPr><w:w w:val="105"/></w:rPr><w:t>event.</w:t></w:r><w:r><w:rPr><w:spacing w:val="34"/><w:w w:val="105"/></w:rPr><w:t xml:space="preserve"> </w:t></w:r><w:r><w:rPr><w:w w:val="105"/></w:rPr><w:t>More</w:t></w:r><w:r><w:rPr><w:spacing w:val="9"/><w:w w:val="105"/></w:rPr><w:t xml:space="preserve"> </w:t></w:r><w:r><w:rPr><w:w w:val="105"/></w:rPr><w:t>advanced</w:t></w:r><w:r><w:rPr><w:spacing w:val="9"/><w:w w:val="105"/></w:rPr><w:t xml:space="preserve"> </w:t></w:r><w:r><w:rPr><w:w w:val="105"/></w:rPr><w:t>and</w:t></w:r><w:r><w:rPr><w:spacing w:val="8"/><w:w w:val="105"/></w:rPr><w:t xml:space="preserve"> </w:t></w:r><w:r><w:rPr><w:w w:val="105"/></w:rPr><w:t>complicated</w:t></w:r><w:r><w:rPr><w:w w:val="102"/></w:rPr><w:t xml:space="preserve"> </w:t></w:r><w:r><w:rPr><w:w w:val="105"/></w:rPr><w:t>technique</w:t></w:r><w:r><w:rPr><w:spacing w:val="5"/><w:w w:val="105"/></w:rPr><w:t xml:space="preserve"> </w:t></w:r><w:r><w:rPr><w:w w:val="105"/></w:rPr><w:t>are</w:t></w:r><w:r><w:rPr><w:spacing w:val="6"/><w:w w:val="105"/></w:rPr><w:t xml:space="preserve"> </w:t></w:r><w:r><w:rPr><w:w w:val="105"/></w:rPr><w:t>required</w:t></w:r><w:r><w:rPr><w:spacing w:val="5"/><w:w w:val="105"/></w:rPr><w:t xml:space="preserve"> </w:t></w:r><w:r><w:rPr><w:w w:val="105"/></w:rPr><w:t>to</w:t></w:r><w:r><w:rPr><w:spacing w:val="6"/><w:w w:val="105"/></w:rPr><w:t xml:space="preserve"> </w:t></w:r><w:r><w:rPr><w:w w:val="105"/></w:rPr><w:t>circumvent</w:t></w:r><w:r><w:rPr><w:spacing w:val="6"/><w:w w:val="105"/></w:rPr><w:t xml:space="preserve"> </w:t></w:r><w:r><w:rPr><w:w w:val="105"/></w:rPr><w:t>these</w:t></w:r><w:r><w:rPr><w:spacing w:val="6"/><w:w w:val="105"/></w:rPr><w:t xml:space="preserve"> </w:t></w:r><w:r><w:rPr><w:w w:val="105"/></w:rPr><w:t>issues.</w:t></w:r><w:r><w:rPr><w:spacing w:val="29"/><w:w w:val="105"/></w:rPr><w:t xml:space="preserve"> </w:t></w:r><w:r><w:rPr><w:w w:val="105"/></w:rPr><w:t>It</w:t></w:r><w:r><w:rPr><w:spacing w:val="5"/><w:w w:val="105"/></w:rPr><w:t xml:space="preserve"> </w:t></w:r><w:r><w:rPr><w:w w:val="105"/></w:rPr><w:t>has</w:t></w:r><w:r><w:rPr><w:spacing w:val="6"/><w:w w:val="105"/></w:rPr><w:t xml:space="preserve"> </w:t></w:r><w:r><w:rPr><w:w w:val="105"/></w:rPr><w:t>thus</w:t></w:r><w:r><w:rPr><w:spacing w:val="6"/><w:w w:val="105"/></w:rPr><w:t xml:space="preserve"> </w:t></w:r><w:r><w:rPr><w:w w:val="105"/></w:rPr><w:t>been</w:t></w:r><w:r><w:rPr><w:spacing w:val="5"/><w:w w:val="105"/></w:rPr><w:t xml:space="preserve"> </w:t></w:r><w:r><w:rPr><w:w w:val="105"/></w:rPr><w:t>decided</w:t></w:r><w:r><w:rPr><w:spacing w:val="6"/><w:w w:val="105"/></w:rPr><w:t xml:space="preserve"> </w:t></w:r><w:r><w:rPr><w:w w:val="105"/></w:rPr><w:t>that</w:t></w:r><w:r><w:rPr><w:spacing w:val="5"/><w:w w:val="105"/></w:rPr><w:t xml:space="preserve"> </w:t></w:r><w:r><w:rPr><w:w w:val="105"/></w:rPr><w:t>is</w:t></w:r><w:r><w:rPr><w:spacing w:val="7"/><w:w w:val="105"/></w:rPr><w:t xml:space="preserve"> </w:t></w:r><w:r><w:rPr><w:spacing w:val="0"/><w:w w:val="105"/></w:rPr><w:t>was</w:t></w:r><w:r><w:rPr><w:spacing w:val="6"/><w:w w:val="105"/></w:rPr><w:t xml:space="preserve"> </w:t></w:r><w:r><w:rPr><w:spacing w:val="0"/><w:w w:val="105"/></w:rPr><w:t>prefereable</w:t></w:r><w:r><w:rPr><w:spacing w:val="24"/></w:rPr><w:t xml:space="preserve"> </w:t></w:r><w:r><w:rPr><w:w w:val="105"/></w:rPr><w:t>to</w:t></w:r><w:r><w:rPr><w:spacing w:val="14"/><w:w w:val="105"/></w:rPr><w:t xml:space="preserve"> </w:t></w:r><w:r><w:rPr><w:w w:val="105"/></w:rPr><w:t>keep</w:t></w:r><w:r><w:rPr><w:spacing w:val="15"/><w:w w:val="105"/></w:rPr><w:t xml:space="preserve"> </w:t></w:r><w:r><w:rPr><w:w w:val="105"/></w:rPr><w:t>the</w:t></w:r><w:r><w:rPr><w:spacing w:val="14"/><w:w w:val="105"/></w:rPr><w:t xml:space="preserve"> </w:t></w:r><w:r><w:rPr><w:w w:val="105"/></w:rPr><w:t>original</w:t></w:r><w:r><w:rPr><w:spacing w:val="15"/><w:w w:val="105"/></w:rPr><w:t xml:space="preserve"> </w:t></w:r><w:r><w:rPr><w:w w:val="105"/></w:rPr><w:t>data</w:t></w:r><w:r><w:rPr><w:spacing w:val="13"/><w:w w:val="105"/></w:rPr><w:t xml:space="preserve"> </w:t></w:r><w:r><w:rPr><w:w w:val="105"/></w:rPr><w:t>from</w:t></w:r><w:r><w:rPr><w:spacing w:val="15"/><w:w w:val="105"/></w:rPr><w:t xml:space="preserve"> </w:t></w:r><w:r><w:rPr><w:w w:val="105"/></w:rPr><w:t>a</w:t></w:r><w:r><w:rPr><w:spacing w:val="14"/><w:w w:val="105"/></w:rPr><w:t xml:space="preserve"> </w:t></w:r><w:r><w:rPr><w:w w:val="105"/></w:rPr><w:t>single</w:t></w:r><w:r><w:rPr><w:spacing w:val="15"/><w:w w:val="105"/></w:rPr><w:t xml:space="preserve"> </w:t></w:r><w:r><w:rPr><w:w w:val="105"/></w:rPr><w:t>station.</w:t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spacing w:before="7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Heading1"/><w:numPr><w:ilvl w:val="0"/><w:numId w:val="4"/></w:numPr><w:tabs><w:tab w:val="left" w:pos="861" w:leader="none"/></w:tabs><w:ind w:left="860" w:hanging="747"/><w:rPr><w:b w:val="false"/><w:b w:val="false"/><w:bCs w:val="false"/></w:rPr></w:pPr><w:bookmarkStart w:id="71" w:name="_bookmark42"/><w:bookmarkStart w:id="72" w:name="Water-level_time-series_interpretation"/><w:bookmarkEnd w:id="71"/><w:bookmarkEnd w:id="72"/><w:r><w:rPr><w:w w:val="95"/></w:rPr><w:t>Water-level</w:t></w:r><w:r><w:rPr><w:spacing w:val="21"/><w:w w:val="95"/></w:rPr><w:t xml:space="preserve"> </w:t></w:r><w:r><w:rPr><w:w w:val="95"/></w:rPr><w:t>time-series</w:t></w:r><w:r><w:rPr><w:spacing w:val="19"/><w:w w:val="95"/></w:rPr><w:t xml:space="preserve"> </w:t></w:r><w:r><w:rPr><w:w w:val="95"/></w:rPr><w:t>interpretation</w:t></w:r></w:p><w:p><w:pPr><w:pStyle w:val="Normal"/><w:spacing w:before="9" w:after="0"/><w:rPr><w:rFonts w:ascii="Georgia" w:hAnsi="Georgia" w:eastAsia="Georgia" w:cs="Georgia"/><w:b/><w:b/><w:bCs/><w:sz w:val="71"/><w:szCs w:val="71"/></w:rPr></w:pPr><w:r><w:rPr><w:rFonts w:eastAsia="Georgia" w:cs="Georgia" w:ascii="Georgia" w:hAnsi="Georgia"/><w:b/><w:bCs/><w:sz w:val="71"/><w:szCs w:val="71"/></w:rPr></w:r></w:p><w:p><w:pPr><w:pStyle w:val="Heading2"/><w:numPr><w:ilvl w:val="1"/><w:numId w:val="4"/></w:numPr><w:tabs><w:tab w:val="left" w:pos="997" w:leader="none"/></w:tabs><w:spacing w:before="0" w:after="0"/><w:ind w:left="996" w:hanging="883"/><w:rPr><w:b w:val="false"/><w:b w:val="false"/><w:bCs w:val="false"/></w:rPr></w:pPr><w:bookmarkStart w:id="73" w:name="Barometric_response_function"/><w:bookmarkStart w:id="74" w:name="_bookmark43"/><w:bookmarkEnd w:id="73"/><w:bookmarkEnd w:id="74"/><w:r><w:rPr><w:w w:val="95"/></w:rPr><w:t>Barometric</w:t></w:r><w:r><w:rPr><w:spacing w:val="0"/><w:w w:val="95"/></w:rPr><w:t xml:space="preserve"> </w:t></w:r><w:r><w:rPr><w:w w:val="95"/></w:rPr><w:t>response</w:t></w:r><w:r><w:rPr><w:spacing w:val="0"/><w:w w:val="95"/></w:rPr><w:t xml:space="preserve"> </w:t></w:r><w:r><w:rPr><w:w w:val="95"/></w:rPr><w:t>function</w:t></w:r></w:p><w:p><w:pPr><w:pStyle w:val="Heading2"/><w:numPr><w:ilvl w:val="1"/><w:numId w:val="4"/></w:numPr><w:tabs><w:tab w:val="left" w:pos="997" w:leader="none"/></w:tabs><w:spacing w:before="289" w:after="0"/><w:ind w:left="996" w:hanging="883"/><w:rPr><w:b w:val="false"/><w:b w:val="false"/><w:bCs w:val="false"/></w:rPr></w:pPr><w:bookmarkStart w:id="75" w:name="Estimation_of_the_MRC_and_first_recharge"/><w:bookmarkStart w:id="76" w:name="_bookmark44"/><w:bookmarkEnd w:id="75"/><w:bookmarkEnd w:id="76"/><w:r><w:rPr></w:rPr><w:t>Estimation</w:t></w:r><w:r><w:rPr><w:spacing w:val="0"/></w:rPr><w:t xml:space="preserve"> </w:t></w:r><w:r><w:rPr></w:rPr><w:t>of</w:t></w:r><w:r><w:rPr><w:spacing w:val="0"/></w:rPr><w:t xml:space="preserve"> </w:t></w:r><w:r><w:rPr></w:rPr><w:t>the</w:t></w:r><w:r><w:rPr><w:spacing w:val="0"/></w:rPr><w:t xml:space="preserve"> </w:t></w:r><w:r><w:rPr></w:rPr><w:t>MRC</w:t></w:r><w:r><w:rPr><w:spacing w:val="0"/></w:rPr><w:t xml:space="preserve"> </w:t></w:r><w:r><w:rPr></w:rPr><w:t>and</w:t></w:r><w:r><w:rPr><w:spacing w:val="0"/></w:rPr><w:t xml:space="preserve"> </w:t></w:r><w:r><w:rPr></w:rPr><w:t>first</w:t></w:r><w:r><w:rPr><w:spacing w:val="0"/></w:rPr><w:t xml:space="preserve"> </w:t></w:r><w:r><w:rPr></w:rPr><w:t>recharge</w:t></w:r><w:r><w:rPr><w:spacing w:val="0"/></w:rPr><w:t xml:space="preserve"> </w:t></w:r><w:r><w:rPr></w:rPr><w:t>estimation</w:t></w:r></w:p><w:p><w:pPr><w:sectPr><w:footerReference w:type="default" r:id="rId33"/><w:type w:val="nextPage"/><w:pgSz w:w="12240" w:h="15840"/><w:pgMar w:left="1020" w:right="1020" w:header="0" w:top="1500" w:footer="515" w:bottom="700" w:gutter="0"/><w:pgNumType w:fmt="decimal"/><w:formProt w:val="false"/><w:textDirection w:val="lrTb"/><w:docGrid w:type="default" w:linePitch="240" w:charSpace="4294965247"/></w:sectPr><w:pStyle w:val="Heading2"/><w:numPr><w:ilvl w:val="1"/><w:numId w:val="4"/></w:numPr><w:tabs><w:tab w:val="left" w:pos="997" w:leader="none"/></w:tabs><w:spacing w:lineRule="auto" w:line="271" w:before="289" w:after="0"/><w:ind w:left="1016" w:right="113" w:hanging="883"/><w:rPr><w:b w:val="false"/><w:b w:val="false"/><w:bCs w:val="false"/></w:rPr></w:pPr><w:bookmarkStart w:id="77" w:name="Recharge_estimation_with_synthetic_well_"/><w:bookmarkStart w:id="78" w:name="_bookmark45"/><w:bookmarkEnd w:id="77"/><w:bookmarkEnd w:id="78"/><w:r><w:rPr></w:rPr><w:t>Recharge</w:t></w:r><w:r><w:rPr><w:spacing w:val="0"/></w:rPr><w:t xml:space="preserve"> </w:t></w:r><w:r><w:rPr></w:rPr><w:t>estimation</w:t></w:r><w:r><w:rPr><w:spacing w:val="0"/></w:rPr><w:t xml:space="preserve"> </w:t></w:r><w:r><w:rPr></w:rPr><w:t>with</w:t></w:r><w:r><w:rPr><w:spacing w:val="0"/></w:rPr><w:t xml:space="preserve"> synthetic </w:t></w:r><w:r><w:rPr></w:rPr><w:t>well</w:t></w:r><w:r><w:rPr><w:spacing w:val="0"/></w:rPr><w:t xml:space="preserve"> </w:t></w:r><w:r><w:rPr></w:rPr><w:t>hydrograph</w:t></w:r><w:r><w:rPr><w:spacing w:val="28"/><w:w w:val="94"/></w:rPr><w:t xml:space="preserve"> </w:t></w:r><w:r><w:rPr></w:rPr><w:t>method</w:t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spacing w:before="4" w:after="0"/><w:rPr><w:rFonts w:ascii="Georgia" w:hAnsi="Georgia" w:eastAsia="Georgia" w:cs="Georgia"/><w:b/><w:b/><w:bCs/><w:sz w:val="24"/><w:szCs w:val="24"/></w:rPr></w:pPr><w:r><w:rPr><w:rFonts w:eastAsia="Georgia" w:cs="Georgia" w:ascii="Georgia" w:hAnsi="Georgia"/><w:b/><w:bCs/><w:sz w:val="24"/><w:szCs w:val="24"/></w:rPr></w:r></w:p><w:p><w:pPr><w:sectPr><w:footerReference w:type="default" r:id="rId34"/><w:type w:val="nextPage"/><w:pgSz w:w="12240" w:h="15840"/><w:pgMar w:left="1720" w:right="1720" w:header="0" w:top="1500" w:footer="515" w:bottom="700" w:gutter="0"/><w:pgNumType w:fmt="decimal"/><w:formProt w:val="false"/><w:textDirection w:val="lrTb"/><w:docGrid w:type="default" w:linePitch="240" w:charSpace="4294965247"/></w:sectPr><w:pStyle w:val="Normal"/><w:spacing w:lineRule="auto" w:line="427" w:before="22" w:after="0"/><w:ind w:left="1257" w:right="1268" w:firstLine="2293"/><w:rPr><w:rFonts w:ascii="Georgia" w:hAnsi="Georgia" w:eastAsia="Georgia" w:cs="Georgia"/><w:sz w:val="49"/><w:szCs w:val="49"/></w:rPr></w:pPr><w:bookmarkStart w:id="79" w:name="_bookmark46"/><w:bookmarkStart w:id="80" w:name="II_Technical_Documentation"/><w:bookmarkEnd w:id="79"/><w:bookmarkEnd w:id="80"/><w:r><w:rPr><w:rFonts w:ascii="Georgia" w:hAnsi="Georgia"/><w:b/><w:sz w:val="49"/></w:rPr><w:t>Part</w:t></w:r><w:r><w:rPr><w:rFonts w:ascii="Georgia" w:hAnsi="Georgia"/><w:b/><w:spacing w:val="34"/><w:sz w:val="49"/></w:rPr><w:t xml:space="preserve"> </w:t></w:r><w:r><w:rPr><w:rFonts w:ascii="Georgia" w:hAnsi="Georgia"/><w:b/><w:sz w:val="49"/></w:rPr><w:t>II</w:t></w:r><w:r><w:rPr><w:rFonts w:ascii="Georgia" w:hAnsi="Georgia"/><w:b/><w:w w:val="94"/><w:sz w:val="49"/></w:rPr><w:t xml:space="preserve"> </w:t></w:r><w:r><w:rPr><w:rFonts w:ascii="Georgia" w:hAnsi="Georgia"/><w:b/><w:w w:val="95"/><w:sz w:val="49"/></w:rPr><w:t>Technical</w:t></w:r><w:r><w:rPr><w:rFonts w:ascii="Georgia" w:hAnsi="Georgia"/><w:b/><w:spacing w:val="67"/><w:w w:val="95"/><w:sz w:val="49"/></w:rPr><w:t xml:space="preserve"> </w:t></w:r><w:r><w:rPr><w:rFonts w:ascii="Georgia" w:hAnsi="Georgia"/><w:b/><w:w w:val="95"/><w:sz w:val="49"/></w:rPr><w:t>Documentation</w:t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spacing w:before="7" w:after="0"/><w:rPr><w:rFonts w:ascii="Georgia" w:hAnsi="Georgia" w:eastAsia="Georgia" w:cs="Georgia"/><w:b/><w:b/><w:bCs/><w:sz w:val="27"/><w:szCs w:val="27"/></w:rPr></w:pPr><w:r><w:rPr><w:rFonts w:eastAsia="Georgia" w:cs="Georgia" w:ascii="Georgia" w:hAnsi="Georgia"/><w:b/><w:bCs/><w:sz w:val="27"/><w:szCs w:val="27"/></w:rPr></w:r></w:p><w:p><w:pPr><w:pStyle w:val="Heading1"/><w:numPr><w:ilvl w:val="0"/><w:numId w:val="4"/></w:numPr><w:tabs><w:tab w:val="left" w:pos="869" w:leader="none"/></w:tabs><w:spacing w:lineRule="auto" w:line="256"/><w:ind w:left="133" w:right="938" w:hanging="14"/><w:rPr><w:b w:val="false"/><w:b w:val="false"/><w:bCs w:val="false"/></w:rPr></w:pPr><w:bookmarkStart w:id="81" w:name="Water-level_measurements_in_Well_and_Pie"/><w:bookmarkStart w:id="82" w:name="_bookmark47"/><w:bookmarkEnd w:id="81"/><w:bookmarkEnd w:id="82"/><w:r><w:rPr><w:w w:val="95"/></w:rPr><w:t>Water-level</w:t></w:r><w:r><w:rPr><w:spacing w:val="40"/><w:w w:val="95"/></w:rPr><w:t xml:space="preserve"> </w:t></w:r><w:r><w:rPr><w:w w:val="95"/></w:rPr><w:t>measurements</w:t></w:r><w:r><w:rPr><w:spacing w:val="39"/><w:w w:val="95"/></w:rPr><w:t xml:space="preserve"> </w:t></w:r><w:r><w:rPr><w:w w:val="95"/></w:rPr><w:t>in</w:t></w:r><w:r><w:rPr><w:spacing w:val="39"/><w:w w:val="95"/></w:rPr><w:t xml:space="preserve"> </w:t></w:r><w:r><w:rPr><w:w w:val="95"/></w:rPr><w:t>Well</w:t></w:r><w:r><w:rPr><w:w w:val="97"/></w:rPr><w:t xml:space="preserve"> </w:t></w:r><w:r><w:rPr><w:w w:val="95"/></w:rPr><w:t>and</w:t></w:r><w:r><w:rPr><w:spacing w:val="16"/><w:w w:val="95"/></w:rPr><w:t xml:space="preserve"> </w:t></w:r><w:r><w:rPr><w:w w:val="95"/></w:rPr><w:t>Piezometers</w:t></w:r></w:p><w:p><w:pPr><w:pStyle w:val="Normal"/><w:spacing w:before="2" w:after="0"/><w:rPr><w:rFonts w:ascii="Georgia" w:hAnsi="Georgia" w:eastAsia="Georgia" w:cs="Georgia"/><w:b/><w:b/><w:bCs/><w:sz w:val="68"/><w:szCs w:val="68"/></w:rPr></w:pPr><w:r><w:rPr><w:rFonts w:eastAsia="Georgia" w:cs="Georgia" w:ascii="Georgia" w:hAnsi="Georgia"/><w:b/><w:bCs/><w:sz w:val="68"/><w:szCs w:val="68"/></w:rPr></w:r></w:p><w:p><w:pPr><w:pStyle w:val="Heading2"/><w:numPr><w:ilvl w:val="1"/><w:numId w:val="4"/></w:numPr><w:tabs><w:tab w:val="left" w:pos="1017" w:leader="none"/></w:tabs><w:spacing w:before="0" w:after="0"/><w:jc w:val="both"/><w:rPr><w:b w:val="false"/><w:b w:val="false"/><w:bCs w:val="false"/></w:rPr></w:pPr><w:bookmarkStart w:id="83" w:name="_bookmark48"/><w:bookmarkStart w:id="84" w:name="Barometric_correction:_an_overview"/><w:bookmarkEnd w:id="83"/><w:bookmarkEnd w:id="84"/><w:r><w:rPr><w:w w:val="95"/></w:rPr><w:t>Barometric</w:t></w:r><w:r><w:rPr><w:spacing w:val="14"/><w:w w:val="95"/></w:rPr><w:t xml:space="preserve"> </w:t></w:r><w:r><w:rPr><w:w w:val="95"/></w:rPr><w:t>correction:</w:t></w:r><w:r><w:rPr><w:spacing w:val="47"/><w:w w:val="95"/></w:rPr><w:t xml:space="preserve"> </w:t></w:r><w:r><w:rPr><w:w w:val="95"/></w:rPr><w:t>an</w:t></w:r><w:r><w:rPr><w:spacing w:val="14"/><w:w w:val="95"/></w:rPr><w:t xml:space="preserve"> </w:t></w:r><w:r><w:rPr><w:w w:val="95"/></w:rPr><w:t>overview</w:t></w:r></w:p><w:p><w:pPr><w:pStyle w:val="Heading2"/><w:numPr><w:ilvl w:val="1"/><w:numId w:val="4"/></w:numPr><w:tabs><w:tab w:val="left" w:pos="1017" w:leader="none"/></w:tabs><w:spacing w:before="289" w:after="0"/><w:jc w:val="both"/><w:rPr><w:b w:val="false"/><w:b w:val="false"/><w:bCs w:val="false"/></w:rPr></w:pPr><w:bookmarkStart w:id="85" w:name="What_can_I_do_in_case_of_equipment_failu"/><w:bookmarkStart w:id="86" w:name="_bookmark49"/><w:bookmarkEnd w:id="85"/><w:bookmarkEnd w:id="86"/><w:r><w:rPr></w:rPr><w:t>What</w:t></w:r><w:r><w:rPr><w:spacing w:val="0"/></w:rPr><w:t xml:space="preserve"> </w:t></w:r><w:r><w:rPr></w:rPr><w:t>can</w:t></w:r><w:r><w:rPr><w:spacing w:val="0"/></w:rPr><w:t xml:space="preserve"> </w:t></w:r><w:r><w:rPr></w:rPr><w:t>I</w:t></w:r><w:r><w:rPr><w:spacing w:val="0"/></w:rPr><w:t xml:space="preserve"> </w:t></w:r><w:r><w:rPr></w:rPr><w:t>do</w:t></w:r><w:r><w:rPr><w:spacing w:val="0"/></w:rPr><w:t xml:space="preserve"> </w:t></w:r><w:r><w:rPr></w:rPr><w:t>in</w:t></w:r><w:r><w:rPr><w:spacing w:val="0"/></w:rPr><w:t xml:space="preserve"> </w:t></w:r><w:r><w:rPr></w:rPr><w:t>case</w:t></w:r><w:r><w:rPr><w:spacing w:val="0"/></w:rPr><w:t xml:space="preserve"> </w:t></w:r><w:r><w:rPr></w:rPr><w:t>of</w:t></w:r><w:r><w:rPr><w:spacing w:val="0"/></w:rPr><w:t xml:space="preserve"> </w:t></w:r><w:r><w:rPr></w:rPr><w:t>equipment</w:t></w:r><w:r><w:rPr><w:spacing w:val="0"/></w:rPr><w:t xml:space="preserve"> </w:t></w:r><w:r><w:rPr></w:rPr><w:t>failure</w:t></w:r></w:p><w:p><w:pPr><w:pStyle w:val="TextBody"/><w:spacing w:lineRule="auto" w:line="249" w:before="227" w:after="0"/><w:ind w:left="125" w:right="151" w:hanging="0"/><w:jc w:val="both"/><w:rPr></w:rPr></w:pPr><w:r><w:rPr><w:w w:val="105"/></w:rPr><w:t>The</w:t></w:r><w:r><w:rPr><w:spacing w:val="29"/><w:w w:val="105"/></w:rPr><w:t xml:space="preserve"> </w:t></w:r><w:r><w:rPr><w:w w:val="105"/></w:rPr><w:t>commercial</w:t></w:r><w:r><w:rPr><w:spacing w:val="30"/><w:w w:val="105"/></w:rPr><w:t xml:space="preserve"> </w:t></w:r><w:r><w:rPr><w:w w:val="105"/></w:rPr><w:t>submersible</w:t></w:r><w:r><w:rPr><w:spacing w:val="31"/><w:w w:val="105"/></w:rPr><w:t xml:space="preserve"> </w:t></w:r><w:r><w:rPr><w:w w:val="105"/></w:rPr><w:t>pressure</w:t></w:r><w:r><w:rPr><w:spacing w:val="28"/><w:w w:val="105"/></w:rPr><w:t xml:space="preserve"> </w:t></w:r><w:r><w:rPr><w:w w:val="105"/></w:rPr><w:t>transducers</w:t></w:r><w:r><w:rPr><w:spacing w:val="29"/><w:w w:val="105"/></w:rPr><w:t xml:space="preserve"> </w:t></w:r><w:r><w:rPr><w:w w:val="105"/></w:rPr><w:t>which</w:t></w:r><w:r><w:rPr><w:spacing w:val="30"/><w:w w:val="105"/></w:rPr><w:t xml:space="preserve"> </w:t></w:r><w:r><w:rPr><w:w w:val="105"/></w:rPr><w:t>are</w:t></w:r><w:r><w:rPr><w:spacing w:val="30"/><w:w w:val="105"/></w:rPr><w:t xml:space="preserve"> </w:t></w:r><w:r><w:rPr><w:w w:val="105"/></w:rPr><w:t>self-equipped</w:t></w:r><w:r><w:rPr><w:spacing w:val="29"/><w:w w:val="105"/></w:rPr><w:t xml:space="preserve"> </w:t></w:r><w:r><w:rPr><w:w w:val="105"/></w:rPr><w:t>with</w:t></w:r><w:r><w:rPr><w:spacing w:val="30"/><w:w w:val="105"/></w:rPr><w:t xml:space="preserve"> </w:t></w:r><w:r><w:rPr><w:w w:val="105"/></w:rPr><w:t>an</w:t></w:r><w:r><w:rPr><w:spacing w:val="30"/><w:w w:val="105"/></w:rPr><w:t xml:space="preserve"> </w:t></w:r><w:r><w:rPr><w:w w:val="105"/></w:rPr><w:t>autonomous</w:t></w:r><w:r><w:rPr><w:w w:val="107"/></w:rPr><w:t xml:space="preserve"> </w:t></w:r><w:r><w:rPr><w:w w:val="105"/></w:rPr><w:t>electronic</w:t></w:r><w:r><w:rPr><w:spacing w:val="43"/><w:w w:val="105"/></w:rPr><w:t xml:space="preserve"> </w:t></w:r><w:r><w:rPr><w:w w:val="105"/></w:rPr><w:t>data</w:t></w:r><w:r><w:rPr><w:spacing w:val="43"/><w:w w:val="105"/></w:rPr><w:t xml:space="preserve"> </w:t></w:r><w:r><w:rPr><w:w w:val="105"/></w:rPr><w:t>logger</w:t></w:r><w:r><w:rPr><w:spacing w:val="42"/><w:w w:val="105"/></w:rPr><w:t xml:space="preserve"> </w:t></w:r><w:r><w:rPr><w:spacing w:val="0"/><w:w w:val="105"/></w:rPr><w:t>represent</w:t></w:r><w:r><w:rPr><w:spacing w:val="44"/><w:w w:val="105"/></w:rPr><w:t xml:space="preserve"> </w:t></w:r><w:r><w:rPr><w:w w:val="105"/></w:rPr><w:t>an</w:t></w:r><w:r><w:rPr><w:spacing w:val="43"/><w:w w:val="105"/></w:rPr><w:t xml:space="preserve"> </w:t></w:r><w:r><w:rPr><w:w w:val="105"/></w:rPr><w:t>interesting</w:t></w:r><w:r><w:rPr><w:spacing w:val="42"/><w:w w:val="105"/></w:rPr><w:t xml:space="preserve"> </w:t></w:r><w:r><w:rPr><w:w w:val="105"/></w:rPr><w:t>turnkey</w:t></w:r><w:r><w:rPr><w:spacing w:val="43"/><w:w w:val="105"/></w:rPr><w:t xml:space="preserve"> </w:t></w:r><w:r><w:rPr><w:w w:val="105"/></w:rPr><w:t>option</w:t></w:r><w:r><w:rPr><w:spacing w:val="43"/><w:w w:val="105"/></w:rPr><w:t xml:space="preserve"> </w:t></w:r><w:r><w:rPr><w:w w:val="105"/></w:rPr><w:t>for</w:t></w:r><w:r><w:rPr><w:spacing w:val="43"/><w:w w:val="105"/></w:rPr><w:t xml:space="preserve"> </w:t></w:r><w:r><w:rPr><w:w w:val="105"/></w:rPr><w:t>the</w:t></w:r><w:r><w:rPr><w:spacing w:val="42"/><w:w w:val="105"/></w:rPr><w:t xml:space="preserve"> </w:t></w:r><w:r><w:rPr><w:w w:val="105"/></w:rPr><w:t>long-term</w:t></w:r><w:r><w:rPr><w:spacing w:val="43"/><w:w w:val="105"/></w:rPr><w:t xml:space="preserve"> </w:t></w:r><w:r><w:rPr><w:spacing w:val="0"/><w:w w:val="105"/></w:rPr><w:t>monitoring</w:t></w:r><w:r><w:rPr><w:spacing w:val="43"/><w:w w:val="105"/></w:rPr><w:t xml:space="preserve"> </w:t></w:r><w:r><w:rPr><w:w w:val="105"/></w:rPr><w:t>of</w:t></w:r><w:r><w:rPr><w:spacing w:val="34"/><w:w w:val="96"/></w:rPr><w:t xml:space="preserve"> </w:t></w:r><w:r><w:rPr><w:w w:val="105"/></w:rPr><w:t>water-level</w:t></w:r><w:r><w:rPr><w:spacing w:val="4"/><w:w w:val="105"/></w:rPr><w:t xml:space="preserve"> </w:t></w:r><w:r><w:rPr><w:w w:val="105"/></w:rPr><w:t>fluctuations</w:t></w:r><w:r><w:rPr><w:spacing w:val="4"/><w:w w:val="105"/></w:rPr><w:t xml:space="preserve"> </w:t></w:r><w:r><w:rPr><w:w w:val="105"/></w:rPr><w:t>in</w:t></w:r><w:r><w:rPr><w:spacing w:val="4"/><w:w w:val="105"/></w:rPr><w:t xml:space="preserve"> </w:t></w:r><w:r><w:rPr><w:w w:val="105"/></w:rPr><w:t>observation</w:t></w:r><w:r><w:rPr><w:spacing w:val="4"/><w:w w:val="105"/></w:rPr><w:t xml:space="preserve"> </w:t></w:r><w:r><w:rPr><w:w w:val="105"/></w:rPr><w:t>wells</w:t></w:r><w:r><w:rPr><w:spacing w:val="3"/><w:w w:val="105"/></w:rPr><w:t xml:space="preserve"> </w:t></w:r><w:r><w:rPr><w:w w:val="105"/></w:rPr><w:t>and</w:t></w:r><w:r><w:rPr><w:spacing w:val="4"/><w:w w:val="105"/></w:rPr><w:t xml:space="preserve"> </w:t></w:r><w:r><w:rPr><w:w w:val="105"/></w:rPr><w:t>piezometers.</w:t></w:r><w:r><w:rPr><w:spacing w:val="25"/><w:w w:val="105"/></w:rPr><w:t xml:space="preserve"> </w:t></w:r><w:r><w:rPr><w:w w:val="105"/></w:rPr><w:t>Some</w:t></w:r><w:r><w:rPr><w:spacing w:val="2"/><w:w w:val="105"/></w:rPr><w:t xml:space="preserve"> </w:t></w:r><w:r><w:rPr><w:w w:val="105"/></w:rPr><w:t>example</w:t></w:r><w:r><w:rPr><w:spacing w:val="4"/><w:w w:val="105"/></w:rPr><w:t xml:space="preserve"> </w:t></w:r><w:r><w:rPr><w:w w:val="105"/></w:rPr><w:t>of</w:t></w:r><w:r><w:rPr><w:spacing w:val="4"/><w:w w:val="105"/></w:rPr><w:t xml:space="preserve"> </w:t></w:r><w:r><w:rPr><w:w w:val="105"/></w:rPr><w:t>these</w:t></w:r><w:r><w:rPr><w:spacing w:val="2"/><w:w w:val="105"/></w:rPr><w:t xml:space="preserve"> </w:t></w:r><w:r><w:rPr><w:w w:val="105"/></w:rPr><w:t>water-level</w:t></w:r></w:p><w:p><w:pPr><w:sectPr><w:footerReference w:type="default" r:id="rId35"/><w:type w:val="nextPage"/><w:pgSz w:w="12240" w:h="15840"/><w:pgMar w:left="1000" w:right="980" w:header="0" w:top="1500" w:footer="515" w:bottom="700" w:gutter="0"/><w:pgNumType w:fmt="decimal"/><w:formProt w:val="false"/><w:textDirection w:val="lrTb"/><w:docGrid w:type="default" w:linePitch="240" w:charSpace="4294965247"/></w:sectPr></w:pPr></w:p><w:p><w:pPr><w:pStyle w:val="TextBody"/><w:spacing w:lineRule="exact" w:line="276"/><w:ind w:left="133" w:hanging="0"/><w:rPr><w:rFonts w:ascii="Arial" w:hAnsi="Arial" w:eastAsia="Arial" w:cs="Arial"/><w:sz w:val="12"/><w:szCs w:val="12"/></w:rPr></w:pPr><w:r><w:rPr><w:w w:val="105"/></w:rPr><w:t>data</w:t></w:r><w:r><w:rPr><w:spacing w:val="8"/><w:w w:val="105"/></w:rPr><w:t xml:space="preserve"> </w:t></w:r><w:r><w:rPr><w:w w:val="105"/></w:rPr><w:t>loggers</w:t></w:r><w:r><w:rPr><w:spacing w:val="8"/><w:w w:val="105"/></w:rPr><w:t xml:space="preserve"> </w:t></w:r><w:r><w:rPr><w:w w:val="105"/></w:rPr><w:t>are</w:t></w:r><w:r><w:rPr><w:spacing w:val="9"/><w:w w:val="105"/></w:rPr><w:t xml:space="preserve"> </w:t></w:r><w:r><w:rPr><w:w w:val="105"/></w:rPr><w:t>the</w:t></w:r><w:r><w:rPr><w:spacing w:val="8"/><w:w w:val="105"/></w:rPr><w:t xml:space="preserve"> </w:t></w:r><w:r><w:rPr><w:w w:val="105"/></w:rPr><w:t>Levelog</w:t></w:r><w:r><w:rPr><w:spacing w:val="0"/><w:w w:val="105"/></w:rPr><w:t>g</w:t></w:r><w:r><w:rPr><w:w w:val="105"/></w:rPr><w:t>er</w:t></w:r><w:r><w:rPr><w:spacing w:val="10"/><w:w w:val="105"/></w:rPr><w:t xml:space="preserve"> </w:t></w:r><w:r><w:rPr><w:w w:val="105"/></w:rPr><w:t>Edge</w:t></w:r><w:r><w:rPr><w:rFonts w:ascii="Arial" w:hAnsi="Arial"/><w:i/><w:spacing w:val="0"/><w:w w:val="105"/><w:position w:val="9"/><w:sz w:val="16"/></w:rPr><w:t>Q</w:t></w:r><w:r><w:rPr><w:rFonts w:ascii="Arial" w:hAnsi="Arial"/><w:w w:val="105"/><w:position w:val="9"/><w:sz w:val="12"/></w:rPr><w:t>R</w:t></w:r></w:p><w:p><w:pPr><w:pStyle w:val="TextBody"/><w:spacing w:before="13" w:after="0"/><w:ind w:left="133" w:hanging="0"/><w:rPr></w:rPr></w:pPr><w:r><w:rPr></w:rPr><w:t>Services.</w:t></w:r></w:p><w:p><w:pPr><w:pStyle w:val="TextBody"/><w:spacing w:lineRule="exact" w:line="276"/><w:ind w:left="79" w:hanging="0"/><w:rPr><w:rFonts w:ascii="Arial" w:hAnsi="Arial" w:eastAsia="Arial" w:cs="Arial"/><w:sz w:val="12"/><w:szCs w:val="12"/></w:rPr></w:pPr><w:r><w:rPr><w:w w:val="105"/></w:rPr><w:t>by</w:t></w:r><w:r><w:rPr><w:spacing w:val="13"/><w:w w:val="105"/></w:rPr><w:t xml:space="preserve"> </w:t></w:r><w:r><w:rPr><w:w w:val="105"/></w:rPr><w:t>Solinst</w:t></w:r><w:r><w:rPr><w:spacing w:val="12"/><w:w w:val="105"/></w:rPr><w:t xml:space="preserve"> </w:t></w:r><w:r><w:rPr><w:w w:val="105"/></w:rPr><w:t>and</w:t></w:r><w:r><w:rPr><w:spacing w:val="13"/><w:w w:val="105"/></w:rPr><w:t xml:space="preserve"> </w:t></w:r><w:r><w:rPr><w:w w:val="105"/></w:rPr><w:t>the</w:t></w:r><w:r><w:rPr><w:spacing w:val="13"/><w:w w:val="105"/></w:rPr><w:t xml:space="preserve"> </w:t></w:r><w:r><w:rPr><w:w w:val="105"/></w:rPr><w:t>Micro-Dive</w:t></w:r><w:r><w:rPr><w:spacing w:val="1"/><w:w w:val="105"/></w:rPr><w:t>r</w:t></w:r><w:r><w:rPr><w:rFonts w:ascii="Arial" w:hAnsi="Arial"/><w:i/><w:spacing w:val="0"/><w:w w:val="105"/><w:position w:val="9"/><w:sz w:val="16"/></w:rPr><w:t>Q</w:t></w:r><w:r><w:rPr><w:rFonts w:ascii="Arial" w:hAnsi="Arial"/><w:w w:val="105"/><w:position w:val="9"/><w:sz w:val="12"/></w:rPr><w:t>R</w:t></w:r></w:p><w:p><w:pPr><w:pStyle w:val="TextBody"/><w:ind w:left="79" w:hanging="0"/><w:rPr></w:rPr></w:pPr><w:r><w:br w:type="column"/></w:r><w:r><w:rPr><w:w w:val="105"/></w:rPr><w:t>by</w:t></w:r><w:r><w:rPr><w:spacing w:val="17"/><w:w w:val="105"/></w:rPr><w:t xml:space="preserve"> </w:t></w:r><w:r><w:rPr><w:spacing w:val="0"/><w:w w:val="105"/></w:rPr><w:t>Schlumberger</w:t></w:r><w:r><w:rPr><w:spacing w:val="17"/><w:w w:val="105"/></w:rPr><w:t xml:space="preserve"> </w:t></w:r><w:r><w:rPr><w:w w:val="105"/></w:rPr><w:t>Water</w:t></w:r></w:p><w:p><w:pPr><w:sectPr><w:type w:val="continuous"/><w:pgSz w:w="12240" w:h="15840"/><w:pgMar w:left="1000" w:right="980" w:header="0" w:top="1500" w:footer="515" w:bottom="700" w:gutter="0"/><w:cols w:num="3" w:equalWidth="false" w:sep="false"><w:col w:w="4073" w:space="40"/><w:col w:w="3421" w:space="40"/><w:col w:w="2684"/></w:cols><w:formProt w:val="false"/><w:textDirection w:val="lrTb"/><w:docGrid w:type="default" w:linePitch="240" w:charSpace="4294965247"/></w:sectPr></w:pPr></w:p><w:p><w:pPr><w:pStyle w:val="Normal"/><w:spacing w:before="4" w:after="0"/><w:rPr><w:rFonts w:ascii="Times New Roman" w:hAnsi="Times New Roman" w:eastAsia="Times New Roman" w:cs="Times New Roman"/><w:sz w:val="15"/><w:szCs w:val="15"/></w:rPr></w:pPr><w:r><w:rPr><w:rFonts w:eastAsia="Times New Roman" w:cs="Times New Roman" w:ascii="Times New Roman" w:hAnsi="Times New Roman"/><w:sz w:val="15"/><w:szCs w:val="15"/></w:rPr></w:r></w:p><w:p><w:pPr><w:pStyle w:val="Normal"/><w:spacing w:lineRule="atLeast" w:line="200"/><w:ind w:left="2626" w:hanging="0"/><w:rPr><w:rFonts w:ascii="Times New Roman" w:hAnsi="Times New Roman" w:eastAsia="Times New Roman" w:cs="Times New Roman"/><w:sz w:val="20"/><w:szCs w:val="20"/></w:rPr></w:pPr><w:r><w:rPr></w:rPr><w:drawing><wp:inline distT="0" distB="0" distL="0" distR="0"><wp:extent cx="3131820" cy="621665"/><wp:effectExtent l="0" t="0" r="0" b="0"/><wp:docPr id="56" name="image12.jpeg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56" name="image12.jpeg" descr=""></pic:cNvPr><pic:cNvPicPr><a:picLocks noChangeAspect="1" noChangeArrowheads="1"/></pic:cNvPicPr></pic:nvPicPr><pic:blipFill><a:blip r:embed="rId36"/><a:stretch><a:fillRect/></a:stretch></pic:blipFill><pic:spPr bwMode="auto"><a:xfrm><a:off x="0" y="0"/><a:ext cx="3131820" cy="621665"/></a:xfrm><a:prstGeom prst="rect"><a:avLst/></a:prstGeom><a:noFill/><a:ln w="9525"><a:noFill/><a:miter lim="800000"/><a:headEnd/><a:tailEnd/></a:ln></pic:spPr></pic:pic></a:graphicData></a:graphic></wp:inline></w:drawing></w:r></w:p><w:p><w:pPr><w:pStyle w:val="Normal"/><w:numPr><w:ilvl w:val="0"/><w:numId w:val="3"/></w:numPr><w:tabs><w:tab w:val="left" w:pos="4053" w:leader="none"/></w:tabs><w:spacing w:before="90" w:after="0"/><w:ind w:hanging="351"/><w:jc w:val="left"/><w:rPr><w:rFonts w:ascii="Arial" w:hAnsi="Arial" w:eastAsia="Arial" w:cs="Arial"/><w:sz w:val="12"/><w:szCs w:val="12"/></w:rPr></w:pPr><w:r><w:rPr><w:rFonts w:ascii="Georgia" w:hAnsi="Georgia"/></w:rPr><w:t>Solinst</w:t></w:r><w:r><w:rPr><w:rFonts w:ascii="Georgia" w:hAnsi="Georgia"/><w:spacing w:val="0"/></w:rPr><w:t xml:space="preserve"> </w:t></w:r><w:r><w:rPr><w:rFonts w:ascii="Georgia" w:hAnsi="Georgia"/></w:rPr><w:t>Levelogger</w:t></w:r><w:r><w:rPr><w:rFonts w:ascii="Georgia" w:hAnsi="Georgia"/><w:spacing w:val="0"/></w:rPr><w:t xml:space="preserve"> </w:t></w:r><w:r><w:rPr><w:rFonts w:ascii="Georgia" w:hAnsi="Georgia"/></w:rPr><w:t>Edg</w:t></w:r><w:r><w:rPr><w:rFonts w:ascii="Georgia" w:hAnsi="Georgia"/><w:spacing w:val="0"/></w:rPr><w:t>e</w:t></w:r><w:r><w:rPr><w:rFonts w:ascii="Arial" w:hAnsi="Arial"/><w:i/><w:spacing w:val="0"/><w:position w:val="8"/><w:sz w:val="16"/></w:rPr><w:t>Q</w:t></w:r><w:r><w:rPr><w:rFonts w:ascii="Arial" w:hAnsi="Arial"/><w:position w:val="8"/><w:sz w:val="12"/></w:rPr><w:t>R</w:t></w:r></w:p><w:p><w:pPr><w:pStyle w:val="Normal"/><w:spacing w:before="3" w:after="0"/><w:rPr><w:rFonts w:ascii="Arial" w:hAnsi="Arial" w:eastAsia="Arial" w:cs="Arial"/><w:sz w:val="29"/><w:szCs w:val="29"/></w:rPr></w:pPr><w:r><w:rPr><w:rFonts w:eastAsia="Arial" w:cs="Arial" w:ascii="Arial" w:hAnsi="Arial"/><w:sz w:val="29"/><w:szCs w:val="29"/></w:rPr></w:r></w:p><w:p><w:pPr><w:pStyle w:val="Normal"/><w:spacing w:lineRule="atLeast" w:line="200"/><w:ind w:left="2626" w:hanging="0"/><w:rPr><w:rFonts w:ascii="Arial" w:hAnsi="Arial" w:eastAsia="Arial" w:cs="Arial"/><w:sz w:val="20"/><w:szCs w:val="20"/></w:rPr></w:pPr><w:r><w:rPr></w:rPr><w:drawing><wp:inline distT="0" distB="0" distL="0" distR="0"><wp:extent cx="3127375" cy="610235"/><wp:effectExtent l="0" t="0" r="0" b="0"/><wp:docPr id="57" name="image13.jpeg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57" name="image13.jpeg" descr=""></pic:cNvPr><pic:cNvPicPr><a:picLocks noChangeAspect="1" noChangeArrowheads="1"/></pic:cNvPicPr></pic:nvPicPr><pic:blipFill><a:blip r:embed="rId37"/><a:stretch><a:fillRect/></a:stretch></pic:blipFill><pic:spPr bwMode="auto"><a:xfrm><a:off x="0" y="0"/><a:ext cx="3127375" cy="610235"/></a:xfrm><a:prstGeom prst="rect"><a:avLst/></a:prstGeom><a:noFill/><a:ln w="9525"><a:noFill/><a:miter lim="800000"/><a:headEnd/><a:tailEnd/></a:ln></pic:spPr></pic:pic></a:graphicData></a:graphic></wp:inline></w:drawing></w:r></w:p><w:p><w:pPr><w:pStyle w:val="Normal"/><w:numPr><w:ilvl w:val="0"/><w:numId w:val="3"/></w:numPr><w:tabs><w:tab w:val="left" w:pos="3939" w:leader="none"/></w:tabs><w:spacing w:before="91" w:after="0"/><w:ind w:left="3939" w:hanging="364"/><w:jc w:val="left"/><w:rPr><w:rFonts w:ascii="Arial" w:hAnsi="Arial" w:eastAsia="Arial" w:cs="Arial"/><w:sz w:val="12"/><w:szCs w:val="12"/></w:rPr></w:pPr><w:r><w:rPr><w:rFonts w:ascii="Georgia" w:hAnsi="Georgia"/><w:w w:val="95"/></w:rPr><w:t xml:space="preserve">Schlumberger </w:t></w:r><w:r><w:rPr><w:rFonts w:ascii="Georgia" w:hAnsi="Georgia"/><w:spacing w:val="8"/><w:w w:val="95"/></w:rPr><w:t xml:space="preserve"> </w:t></w:r><w:r><w:rPr><w:rFonts w:ascii="Georgia" w:hAnsi="Georgia"/><w:w w:val="95"/></w:rPr><w:t>M</w:t></w:r><w:r><w:rPr><w:rFonts w:ascii="Georgia" w:hAnsi="Georgia"/><w:spacing w:val="0"/><w:w w:val="95"/></w:rPr><w:t>i</w:t></w:r><w:r><w:rPr><w:rFonts w:ascii="Georgia" w:hAnsi="Georgia"/><w:w w:val="95"/></w:rPr><w:t>cro-Di</w:t></w:r><w:r><w:rPr><w:rFonts w:ascii="Georgia" w:hAnsi="Georgia"/><w:spacing w:val="0"/><w:w w:val="95"/></w:rPr><w:t>v</w:t></w:r><w:r><w:rPr><w:rFonts w:ascii="Georgia" w:hAnsi="Georgia"/><w:w w:val="95"/></w:rPr><w:t>er</w:t></w:r><w:r><w:rPr><w:rFonts w:ascii="Arial" w:hAnsi="Arial"/><w:i/><w:spacing w:val="0"/><w:w w:val="95"/><w:position w:val="8"/><w:sz w:val="16"/></w:rPr><w:t>Q</w:t></w:r><w:r><w:rPr><w:rFonts w:ascii="Arial" w:hAnsi="Arial"/><w:w w:val="95"/><w:position w:val="8"/><w:sz w:val="12"/></w:rPr><w:t>R</w:t></w:r></w:p><w:p><w:pPr><w:pStyle w:val="Normal"/><w:spacing w:before="7" w:after="0"/><w:rPr><w:rFonts w:ascii="Arial" w:hAnsi="Arial" w:eastAsia="Arial" w:cs="Arial"/><w:sz w:val="23"/><w:szCs w:val="23"/></w:rPr></w:pPr><w:r><w:rPr><w:rFonts w:eastAsia="Arial" w:cs="Arial" w:ascii="Arial" w:hAnsi="Arial"/><w:sz w:val="23"/><w:szCs w:val="23"/></w:rPr></w:r></w:p><w:p><w:pPr><w:pStyle w:val="TextBody"/><w:spacing w:lineRule="auto" w:line="249" w:before="55" w:after="0"/><w:ind w:left="133" w:right="142" w:firstLine="351"/><w:jc w:val="both"/><w:rPr></w:rPr></w:pPr><w:hyperlink w:anchor="_bookmark91"><w:r><w:rPr><w:rStyle w:val="InternetLink"/><w:w w:val="110"/></w:rPr><w:t>Freeman</w:t></w:r><w:r><w:rPr><w:rStyle w:val="InternetLink"/><w:spacing w:val="0"/><w:w w:val="110"/></w:rPr><w:t xml:space="preserve"> </w:t></w:r><w:r><w:rPr><w:rStyle w:val="InternetLink"/><w:w w:val="110"/></w:rPr><w:t>et</w:t></w:r><w:r><w:rPr><w:rStyle w:val="InternetLink"/><w:spacing w:val="0"/><w:w w:val="110"/></w:rPr><w:t xml:space="preserve"> </w:t></w:r><w:r><w:rPr><w:rStyle w:val="InternetLink"/><w:w w:val="110"/></w:rPr><w:t>al.</w:t></w:r></w:hyperlink><w:r><w:rPr><w:spacing w:val="0"/><w:w w:val="110"/></w:rPr><w:t xml:space="preserve"> </w:t></w:r><w:hyperlink w:anchor="_bookmark91"><w:r><w:rPr><w:rStyle w:val="InternetLink"/><w:w w:val="110"/></w:rPr><w:t>(2004)</w:t></w:r></w:hyperlink><w:r><w:rPr><w:spacing w:val="0"/><w:w w:val="110"/></w:rPr><w:t xml:space="preserve"> </w:t></w:r><w:r><w:rPr><w:w w:val="110"/></w:rPr><w:t>provides</w:t></w:r><w:r><w:rPr><w:spacing w:val="0"/><w:w w:val="110"/></w:rPr><w:t xml:space="preserve"> </w:t></w:r><w:r><w:rPr><w:w w:val="110"/></w:rPr><w:t>a</w:t></w:r><w:r><w:rPr><w:spacing w:val="0"/><w:w w:val="110"/></w:rPr><w:t xml:space="preserve"> </w:t></w:r><w:r><w:rPr><w:w w:val="110"/></w:rPr><w:t>guide</w:t></w:r><w:r><w:rPr><w:spacing w:val="0"/><w:w w:val="110"/></w:rPr><w:t xml:space="preserve"> </w:t></w:r><w:r><w:rPr><w:w w:val="110"/></w:rPr><w:t>to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proper</w:t></w:r><w:r><w:rPr><w:spacing w:val="0"/><w:w w:val="110"/></w:rPr><w:t xml:space="preserve"> </w:t></w:r><w:r><w:rPr><w:w w:val="110"/></w:rPr><w:t>selection,</w:t></w:r><w:r><w:rPr><w:spacing w:val="0"/><w:w w:val="110"/></w:rPr><w:t xml:space="preserve"> installation, </w:t></w:r><w:r><w:rPr><w:w w:val="110"/></w:rPr><w:t>and</w:t></w:r><w:r><w:rPr><w:spacing w:val="0"/><w:w w:val="110"/></w:rPr><w:t xml:space="preserve"> </w:t></w:r><w:r><w:rPr><w:w w:val="110"/></w:rPr><w:t>operation</w:t></w:r><w:r><w:rPr><w:spacing w:val="0"/><w:w w:val="110"/></w:rPr><w:t xml:space="preserve"> </w:t></w:r><w:r><w:rPr><w:w w:val="110"/></w:rPr><w:t>of</w:t></w:r><w:r><w:rPr><w:spacing w:val="24"/><w:w w:val="95"/></w:rPr><w:t xml:space="preserve"> </w:t></w:r><w:r><w:rPr><w:w w:val="110"/></w:rPr><w:t>submersible</w:t></w:r><w:r><w:rPr><w:spacing w:val="0"/><w:w w:val="110"/></w:rPr><w:t xml:space="preserve"> </w:t></w:r><w:r><w:rPr><w:w w:val="110"/></w:rPr><w:t>pressure</w:t></w:r><w:r><w:rPr><w:spacing w:val="0"/><w:w w:val="110"/></w:rPr><w:t xml:space="preserve"> </w:t></w:r><w:r><w:rPr><w:w w:val="110"/></w:rPr><w:t>transducers</w:t></w:r><w:r><w:rPr><w:spacing w:val="0"/><w:w w:val="110"/></w:rPr><w:t xml:space="preserve"> </w:t></w:r><w:r><w:rPr><w:w w:val="110"/></w:rPr><w:t>and</w:t></w:r><w:r><w:rPr><w:spacing w:val="0"/><w:w w:val="110"/></w:rPr><w:t xml:space="preserve"> </w:t></w:r><w:r><w:rPr><w:w w:val="110"/></w:rPr><w:t>data</w:t></w:r><w:r><w:rPr><w:spacing w:val="0"/><w:w w:val="110"/></w:rPr><w:t xml:space="preserve"> </w:t></w:r><w:r><w:rPr><w:w w:val="110"/></w:rPr><w:t>loggers</w:t></w:r><w:r><w:rPr><w:spacing w:val="0"/><w:w w:val="110"/></w:rPr><w:t xml:space="preserve"> </w:t></w:r><w:r><w:rPr><w:w w:val="110"/></w:rPr><w:t>for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collection</w:t></w:r><w:r><w:rPr><w:spacing w:val="0"/><w:w w:val="110"/></w:rPr><w:t xml:space="preserve"> </w:t></w:r><w:r><w:rPr><w:w w:val="110"/></w:rPr><w:t>of</w:t></w:r><w:r><w:rPr><w:spacing w:val="0"/><w:w w:val="110"/></w:rPr><w:t xml:space="preserve"> </w:t></w:r><w:r><w:rPr><w:w w:val="110"/></w:rPr><w:t>hydrologic</w:t></w:r><w:r><w:rPr><w:spacing w:val="0"/><w:w w:val="110"/></w:rPr><w:t xml:space="preserve"> </w:t></w:r><w:r><w:rPr><w:w w:val="110"/></w:rPr><w:t>data,</w:t></w:r><w:r><w:rPr><w:spacing w:val="0"/><w:w w:val="110"/></w:rPr><w:t xml:space="preserve"> </w:t></w:r><w:r><w:rPr><w:w w:val="110"/></w:rPr><w:t>primarily</w:t></w:r><w:r><w:rPr><w:w w:val="105"/></w:rPr><w:t xml:space="preserve"> </w:t></w:r><w:r><w:rPr><w:w w:val="110"/></w:rPr><w:t>for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collection</w:t></w:r><w:r><w:rPr><w:spacing w:val="0"/><w:w w:val="110"/></w:rPr><w:t xml:space="preserve"> </w:t></w:r><w:r><w:rPr><w:w w:val="110"/></w:rPr><w:t>of</w:t></w:r><w:r><w:rPr><w:spacing w:val="0"/><w:w w:val="110"/></w:rPr><w:t xml:space="preserve"> </w:t></w:r><w:r><w:rPr><w:w w:val="110"/></w:rPr><w:t>water-level</w:t></w:r><w:r><w:rPr><w:spacing w:val="0"/><w:w w:val="110"/></w:rPr><w:t xml:space="preserve"> </w:t></w:r><w:r><w:rPr><w:w w:val="110"/></w:rPr><w:t>data</w:t></w:r><w:r><w:rPr><w:spacing w:val="0"/><w:w w:val="110"/></w:rPr><w:t xml:space="preserve"> </w:t></w:r><w:r><w:rPr><w:w w:val="110"/></w:rPr><w:t>from</w:t></w:r><w:r><w:rPr><w:spacing w:val="0"/><w:w w:val="110"/></w:rPr><w:t xml:space="preserve"> </w:t></w:r><w:r><w:rPr><w:w w:val="110"/></w:rPr><w:t>wells.</w:t></w:r></w:p><w:p><w:pPr><w:pStyle w:val="TextBody"/><w:spacing w:lineRule="auto" w:line="249"/><w:ind w:left="133" w:right="151" w:firstLine="351"/><w:jc w:val="both"/><w:rPr></w:rPr></w:pPr><w:r><w:rPr><w:w w:val="105"/></w:rPr><w:t>These</w:t></w:r><w:r><w:rPr><w:spacing w:val="14"/><w:w w:val="105"/></w:rPr><w:t xml:space="preserve"> </w:t></w:r><w:r><w:rPr><w:w w:val="105"/></w:rPr><w:t>instrument</w:t></w:r><w:r><w:rPr><w:spacing w:val="13"/><w:w w:val="105"/></w:rPr><w:t xml:space="preserve"> </w:t></w:r><w:r><w:rPr><w:w w:val="105"/></w:rPr><w:t>are</w:t></w:r><w:r><w:rPr><w:spacing w:val="14"/><w:w w:val="105"/></w:rPr><w:t xml:space="preserve"> </w:t></w:r><w:r><w:rPr><w:w w:val="105"/></w:rPr><w:t>generally</w:t></w:r><w:r><w:rPr><w:spacing w:val="14"/><w:w w:val="105"/></w:rPr><w:t xml:space="preserve"> </w:t></w:r><w:r><w:rPr><w:w w:val="105"/></w:rPr><w:t>suspended</w:t></w:r><w:r><w:rPr><w:spacing w:val="15"/><w:w w:val="105"/></w:rPr><w:t xml:space="preserve"> </w:t></w:r><w:r><w:rPr><w:w w:val="105"/></w:rPr><w:t>at</w:t></w:r><w:r><w:rPr><w:spacing w:val="14"/><w:w w:val="105"/></w:rPr><w:t xml:space="preserve"> </w:t></w:r><w:r><w:rPr><w:w w:val="105"/></w:rPr><w:t>a</w:t></w:r><w:r><w:rPr><w:spacing w:val="14"/><w:w w:val="105"/></w:rPr><w:t xml:space="preserve"> </w:t></w:r><w:r><w:rPr><w:w w:val="105"/></w:rPr><w:t>fixed</w:t></w:r><w:r><w:rPr><w:spacing w:val="14"/><w:w w:val="105"/></w:rPr><w:t xml:space="preserve"> </w:t></w:r><w:r><w:rPr><w:w w:val="105"/></w:rPr><w:t>depth</w:t></w:r><w:r><w:rPr><w:spacing w:val="14"/><w:w w:val="105"/></w:rPr><w:t xml:space="preserve"> </w:t></w:r><w:r><w:rPr><w:w w:val="105"/></w:rPr><w:t>in</w:t></w:r><w:r><w:rPr><w:spacing w:val="14"/><w:w w:val="105"/></w:rPr><w:t xml:space="preserve"> </w:t></w:r><w:r><w:rPr><w:w w:val="105"/></w:rPr><w:t>a</w:t></w:r><w:r><w:rPr><w:spacing w:val="14"/><w:w w:val="105"/></w:rPr><w:t xml:space="preserve"> </w:t></w:r><w:r><w:rPr><w:w w:val="105"/></w:rPr><w:t>well</w:t></w:r><w:r><w:rPr><w:spacing w:val="14"/><w:w w:val="105"/></w:rPr><w:t xml:space="preserve"> </w:t></w:r><w:r><w:rPr><w:w w:val="105"/></w:rPr><w:t>or</w:t></w:r><w:r><w:rPr><w:spacing w:val="14"/><w:w w:val="105"/></w:rPr><w:t xml:space="preserve"> </w:t></w:r><w:r><w:rPr><w:w w:val="105"/></w:rPr><w:t>the</w:t></w:r><w:r><w:rPr><w:spacing w:val="14"/><w:w w:val="105"/></w:rPr><w:t xml:space="preserve"> </w:t></w:r><w:r><w:rPr><w:w w:val="105"/></w:rPr><w:t>piezometer</w:t></w:r><w:r><w:rPr><w:spacing w:val="13"/><w:w w:val="105"/></w:rPr><w:t xml:space="preserve"> </w:t></w:r><w:r><w:rPr><w:w w:val="105"/></w:rPr><w:t>from</w:t></w:r><w:r><w:rPr><w:spacing w:val="15"/><w:w w:val="105"/></w:rPr><w:t xml:space="preserve"> </w:t></w:r><w:r><w:rPr><w:w w:val="105"/></w:rPr><w:t>a</w:t></w:r><w:r><w:rPr><w:w w:val="110"/></w:rPr><w:t xml:space="preserve"> </w:t></w:r><w:r><w:rPr><w:w w:val="105"/></w:rPr><w:t>stable</w:t></w:r><w:r><w:rPr><w:spacing w:val="8"/><w:w w:val="105"/></w:rPr><w:t xml:space="preserve"> </w:t></w:r><w:r><w:rPr><w:w w:val="105"/></w:rPr><w:t>fixed</w:t></w:r><w:r><w:rPr><w:spacing w:val="8"/><w:w w:val="105"/></w:rPr><w:t xml:space="preserve"> </w:t></w:r><w:r><w:rPr><w:w w:val="105"/></w:rPr><w:t>point</w:t></w:r><w:r><w:rPr><w:spacing w:val="9"/><w:w w:val="105"/></w:rPr><w:t xml:space="preserve"> </w:t></w:r><w:r><w:rPr><w:w w:val="105"/></w:rPr><w:t>called</w:t></w:r><w:r><w:rPr><w:spacing w:val="8"/><w:w w:val="105"/></w:rPr><w:t xml:space="preserve"> </w:t></w:r><w:r><w:rPr><w:w w:val="105"/></w:rPr><w:t>the</w:t></w:r><w:r><w:rPr><w:spacing w:val="9"/><w:w w:val="105"/></w:rPr><w:t xml:space="preserve"> </w:t></w:r><w:r><w:rPr><w:w w:val="105"/></w:rPr><w:t>hanging</w:t></w:r><w:r><w:rPr><w:spacing w:val="8"/><w:w w:val="105"/></w:rPr><w:t xml:space="preserve"> </w:t></w:r><w:r><w:rPr><w:w w:val="105"/></w:rPr><w:t>point,</w:t></w:r><w:r><w:rPr><w:spacing w:val="9"/><w:w w:val="105"/></w:rPr><w:t xml:space="preserve"> </w:t></w:r><w:r><w:rPr><w:w w:val="105"/></w:rPr><w:t>often</w:t></w:r><w:r><w:rPr><w:spacing w:val="8"/><w:w w:val="105"/></w:rPr><w:t xml:space="preserve"> </w:t></w:r><w:r><w:rPr><w:w w:val="105"/></w:rPr><w:t>secured</w:t></w:r><w:r><w:rPr><w:spacing w:val="9"/><w:w w:val="105"/></w:rPr><w:t xml:space="preserve"> </w:t></w:r><w:r><w:rPr><w:w w:val="105"/></w:rPr><w:t>directly</w:t></w:r><w:r><w:rPr><w:spacing w:val="7"/><w:w w:val="105"/></w:rPr><w:t xml:space="preserve"> </w:t></w:r><w:r><w:rPr><w:w w:val="105"/></w:rPr><w:t>to</w:t></w:r><w:r><w:rPr><w:spacing w:val="9"/><w:w w:val="105"/></w:rPr><w:t xml:space="preserve"> </w:t></w:r><w:r><w:rPr><w:w w:val="105"/></w:rPr><w:t>the</w:t></w:r><w:r><w:rPr><w:spacing w:val="8"/><w:w w:val="105"/></w:rPr><w:t xml:space="preserve"> </w:t></w:r><w:r><w:rPr><w:w w:val="105"/></w:rPr><w:t>well</w:t></w:r><w:r><w:rPr><w:spacing w:val="9"/><w:w w:val="105"/></w:rPr><w:t xml:space="preserve"> </w:t></w:r><w:r><w:rPr><w:w w:val="105"/></w:rPr><w:t>casing</w:t></w:r><w:r><w:rPr><w:spacing w:val="8"/><w:w w:val="105"/></w:rPr><w:t xml:space="preserve"> </w:t></w:r><w:r><w:rPr><w:w w:val="105"/></w:rPr><w:t>itself.</w:t></w:r></w:p><w:p><w:pPr><w:pStyle w:val="TextBody"/><w:spacing w:lineRule="auto" w:line="249"/><w:ind w:left="125" w:right="113" w:firstLine="359"/><w:jc w:val="both"/><w:rPr></w:rPr></w:pPr><w:r><w:rPr><w:w w:val="105"/></w:rPr><w:t>These</w:t></w:r><w:r><w:rPr><w:spacing w:val="6"/><w:w w:val="105"/></w:rPr><w:t xml:space="preserve"> </w:t></w:r><w:r><w:rPr><w:w w:val="105"/></w:rPr><w:t>instruments</w:t></w:r><w:r><w:rPr><w:spacing w:val="5"/><w:w w:val="105"/></w:rPr><w:t xml:space="preserve"> </w:t></w:r><w:r><w:rPr><w:spacing w:val="0"/><w:w w:val="105"/></w:rPr><w:t>record</w:t></w:r><w:r><w:rPr><w:spacing w:val="6"/><w:w w:val="105"/></w:rPr><w:t xml:space="preserve"> </w:t></w:r><w:r><w:rPr><w:w w:val="105"/></w:rPr><w:t>the</w:t></w:r><w:r><w:rPr><w:spacing w:val="6"/><w:w w:val="105"/></w:rPr><w:t xml:space="preserve"> </w:t></w:r><w:r><w:rPr><w:w w:val="105"/></w:rPr><w:t>absolute</w:t></w:r><w:r><w:rPr><w:spacing w:val="6"/><w:w w:val="105"/></w:rPr><w:t xml:space="preserve"> </w:t></w:r><w:r><w:rPr><w:w w:val="105"/></w:rPr><w:t>pressure</w:t></w:r><w:r><w:rPr><w:spacing w:val="5"/><w:w w:val="105"/></w:rPr><w:t xml:space="preserve"> </w:t></w:r><w:r><w:rPr><w:spacing w:val="0"/><w:w w:val="105"/></w:rPr><w:t>(non-vented)</w:t></w:r><w:r><w:rPr><w:spacing w:val="6"/><w:w w:val="105"/></w:rPr><w:t xml:space="preserve"> </w:t></w:r><w:r><w:rPr><w:w w:val="105"/></w:rPr><w:t>and</w:t></w:r><w:r><w:rPr><w:spacing w:val="6"/><w:w w:val="105"/></w:rPr><w:t xml:space="preserve"> </w:t></w:r><w:r><w:rPr><w:w w:val="105"/></w:rPr><w:t>their</w:t></w:r><w:r><w:rPr><w:spacing w:val="6"/><w:w w:val="105"/></w:rPr><w:t xml:space="preserve"> </w:t></w:r><w:r><w:rPr><w:w w:val="105"/></w:rPr><w:t>output</w:t></w:r><w:r><w:rPr><w:spacing w:val="6"/><w:w w:val="105"/></w:rPr><w:t xml:space="preserve"> </w:t></w:r><w:r><w:rPr><w:w w:val="105"/></w:rPr><w:t>must</w:t></w:r><w:r><w:rPr><w:spacing w:val="6"/><w:w w:val="105"/></w:rPr><w:t xml:space="preserve"> </w:t></w:r><w:r><w:rPr><w:w w:val="105"/></w:rPr><w:t>be</w:t></w:r><w:r><w:rPr><w:spacing w:val="6"/><w:w w:val="105"/></w:rPr><w:t xml:space="preserve"> </w:t></w:r><w:r><w:rPr><w:w w:val="105"/></w:rPr><w:t>compen-</w:t></w:r><w:r><w:rPr><w:spacing w:val="32"/></w:rPr><w:t xml:space="preserve"> </w:t></w:r><w:r><w:rPr><w:w w:val="105"/></w:rPr><w:t>sated</w:t></w:r><w:r><w:rPr><w:spacing w:val="28"/><w:w w:val="105"/></w:rPr><w:t xml:space="preserve"> </w:t></w:r><w:r><w:rPr><w:w w:val="105"/></w:rPr><w:t>for</w:t></w:r><w:r><w:rPr><w:spacing w:val="28"/><w:w w:val="105"/></w:rPr><w:t xml:space="preserve"> </w:t></w:r><w:r><w:rPr><w:w w:val="105"/></w:rPr><w:t>barometric</w:t></w:r><w:r><w:rPr><w:spacing w:val="28"/><w:w w:val="105"/></w:rPr><w:t xml:space="preserve"> </w:t></w:r><w:r><w:rPr><w:w w:val="105"/></w:rPr><w:t>pressure</w:t></w:r><w:r><w:rPr><w:spacing w:val="27"/><w:w w:val="105"/></w:rPr><w:t xml:space="preserve"> </w:t></w:r><w:r><w:rPr><w:w w:val="105"/></w:rPr><w:t>in</w:t></w:r><w:r><w:rPr><w:spacing w:val="28"/><w:w w:val="105"/></w:rPr><w:t xml:space="preserve"> </w:t></w:r><w:r><w:rPr><w:w w:val="105"/></w:rPr><w:t>order</w:t></w:r><w:r><w:rPr><w:spacing w:val="29"/><w:w w:val="105"/></w:rPr><w:t xml:space="preserve"> </w:t></w:r><w:r><w:rPr><w:w w:val="105"/></w:rPr><w:t>to</w:t></w:r><w:r><w:rPr><w:spacing w:val="28"/><w:w w:val="105"/></w:rPr><w:t xml:space="preserve"> </w:t></w:r><w:r><w:rPr><w:w w:val="105"/></w:rPr><w:t>obtain</w:t></w:r><w:r><w:rPr><w:spacing w:val="28"/><w:w w:val="105"/></w:rPr><w:t xml:space="preserve"> </w:t></w:r><w:r><w:rPr><w:w w:val="105"/></w:rPr><w:t>a</w:t></w:r><w:r><w:rPr><w:spacing w:val="29"/><w:w w:val="105"/></w:rPr><w:t xml:space="preserve"> </w:t></w:r><w:r><w:rPr><w:w w:val="105"/></w:rPr><w:t>measure</w:t></w:r><w:r><w:rPr><w:spacing w:val="27"/><w:w w:val="105"/></w:rPr><w:t xml:space="preserve"> </w:t></w:r><w:r><w:rPr><w:w w:val="105"/></w:rPr><w:t>of</w:t></w:r><w:r><w:rPr><w:spacing w:val="28"/><w:w w:val="105"/></w:rPr><w:t xml:space="preserve"> </w:t></w:r><w:r><w:rPr><w:w w:val="105"/></w:rPr><w:t>the</w:t></w:r><w:r><w:rPr><w:spacing w:val="29"/><w:w w:val="105"/></w:rPr><w:t xml:space="preserve"> </w:t></w:r><w:r><w:rPr><w:spacing w:val="0"/><w:w w:val="105"/></w:rPr><w:t>water</w:t></w:r><w:r><w:rPr><w:spacing w:val="28"/><w:w w:val="105"/></w:rPr><w:t xml:space="preserve"> </w:t></w:r><w:r><w:rPr><w:spacing w:val="0"/><w:w w:val="105"/></w:rPr><w:t>level</w:t></w:r><w:r><w:rPr><w:spacing w:val="28"/><w:w w:val="105"/></w:rPr><w:t xml:space="preserve"> </w:t></w:r><w:r><w:rPr><w:w w:val="105"/></w:rPr><w:t>elevation.</w:t></w:r><w:r><w:rPr><w:spacing w:val="7"/><w:w w:val="105"/></w:rPr><w:t xml:space="preserve"> </w:t></w:r><w:r><w:rPr><w:w w:val="105"/></w:rPr><w:t>This</w:t></w:r><w:r><w:rPr><w:spacing w:val="28"/><w:w w:val="105"/></w:rPr><w:t xml:space="preserve"> </w:t></w:r><w:r><w:rPr><w:w w:val="105"/></w:rPr><w:t>is</w:t></w:r><w:r><w:rPr><w:spacing w:val="28"/></w:rPr><w:t xml:space="preserve"> </w:t></w:r><w:r><w:rPr><w:w w:val="105"/></w:rPr><w:t>done</w:t></w:r><w:r><w:rPr><w:spacing w:val="0"/><w:w w:val="105"/></w:rPr><w:t xml:space="preserve"> </w:t></w:r><w:r><w:rPr><w:w w:val="105"/></w:rPr><w:t>by</w:t></w:r><w:r><w:rPr><w:spacing w:val="0"/><w:w w:val="105"/></w:rPr><w:t xml:space="preserve"> </w:t></w:r><w:r><w:rPr><w:w w:val="105"/></w:rPr><w:t>subtracting the</w:t></w:r><w:r><w:rPr><w:spacing w:val="0"/><w:w w:val="105"/></w:rPr><w:t xml:space="preserve"> </w:t></w:r><w:r><w:rPr><w:w w:val="105"/></w:rPr><w:t>barometric</w:t></w:r><w:r><w:rPr><w:spacing w:val="0"/><w:w w:val="105"/></w:rPr><w:t xml:space="preserve"> record </w:t></w:r><w:r><w:rPr><w:w w:val="105"/></w:rPr><w:t>from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 xml:space="preserve">water-level </w:t></w:r><w:r><w:rPr><w:spacing w:val="0"/><w:w w:val="105"/></w:rPr><w:t>record.</w:t></w:r><w:r><w:rPr><w:spacing w:val="24"/><w:w w:val="105"/></w:rPr><w:t xml:space="preserve"> </w:t></w:r><w:r><w:rPr><w:w w:val="105"/></w:rPr><w:t>This</w:t></w:r><w:r><w:rPr><w:spacing w:val="0"/><w:w w:val="105"/></w:rPr><w:t xml:space="preserve"> </w:t></w:r><w:r><w:rPr><w:w w:val="105"/></w:rPr><w:t>gives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height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22"/><w:w w:val="108"/></w:rPr><w:t xml:space="preserve"> </w:t></w:r><w:r><w:rPr><w:w w:val="105"/></w:rPr><w:t>water</w:t></w:r><w:r><w:rPr><w:spacing w:val="20"/><w:w w:val="105"/></w:rPr><w:t xml:space="preserve"> </w:t></w:r><w:r><w:rPr><w:w w:val="105"/></w:rPr><w:t>column</w:t></w:r><w:r><w:rPr><w:spacing w:val="21"/><w:w w:val="105"/></w:rPr><w:t xml:space="preserve"> </w:t></w:r><w:r><w:rPr><w:w w:val="105"/></w:rPr><w:t>above</w:t></w:r><w:r><w:rPr><w:spacing w:val="21"/><w:w w:val="105"/></w:rPr><w:t xml:space="preserve"> </w:t></w:r><w:r><w:rPr><w:w w:val="105"/></w:rPr><w:t>the</w:t></w:r><w:r><w:rPr><w:spacing w:val="20"/><w:w w:val="105"/></w:rPr><w:t xml:space="preserve"> </w:t></w:r><w:r><w:rPr><w:w w:val="105"/></w:rPr><w:t>instrument.</w:t></w:r></w:p><w:p><w:pPr><w:pStyle w:val="TextBody"/><w:spacing w:lineRule="auto" w:line="249"/><w:ind w:left="125" w:right="105" w:firstLine="359"/><w:jc w:val="both"/><w:rPr></w:rPr></w:pPr><w:r><w:rPr><w:w w:val="105"/></w:rPr><w:t>Some</w:t></w:r><w:r><w:rPr><w:spacing w:val="19"/><w:w w:val="105"/></w:rPr><w:t xml:space="preserve"> </w:t></w:r><w:r><w:rPr><w:w w:val="105"/></w:rPr><w:t>instrument</w:t></w:r><w:r><w:rPr><w:spacing w:val="20"/><w:w w:val="105"/></w:rPr><w:t xml:space="preserve"> </w:t></w:r><w:r><w:rPr><w:w w:val="105"/></w:rPr><w:t>record</w:t></w:r><w:r><w:rPr><w:spacing w:val="20"/><w:w w:val="105"/></w:rPr><w:t xml:space="preserve"> </w:t></w:r><w:r><w:rPr><w:w w:val="105"/></w:rPr><w:t>the</w:t></w:r><w:r><w:rPr><w:spacing w:val="20"/><w:w w:val="105"/></w:rPr><w:t xml:space="preserve"> </w:t></w:r><w:r><w:rPr><w:w w:val="105"/></w:rPr><w:t>absolute</w:t></w:r><w:r><w:rPr><w:spacing w:val="21"/><w:w w:val="105"/></w:rPr><w:t xml:space="preserve"> </w:t></w:r><w:r><w:rPr><w:w w:val="105"/></w:rPr><w:t>gage</w:t></w:r><w:r><w:rPr><w:spacing w:val="21"/><w:w w:val="105"/></w:rPr><w:t xml:space="preserve"> </w:t></w:r><w:r><w:rPr><w:spacing w:val="0"/><w:w w:val="105"/></w:rPr><w:t>pressure.</w:t></w:r><w:r><w:rPr><w:spacing w:val="49"/><w:w w:val="105"/></w:rPr><w:t xml:space="preserve"> </w:t></w:r><w:r><w:rPr><w:w w:val="105"/></w:rPr><w:t>Is</w:t></w:r><w:r><w:rPr><w:spacing w:val="21"/><w:w w:val="105"/></w:rPr><w:t xml:space="preserve"> </w:t></w:r><w:r><w:rPr><w:w w:val="105"/></w:rPr><w:t>measured</w:t></w:r><w:r><w:rPr><w:spacing w:val="20"/><w:w w:val="105"/></w:rPr><w:t xml:space="preserve"> </w:t></w:r><w:r><w:rPr><w:w w:val="105"/></w:rPr><w:t>in</w:t></w:r><w:r><w:rPr><w:spacing w:val="21"/><w:w w:val="105"/></w:rPr><w:t xml:space="preserve"> </w:t></w:r><w:r><w:rPr><w:w w:val="105"/></w:rPr><w:t>reference</w:t></w:r><w:r><w:rPr><w:spacing w:val="20"/><w:w w:val="105"/></w:rPr><w:t xml:space="preserve"> </w:t></w:r><w:r><w:rPr><w:w w:val="105"/></w:rPr><w:t>to</w:t></w:r><w:r><w:rPr><w:spacing w:val="21"/><w:w w:val="105"/></w:rPr><w:t xml:space="preserve"> </w:t></w:r><w:r><w:rPr><w:w w:val="105"/></w:rPr><w:t>atmospheric</w:t></w:r><w:r><w:rPr><w:spacing w:val="28"/><w:w w:val="107"/></w:rPr><w:t xml:space="preserve"> </w:t></w:r><w:r><w:rPr><w:w w:val="105"/></w:rPr><w:t>pressure</w:t></w:r><w:r><w:rPr><w:spacing w:val="34"/><w:w w:val="105"/></w:rPr><w:t xml:space="preserve"> </w:t></w:r><w:r><w:rPr><w:w w:val="105"/></w:rPr><w:t>at</w:t></w:r><w:r><w:rPr><w:spacing w:val="35"/><w:w w:val="105"/></w:rPr><w:t xml:space="preserve"> </w:t></w:r><w:r><w:rPr><w:spacing w:val="0"/><w:w w:val="105"/></w:rPr><w:t>mean</w:t></w:r><w:r><w:rPr><w:spacing w:val="36"/><w:w w:val="105"/></w:rPr><w:t xml:space="preserve"> </w:t></w:r><w:r><w:rPr><w:w w:val="105"/></w:rPr><w:t>sea</w:t></w:r><w:r><w:rPr><w:spacing w:val="35"/><w:w w:val="105"/></w:rPr><w:t xml:space="preserve"> </w:t></w:r><w:r><w:rPr><w:w w:val="105"/></w:rPr><w:t>level.</w:t></w:r><w:r><w:rPr><w:spacing w:val="31"/><w:w w:val="105"/></w:rPr><w:t xml:space="preserve"> </w:t></w:r><w:r><w:rPr><w:w w:val="105"/></w:rPr><w:t>Pressures</w:t></w:r><w:r><w:rPr><w:spacing w:val="35"/><w:w w:val="105"/></w:rPr><w:t xml:space="preserve"> </w:t></w:r><w:r><w:rPr><w:w w:val="105"/></w:rPr><w:t>measured</w:t></w:r><w:r><w:rPr><w:spacing w:val="35"/><w:w w:val="105"/></w:rPr><w:t xml:space="preserve"> </w:t></w:r><w:r><w:rPr><w:w w:val="105"/></w:rPr><w:t>by</w:t></w:r><w:r><w:rPr><w:spacing w:val="35"/><w:w w:val="105"/></w:rPr><w:t xml:space="preserve"> </w:t></w:r><w:r><w:rPr><w:w w:val="105"/></w:rPr><w:t>a</w:t></w:r><w:r><w:rPr><w:spacing w:val="36"/><w:w w:val="105"/></w:rPr><w:t xml:space="preserve"> </w:t></w:r><w:r><w:rPr><w:w w:val="105"/></w:rPr><w:t>gage-pressure</w:t></w:r><w:r><w:rPr><w:spacing w:val="35"/><w:w w:val="105"/></w:rPr><w:t xml:space="preserve"> </w:t></w:r><w:r><w:rPr><w:w w:val="105"/></w:rPr><w:t>transducer</w:t></w:r><w:r><w:rPr><w:spacing w:val="35"/><w:w w:val="105"/></w:rPr><w:t xml:space="preserve"> </w:t></w:r><w:r><w:rPr><w:w w:val="105"/></w:rPr><w:t>are</w:t></w:r><w:r><w:rPr><w:spacing w:val="36"/><w:w w:val="105"/></w:rPr><w:t xml:space="preserve"> </w:t></w:r><w:r><w:rPr><w:w w:val="105"/></w:rPr><w:t>positive</w:t></w:r><w:r><w:rPr><w:spacing w:val="35"/><w:w w:val="105"/></w:rPr><w:t xml:space="preserve"> </w:t></w:r><w:r><w:rPr><w:w w:val="105"/></w:rPr><w:t>for</w:t></w:r><w:r><w:rPr><w:spacing w:val="23"/><w:w w:val="101"/></w:rPr><w:t xml:space="preserve"> </w:t></w:r><w:r><w:rPr><w:w w:val="105"/></w:rPr><w:t>pressures</w:t></w:r><w:r><w:rPr><w:spacing w:val="33"/><w:w w:val="105"/></w:rPr><w:t xml:space="preserve"> </w:t></w:r><w:r><w:rPr><w:w w:val="105"/></w:rPr><w:t>greater</w:t></w:r><w:r><w:rPr><w:spacing w:val="36"/><w:w w:val="105"/></w:rPr><w:t xml:space="preserve"> </w:t></w:r><w:r><w:rPr><w:w w:val="105"/></w:rPr><w:t>than</w:t></w:r><w:r><w:rPr><w:spacing w:val="35"/><w:w w:val="105"/></w:rPr><w:t xml:space="preserve"> </w:t></w:r><w:r><w:rPr><w:w w:val="105"/></w:rPr><w:t>sea-level</w:t></w:r><w:r><w:rPr><w:spacing w:val="36"/><w:w w:val="105"/></w:rPr><w:t xml:space="preserve"> </w:t></w:r><w:r><w:rPr><w:w w:val="105"/></w:rPr><w:t>pressure</w:t></w:r><w:r><w:rPr><w:spacing w:val="35"/><w:w w:val="105"/></w:rPr><w:t xml:space="preserve"> </w:t></w:r><w:r><w:rPr><w:w w:val="105"/></w:rPr><w:t>and</w:t></w:r><w:r><w:rPr><w:spacing w:val="35"/><w:w w:val="105"/></w:rPr><w:t xml:space="preserve"> </w:t></w:r><w:r><w:rPr><w:w w:val="105"/></w:rPr><w:t>negative</w:t></w:r><w:r><w:rPr><w:spacing w:val="35"/><w:w w:val="105"/></w:rPr><w:t xml:space="preserve"> </w:t></w:r><w:r><w:rPr><w:w w:val="105"/></w:rPr><w:t>for</w:t></w:r><w:r><w:rPr><w:spacing w:val="35"/><w:w w:val="105"/></w:rPr><w:t xml:space="preserve"> </w:t></w:r><w:r><w:rPr><w:w w:val="105"/></w:rPr><w:t>pressure</w:t></w:r><w:r><w:rPr><w:spacing w:val="35"/><w:w w:val="105"/></w:rPr><w:t xml:space="preserve"> </w:t></w:r><w:r><w:rPr><w:w w:val="105"/></w:rPr><w:t>less</w:t></w:r><w:r><w:rPr><w:spacing w:val="35"/><w:w w:val="105"/></w:rPr><w:t xml:space="preserve"> </w:t></w:r><w:r><w:rPr><w:w w:val="105"/></w:rPr><w:t>than</w:t></w:r><w:r><w:rPr><w:spacing w:val="34"/><w:w w:val="105"/></w:rPr><w:t xml:space="preserve"> </w:t></w:r><w:r><w:rPr><w:w w:val="105"/></w:rPr><w:t>sea-level</w:t></w:r><w:r><w:rPr><w:spacing w:val="36"/><w:w w:val="105"/></w:rPr><w:t xml:space="preserve"> </w:t></w:r><w:r><w:rPr><w:w w:val="105"/></w:rPr><w:t>pressure.</w:t></w:r><w:r><w:rPr><w:w w:val="106"/></w:rPr><w:t xml:space="preserve"> </w:t></w:r><w:r><w:rPr><w:w w:val="105"/></w:rPr><w:t>Thus,</w:t></w:r><w:r><w:rPr><w:spacing w:val="0"/><w:w w:val="105"/></w:rPr><w:t xml:space="preserve"> </w:t></w:r><w:r><w:rPr><w:w w:val="105"/></w:rPr><w:t>atmospheric</w:t></w:r><w:r><w:rPr><w:spacing w:val="0"/><w:w w:val="105"/></w:rPr><w:t xml:space="preserve"> </w:t></w:r><w:r><w:rPr><w:w w:val="105"/></w:rPr><w:t>pressure</w:t></w:r><w:r><w:rPr><w:spacing w:val="0"/><w:w w:val="105"/></w:rPr><w:t xml:space="preserve"> </w:t></w:r><w:r><w:rPr><w:w w:val="105"/></w:rPr><w:t>measurements</w:t></w:r><w:r><w:rPr><w:spacing w:val="0"/><w:w w:val="105"/></w:rPr><w:t xml:space="preserve"> </w:t></w:r><w:r><w:rPr><w:w w:val="105"/></w:rPr><w:t>above</w:t></w:r><w:r><w:rPr><w:spacing w:val="0"/><w:w w:val="105"/></w:rPr><w:t xml:space="preserve"> </w:t></w:r><w:r><w:rPr><w:w w:val="105"/></w:rPr><w:t>sea-level</w:t></w:r><w:r><w:rPr><w:spacing w:val="0"/><w:w w:val="105"/></w:rPr><w:t xml:space="preserve"> </w:t></w:r><w:r><w:rPr><w:w w:val="105"/></w:rPr><w:t>datum</w:t></w:r><w:r><w:rPr><w:spacing w:val="0"/><w:w w:val="105"/></w:rPr><w:t xml:space="preserve"> </w:t></w:r><w:r><w:rPr><w:w w:val="105"/></w:rPr><w:t>are</w:t></w:r><w:r><w:rPr><w:spacing w:val="0"/><w:w w:val="105"/></w:rPr><w:t xml:space="preserve"> </w:t></w:r><w:r><w:rPr><w:w w:val="105"/></w:rPr><w:t>negative</w:t></w:r><w:r><w:rPr><w:spacing w:val="0"/><w:w w:val="105"/></w:rPr><w:t xml:space="preserve"> </w:t></w:r><w:r><w:rPr><w:w w:val="105"/></w:rPr><w:t>because</w:t></w:r><w:r><w:rPr><w:spacing w:val="0"/><w:w w:val="105"/></w:rPr><w:t xml:space="preserve"> </w:t></w:r><w:r><w:rPr><w:w w:val="105"/></w:rPr><w:t>atmospheric</w:t></w:r><w:r><w:rPr><w:w w:val="103"/></w:rPr><w:t xml:space="preserve"> </w:t></w:r><w:r><w:rPr><w:w w:val="105"/></w:rPr><w:t>pressure</w:t></w:r><w:r><w:rPr><w:spacing w:val="13"/><w:w w:val="105"/></w:rPr><w:t xml:space="preserve"> </w:t></w:r><w:r><w:rPr><w:w w:val="105"/></w:rPr><w:t>decreases</w:t></w:r><w:r><w:rPr><w:spacing w:val="14"/><w:w w:val="105"/></w:rPr><w:t xml:space="preserve"> </w:t></w:r><w:r><w:rPr><w:w w:val="105"/></w:rPr><w:t>with</w:t></w:r><w:r><w:rPr><w:spacing w:val="15"/><w:w w:val="105"/></w:rPr><w:t xml:space="preserve"> </w:t></w:r><w:r><w:rPr><w:w w:val="105"/></w:rPr><w:t>altitude.</w:t></w:r></w:p><w:p><w:pPr><w:pStyle w:val="TextBody"/><w:spacing w:before="29" w:after="0"/><w:ind w:left="465" w:hanging="0"/><w:rPr></w:rPr></w:pPr><w:r><w:rPr><w:w w:val="105"/></w:rPr><w:t>The</w:t></w:r><w:r><w:rPr><w:spacing w:val="2"/><w:w w:val="105"/></w:rPr><w:t xml:space="preserve"> </w:t></w:r><w:r><w:rPr><w:w w:val="105"/></w:rPr><w:t>new</w:t></w:r></w:p><w:p><w:pPr><w:pStyle w:val="TextBody"/><w:spacing w:lineRule="auto" w:line="249" w:before="13" w:after="0"/><w:ind w:left="113" w:right="147" w:firstLine="351"/><w:jc w:val="both"/><w:rPr></w:rPr></w:pPr><w:r><w:rPr><w:w w:val="105"/></w:rPr><w:t>Pressure</w:t></w:r><w:r><w:rPr><w:spacing w:val="0"/><w:w w:val="105"/></w:rPr><w:t xml:space="preserve"> </w:t></w:r><w:r><w:rPr><w:w w:val="105"/></w:rPr><w:t>changes</w:t></w:r><w:r><w:rPr><w:spacing w:val="0"/><w:w w:val="105"/></w:rPr><w:t xml:space="preserve"> </w:t></w:r><w:r><w:rPr><w:w w:val="105"/></w:rPr><w:t>occur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response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changes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height,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thus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weight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water column</w:t></w:r><w:r><w:rPr><w:spacing w:val="12"/><w:w w:val="105"/></w:rPr><w:t xml:space="preserve"> </w:t></w:r><w:r><w:rPr><w:w w:val="105"/></w:rPr><w:t>in</w:t></w:r><w:r><w:rPr><w:spacing w:val="12"/><w:w w:val="105"/></w:rPr><w:t xml:space="preserve"> </w:t></w:r><w:r><w:rPr><w:w w:val="105"/></w:rPr><w:t>the</w:t></w:r><w:r><w:rPr><w:spacing w:val="12"/><w:w w:val="105"/></w:rPr><w:t xml:space="preserve"> </w:t></w:r><w:r><w:rPr><w:w w:val="105"/></w:rPr><w:t>well</w:t></w:r><w:r><w:rPr><w:spacing w:val="12"/><w:w w:val="105"/></w:rPr><w:t xml:space="preserve"> </w:t></w:r><w:r><w:rPr><w:w w:val="105"/></w:rPr><w:t>above</w:t></w:r><w:r><w:rPr><w:spacing w:val="12"/><w:w w:val="105"/></w:rPr><w:t xml:space="preserve"> </w:t></w:r><w:r><w:rPr><w:w w:val="105"/></w:rPr><w:t>the</w:t></w:r><w:r><w:rPr><w:spacing w:val="12"/><w:w w:val="105"/></w:rPr><w:t xml:space="preserve"> </w:t></w:r><w:r><w:rPr><w:w w:val="105"/></w:rPr><w:t>transducer.</w:t></w:r></w:p><w:p><w:pPr><w:pStyle w:val="TextBody"/><w:ind w:left="465" w:hanging="0"/><w:rPr></w:rPr></w:pPr><w:r><w:rPr><w:w w:val="105"/></w:rPr><w:t>DEPTH</w:t></w:r><w:r><w:rPr><w:spacing w:val="14"/><w:w w:val="105"/></w:rPr><w:t xml:space="preserve"> </w:t></w:r><w:r><w:rPr><w:w w:val="105"/></w:rPr><w:t>OF</w:t></w:r><w:r><w:rPr><w:spacing w:val="15"/><w:w w:val="105"/></w:rPr><w:t xml:space="preserve"> </w:t></w:r><w:r><w:rPr><w:w w:val="105"/></w:rPr><w:t>INSTALLATION</w:t></w:r></w:p><w:p><w:pPr><w:pStyle w:val="TextBody"/><w:spacing w:lineRule="auto" w:line="249" w:before="13" w:after="0"/><w:ind w:left="105" w:right="147" w:firstLine="359"/><w:jc w:val="both"/><w:rPr></w:rPr></w:pPr><w:r><w:rPr><w:w w:val="105"/></w:rPr><w:t>The</w:t></w:r><w:r><w:rPr><w:spacing w:val="5"/><w:w w:val="105"/></w:rPr><w:t xml:space="preserve"> </w:t></w:r><w:r><w:rPr><w:w w:val="105"/></w:rPr><w:t>principal</w:t></w:r><w:r><w:rPr><w:spacing w:val="4"/><w:w w:val="105"/></w:rPr><w:t xml:space="preserve"> </w:t></w:r><w:r><w:rPr><w:w w:val="105"/></w:rPr><w:t>objective</w:t></w:r><w:r><w:rPr><w:spacing w:val="5"/><w:w w:val="105"/></w:rPr><w:t xml:space="preserve"> </w:t></w:r><w:r><w:rPr><w:w w:val="105"/></w:rPr><w:t>of</w:t></w:r><w:r><w:rPr><w:spacing w:val="5"/><w:w w:val="105"/></w:rPr><w:t xml:space="preserve"> </w:t></w:r><w:r><w:rPr><w:w w:val="105"/></w:rPr><w:t>selecting</w:t></w:r><w:r><w:rPr><w:spacing w:val="6"/><w:w w:val="105"/></w:rPr><w:t xml:space="preserve"> </w:t></w:r><w:r><w:rPr><w:w w:val="105"/></w:rPr><w:t>a</w:t></w:r><w:r><w:rPr><w:spacing w:val="5"/><w:w w:val="105"/></w:rPr><w:t xml:space="preserve"> </w:t></w:r><w:r><w:rPr><w:w w:val="105"/></w:rPr><w:t>submergence</w:t></w:r><w:r><w:rPr><w:spacing w:val="5"/><w:w w:val="105"/></w:rPr><w:t xml:space="preserve"> </w:t></w:r><w:r><w:rPr><w:w w:val="105"/></w:rPr><w:t>depth</w:t></w:r><w:r><w:rPr><w:spacing w:val="5"/><w:w w:val="105"/></w:rPr><w:t xml:space="preserve"> </w:t></w:r><w:r><w:rPr><w:w w:val="105"/></w:rPr><w:t>at</w:t></w:r><w:r><w:rPr><w:spacing w:val="5"/><w:w w:val="105"/></w:rPr><w:t xml:space="preserve"> </w:t></w:r><w:r><w:rPr><w:w w:val="105"/></w:rPr><w:t>which</w:t></w:r><w:r><w:rPr><w:spacing w:val="5"/><w:w w:val="105"/></w:rPr><w:t xml:space="preserve"> </w:t></w:r><w:r><w:rPr><w:spacing w:val="0"/><w:w w:val="105"/></w:rPr><w:t>to</w:t></w:r><w:r><w:rPr><w:spacing w:val="5"/><w:w w:val="105"/></w:rPr><w:t xml:space="preserve"> </w:t></w:r><w:r><w:rPr><w:w w:val="105"/></w:rPr><w:t>hang</w:t></w:r><w:r><w:rPr><w:spacing w:val="5"/><w:w w:val="105"/></w:rPr><w:t xml:space="preserve"> </w:t></w:r><w:r><w:rPr><w:w w:val="105"/></w:rPr><w:t>a</w:t></w:r><w:r><w:rPr><w:spacing w:val="5"/><w:w w:val="105"/></w:rPr><w:t xml:space="preserve"> </w:t></w:r><w:r><w:rPr><w:w w:val="105"/></w:rPr><w:t>transducer</w:t></w:r><w:r><w:rPr><w:spacing w:val="5"/><w:w w:val="105"/></w:rPr><w:t xml:space="preserve"> </w:t></w:r><w:r><w:rPr><w:w w:val="105"/></w:rPr><w:t>during</w:t></w:r><w:r><w:rPr><w:spacing w:val="21"/><w:w w:val="104"/></w:rPr><w:t xml:space="preserve"> </w:t></w:r><w:r><w:rPr><w:w w:val="105"/></w:rPr><w:t>installation</w:t></w:r><w:r><w:rPr><w:spacing w:val="45"/><w:w w:val="105"/></w:rPr><w:t xml:space="preserve"> </w:t></w:r><w:r><w:rPr><w:w w:val="105"/></w:rPr><w:t>is</w:t></w:r><w:r><w:rPr><w:spacing w:val="46"/><w:w w:val="105"/></w:rPr><w:t xml:space="preserve"> </w:t></w:r><w:r><w:rPr><w:w w:val="105"/></w:rPr><w:t>to</w:t></w:r><w:r><w:rPr><w:spacing w:val="47"/><w:w w:val="105"/></w:rPr><w:t xml:space="preserve"> </w:t></w:r><w:r><w:rPr><w:spacing w:val="0"/><w:w w:val="105"/></w:rPr><w:t>ensure</w:t></w:r><w:r><w:rPr><w:spacing w:val="45"/><w:w w:val="105"/></w:rPr><w:t xml:space="preserve"> </w:t></w:r><w:r><w:rPr><w:w w:val="105"/></w:rPr><w:t>that</w:t></w:r><w:r><w:rPr><w:spacing w:val="46"/><w:w w:val="105"/></w:rPr><w:t xml:space="preserve"> </w:t></w:r><w:r><w:rPr><w:w w:val="105"/></w:rPr><w:t>water</w:t></w:r><w:r><w:rPr><w:spacing w:val="47"/><w:w w:val="105"/></w:rPr><w:t xml:space="preserve"> </w:t></w:r><w:r><w:rPr><w:w w:val="105"/></w:rPr><w:t>levels</w:t></w:r><w:r><w:rPr><w:spacing w:val="45"/><w:w w:val="105"/></w:rPr><w:t xml:space="preserve"> </w:t></w:r><w:r><w:rPr><w:w w:val="105"/></w:rPr><w:t>do</w:t></w:r><w:r><w:rPr><w:spacing w:val="46"/><w:w w:val="105"/></w:rPr><w:t xml:space="preserve"> </w:t></w:r><w:r><w:rPr><w:w w:val="105"/></w:rPr><w:t>not</w:t></w:r><w:r><w:rPr><w:spacing w:val="47"/><w:w w:val="105"/></w:rPr><w:t xml:space="preserve"> </w:t></w:r><w:r><w:rPr><w:spacing w:val="0"/><w:w w:val="105"/></w:rPr><w:t>exceed</w:t></w:r><w:r><w:rPr><w:spacing w:val="46"/><w:w w:val="105"/></w:rPr><w:t xml:space="preserve"> </w:t></w:r><w:r><w:rPr><w:w w:val="105"/></w:rPr><w:t>the</w:t></w:r><w:r><w:rPr><w:spacing w:val="46"/><w:w w:val="105"/></w:rPr><w:t xml:space="preserve"> </w:t></w:r><w:r><w:rPr><w:w w:val="105"/></w:rPr><w:t>transducer’s</w:t></w:r><w:r><w:rPr><w:spacing w:val="46"/><w:w w:val="105"/></w:rPr><w:t xml:space="preserve"> </w:t></w:r><w:r><w:rPr><w:w w:val="105"/></w:rPr><w:t>operational</w:t></w:r><w:r><w:rPr><w:spacing w:val="46"/><w:w w:val="105"/></w:rPr><w:t xml:space="preserve"> </w:t></w:r><w:r><w:rPr><w:w w:val="105"/></w:rPr><w:t>range</w:t></w:r><w:r><w:rPr><w:spacing w:val="45"/><w:w w:val="105"/></w:rPr><w:t xml:space="preserve"> </w:t></w:r><w:r><w:rPr><w:w w:val="105"/></w:rPr><w:t>or</w:t></w:r><w:r><w:rPr><w:spacing w:val="20"/><w:w w:val="106"/></w:rPr><w:t xml:space="preserve"> </w:t></w:r><w:r><w:rPr><w:w w:val="105"/></w:rPr><w:t>fall</w:t></w:r><w:r><w:rPr><w:spacing w:val="28"/><w:w w:val="105"/></w:rPr><w:t xml:space="preserve"> </w:t></w:r><w:r><w:rPr><w:w w:val="105"/></w:rPr><w:t>below</w:t></w:r><w:r><w:rPr><w:spacing w:val="29"/><w:w w:val="105"/></w:rPr><w:t xml:space="preserve"> </w:t></w:r><w:r><w:rPr><w:w w:val="105"/></w:rPr><w:t>it</w:t></w:r><w:r><w:rPr><w:spacing w:val="29"/><w:w w:val="105"/></w:rPr><w:t xml:space="preserve"> </w:t></w:r><w:r><w:rPr><w:w w:val="105"/></w:rPr><w:t>during</w:t></w:r><w:r><w:rPr><w:spacing w:val="29"/><w:w w:val="105"/></w:rPr><w:t xml:space="preserve"> </w:t></w:r><w:r><w:rPr><w:w w:val="105"/></w:rPr><w:t>the</w:t></w:r><w:r><w:rPr><w:spacing w:val="28"/><w:w w:val="105"/></w:rPr><w:t xml:space="preserve"> </w:t></w:r><w:r><w:rPr><w:w w:val="105"/></w:rPr><w:t>monitoring</w:t></w:r><w:r><w:rPr><w:spacing w:val="29"/><w:w w:val="105"/></w:rPr><w:t xml:space="preserve"> </w:t></w:r><w:r><w:rPr><w:w w:val="105"/></w:rPr><w:t>period.</w:t></w:r><w:r><w:rPr><w:spacing w:val="14"/><w:w w:val="105"/></w:rPr><w:t xml:space="preserve"> </w:t></w:r><w:r><w:rPr><w:w w:val="105"/></w:rPr><w:t>Historical</w:t></w:r><w:r><w:rPr><w:spacing w:val="29"/><w:w w:val="105"/></w:rPr><w:t xml:space="preserve"> </w:t></w:r><w:r><w:rPr><w:spacing w:val="0"/><w:w w:val="105"/></w:rPr><w:t>water-level</w:t></w:r><w:r><w:rPr><w:spacing w:val="29"/><w:w w:val="105"/></w:rPr><w:t xml:space="preserve"> </w:t></w:r><w:r><w:rPr><w:w w:val="105"/></w:rPr><w:t>measurements</w:t></w:r><w:r><w:rPr><w:spacing w:val="27"/><w:w w:val="105"/></w:rPr><w:t xml:space="preserve"> </w:t></w:r><w:r><w:rPr><w:w w:val="105"/></w:rPr><w:t>can</w:t></w:r><w:r><w:rPr><w:spacing w:val="29"/><w:w w:val="105"/></w:rPr><w:t xml:space="preserve"> </w:t></w:r><w:r><w:rPr><w:w w:val="105"/></w:rPr><w:t>be</w:t></w:r><w:r><w:rPr><w:spacing w:val="29"/><w:w w:val="105"/></w:rPr><w:t xml:space="preserve"> </w:t></w:r><w:r><w:rPr><w:w w:val="105"/></w:rPr><w:t>helpful</w:t></w:r><w:r><w:rPr><w:spacing w:val="20"/><w:w w:val="104"/></w:rPr><w:t xml:space="preserve"> </w:t></w:r><w:r><w:rPr><w:w w:val="105"/></w:rPr><w:t>when</w:t></w:r><w:r><w:rPr><w:spacing w:val="8"/><w:w w:val="105"/></w:rPr><w:t xml:space="preserve"> </w:t></w:r><w:r><w:rPr><w:w w:val="105"/></w:rPr><w:t>designing</w:t></w:r><w:r><w:rPr><w:spacing w:val="7"/><w:w w:val="105"/></w:rPr><w:t xml:space="preserve"> </w:t></w:r><w:r><w:rPr><w:w w:val="105"/></w:rPr><w:t>a</w:t></w:r><w:r><w:rPr><w:spacing w:val="9"/><w:w w:val="105"/></w:rPr><w:t xml:space="preserve"> </w:t></w:r><w:r><w:rPr><w:w w:val="105"/></w:rPr><w:t>long-term</w:t></w:r><w:r><w:rPr><w:spacing w:val="7"/><w:w w:val="105"/></w:rPr><w:t xml:space="preserve"> </w:t></w:r><w:r><w:rPr><w:w w:val="105"/></w:rPr><w:t>water-level</w:t></w:r><w:r><w:rPr><w:spacing w:val="8"/><w:w w:val="105"/></w:rPr><w:t xml:space="preserve"> </w:t></w:r><w:r><w:rPr><w:w w:val="105"/></w:rPr><w:t>monitoring</w:t></w:r><w:r><w:rPr><w:spacing w:val="9"/><w:w w:val="105"/></w:rPr><w:t xml:space="preserve"> </w:t></w:r><w:r><w:rPr><w:w w:val="105"/></w:rPr><w:t>program</w:t></w:r><w:r><w:rPr><w:spacing w:val="8"/><w:w w:val="105"/></w:rPr><w:t xml:space="preserve"> </w:t></w:r><w:r><w:rPr><w:spacing w:val="0"/><w:w w:val="105"/></w:rPr><w:t>(Taylor</w:t></w:r><w:r><w:rPr><w:spacing w:val="8"/><w:w w:val="105"/></w:rPr><w:t xml:space="preserve"> </w:t></w:r><w:r><w:rPr><w:w w:val="105"/></w:rPr><w:t>and</w:t></w:r><w:r><w:rPr><w:spacing w:val="9"/><w:w w:val="105"/></w:rPr><w:t xml:space="preserve"> </w:t></w:r><w:r><w:rPr><w:w w:val="105"/></w:rPr><w:t>Alley,</w:t></w:r><w:r><w:rPr><w:spacing w:val="9"/><w:w w:val="105"/></w:rPr><w:t xml:space="preserve"> </w:t></w:r><w:r><w:rPr><w:w w:val="105"/></w:rPr><w:t>2001).</w:t></w:r><w:r><w:rPr><w:spacing w:val="32"/><w:w w:val="105"/></w:rPr><w:t xml:space="preserve"> </w:t></w:r><w:r><w:rPr><w:w w:val="105"/></w:rPr><w:t>If</w:t></w:r><w:r><w:rPr><w:spacing w:val="8"/><w:w w:val="105"/></w:rPr><w:t xml:space="preserve"> </w:t></w:r><w:r><w:rPr><w:w w:val="105"/></w:rPr><w:t>enough</w:t></w:r><w:r><w:rPr><w:spacing w:val="26"/><w:w w:val="103"/></w:rPr><w:t xml:space="preserve"> </w:t></w:r><w:r><w:rPr><w:w w:val="105"/></w:rPr><w:t>measurements have</w:t></w:r><w:r><w:rPr><w:spacing w:val="1"/><w:w w:val="105"/></w:rPr><w:t xml:space="preserve"> </w:t></w:r><w:r><w:rPr><w:w w:val="105"/></w:rPr><w:t>been</w:t></w:r><w:r><w:rPr><w:spacing w:val="1"/><w:w w:val="105"/></w:rPr><w:t xml:space="preserve"> </w:t></w:r><w:r><w:rPr><w:w w:val="105"/></w:rPr><w:t>made,</w:t></w:r><w:r><w:rPr><w:spacing w:val="1"/><w:w w:val="105"/></w:rPr><w:t xml:space="preserve"> </w:t></w:r><w:r><w:rPr><w:w w:val="105"/></w:rPr><w:t>it</w:t></w:r><w:r><w:rPr><w:spacing w:val="1"/><w:w w:val="105"/></w:rPr><w:t xml:space="preserve"> </w:t></w:r><w:r><w:rPr><w:w w:val="105"/></w:rPr><w:t>is</w:t></w:r><w:r><w:rPr><w:spacing w:val="1"/><w:w w:val="105"/></w:rPr><w:t xml:space="preserve"> </w:t></w:r><w:r><w:rPr><w:w w:val="105"/></w:rPr><w:t>much</w:t></w:r><w:r><w:rPr><w:spacing w:val="1"/><w:w w:val="105"/></w:rPr><w:t xml:space="preserve"> </w:t></w:r><w:r><w:rPr><w:w w:val="105"/></w:rPr><w:t>easier</w:t></w:r><w:r><w:rPr><w:spacing w:val="1"/><w:w w:val="105"/></w:rPr><w:t xml:space="preserve"> </w:t></w:r><w:r><w:rPr><w:w w:val="105"/></w:rPr><w:t>to</w:t></w:r><w:r><w:rPr><w:spacing w:val="1"/><w:w w:val="105"/></w:rPr><w:t xml:space="preserve"> </w:t></w:r><w:r><w:rPr><w:w w:val="105"/></w:rPr><w:t>determine what</w:t></w:r><w:r><w:rPr><w:spacing w:val="1"/><w:w w:val="105"/></w:rPr><w:t xml:space="preserve"> </w:t></w:r><w:r><w:rPr><w:w w:val="105"/></w:rPr><w:t>daily</w:t></w:r><w:r><w:rPr><w:spacing w:val="1"/><w:w w:val="105"/></w:rPr><w:t xml:space="preserve"> </w:t></w:r><w:r><w:rPr><w:w w:val="105"/></w:rPr><w:t>or</w:t></w:r><w:r><w:rPr><w:spacing w:val="1"/><w:w w:val="105"/></w:rPr><w:t xml:space="preserve"> </w:t></w:r><w:r><w:rPr><w:w w:val="105"/></w:rPr><w:t>seasonal</w:t></w:r><w:r><w:rPr><w:spacing w:val="1"/><w:w w:val="105"/></w:rPr><w:t xml:space="preserve"> </w:t></w:r><w:r><w:rPr><w:w w:val="105"/></w:rPr><w:t>extremes</w:t></w:r><w:r><w:rPr><w:spacing w:val="1"/><w:w w:val="105"/></w:rPr><w:t xml:space="preserve"> </w:t></w:r><w:r><w:rPr><w:w w:val="105"/></w:rPr><w:t>can</w:t></w:r><w:r><w:rPr><w:w w:val="103"/></w:rPr><w:t xml:space="preserve"> </w:t></w:r><w:r><w:rPr><w:w w:val="105"/></w:rPr><w:t>be</w:t></w:r><w:r><w:rPr><w:spacing w:val="25"/><w:w w:val="105"/></w:rPr><w:t xml:space="preserve"> </w:t></w:r><w:r><w:rPr><w:w w:val="105"/></w:rPr><w:t>expected</w:t></w:r><w:r><w:rPr><w:spacing w:val="25"/><w:w w:val="105"/></w:rPr><w:t xml:space="preserve"> </w:t></w:r><w:r><w:rPr><w:w w:val="105"/></w:rPr><w:t>for</w:t></w:r><w:r><w:rPr><w:spacing w:val="25"/><w:w w:val="105"/></w:rPr><w:t xml:space="preserve"> </w:t></w:r><w:r><w:rPr><w:w w:val="105"/></w:rPr><w:t>a</w:t></w:r><w:r><w:rPr><w:spacing w:val="26"/><w:w w:val="105"/></w:rPr><w:t xml:space="preserve"> </w:t></w:r><w:r><w:rPr><w:w w:val="105"/></w:rPr><w:t>given</w:t></w:r><w:r><w:rPr><w:spacing w:val="25"/><w:w w:val="105"/></w:rPr><w:t xml:space="preserve"> </w:t></w:r><w:r><w:rPr><w:w w:val="105"/></w:rPr><w:t>well.</w:t></w:r><w:r><w:rPr><w:spacing w:val="60"/><w:w w:val="105"/></w:rPr><w:t xml:space="preserve"> </w:t></w:r><w:r><w:rPr><w:w w:val="105"/></w:rPr><w:t>Thus,</w:t></w:r><w:r><w:rPr><w:spacing w:val="26"/><w:w w:val="105"/></w:rPr><w:t xml:space="preserve"> </w:t></w:r><w:r><w:rPr><w:w w:val="105"/></w:rPr><w:t>the</w:t></w:r><w:r><w:rPr><w:spacing w:val="25"/><w:w w:val="105"/></w:rPr><w:t xml:space="preserve"> </w:t></w:r><w:r><w:rPr><w:w w:val="105"/></w:rPr><w:t>appropriate</w:t></w:r><w:r><w:rPr><w:spacing w:val="27"/><w:w w:val="105"/></w:rPr><w:t xml:space="preserve"> </w:t></w:r><w:r><w:rPr><w:w w:val="105"/></w:rPr><w:t>range</w:t></w:r><w:r><w:rPr><w:spacing w:val="25"/><w:w w:val="105"/></w:rPr><w:t xml:space="preserve"> </w:t></w:r><w:r><w:rPr><w:w w:val="105"/></w:rPr><w:t>for</w:t></w:r><w:r><w:rPr><w:spacing w:val="26"/><w:w w:val="105"/></w:rPr><w:t xml:space="preserve"> </w:t></w:r><w:r><w:rPr><w:w w:val="105"/></w:rPr><w:t>a</w:t></w:r><w:r><w:rPr><w:spacing w:val="25"/><w:w w:val="105"/></w:rPr><w:t xml:space="preserve"> </w:t></w:r><w:r><w:rPr><w:w w:val="105"/></w:rPr><w:t>transducer</w:t></w:r><w:r><w:rPr><w:spacing w:val="25"/><w:w w:val="105"/></w:rPr><w:t xml:space="preserve"> </w:t></w:r><w:r><w:rPr><w:w w:val="105"/></w:rPr><w:t>can</w:t></w:r><w:r><w:rPr><w:spacing w:val="25"/><w:w w:val="105"/></w:rPr><w:t xml:space="preserve"> </w:t></w:r><w:r><w:rPr><w:w w:val="105"/></w:rPr><w:t>be</w:t></w:r><w:r><w:rPr><w:spacing w:val="26"/><w:w w:val="105"/></w:rPr><w:t xml:space="preserve"> </w:t></w:r><w:r><w:rPr><w:w w:val="105"/></w:rPr><w:t>selected,</w:t></w:r><w:r><w:rPr><w:spacing w:val="26"/><w:w w:val="105"/></w:rPr><w:t xml:space="preserve"> </w:t></w:r><w:r><w:rPr><w:w w:val="105"/></w:rPr><w:t>and</w:t></w:r><w:r><w:rPr><w:w w:val="110"/></w:rPr><w:t xml:space="preserve"> </w:t></w:r><w:r><w:rPr><w:w w:val="105"/></w:rPr><w:t>its</w:t></w:r><w:r><w:rPr><w:spacing w:val="30"/><w:w w:val="105"/></w:rPr><w:t xml:space="preserve"> </w:t></w:r><w:r><w:rPr><w:w w:val="105"/></w:rPr><w:t>optimum</w:t></w:r><w:r><w:rPr><w:spacing w:val="31"/><w:w w:val="105"/></w:rPr><w:t xml:space="preserve"> </w:t></w:r><w:r><w:rPr><w:w w:val="105"/></w:rPr><w:t>position</w:t></w:r><w:r><w:rPr><w:spacing w:val="31"/><w:w w:val="105"/></w:rPr><w:t xml:space="preserve"> </w:t></w:r><w:r><w:rPr><w:w w:val="105"/></w:rPr><w:t>estimated.</w:t></w:r><w:r><w:rPr><w:spacing w:val="7"/><w:w w:val="105"/></w:rPr><w:t xml:space="preserve"> </w:t></w:r><w:r><w:rPr><w:w w:val="105"/></w:rPr><w:t>To</w:t></w:r><w:r><w:rPr><w:spacing w:val="31"/><w:w w:val="105"/></w:rPr><w:t xml:space="preserve"> </w:t></w:r><w:r><w:rPr><w:w w:val="105"/></w:rPr><w:t>minimize</w:t></w:r><w:r><w:rPr><w:spacing w:val="31"/><w:w w:val="105"/></w:rPr><w:t xml:space="preserve"> </w:t></w:r><w:r><w:rPr><w:w w:val="105"/></w:rPr><w:t>potential</w:t></w:r><w:r><w:rPr><w:spacing w:val="29"/><w:w w:val="105"/></w:rPr><w:t xml:space="preserve"> </w:t></w:r><w:r><w:rPr><w:w w:val="105"/></w:rPr><w:t>for</w:t></w:r><w:r><w:rPr><w:spacing w:val="31"/><w:w w:val="105"/></w:rPr><w:t xml:space="preserve"> </w:t></w:r><w:r><w:rPr><w:w w:val="105"/></w:rPr><w:t>errors</w:t></w:r><w:r><w:rPr><w:spacing w:val="31"/><w:w w:val="105"/></w:rPr><w:t xml:space="preserve"> </w:t></w:r><w:r><w:rPr><w:w w:val="105"/></w:rPr><w:t>and</w:t></w:r><w:r><w:rPr><w:spacing w:val="31"/><w:w w:val="105"/></w:rPr><w:t xml:space="preserve"> </w:t></w:r><w:r><w:rPr><w:w w:val="105"/></w:rPr><w:t>simplify</w:t></w:r><w:r><w:rPr><w:spacing w:val="32"/><w:w w:val="105"/></w:rPr><w:t xml:space="preserve"> </w:t></w:r><w:r><w:rPr><w:w w:val="105"/></w:rPr><w:t>subsequent</w:t></w:r><w:r><w:rPr><w:spacing w:val="33"/><w:w w:val="105"/></w:rPr><w:t xml:space="preserve"> </w:t></w:r><w:r><w:rPr><w:w w:val="105"/></w:rPr><w:t>data</w:t></w:r><w:r><w:rPr><w:w w:val="115"/></w:rPr><w:t xml:space="preserve"> </w:t></w:r><w:r><w:rPr><w:w w:val="105"/></w:rPr><w:t>processing,</w:t></w:r><w:r><w:rPr><w:spacing w:val="17"/><w:w w:val="105"/></w:rPr><w:t xml:space="preserve"> </w:t></w:r><w:r><w:rPr><w:w w:val="105"/></w:rPr><w:t>reposition</w:t></w:r><w:r><w:rPr><w:spacing w:val="18"/><w:w w:val="105"/></w:rPr><w:t xml:space="preserve"> </w:t></w:r><w:r><w:rPr><w:w w:val="105"/></w:rPr><w:t>the</w:t></w:r><w:r><w:rPr><w:spacing w:val="19"/><w:w w:val="105"/></w:rPr><w:t xml:space="preserve"> </w:t></w:r><w:r><w:rPr><w:w w:val="105"/></w:rPr><w:t>transducer</w:t></w:r><w:r><w:rPr><w:spacing w:val="18"/><w:w w:val="105"/></w:rPr><w:t xml:space="preserve"> </w:t></w:r><w:r><w:rPr><w:w w:val="105"/></w:rPr><w:t>infrequently.</w:t></w:r><w:r><w:rPr><w:spacing w:val="45"/><w:w w:val="105"/></w:rPr><w:t xml:space="preserve"> </w:t></w:r><w:r><w:rPr><w:w w:val="105"/></w:rPr><w:t>Under</w:t></w:r><w:r><w:rPr><w:spacing w:val="19"/><w:w w:val="105"/></w:rPr><w:t xml:space="preserve"> </w:t></w:r><w:r><w:rPr><w:w w:val="105"/></w:rPr><w:t>ideal</w:t></w:r><w:r><w:rPr><w:spacing w:val="18"/><w:w w:val="105"/></w:rPr><w:t xml:space="preserve"> </w:t></w:r><w:r><w:rPr><w:w w:val="105"/></w:rPr><w:t>conditions,</w:t></w:r><w:r><w:rPr><w:spacing w:val="20"/><w:w w:val="105"/></w:rPr><w:t xml:space="preserve"> </w:t></w:r><w:r><w:rPr><w:w w:val="105"/></w:rPr><w:t>the</w:t></w:r><w:r><w:rPr><w:spacing w:val="19"/><w:w w:val="105"/></w:rPr><w:t xml:space="preserve"> </w:t></w:r><w:r><w:rPr><w:w w:val="105"/></w:rPr><w:t>transducer</w:t></w:r><w:r><w:rPr><w:spacing w:val="18"/><w:w w:val="105"/></w:rPr><w:t xml:space="preserve"> </w:t></w:r><w:r><w:rPr><w:w w:val="105"/></w:rPr><w:t>can</w:t></w:r><w:r><w:rPr><w:spacing w:val="19"/><w:w w:val="105"/></w:rPr><w:t xml:space="preserve"> </w:t></w:r><w:r><w:rPr><w:w w:val="105"/></w:rPr><w:t>be</w:t></w:r><w:r><w:rPr><w:w w:val="103"/></w:rPr><w:t xml:space="preserve"> </w:t></w:r><w:r><w:rPr><w:w w:val="105"/></w:rPr><w:t>hung</w:t></w:r><w:r><w:rPr><w:spacing w:val="0"/><w:w w:val="105"/></w:rPr><w:t xml:space="preserve"> </w:t></w:r><w:r><w:rPr><w:w w:val="105"/></w:rPr><w:t>at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single depth</w:t></w:r><w:r><w:rPr><w:spacing w:val="0"/><w:w w:val="105"/></w:rPr><w:t xml:space="preserve"> </w:t></w:r><w:r><w:rPr><w:w w:val="105"/></w:rPr><w:t>for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entire monitoring</w:t></w:r><w:r><w:rPr><w:spacing w:val="0"/><w:w w:val="105"/></w:rPr><w:t xml:space="preserve"> </w:t></w:r><w:r><w:rPr><w:w w:val="105"/></w:rPr><w:t>period,</w:t></w:r><w:r><w:rPr><w:spacing w:val="0"/><w:w w:val="105"/></w:rPr><w:t xml:space="preserve"> </w:t></w:r><w:r><w:rPr><w:w w:val="105"/></w:rPr><w:t>although it</w:t></w:r><w:r><w:rPr><w:spacing w:val="0"/><w:w w:val="105"/></w:rPr><w:t xml:space="preserve"> </w:t></w:r><w:r><w:rPr><w:w w:val="105"/></w:rPr><w:t>may</w:t></w:r><w:r><w:rPr><w:spacing w:val="0"/><w:w w:val="105"/></w:rPr><w:t xml:space="preserve"> </w:t></w:r><w:r><w:rPr><w:w w:val="105"/></w:rPr><w:t>be</w:t></w:r><w:r><w:rPr><w:spacing w:val="0"/><w:w w:val="105"/></w:rPr><w:t xml:space="preserve"> </w:t></w:r><w:r><w:rPr><w:w w:val="105"/></w:rPr><w:t>necessary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re-position</w:t></w:r><w:r><w:rPr><w:w w:val="101"/></w:rPr><w:t xml:space="preserve"> </w:t></w:r><w:r><w:rPr><w:w w:val="105"/></w:rPr><w:t>a</w:t></w:r><w:r><w:rPr><w:spacing w:val="17"/><w:w w:val="105"/></w:rPr><w:t xml:space="preserve"> </w:t></w:r><w:r><w:rPr><w:w w:val="105"/></w:rPr><w:t>transducer</w:t></w:r><w:r><w:rPr><w:spacing w:val="18"/><w:w w:val="105"/></w:rPr><w:t xml:space="preserve"> </w:t></w:r><w:r><w:rPr><w:spacing w:val="0"/><w:w w:val="105"/></w:rPr><w:t>once</w:t></w:r></w:p><w:p><w:pPr><w:pStyle w:val="TextBody"/><w:spacing w:lineRule="auto" w:line="249"/><w:ind w:left="105" w:right="107" w:firstLine="359"/><w:jc w:val="both"/><w:rPr></w:rPr></w:pPr><w:r><w:rPr><w:w w:val="105"/></w:rPr><w:t>When</w:t></w:r><w:r><w:rPr><w:spacing w:val="26"/><w:w w:val="105"/></w:rPr><w:t xml:space="preserve"> </w:t></w:r><w:r><w:rPr><w:w w:val="105"/></w:rPr><w:t>data</w:t></w:r><w:r><w:rPr><w:spacing w:val="25"/><w:w w:val="105"/></w:rPr><w:t xml:space="preserve"> </w:t></w:r><w:r><w:rPr><w:w w:val="105"/></w:rPr><w:t>have</w:t></w:r><w:r><w:rPr><w:spacing w:val="26"/><w:w w:val="105"/></w:rPr><w:t xml:space="preserve"> </w:t></w:r><w:r><w:rPr><w:w w:val="105"/></w:rPr><w:t>been</w:t></w:r><w:r><w:rPr><w:spacing w:val="25"/><w:w w:val="105"/></w:rPr><w:t xml:space="preserve"> </w:t></w:r><w:r><w:rPr><w:w w:val="105"/></w:rPr><w:t>collected</w:t></w:r><w:r><w:rPr><w:spacing w:val="26"/><w:w w:val="105"/></w:rPr><w:t xml:space="preserve"> </w:t></w:r><w:r><w:rPr><w:w w:val="105"/></w:rPr><w:t>for</w:t></w:r><w:r><w:rPr><w:spacing w:val="26"/><w:w w:val="105"/></w:rPr><w:t xml:space="preserve"> </w:t></w:r><w:r><w:rPr><w:w w:val="105"/></w:rPr><w:t>a</w:t></w:r><w:r><w:rPr><w:spacing w:val="25"/><w:w w:val="105"/></w:rPr><w:t xml:space="preserve"> </w:t></w:r><w:r><w:rPr><w:w w:val="105"/></w:rPr><w:t>sufficient</w:t></w:r><w:r><w:rPr><w:spacing w:val="27"/><w:w w:val="105"/></w:rPr><w:t xml:space="preserve"> </w:t></w:r><w:r><w:rPr><w:w w:val="105"/></w:rPr><w:t>amount</w:t></w:r><w:r><w:rPr><w:spacing w:val="25"/><w:w w:val="105"/></w:rPr><w:t xml:space="preserve"> </w:t></w:r><w:r><w:rPr><w:w w:val="105"/></w:rPr><w:t>of</w:t></w:r><w:r><w:rPr><w:spacing w:val="25"/><w:w w:val="105"/></w:rPr><w:t xml:space="preserve"> </w:t></w:r><w:r><w:rPr><w:w w:val="105"/></w:rPr><w:t>time,</w:t></w:r><w:r><w:rPr><w:spacing w:val="28"/><w:w w:val="105"/></w:rPr><w:t xml:space="preserve"> </w:t></w:r><w:r><w:rPr><w:w w:val="105"/></w:rPr><w:t>WHAT</w:t></w:r><w:r><w:rPr><w:spacing w:val="25"/><w:w w:val="105"/></w:rPr><w:t xml:space="preserve"> </w:t></w:r><w:r><w:rPr><w:w w:val="105"/></w:rPr><w:t>can</w:t></w:r><w:r><w:rPr><w:spacing w:val="25"/><w:w w:val="105"/></w:rPr><w:t xml:space="preserve"> </w:t></w:r><w:r><w:rPr><w:w w:val="105"/></w:rPr><w:t>provides</w:t></w:r><w:r><w:rPr><w:spacing w:val="26"/><w:w w:val="105"/></w:rPr><w:t xml:space="preserve"> </w:t></w:r><w:r><w:rPr><w:w w:val="105"/></w:rPr><w:t>useful</w:t></w:r><w:r><w:rPr><w:w w:val="102"/></w:rPr><w:t xml:space="preserve"> </w:t></w:r><w:r><w:rPr><w:w w:val="105"/></w:rPr><w:t>insight</w:t></w:r><w:r><w:rPr><w:spacing w:val="10"/><w:w w:val="105"/></w:rPr><w:t xml:space="preserve"> </w:t></w:r><w:r><w:rPr><w:w w:val="105"/></w:rPr><w:t>about</w:t></w:r><w:r><w:rPr><w:spacing w:val="11"/><w:w w:val="105"/></w:rPr><w:t xml:space="preserve"> </w:t></w:r><w:r><w:rPr><w:w w:val="105"/></w:rPr><w:t>past</w:t></w:r><w:r><w:rPr><w:spacing w:val="11"/><w:w w:val="105"/></w:rPr><w:t xml:space="preserve"> </w:t></w:r><w:r><w:rPr><w:w w:val="105"/></w:rPr><w:t>water</w:t></w:r><w:r><w:rPr><w:spacing w:val="11"/><w:w w:val="105"/></w:rPr><w:t xml:space="preserve"> </w:t></w:r><w:r><w:rPr><w:w w:val="105"/></w:rPr><w:t>level</w:t></w:r><w:r><w:rPr><w:spacing w:val="11"/><w:w w:val="105"/></w:rPr><w:t xml:space="preserve"> </w:t></w:r><w:r><w:rPr><w:w w:val="105"/></w:rPr><w:t>comportment</w:t></w:r><w:r><w:rPr><w:spacing w:val="11"/><w:w w:val="105"/></w:rPr><w:t xml:space="preserve"> </w:t></w:r><w:r><w:rPr><w:w w:val="105"/></w:rPr><w:t>and</w:t></w:r><w:r><w:rPr><w:spacing w:val="11"/><w:w w:val="105"/></w:rPr><w:t xml:space="preserve"> </w:t></w:r><w:r><w:rPr><w:w w:val="105"/></w:rPr><w:t>can</w:t></w:r><w:r><w:rPr><w:spacing w:val="12"/><w:w w:val="105"/></w:rPr><w:t xml:space="preserve"> </w:t></w:r><w:r><w:rPr><w:w w:val="105"/></w:rPr><w:t>also</w:t></w:r><w:r><w:rPr><w:spacing w:val="11"/><w:w w:val="105"/></w:rPr><w:t xml:space="preserve"> </w:t></w:r><w:r><w:rPr><w:w w:val="105"/></w:rPr><w:t>be</w:t></w:r><w:r><w:rPr><w:spacing w:val="11"/><w:w w:val="105"/></w:rPr><w:t xml:space="preserve"> </w:t></w:r><w:r><w:rPr><w:w w:val="105"/></w:rPr><w:t>used</w:t></w:r><w:r><w:rPr><w:spacing w:val="10"/><w:w w:val="105"/></w:rPr><w:t xml:space="preserve"> </w:t></w:r><w:r><w:rPr><w:w w:val="105"/></w:rPr><w:t>as</w:t></w:r><w:r><w:rPr><w:spacing w:val="10"/><w:w w:val="105"/></w:rPr><w:t xml:space="preserve"> </w:t></w:r><w:r><w:rPr><w:w w:val="105"/></w:rPr><w:t>a</w:t></w:r><w:r><w:rPr><w:spacing w:val="12"/><w:w w:val="105"/></w:rPr><w:t xml:space="preserve"> </w:t></w:r><w:r><w:rPr><w:w w:val="105"/></w:rPr><w:t>tool</w:t></w:r><w:r><w:rPr><w:spacing w:val="11"/><w:w w:val="105"/></w:rPr><w:t xml:space="preserve"> </w:t></w:r><w:r><w:rPr><w:w w:val="105"/></w:rPr><w:t>for</w:t></w:r><w:r><w:rPr><w:spacing w:val="12"/><w:w w:val="105"/></w:rPr><w:t xml:space="preserve"> </w:t></w:r><w:r><w:rPr><w:w w:val="105"/></w:rPr><w:t>predictive</w:t></w:r><w:r><w:rPr><w:spacing w:val="10"/><w:w w:val="105"/></w:rPr><w:t xml:space="preserve"> </w:t></w:r><w:r><w:rPr><w:w w:val="105"/></w:rPr><w:t>scenario.</w:t></w:r><w:r><w:rPr><w:w w:val="102"/></w:rPr><w:t xml:space="preserve"> </w:t></w:r><w:r><w:rPr><w:w w:val="105"/></w:rPr><w:t>This</w:t></w:r><w:r><w:rPr><w:spacing w:val="21"/><w:w w:val="105"/></w:rPr><w:t xml:space="preserve"> </w:t></w:r><w:r><w:rPr><w:w w:val="105"/></w:rPr><w:t>can</w:t></w:r><w:r><w:rPr><w:spacing w:val="21"/><w:w w:val="105"/></w:rPr><w:t xml:space="preserve"> </w:t></w:r><w:r><w:rPr><w:w w:val="105"/></w:rPr><w:t>help</w:t></w:r><w:r><w:rPr><w:spacing w:val="22"/><w:w w:val="105"/></w:rPr><w:t xml:space="preserve"> </w:t></w:r><w:r><w:rPr><w:w w:val="105"/></w:rPr><w:t>to</w:t></w:r><w:r><w:rPr><w:spacing w:val="21"/><w:w w:val="105"/></w:rPr><w:t xml:space="preserve"> </w:t></w:r><w:r><w:rPr><w:w w:val="105"/></w:rPr><w:t>better</w:t></w:r><w:r><w:rPr><w:spacing w:val="20"/><w:w w:val="105"/></w:rPr><w:t xml:space="preserve"> </w:t></w:r><w:r><w:rPr><w:w w:val="105"/></w:rPr><w:t>design</w:t></w:r><w:r><w:rPr><w:spacing w:val="21"/><w:w w:val="105"/></w:rPr><w:t xml:space="preserve"> </w:t></w:r><w:r><w:rPr><w:w w:val="105"/></w:rPr><w:t>the</w:t></w:r><w:r><w:rPr><w:spacing w:val="21"/><w:w w:val="105"/></w:rPr><w:t xml:space="preserve"> </w:t></w:r><w:r><w:rPr><w:w w:val="105"/></w:rPr><w:t>optimal</w:t></w:r><w:r><w:rPr><w:spacing w:val="22"/><w:w w:val="105"/></w:rPr><w:t xml:space="preserve"> </w:t></w:r><w:r><w:rPr><w:w w:val="105"/></w:rPr><w:t>depth</w:t></w:r><w:r><w:rPr><w:spacing w:val="21"/><w:w w:val="105"/></w:rPr><w:t xml:space="preserve"> </w:t></w:r><w:r><w:rPr><w:w w:val="105"/></w:rPr><w:t>of</w:t></w:r><w:r><w:rPr><w:spacing w:val="21"/><w:w w:val="105"/></w:rPr><w:t xml:space="preserve"> </w:t></w:r><w:r><w:rPr><w:w w:val="105"/></w:rPr><w:t>installation</w:t></w:r><w:r><w:rPr><w:spacing w:val="21"/><w:w w:val="105"/></w:rPr><w:t xml:space="preserve"> </w:t></w:r><w:r><w:rPr><w:w w:val="105"/></w:rPr><w:t>of</w:t></w:r><w:r><w:rPr><w:spacing w:val="21"/><w:w w:val="105"/></w:rPr><w:t xml:space="preserve"> </w:t></w:r><w:r><w:rPr><w:w w:val="105"/></w:rPr><w:t>the</w:t></w:r><w:r><w:rPr><w:spacing w:val="21"/><w:w w:val="105"/></w:rPr><w:t xml:space="preserve"> </w:t></w:r><w:r><w:rPr><w:w w:val="105"/></w:rPr><w:t>instrument.</w:t></w:r></w:p><w:p><w:pPr><w:pStyle w:val="TextBody"/><w:spacing w:lineRule="auto" w:line="249"/><w:ind w:left="113" w:right="118" w:firstLine="351"/><w:jc w:val="both"/><w:rPr></w:rPr></w:pPr><w:r><w:rPr><w:w w:val="105"/></w:rPr><w:t>Even</w:t></w:r><w:r><w:rPr><w:spacing w:val="14"/><w:w w:val="105"/></w:rPr><w:t xml:space="preserve"> </w:t></w:r><w:r><w:rPr><w:w w:val="105"/></w:rPr><w:t>though</w:t></w:r><w:r><w:rPr><w:spacing w:val="14"/><w:w w:val="105"/></w:rPr><w:t xml:space="preserve"> </w:t></w:r><w:r><w:rPr><w:w w:val="105"/></w:rPr><w:t>there</w:t></w:r><w:r><w:rPr><w:spacing w:val="13"/><w:w w:val="105"/></w:rPr><w:t xml:space="preserve"> </w:t></w:r><w:r><w:rPr><w:w w:val="105"/></w:rPr><w:t>exists</w:t></w:r><w:r><w:rPr><w:spacing w:val="14"/><w:w w:val="105"/></w:rPr><w:t xml:space="preserve"> </w:t></w:r><w:r><w:rPr><w:w w:val="105"/></w:rPr><w:t>software</w:t></w:r><w:r><w:rPr><w:spacing w:val="14"/><w:w w:val="105"/></w:rPr><w:t xml:space="preserve"> </w:t></w:r><w:r><w:rPr><w:w w:val="105"/></w:rPr><w:t>that</w:t></w:r><w:r><w:rPr><w:spacing w:val="15"/><w:w w:val="105"/></w:rPr><w:t xml:space="preserve"> </w:t></w:r><w:r><w:rPr><w:w w:val="105"/></w:rPr><w:t>can</w:t></w:r><w:r><w:rPr><w:spacing w:val="14"/><w:w w:val="105"/></w:rPr><w:t xml:space="preserve"> </w:t></w:r><w:r><w:rPr><w:w w:val="105"/></w:rPr><w:t>correct</w:t></w:r><w:r><w:rPr><w:spacing w:val="14"/><w:w w:val="105"/></w:rPr><w:t xml:space="preserve"> </w:t></w:r><w:r><w:rPr><w:w w:val="105"/></w:rPr><w:t>data</w:t></w:r><w:r><w:rPr><w:spacing w:val="13"/><w:w w:val="105"/></w:rPr><w:t xml:space="preserve"> </w:t></w:r><w:r><w:rPr><w:w w:val="105"/></w:rPr><w:t>automatically</w:t></w:r><w:r><w:rPr><w:spacing w:val="14"/><w:w w:val="105"/></w:rPr><w:t xml:space="preserve"> </w:t></w:r><w:r><w:rPr><w:w w:val="105"/></w:rPr><w:t>for</w:t></w:r><w:r><w:rPr><w:spacing w:val="15"/><w:w w:val="105"/></w:rPr><w:t xml:space="preserve"> </w:t></w:r><w:r><w:rPr><w:w w:val="105"/></w:rPr><w:t>barometric</w:t></w:r><w:r><w:rPr><w:spacing w:val="13"/><w:w w:val="105"/></w:rPr><w:t xml:space="preserve"> </w:t></w:r><w:r><w:rPr><w:w w:val="105"/></w:rPr><w:t>pressure,</w:t></w:r><w:r><w:rPr><w:w w:val="103"/></w:rPr><w:t xml:space="preserve"> </w:t></w:r><w:r><w:rPr><w:w w:val="105"/></w:rPr><w:t>it</w:t></w:r><w:r><w:rPr><w:spacing w:val="14"/><w:w w:val="105"/></w:rPr><w:t xml:space="preserve"> </w:t></w:r><w:r><w:rPr><w:w w:val="105"/></w:rPr><w:t>is</w:t></w:r><w:r><w:rPr><w:spacing w:val="15"/><w:w w:val="105"/></w:rPr><w:t xml:space="preserve"> </w:t></w:r><w:r><w:rPr><w:w w:val="105"/></w:rPr><w:t>still</w:t></w:r><w:r><w:rPr><w:spacing w:val="14"/><w:w w:val="105"/></w:rPr><w:t xml:space="preserve"> </w:t></w:r><w:r><w:rPr><w:w w:val="105"/></w:rPr><w:t>advise</w:t></w:r><w:r><w:rPr><w:spacing w:val="15"/><w:w w:val="105"/></w:rPr><w:t xml:space="preserve"> </w:t></w:r><w:r><w:rPr><w:w w:val="105"/></w:rPr><w:t>to</w:t></w:r><w:r><w:rPr><w:spacing w:val="15"/><w:w w:val="105"/></w:rPr><w:t xml:space="preserve"> </w:t></w:r><w:r><w:rPr><w:w w:val="105"/></w:rPr><w:t>have</w:t></w:r><w:r><w:rPr><w:spacing w:val="13"/><w:w w:val="105"/></w:rPr><w:t xml:space="preserve"> </w:t></w:r><w:r><w:rPr><w:w w:val="105"/></w:rPr><w:t>a</w:t></w:r><w:r><w:rPr><w:spacing w:val="15"/><w:w w:val="105"/></w:rPr><w:t xml:space="preserve"> </w:t></w:r><w:r><w:rPr><w:w w:val="105"/></w:rPr><w:t>basic</w:t></w:r><w:r><w:rPr><w:spacing w:val="14"/><w:w w:val="105"/></w:rPr><w:t xml:space="preserve"> </w:t></w:r><w:r><w:rPr><w:spacing w:val="0"/><w:w w:val="105"/></w:rPr><w:t>understanding</w:t></w:r><w:r><w:rPr><w:spacing w:val="14"/><w:w w:val="105"/></w:rPr><w:t xml:space="preserve"> </w:t></w:r><w:r><w:rPr><w:w w:val="105"/></w:rPr><w:t>of</w:t></w:r><w:r><w:rPr><w:spacing w:val="15"/><w:w w:val="105"/></w:rPr><w:t xml:space="preserve"> </w:t></w:r><w:r><w:rPr><w:w w:val="105"/></w:rPr><w:t>the</w:t></w:r><w:r><w:rPr><w:spacing w:val="15"/><w:w w:val="105"/></w:rPr><w:t xml:space="preserve"> </w:t></w:r><w:r><w:rPr><w:w w:val="105"/></w:rPr><w:t>theory.</w:t></w:r></w:p><w:p><w:pPr><w:pStyle w:val="TextBody"/><w:spacing w:lineRule="auto" w:line="249"/><w:ind w:left="113" w:right="147" w:firstLine="351"/><w:jc w:val="both"/><w:rPr></w:rPr></w:pPr><w:r><w:rPr><w:w w:val="105"/></w:rPr><w:t>This</w:t></w:r><w:r><w:rPr><w:spacing w:val="5"/><w:w w:val="105"/></w:rPr><w:t xml:space="preserve"> </w:t></w:r><w:r><w:rPr><w:w w:val="105"/></w:rPr><w:t>is</w:t></w:r><w:r><w:rPr><w:spacing w:val="5"/><w:w w:val="105"/></w:rPr><w:t xml:space="preserve"> </w:t></w:r><w:r><w:rPr><w:spacing w:val="0"/><w:w w:val="105"/></w:rPr><w:t>particularly</w:t></w:r><w:r><w:rPr><w:spacing w:val="5"/><w:w w:val="105"/></w:rPr><w:t xml:space="preserve"> </w:t></w:r><w:r><w:rPr><w:w w:val="105"/></w:rPr><w:t>usefull</w:t></w:r><w:r><w:rPr><w:spacing w:val="4"/><w:w w:val="105"/></w:rPr><w:t xml:space="preserve"> </w:t></w:r><w:r><w:rPr><w:w w:val="105"/></w:rPr><w:t>to</w:t></w:r><w:r><w:rPr><w:spacing w:val="5"/><w:w w:val="105"/></w:rPr><w:t xml:space="preserve"> </w:t></w:r><w:r><w:rPr><w:w w:val="105"/></w:rPr><w:t>correct</w:t></w:r><w:r><w:rPr><w:spacing w:val="5"/><w:w w:val="105"/></w:rPr><w:t xml:space="preserve"> </w:t></w:r><w:r><w:rPr><w:w w:val="105"/></w:rPr><w:t>situations</w:t></w:r><w:r><w:rPr><w:spacing w:val="6"/><w:w w:val="105"/></w:rPr><w:t xml:space="preserve"> </w:t></w:r><w:r><w:rPr><w:w w:val="105"/></w:rPr><w:t>when</w:t></w:r><w:r><w:rPr><w:spacing w:val="5"/><w:w w:val="105"/></w:rPr><w:t xml:space="preserve"> </w:t></w:r><w:r><w:rPr><w:w w:val="105"/></w:rPr><w:t>something</w:t></w:r><w:r><w:rPr><w:spacing w:val="6"/><w:w w:val="105"/></w:rPr><w:t xml:space="preserve"> </w:t></w:r><w:r><w:rPr><w:w w:val="105"/></w:rPr><w:t>goes</w:t></w:r><w:r><w:rPr><w:spacing w:val="5"/><w:w w:val="105"/></w:rPr><w:t xml:space="preserve"> </w:t></w:r><w:r><w:rPr><w:w w:val="105"/></w:rPr><w:t>wrong.</w:t></w:r><w:r><w:rPr><w:spacing w:val="27"/><w:w w:val="105"/></w:rPr><w:t xml:space="preserve"> </w:t></w:r><w:r><w:rPr><w:w w:val="105"/></w:rPr><w:t>For</w:t></w:r><w:r><w:rPr><w:spacing w:val="5"/><w:w w:val="105"/></w:rPr><w:t xml:space="preserve"> </w:t></w:r><w:r><w:rPr><w:w w:val="105"/></w:rPr><w:t>example,</w:t></w:r><w:r><w:rPr><w:spacing w:val="6"/><w:w w:val="105"/></w:rPr><w:t xml:space="preserve"> </w:t></w:r><w:r><w:rPr><w:w w:val="105"/></w:rPr><w:t>the</w:t></w:r><w:r><w:rPr><w:spacing w:val="22"/><w:w w:val="109"/></w:rPr><w:t xml:space="preserve"> </w:t></w:r><w:r><w:rPr><w:w w:val="105"/></w:rPr><w:t>barologger</w:t></w:r><w:r><w:rPr><w:spacing w:val="0"/><w:w w:val="105"/></w:rPr><w:t xml:space="preserve"> </w:t></w:r><w:r><w:rPr><w:w w:val="105"/></w:rPr><w:t>may</w:t></w:r><w:r><w:rPr><w:spacing w:val="1"/><w:w w:val="105"/></w:rPr><w:t xml:space="preserve"> </w:t></w:r><w:r><w:rPr><w:w w:val="105"/></w:rPr><w:t>had a deficiency and</w:t></w:r><w:r><w:rPr><w:spacing w:val="1"/><w:w w:val="105"/></w:rPr><w:t xml:space="preserve"> </w:t></w:r><w:r><w:rPr><w:w w:val="105"/></w:rPr><w:t>atmospheric pressure</w:t></w:r><w:r><w:rPr><w:spacing w:val="0"/><w:w w:val="105"/></w:rPr><w:t xml:space="preserve"> </w:t></w:r><w:r><w:rPr><w:w w:val="105"/></w:rPr><w:t>needed to be</w:t></w:r><w:r><w:rPr><w:spacing w:val="1"/><w:w w:val="105"/></w:rPr><w:t xml:space="preserve"> </w:t></w:r><w:r><w:rPr><w:w w:val="105"/></w:rPr><w:t>taken from the CDCD</w:t></w:r><w:r><w:rPr><w:spacing w:val="1"/><w:w w:val="105"/></w:rPr><w:t xml:space="preserve"> </w:t></w:r><w:r><w:rPr><w:w w:val="105"/></w:rPr><w:t>for</w:t></w:r><w:r><w:rPr><w:w w:val="98"/></w:rPr><w:t xml:space="preserve"> </w:t></w:r><w:r><w:rPr><w:w w:val="105"/></w:rPr><w:t>example</w:t></w:r><w:r><w:rPr><w:spacing w:val="25"/><w:w w:val="105"/></w:rPr><w:t xml:space="preserve"> </w:t></w:r><w:r><w:rPr><w:w w:val="105"/></w:rPr><w:t>and</w:t></w:r><w:r><w:rPr><w:spacing w:val="25"/><w:w w:val="105"/></w:rPr><w:t xml:space="preserve"> </w:t></w:r><w:r><w:rPr><w:w w:val="105"/></w:rPr><w:t>data</w:t></w:r><w:r><w:rPr><w:spacing w:val="25"/><w:w w:val="105"/></w:rPr><w:t xml:space="preserve"> </w:t></w:r><w:r><w:rPr><w:w w:val="105"/></w:rPr><w:t>needed</w:t></w:r><w:r><w:rPr><w:spacing w:val="23"/><w:w w:val="105"/></w:rPr><w:t xml:space="preserve"> </w:t></w:r><w:r><w:rPr><w:w w:val="105"/></w:rPr><w:t>to</w:t></w:r><w:r><w:rPr><w:spacing w:val="25"/><w:w w:val="105"/></w:rPr><w:t xml:space="preserve"> </w:t></w:r><w:r><w:rPr><w:w w:val="105"/></w:rPr><w:t>be</w:t></w:r><w:r><w:rPr><w:spacing w:val="24"/><w:w w:val="105"/></w:rPr><w:t xml:space="preserve"> </w:t></w:r><w:r><w:rPr><w:w w:val="105"/></w:rPr><w:t>corrected</w:t></w:r><w:r><w:rPr><w:spacing w:val="26"/><w:w w:val="105"/></w:rPr><w:t xml:space="preserve"> </w:t></w:r><w:r><w:rPr><w:w w:val="105"/></w:rPr><w:t>manually.</w:t></w:r><w:r><w:rPr><w:spacing w:val="54"/><w:w w:val="105"/></w:rPr><w:t xml:space="preserve"> </w:t></w:r><w:r><w:rPr><w:w w:val="105"/></w:rPr><w:t>There</w:t></w:r><w:r><w:rPr><w:spacing w:val="25"/><w:w w:val="105"/></w:rPr><w:t xml:space="preserve"> </w:t></w:r><w:r><w:rPr><w:w w:val="105"/></w:rPr><w:t>arise</w:t></w:r><w:r><w:rPr><w:spacing w:val="24"/><w:w w:val="105"/></w:rPr><w:t xml:space="preserve"> </w:t></w:r><w:r><w:rPr><w:w w:val="105"/></w:rPr><w:t>often</w:t></w:r><w:r><w:rPr><w:spacing w:val="25"/><w:w w:val="105"/></w:rPr><w:t xml:space="preserve"> </w:t></w:r><w:r><w:rPr><w:w w:val="105"/></w:rPr><w:t>situation</w:t></w:r><w:r><w:rPr><w:spacing w:val="26"/><w:w w:val="105"/></w:rPr><w:t xml:space="preserve"> </w:t></w:r><w:r><w:rPr><w:w w:val="105"/></w:rPr><w:t>when</w:t></w:r><w:r><w:rPr><w:spacing w:val="24"/><w:w w:val="105"/></w:rPr><w:t xml:space="preserve"> </w:t></w:r><w:r><w:rPr><w:w w:val="105"/></w:rPr><w:t>correction needs</w:t></w:r><w:r><w:rPr><w:spacing w:val="29"/><w:w w:val="105"/></w:rPr><w:t xml:space="preserve"> </w:t></w:r><w:r><w:rPr><w:w w:val="105"/></w:rPr><w:t>to</w:t></w:r><w:r><w:rPr><w:spacing w:val="30"/><w:w w:val="105"/></w:rPr><w:t xml:space="preserve"> </w:t></w:r><w:r><w:rPr><w:w w:val="105"/></w:rPr><w:t>be</w:t></w:r><w:r><w:rPr><w:spacing w:val="30"/><w:w w:val="105"/></w:rPr><w:t xml:space="preserve"> </w:t></w:r><w:r><w:rPr><w:w w:val="105"/></w:rPr><w:t>done</w:t></w:r><w:r><w:rPr><w:spacing w:val="30"/><w:w w:val="105"/></w:rPr><w:t xml:space="preserve"> </w:t></w:r><w:r><w:rPr><w:w w:val="105"/></w:rPr><w:t>manually.</w:t></w:r><w:r><w:rPr><w:spacing w:val="9"/><w:w w:val="105"/></w:rPr><w:t xml:space="preserve"> </w:t></w:r><w:r><w:rPr><w:w w:val="105"/></w:rPr><w:t>This</w:t></w:r><w:r><w:rPr><w:spacing w:val="30"/><w:w w:val="105"/></w:rPr><w:t xml:space="preserve"> </w:t></w:r><w:r><w:rPr><w:w w:val="105"/></w:rPr><w:t>happens</w:t></w:r><w:r><w:rPr><w:spacing w:val="30"/><w:w w:val="105"/></w:rPr><w:t xml:space="preserve"> </w:t></w:r><w:r><w:rPr><w:w w:val="105"/></w:rPr><w:t>when</w:t></w:r><w:r><w:rPr><w:spacing w:val="30"/><w:w w:val="105"/></w:rPr><w:t xml:space="preserve"> </w:t></w:r><w:r><w:rPr><w:w w:val="105"/></w:rPr><w:t>there</w:t></w:r><w:r><w:rPr><w:spacing w:val="30"/><w:w w:val="105"/></w:rPr><w:t xml:space="preserve"> </w:t></w:r><w:r><w:rPr><w:w w:val="105"/></w:rPr><w:t>is</w:t></w:r><w:r><w:rPr><w:spacing w:val="30"/><w:w w:val="105"/></w:rPr><w:t xml:space="preserve"> </w:t></w:r><w:r><w:rPr><w:w w:val="105"/></w:rPr><w:t>a</w:t></w:r><w:r><w:rPr><w:spacing w:val="30"/><w:w w:val="105"/></w:rPr><w:t xml:space="preserve"> </w:t></w:r><w:r><w:rPr><w:w w:val="105"/></w:rPr><w:t>problem</w:t></w:r><w:r><w:rPr><w:spacing w:val="30"/><w:w w:val="105"/></w:rPr><w:t xml:space="preserve"> </w:t></w:r><w:r><w:rPr><w:w w:val="105"/></w:rPr><w:t>with</w:t></w:r><w:r><w:rPr><w:spacing w:val="31"/><w:w w:val="105"/></w:rPr><w:t xml:space="preserve"> </w:t></w:r><w:r><w:rPr><w:w w:val="105"/></w:rPr><w:t>the</w:t></w:r><w:r><w:rPr><w:spacing w:val="30"/><w:w w:val="105"/></w:rPr><w:t xml:space="preserve"> </w:t></w:r><w:r><w:rPr><w:w w:val="105"/></w:rPr><w:t>data.</w:t></w:r><w:r><w:rPr><w:spacing w:val="8"/><w:w w:val="105"/></w:rPr><w:t xml:space="preserve"> </w:t></w:r><w:r><w:rPr><w:w w:val="105"/></w:rPr><w:t>This</w:t></w:r><w:r><w:rPr><w:spacing w:val="30"/><w:w w:val="105"/></w:rPr><w:t xml:space="preserve"> </w:t></w:r><w:r><w:rPr><w:w w:val="105"/></w:rPr><w:t>is</w:t></w:r><w:r><w:rPr><w:spacing w:val="30"/><w:w w:val="105"/></w:rPr><w:t xml:space="preserve"> </w:t></w:r><w:r><w:rPr><w:w w:val="105"/></w:rPr><w:t>then</w:t></w:r><w:r><w:rPr><w:w w:val="112"/></w:rPr><w:t xml:space="preserve"> </w:t></w:r><w:r><w:rPr><w:w w:val="105"/></w:rPr><w:t>good</w:t></w:r><w:r><w:rPr><w:spacing w:val="14"/><w:w w:val="105"/></w:rPr><w:t xml:space="preserve"> </w:t></w:r><w:r><w:rPr><w:w w:val="105"/></w:rPr><w:t>practice</w:t></w:r><w:r><w:rPr><w:spacing w:val="14"/><w:w w:val="105"/></w:rPr><w:t xml:space="preserve"> </w:t></w:r><w:r><w:rPr><w:spacing w:val="0"/><w:w w:val="105"/></w:rPr><w:t>to</w:t></w:r><w:r><w:rPr><w:spacing w:val="15"/><w:w w:val="105"/></w:rPr><w:t xml:space="preserve"> </w:t></w:r><w:r><w:rPr><w:w w:val="105"/></w:rPr><w:t>understand</w:t></w:r><w:r><w:rPr><w:spacing w:val="14"/><w:w w:val="105"/></w:rPr><w:t xml:space="preserve"> </w:t></w:r><w:r><w:rPr><w:w w:val="105"/></w:rPr><w:t>the</w:t></w:r><w:r><w:rPr><w:spacing w:val="15"/><w:w w:val="105"/></w:rPr><w:t xml:space="preserve"> </w:t></w:r><w:r><w:rPr><w:w w:val="105"/></w:rPr><w:t>process</w:t></w:r><w:r><w:rPr><w:spacing w:val="14"/><w:w w:val="105"/></w:rPr><w:t xml:space="preserve"> </w:t></w:r><w:r><w:rPr><w:w w:val="105"/></w:rPr><w:t>in</w:t></w:r><w:r><w:rPr><w:spacing w:val="15"/><w:w w:val="105"/></w:rPr><w:t xml:space="preserve"> </w:t></w:r><w:r><w:rPr><w:w w:val="105"/></w:rPr><w:t>order</w:t></w:r><w:r><w:rPr><w:spacing w:val="15"/><w:w w:val="105"/></w:rPr><w:t xml:space="preserve"> </w:t></w:r><w:r><w:rPr><w:w w:val="105"/></w:rPr><w:t>to</w:t></w:r><w:r><w:rPr><w:spacing w:val="15"/><w:w w:val="105"/></w:rPr><w:t xml:space="preserve"> </w:t></w:r><w:r><w:rPr><w:w w:val="105"/></w:rPr><w:t>dodge</w:t></w:r><w:r><w:rPr><w:spacing w:val="14"/><w:w w:val="105"/></w:rPr><w:t xml:space="preserve"> </w:t></w:r><w:r><w:rPr><w:w w:val="105"/></w:rPr><w:t>mistake.</w:t></w:r></w:p><w:p><w:pPr><w:pStyle w:val="TextBody"/><w:spacing w:lineRule="auto" w:line="249"/><w:ind w:left="113" w:right="151" w:firstLine="351"/><w:jc w:val="both"/><w:rPr></w:rPr></w:pPr><w:r><w:rPr><w:w w:val="105"/></w:rPr><w:t>It</w:t></w:r><w:r><w:rPr><w:spacing w:val="4"/><w:w w:val="105"/></w:rPr><w:t xml:space="preserve"> </w:t></w:r><w:r><w:rPr><w:w w:val="105"/></w:rPr><w:t>is</w:t></w:r><w:r><w:rPr><w:spacing w:val="5"/><w:w w:val="105"/></w:rPr><w:t xml:space="preserve"> </w:t></w:r><w:r><w:rPr><w:w w:val="105"/></w:rPr><w:t>a</w:t></w:r><w:r><w:rPr><w:spacing w:val="4"/><w:w w:val="105"/></w:rPr><w:t xml:space="preserve"> </w:t></w:r><w:r><w:rPr><w:w w:val="105"/></w:rPr><w:t>good</w:t></w:r><w:r><w:rPr><w:spacing w:val="4"/><w:w w:val="105"/></w:rPr><w:t xml:space="preserve"> </w:t></w:r><w:r><w:rPr><w:w w:val="105"/></w:rPr><w:t>idea</w:t></w:r><w:r><w:rPr><w:spacing w:val="5"/><w:w w:val="105"/></w:rPr><w:t xml:space="preserve"> </w:t></w:r><w:r><w:rPr><w:w w:val="105"/></w:rPr><w:t>to</w:t></w:r><w:r><w:rPr><w:spacing w:val="4"/><w:w w:val="105"/></w:rPr><w:t xml:space="preserve"> </w:t></w:r><w:r><w:rPr><w:w w:val="105"/></w:rPr><w:t>monitor</w:t></w:r><w:r><w:rPr><w:spacing w:val="4"/><w:w w:val="105"/></w:rPr><w:t xml:space="preserve"> </w:t></w:r><w:r><w:rPr><w:w w:val="105"/></w:rPr><w:t>water</w:t></w:r><w:r><w:rPr><w:spacing w:val="4"/><w:w w:val="105"/></w:rPr><w:t xml:space="preserve"> </w:t></w:r><w:r><w:rPr><w:spacing w:val="0"/><w:w w:val="105"/></w:rPr><w:t>level</w:t></w:r><w:r><w:rPr><w:spacing w:val="5"/><w:w w:val="105"/></w:rPr><w:t xml:space="preserve"> </w:t></w:r><w:r><w:rPr><w:w w:val="105"/></w:rPr><w:t>at</w:t></w:r><w:r><w:rPr><w:spacing w:val="5"/><w:w w:val="105"/></w:rPr><w:t xml:space="preserve"> </w:t></w:r><w:r><w:rPr><w:w w:val="105"/></w:rPr><w:t>a</w:t></w:r><w:r><w:rPr><w:spacing w:val="4"/><w:w w:val="105"/></w:rPr><w:t xml:space="preserve"> </w:t></w:r><w:r><w:rPr><w:w w:val="105"/></w:rPr><w:t>15</w:t></w:r><w:r><w:rPr><w:spacing w:val="4"/><w:w w:val="105"/></w:rPr><w:t xml:space="preserve"> </w:t></w:r><w:r><w:rPr><w:w w:val="105"/></w:rPr><w:t>min</w:t></w:r><w:r><w:rPr><w:spacing w:val="5"/><w:w w:val="105"/></w:rPr><w:t xml:space="preserve"> </w:t></w:r><w:r><w:rPr><w:w w:val="105"/></w:rPr><w:t>frequency</w:t></w:r><w:r><w:rPr><w:spacing w:val="5"/><w:w w:val="105"/></w:rPr><w:t xml:space="preserve"> </w:t></w:r><w:r><w:rPr><w:w w:val="105"/></w:rPr><w:t>for</w:t></w:r><w:r><w:rPr><w:spacing w:val="4"/><w:w w:val="105"/></w:rPr><w:t xml:space="preserve"> </w:t></w:r><w:r><w:rPr><w:w w:val="105"/></w:rPr><w:t>a</w:t></w:r><w:r><w:rPr><w:spacing w:val="4"/><w:w w:val="105"/></w:rPr><w:t xml:space="preserve"> </w:t></w:r><w:r><w:rPr><w:w w:val="105"/></w:rPr><w:t>period</w:t></w:r><w:r><w:rPr><w:spacing w:val="4"/><w:w w:val="105"/></w:rPr><w:t xml:space="preserve"> </w:t></w:r><w:r><w:rPr><w:w w:val="105"/></w:rPr><w:t>of</w:t></w:r><w:r><w:rPr><w:spacing w:val="5"/><w:w w:val="105"/></w:rPr><w:t xml:space="preserve"> </w:t></w:r><w:r><w:rPr><w:w w:val="105"/></w:rPr><w:t>a</w:t></w:r><w:r><w:rPr><w:spacing w:val="3"/><w:w w:val="105"/></w:rPr><w:t xml:space="preserve"> </w:t></w:r><w:r><w:rPr><w:w w:val="105"/></w:rPr><w:t>year,</w:t></w:r><w:r><w:rPr><w:spacing w:val="4"/><w:w w:val="105"/></w:rPr><w:t xml:space="preserve"> </w:t></w:r><w:r><w:rPr><w:w w:val="105"/></w:rPr><w:t>or</w:t></w:r><w:r><w:rPr><w:spacing w:val="5"/><w:w w:val="105"/></w:rPr><w:t xml:space="preserve"> </w:t></w:r><w:r><w:rPr><w:w w:val="105"/></w:rPr><w:t>more</w:t></w:r><w:r><w:rPr><w:spacing w:val="4"/><w:w w:val="105"/></w:rPr><w:t xml:space="preserve"> </w:t></w:r><w:r><w:rPr><w:w w:val="105"/></w:rPr><w:t>if</w:t></w:r><w:r><w:rPr><w:spacing w:val="24"/><w:w w:val="91"/></w:rPr><w:t xml:space="preserve"> </w:t></w:r><w:r><w:rPr><w:w w:val="105"/></w:rPr><w:t>it</w:t></w:r><w:r><w:rPr><w:spacing w:val="32"/><w:w w:val="105"/></w:rPr><w:t xml:space="preserve"> </w:t></w:r><w:r><w:rPr><w:w w:val="105"/></w:rPr><w:t>is</w:t></w:r><w:r><w:rPr><w:spacing w:val="31"/><w:w w:val="105"/></w:rPr><w:t xml:space="preserve"> </w:t></w:r><w:r><w:rPr><w:w w:val="105"/></w:rPr><w:t>possible.</w:t></w:r><w:r><w:rPr><w:spacing w:val="11"/><w:w w:val="105"/></w:rPr><w:t xml:space="preserve"> </w:t></w:r><w:r><w:rPr><w:w w:val="105"/></w:rPr><w:t>The</w:t></w:r><w:r><w:rPr><w:spacing w:val="30"/><w:w w:val="105"/></w:rPr><w:t xml:space="preserve"> </w:t></w:r><w:r><w:rPr><w:w w:val="105"/></w:rPr><w:t>data</w:t></w:r><w:r><w:rPr><w:spacing w:val="31"/><w:w w:val="105"/></w:rPr><w:t xml:space="preserve"> </w:t></w:r><w:r><w:rPr><w:w w:val="105"/></w:rPr><w:t>can</w:t></w:r><w:r><w:rPr><w:spacing w:val="33"/><w:w w:val="105"/></w:rPr><w:t xml:space="preserve"> </w:t></w:r><w:r><w:rPr><w:w w:val="105"/></w:rPr><w:t>be</w:t></w:r><w:r><w:rPr><w:spacing w:val="30"/><w:w w:val="105"/></w:rPr><w:t xml:space="preserve"> </w:t></w:r><w:r><w:rPr><w:w w:val="105"/></w:rPr><w:t>used</w:t></w:r><w:r><w:rPr><w:spacing w:val="31"/><w:w w:val="105"/></w:rPr><w:t xml:space="preserve"> </w:t></w:r><w:r><w:rPr><w:w w:val="105"/></w:rPr><w:t>subsequently</w:t></w:r><w:r><w:rPr><w:spacing w:val="34"/><w:w w:val="105"/></w:rPr><w:t xml:space="preserve"> </w:t></w:r><w:r><w:rPr><w:w w:val="105"/></w:rPr><w:t>to</w:t></w:r><w:r><w:rPr><w:spacing w:val="32"/><w:w w:val="105"/></w:rPr><w:t xml:space="preserve"> </w:t></w:r><w:r><w:rPr><w:w w:val="105"/></w:rPr><w:t>estimate</w:t></w:r><w:r><w:rPr><w:spacing w:val="32"/><w:w w:val="105"/></w:rPr><w:t xml:space="preserve"> </w:t></w:r><w:r><w:rPr><w:w w:val="105"/></w:rPr><w:t>the</w:t></w:r><w:r><w:rPr><w:spacing w:val="32"/><w:w w:val="105"/></w:rPr><w:t xml:space="preserve"> </w:t></w:r><w:r><w:rPr><w:w w:val="105"/></w:rPr><w:t>barometric</w:t></w:r><w:r><w:rPr><w:spacing w:val="31"/><w:w w:val="105"/></w:rPr><w:t xml:space="preserve"> </w:t></w:r><w:r><w:rPr><w:w w:val="105"/></w:rPr><w:t>response</w:t></w:r><w:r><w:rPr><w:spacing w:val="31"/><w:w w:val="105"/></w:rPr><w:t xml:space="preserve"> </w:t></w:r><w:r><w:rPr><w:w w:val="105"/></w:rPr><w:t>function</w:t></w:r><w:r><w:rPr><w:w w:val="106"/></w:rPr><w:t xml:space="preserve"> </w:t></w:r><w:r><w:rPr><w:w w:val="105"/></w:rPr><w:t>of</w:t></w:r><w:r><w:rPr><w:spacing w:val="26"/><w:w w:val="105"/></w:rPr><w:t xml:space="preserve"> </w:t></w:r><w:r><w:rPr><w:w w:val="105"/></w:rPr><w:t>the</w:t></w:r><w:r><w:rPr><w:spacing w:val="26"/><w:w w:val="105"/></w:rPr><w:t xml:space="preserve"> </w:t></w:r><w:r><w:rPr><w:w w:val="105"/></w:rPr><w:t>well</w:t></w:r><w:r><w:rPr><w:spacing w:val="28"/><w:w w:val="105"/></w:rPr><w:t xml:space="preserve"> </w:t></w:r><w:r><w:rPr><w:w w:val="105"/></w:rPr><w:t>that</w:t></w:r><w:r><w:rPr><w:spacing w:val="26"/><w:w w:val="105"/></w:rPr><w:t xml:space="preserve"> </w:t></w:r><w:r><w:rPr><w:w w:val="105"/></w:rPr><w:t>can</w:t></w:r><w:r><w:rPr><w:spacing w:val="28"/><w:w w:val="105"/></w:rPr><w:t xml:space="preserve"> </w:t></w:r><w:r><w:rPr><w:w w:val="105"/></w:rPr><w:t>be</w:t></w:r><w:r><w:rPr><w:spacing w:val="26"/><w:w w:val="105"/></w:rPr><w:t xml:space="preserve"> </w:t></w:r><w:r><w:rPr><w:w w:val="105"/></w:rPr><w:t>quite</w:t></w:r><w:r><w:rPr><w:spacing w:val="28"/><w:w w:val="105"/></w:rPr><w:t xml:space="preserve"> </w:t></w:r><w:r><w:rPr><w:w w:val="105"/></w:rPr><w:t>useful</w:t></w:r><w:r><w:rPr><w:spacing w:val="26"/><w:w w:val="105"/></w:rPr><w:t xml:space="preserve"> </w:t></w:r><w:r><w:rPr><w:w w:val="105"/></w:rPr><w:t>to</w:t></w:r><w:r><w:rPr><w:spacing w:val="27"/><w:w w:val="105"/></w:rPr><w:t xml:space="preserve"> </w:t></w:r><w:r><w:rPr><w:w w:val="105"/></w:rPr><w:t>understand</w:t></w:r><w:r><w:rPr><w:spacing w:val="27"/><w:w w:val="105"/></w:rPr><w:t xml:space="preserve"> </w:t></w:r><w:r><w:rPr><w:w w:val="105"/></w:rPr><w:t>the</w:t></w:r><w:r><w:rPr><w:spacing w:val="27"/><w:w w:val="105"/></w:rPr><w:t xml:space="preserve"> </w:t></w:r><w:r><w:rPr><w:spacing w:val="0"/><w:w w:val="105"/></w:rPr><w:t>hydrogeological</w:t></w:r><w:r><w:rPr><w:spacing w:val="28"/><w:w w:val="105"/></w:rPr><w:t xml:space="preserve"> </w:t></w:r><w:r><w:rPr><w:w w:val="105"/></w:rPr><w:t>context,</w:t></w:r><w:r><w:rPr><w:spacing w:val="28"/><w:w w:val="105"/></w:rPr><w:t xml:space="preserve"> </w:t></w:r><w:r><w:rPr><w:w w:val="105"/></w:rPr><w:t>and</w:t></w:r><w:r><w:rPr><w:spacing w:val="28"/><w:w w:val="105"/></w:rPr><w:t xml:space="preserve"> </w:t></w:r><w:r><w:rPr><w:w w:val="105"/></w:rPr><w:t>the</w:t></w:r><w:r><w:rPr><w:spacing w:val="26"/><w:w w:val="105"/></w:rPr><w:t xml:space="preserve"> </w:t></w:r><w:r><w:rPr><w:w w:val="105"/></w:rPr><w:t>level</w:t></w:r><w:r><w:rPr><w:spacing w:val="27"/><w:w w:val="105"/></w:rPr><w:t xml:space="preserve"> </w:t></w:r><w:r><w:rPr><w:w w:val="105"/></w:rPr><w:t>of</w:t></w:r><w:r><w:rPr><w:spacing w:val="28"/><w:w w:val="96"/></w:rPr><w:t xml:space="preserve"> </w:t></w:r><w:r><w:rPr><w:w w:val="105"/></w:rPr><w:t>confinement</w:t></w:r><w:r><w:rPr><w:spacing w:val="40"/><w:w w:val="105"/></w:rPr><w:t xml:space="preserve"> </w:t></w:r><w:r><w:rPr><w:w w:val="105"/></w:rPr><w:t>of</w:t></w:r><w:r><w:rPr><w:spacing w:val="38"/><w:w w:val="105"/></w:rPr><w:t xml:space="preserve"> </w:t></w:r><w:r><w:rPr><w:w w:val="105"/></w:rPr><w:t>the</w:t></w:r><w:r><w:rPr><w:spacing w:val="39"/><w:w w:val="105"/></w:rPr><w:t xml:space="preserve"> </w:t></w:r><w:r><w:rPr><w:w w:val="105"/></w:rPr><w:t>well.</w:t></w:r><w:r><w:rPr><w:spacing w:val="44"/><w:w w:val="105"/></w:rPr><w:t xml:space="preserve"> </w:t></w:r><w:r><w:rPr><w:w w:val="105"/></w:rPr><w:t>Having</w:t></w:r><w:r><w:rPr><w:spacing w:val="39"/><w:w w:val="105"/></w:rPr><w:t xml:space="preserve"> </w:t></w:r><w:r><w:rPr><w:w w:val="105"/></w:rPr><w:t>data</w:t></w:r><w:r><w:rPr><w:spacing w:val="39"/><w:w w:val="105"/></w:rPr><w:t xml:space="preserve"> </w:t></w:r><w:r><w:rPr><w:w w:val="105"/></w:rPr><w:t>with</w:t></w:r><w:r><w:rPr><w:spacing w:val="39"/><w:w w:val="105"/></w:rPr><w:t xml:space="preserve"> </w:t></w:r><w:r><w:rPr><w:w w:val="105"/></w:rPr><w:t>this</w:t></w:r><w:r><w:rPr><w:spacing w:val="38"/><w:w w:val="105"/></w:rPr><w:t xml:space="preserve"> </w:t></w:r><w:r><w:rPr><w:w w:val="105"/></w:rPr><w:t>frequency</w:t></w:r><w:r><w:rPr><w:spacing w:val="40"/><w:w w:val="105"/></w:rPr><w:t xml:space="preserve"> </w:t></w:r><w:r><w:rPr><w:w w:val="105"/></w:rPr><w:t>is</w:t></w:r><w:r><w:rPr><w:spacing w:val="38"/><w:w w:val="105"/></w:rPr><w:t xml:space="preserve"> </w:t></w:r><w:r><w:rPr><w:w w:val="105"/></w:rPr><w:t>also</w:t></w:r><w:r><w:rPr><w:spacing w:val="39"/><w:w w:val="105"/></w:rPr><w:t xml:space="preserve"> </w:t></w:r><w:r><w:rPr><w:w w:val="105"/></w:rPr><w:t>useful</w:t></w:r><w:r><w:rPr><w:spacing w:val="38"/><w:w w:val="105"/></w:rPr><w:t xml:space="preserve"> </w:t></w:r><w:r><w:rPr><w:w w:val="105"/></w:rPr><w:t>for</w:t></w:r><w:r><w:rPr><w:spacing w:val="39"/><w:w w:val="105"/></w:rPr><w:t xml:space="preserve"> </w:t></w:r><w:r><w:rPr><w:w w:val="105"/></w:rPr><w:t>running</w:t></w:r><w:r><w:rPr><w:spacing w:val="40"/><w:w w:val="105"/></w:rPr><w:t xml:space="preserve"> </w:t></w:r><w:r><w:rPr><w:w w:val="105"/></w:rPr><w:t>FFT</w:t></w:r><w:r><w:rPr><w:spacing w:val="38"/><w:w w:val="105"/></w:rPr><w:t xml:space="preserve"> </w:t></w:r><w:r><w:rPr><w:w w:val="105"/></w:rPr><w:t>and</w:t></w:r><w:r><w:rPr><w:w w:val="110"/></w:rPr><w:t xml:space="preserve"> </w:t></w:r><w:r><w:rPr><w:w w:val="105"/></w:rPr><w:t>understand</w:t></w:r><w:r><w:rPr><w:spacing w:val="15"/><w:w w:val="105"/></w:rPr><w:t xml:space="preserve"> </w:t></w:r><w:r><w:rPr><w:w w:val="105"/></w:rPr><w:t>the</w:t></w:r><w:r><w:rPr><w:spacing w:val="16"/><w:w w:val="105"/></w:rPr><w:t xml:space="preserve"> </w:t></w:r><w:r><w:rPr><w:spacing w:val="0"/><w:w w:val="105"/></w:rPr><w:t>cause</w:t></w:r><w:r><w:rPr><w:spacing w:val="17"/><w:w w:val="105"/></w:rPr><w:t xml:space="preserve"> </w:t></w:r><w:r><w:rPr><w:w w:val="105"/></w:rPr><w:t>of</w:t></w:r><w:r><w:rPr><w:spacing w:val="16"/><w:w w:val="105"/></w:rPr><w:t xml:space="preserve"> </w:t></w:r><w:r><w:rPr><w:w w:val="105"/></w:rPr><w:t>possible</w:t></w:r><w:r><w:rPr><w:spacing w:val="15"/><w:w w:val="105"/></w:rPr><w:t xml:space="preserve"> </w:t></w:r><w:r><w:rPr><w:w w:val="105"/></w:rPr><w:t>unatural</w:t></w:r><w:r><w:rPr><w:spacing w:val="17"/><w:w w:val="105"/></w:rPr><w:t xml:space="preserve"> </w:t></w:r><w:r><w:rPr><w:w w:val="105"/></w:rPr><w:t>fluctuation</w:t></w:r><w:r><w:rPr><w:spacing w:val="17"/><w:w w:val="105"/></w:rPr><w:t xml:space="preserve"> </w:t></w:r><w:r><w:rPr><w:w w:val="105"/></w:rPr><w:t>in</w:t></w:r><w:r><w:rPr><w:spacing w:val="16"/><w:w w:val="105"/></w:rPr><w:t xml:space="preserve"> </w:t></w:r><w:r><w:rPr><w:w w:val="105"/></w:rPr><w:t>the</w:t></w:r><w:r><w:rPr><w:spacing w:val="17"/><w:w w:val="105"/></w:rPr><w:t xml:space="preserve"> </w:t></w:r><w:r><w:rPr><w:spacing w:val="0"/><w:w w:val="105"/></w:rPr><w:t>well.</w:t></w:r></w:p><w:p><w:pPr><w:pStyle w:val="TextBody"/><w:spacing w:lineRule="auto" w:line="249"/><w:ind w:left="105" w:right="151" w:firstLine="359"/><w:jc w:val="both"/><w:rPr></w:rPr></w:pPr><w:r><w:rPr><w:w w:val="105"/></w:rPr><w:t>Observations</w:t></w:r><w:r><w:rPr><w:spacing w:val="16"/><w:w w:val="105"/></w:rPr><w:t xml:space="preserve"> </w:t></w:r><w:r><w:rPr><w:w w:val="105"/></w:rPr><w:t>of</w:t></w:r><w:r><w:rPr><w:spacing w:val="17"/><w:w w:val="105"/></w:rPr><w:t xml:space="preserve"> </w:t></w:r><w:r><w:rPr><w:w w:val="105"/></w:rPr><w:t>land</w:t></w:r><w:r><w:rPr><w:spacing w:val="17"/><w:w w:val="105"/></w:rPr><w:t xml:space="preserve"> </w:t></w:r><w:r><w:rPr><w:w w:val="105"/></w:rPr><w:t>use,</w:t></w:r><w:r><w:rPr><w:spacing w:val="16"/><w:w w:val="105"/></w:rPr><w:t xml:space="preserve"> </w:t></w:r><w:r><w:rPr><w:w w:val="105"/></w:rPr><w:t>or</w:t></w:r><w:r><w:rPr><w:spacing w:val="17"/><w:w w:val="105"/></w:rPr><w:t xml:space="preserve"> </w:t></w:r><w:r><w:rPr><w:w w:val="105"/></w:rPr><w:t>changes</w:t></w:r><w:r><w:rPr><w:spacing w:val="17"/><w:w w:val="105"/></w:rPr><w:t xml:space="preserve"> </w:t></w:r><w:r><w:rPr><w:w w:val="105"/></w:rPr><w:t>in</w:t></w:r><w:r><w:rPr><w:spacing w:val="17"/><w:w w:val="105"/></w:rPr><w:t xml:space="preserve"> </w:t></w:r><w:r><w:rPr><w:w w:val="105"/></w:rPr><w:t>the</w:t></w:r><w:r><w:rPr><w:spacing w:val="16"/><w:w w:val="105"/></w:rPr><w:t xml:space="preserve"> </w:t></w:r><w:r><w:rPr><w:w w:val="105"/></w:rPr><w:t>general</w:t></w:r><w:r><w:rPr><w:spacing w:val="17"/><w:w w:val="105"/></w:rPr><w:t xml:space="preserve"> </w:t></w:r><w:r><w:rPr><w:w w:val="105"/></w:rPr><w:t>area</w:t></w:r><w:r><w:rPr><w:spacing w:val="17"/><w:w w:val="105"/></w:rPr><w:t xml:space="preserve"> </w:t></w:r><w:r><w:rPr><w:w w:val="105"/></w:rPr><w:t>of</w:t></w:r><w:r><w:rPr><w:spacing w:val="17"/><w:w w:val="105"/></w:rPr><w:t xml:space="preserve"> </w:t></w:r><w:r><w:rPr><w:w w:val="105"/></w:rPr><w:t>the</w:t></w:r><w:r><w:rPr><w:spacing w:val="17"/><w:w w:val="105"/></w:rPr><w:t xml:space="preserve"> </w:t></w:r><w:r><w:rPr><w:w w:val="105"/></w:rPr><w:t>site</w:t></w:r><w:r><w:rPr><w:spacing w:val="17"/><w:w w:val="105"/></w:rPr><w:t xml:space="preserve"> </w:t></w:r><w:r><w:rPr><w:w w:val="105"/></w:rPr><w:t>can</w:t></w:r><w:r><w:rPr><w:spacing w:val="16"/><w:w w:val="105"/></w:rPr><w:t xml:space="preserve"> </w:t></w:r><w:r><w:rPr><w:w w:val="105"/></w:rPr><w:t>be</w:t></w:r><w:r><w:rPr><w:spacing w:val="17"/><w:w w:val="105"/></w:rPr><w:t xml:space="preserve"> </w:t></w:r><w:r><w:rPr><w:w w:val="105"/></w:rPr><w:t>important</w:t></w:r><w:r><w:rPr><w:spacing w:val="17"/><w:w w:val="105"/></w:rPr><w:t xml:space="preserve"> </w:t></w:r><w:r><w:rPr><w:w w:val="105"/></w:rPr><w:t>for</w:t></w:r><w:r><w:rPr><w:spacing w:val="17"/><w:w w:val="105"/></w:rPr><w:t xml:space="preserve"> </w:t></w:r><w:r><w:rPr><w:w w:val="105"/></w:rPr><w:t>data</w:t></w:r><w:r><w:rPr><w:w w:val="114"/></w:rPr><w:t xml:space="preserve"> </w:t></w:r><w:r><w:rPr><w:w w:val="105"/></w:rPr><w:t>analysis,</w:t></w:r><w:r><w:rPr><w:spacing w:val="54"/><w:w w:val="105"/></w:rPr><w:t xml:space="preserve"> </w:t></w:r><w:r><w:rPr><w:spacing w:val="0"/><w:w w:val="105"/></w:rPr><w:t>record</w:t></w:r><w:r><w:rPr><w:spacing w:val="49"/><w:w w:val="105"/></w:rPr><w:t xml:space="preserve"> </w:t></w:r><w:r><w:rPr><w:w w:val="105"/></w:rPr><w:t>compu-tation,</w:t></w:r><w:r><w:rPr><w:spacing w:val="54"/><w:w w:val="105"/></w:rPr><w:t xml:space="preserve"> </w:t></w:r><w:r><w:rPr><w:w w:val="105"/></w:rPr><w:t>and</w:t></w:r><w:r><w:rPr><w:spacing w:val="49"/><w:w w:val="105"/></w:rPr><w:t xml:space="preserve"> </w:t></w:r><w:r><w:rPr><w:w w:val="105"/></w:rPr><w:t>data</w:t></w:r><w:r><w:rPr><w:spacing w:val="49"/><w:w w:val="105"/></w:rPr><w:t xml:space="preserve"> </w:t></w:r><w:r><w:rPr><w:w w:val="105"/></w:rPr><w:t>interpretation.</w:t></w:r><w:r><w:rPr><w:spacing w:val="56"/><w:w w:val="105"/></w:rPr><w:t xml:space="preserve"> </w:t></w:r><w:r><w:rPr><w:w w:val="105"/></w:rPr><w:t>These</w:t></w:r><w:r><w:rPr><w:spacing w:val="49"/><w:w w:val="105"/></w:rPr><w:t xml:space="preserve"> </w:t></w:r><w:r><w:rPr><w:w w:val="105"/></w:rPr><w:t>observations</w:t></w:r><w:r><w:rPr><w:spacing w:val="50"/><w:w w:val="105"/></w:rPr><w:t xml:space="preserve"> </w:t></w:r><w:r><w:rPr><w:w w:val="105"/></w:rPr><w:t>could</w:t></w:r><w:r><w:rPr><w:spacing w:val="49"/><w:w w:val="105"/></w:rPr><w:t xml:space="preserve"> </w:t></w:r><w:r><w:rPr><w:w w:val="105"/></w:rPr><w:t>be</w:t></w:r><w:r><w:rPr><w:spacing w:val="49"/><w:w w:val="105"/></w:rPr><w:t xml:space="preserve"> </w:t></w:r><w:r><w:rPr><w:w w:val="105"/></w:rPr><w:t>notes</w:t></w:r><w:r><w:rPr><w:spacing w:val="48"/><w:w w:val="105"/></w:rPr><w:t xml:space="preserve"> </w:t></w:r><w:r><w:rPr><w:w w:val="105"/></w:rPr><w:t>on</w:t></w:r><w:r><w:rPr><w:spacing w:val="25"/><w:w w:val="104"/></w:rPr><w:t xml:space="preserve"> </w:t></w:r><w:r><w:rPr><w:w w:val="105"/></w:rPr><w:t>land-use</w:t></w:r><w:r><w:rPr><w:spacing w:val="4"/><w:w w:val="105"/></w:rPr><w:t xml:space="preserve"> </w:t></w:r><w:r><w:rPr><w:w w:val="105"/></w:rPr><w:t>changes,</w:t></w:r><w:r><w:rPr><w:spacing w:val="6"/><w:w w:val="105"/></w:rPr><w:t xml:space="preserve"> </w:t></w:r><w:r><w:rPr><w:w w:val="105"/></w:rPr><w:t>construction</w:t></w:r><w:r><w:rPr><w:spacing w:val="7"/><w:w w:val="105"/></w:rPr><w:t xml:space="preserve"> </w:t></w:r><w:r><w:rPr><w:w w:val="105"/></w:rPr><w:t>of</w:t></w:r><w:r><w:rPr><w:spacing w:val="5"/><w:w w:val="105"/></w:rPr><w:t xml:space="preserve"> </w:t></w:r><w:r><w:rPr><w:w w:val="105"/></w:rPr><w:t>new</w:t></w:r><w:r><w:rPr><w:spacing w:val="5"/><w:w w:val="105"/></w:rPr><w:t xml:space="preserve"> </w:t></w:r><w:r><w:rPr><w:w w:val="105"/></w:rPr><w:t>wells</w:t></w:r><w:r><w:rPr><w:spacing w:val="5"/><w:w w:val="105"/></w:rPr><w:t xml:space="preserve"> </w:t></w:r><w:r><w:rPr><w:w w:val="105"/></w:rPr><w:t>nearby,</w:t></w:r><w:r><w:rPr><w:spacing w:val="5"/><w:w w:val="105"/></w:rPr><w:t xml:space="preserve"> </w:t></w:r><w:r><w:rPr><w:w w:val="105"/></w:rPr><w:t>notes</w:t></w:r><w:r><w:rPr><w:spacing w:val="5"/><w:w w:val="105"/></w:rPr><w:t xml:space="preserve"> </w:t></w:r><w:r><w:rPr><w:w w:val="105"/></w:rPr><w:t>of</w:t></w:r><w:r><w:rPr><w:spacing w:val="5"/><w:w w:val="105"/></w:rPr><w:t xml:space="preserve"> </w:t></w:r><w:r><w:rPr><w:w w:val="105"/></w:rPr><w:t>flowmeter</w:t></w:r><w:r><w:rPr><w:spacing w:val="6"/><w:w w:val="105"/></w:rPr><w:t xml:space="preserve"> </w:t></w:r><w:r><w:rPr><w:w w:val="105"/></w:rPr><w:t>readings</w:t></w:r><w:r><w:rPr><w:spacing w:val="5"/><w:w w:val="105"/></w:rPr><w:t xml:space="preserve"> </w:t></w:r><w:r><w:rPr><w:w w:val="105"/></w:rPr><w:t>from</w:t></w:r><w:r><w:rPr><w:spacing w:val="6"/><w:w w:val="105"/></w:rPr><w:t xml:space="preserve"> </w:t></w:r><w:r><w:rPr><w:w w:val="105"/></w:rPr><w:t>production</w:t></w:r><w:r><w:rPr><w:w w:val="106"/></w:rPr><w:t xml:space="preserve"> </w:t></w:r><w:r><w:rPr><w:w w:val="105"/></w:rPr><w:t>wells,</w:t></w:r><w:r><w:rPr><w:spacing w:val="5"/><w:w w:val="105"/></w:rPr><w:t xml:space="preserve"> </w:t></w:r><w:r><w:rPr><w:w w:val="105"/></w:rPr><w:t>mention</w:t></w:r><w:r><w:rPr><w:spacing w:val="5"/><w:w w:val="105"/></w:rPr><w:t xml:space="preserve"> </w:t></w:r><w:r><w:rPr><w:w w:val="105"/></w:rPr><w:t>of</w:t></w:r><w:r><w:rPr><w:spacing w:val="5"/><w:w w:val="105"/></w:rPr><w:t xml:space="preserve"> </w:t></w:r><w:r><w:rPr><w:w w:val="105"/></w:rPr><w:t>known</w:t></w:r><w:r><w:rPr><w:spacing w:val="5"/><w:w w:val="105"/></w:rPr><w:t xml:space="preserve"> </w:t></w:r><w:r><w:rPr><w:w w:val="105"/></w:rPr><w:t>floods</w:t></w:r><w:r><w:rPr><w:spacing w:val="6"/><w:w w:val="105"/></w:rPr><w:t xml:space="preserve"> </w:t></w:r><w:r><w:rPr><w:w w:val="105"/></w:rPr><w:t>or</w:t></w:r><w:r><w:rPr><w:spacing w:val="6"/><w:w w:val="105"/></w:rPr><w:t xml:space="preserve"> </w:t></w:r><w:r><w:rPr><w:w w:val="105"/></w:rPr><w:t>earthquakes</w:t></w:r><w:r><w:rPr><w:spacing w:val="7"/><w:w w:val="105"/></w:rPr><w:t xml:space="preserve"> </w:t></w:r><w:r><w:rPr><w:w w:val="105"/></w:rPr><w:t>that</w:t></w:r><w:r><w:rPr><w:spacing w:val="5"/><w:w w:val="105"/></w:rPr><w:t xml:space="preserve"> </w:t></w:r><w:r><w:rPr><w:w w:val="105"/></w:rPr><w:t>occurred</w:t></w:r><w:r><w:rPr><w:spacing w:val="5"/><w:w w:val="105"/></w:rPr><w:t xml:space="preserve"> </w:t></w:r><w:r><w:rPr><w:w w:val="105"/></w:rPr><w:t>since</w:t></w:r><w:r><w:rPr><w:spacing w:val="6"/><w:w w:val="105"/></w:rPr><w:t xml:space="preserve"> </w:t></w:r><w:r><w:rPr><w:w w:val="105"/></w:rPr><w:t>the</w:t></w:r><w:r><w:rPr><w:spacing w:val="5"/><w:w w:val="105"/></w:rPr><w:t xml:space="preserve"> </w:t></w:r><w:r><w:rPr><w:w w:val="105"/></w:rPr><w:t>last</w:t></w:r><w:r><w:rPr><w:spacing w:val="5"/><w:w w:val="105"/></w:rPr><w:t xml:space="preserve"> </w:t></w:r><w:r><w:rPr><w:w w:val="105"/></w:rPr><w:t>visit,</w:t></w:r><w:r><w:rPr><w:spacing w:val="6"/><w:w w:val="105"/></w:rPr><w:t xml:space="preserve"> </w:t></w:r><w:r><w:rPr><w:w w:val="105"/></w:rPr><w:t>or</w:t></w:r><w:r><w:rPr><w:spacing w:val="6"/><w:w w:val="105"/></w:rPr><w:t xml:space="preserve"> </w:t></w:r><w:r><w:rPr><w:w w:val="105"/></w:rPr><w:t>any</w:t></w:r><w:r><w:rPr><w:spacing w:val="6"/><w:w w:val="105"/></w:rPr><w:t xml:space="preserve"> </w:t></w:r><w:r><w:rPr><w:w w:val="105"/></w:rPr><w:t>other</w:t></w:r><w:r><w:rPr><w:spacing w:val="6"/><w:w w:val="105"/></w:rPr><w:t xml:space="preserve"> </w:t></w:r><w:r><w:rPr><w:w w:val="105"/></w:rPr><w:t>item that</w:t></w:r><w:r><w:rPr><w:spacing w:val="19"/><w:w w:val="105"/></w:rPr><w:t xml:space="preserve"> </w:t></w:r><w:r><w:rPr><w:w w:val="105"/></w:rPr><w:t>might</w:t></w:r><w:r><w:rPr><w:spacing w:val="20"/><w:w w:val="105"/></w:rPr><w:t xml:space="preserve"> </w:t></w:r><w:r><w:rPr><w:spacing w:val="0"/><w:w w:val="105"/></w:rPr><w:t>have</w:t></w:r><w:r><w:rPr><w:spacing w:val="20"/><w:w w:val="105"/></w:rPr><w:t xml:space="preserve"> </w:t></w:r><w:r><w:rPr><w:w w:val="105"/></w:rPr><w:t>a</w:t></w:r><w:r><w:rPr><w:spacing w:val="20"/><w:w w:val="105"/></w:rPr><w:t xml:space="preserve"> </w:t></w:r><w:r><w:rPr><w:w w:val="105"/></w:rPr><w:t>bearing</w:t></w:r><w:r><w:rPr><w:spacing w:val="18"/><w:w w:val="105"/></w:rPr><w:t xml:space="preserve"> </w:t></w:r><w:r><w:rPr><w:w w:val="105"/></w:rPr><w:t>on</w:t></w:r><w:r><w:rPr><w:spacing w:val="20"/><w:w w:val="105"/></w:rPr><w:t xml:space="preserve"> </w:t></w:r><w:r><w:rPr><w:w w:val="105"/></w:rPr><w:t>data</w:t></w:r><w:r><w:rPr><w:spacing w:val="19"/><w:w w:val="105"/></w:rPr><w:t xml:space="preserve"> </w:t></w:r><w:r><w:rPr><w:w w:val="105"/></w:rPr><w:t>collection.</w:t></w:r></w:p><w:p><w:pPr><w:pStyle w:val="Normal"/><w:spacing w:before="4" w:after="0"/><w:rPr><w:rFonts w:ascii="Times New Roman" w:hAnsi="Times New Roman" w:eastAsia="Times New Roman" w:cs="Times New Roman"/><w:sz w:val="32"/><w:szCs w:val="32"/></w:rPr></w:pPr><w:r><w:rPr><w:rFonts w:eastAsia="Times New Roman" w:cs="Times New Roman" w:ascii="Times New Roman" w:hAnsi="Times New Roman"/><w:sz w:val="32"/><w:szCs w:val="32"/></w:rPr></w:r></w:p><w:p><w:pPr><w:pStyle w:val="Heading3"/><w:numPr><w:ilvl w:val="2"/><w:numId w:val="4"/></w:numPr><w:tabs><w:tab w:val="left" w:pos="1101" w:leader="none"/></w:tabs><w:rPr><w:b w:val="false"/><w:b w:val="false"/><w:bCs w:val="false"/></w:rPr></w:pPr><w:bookmarkStart w:id="87" w:name="_bookmark50"/><w:bookmarkStart w:id="88" w:name="Format_des_données_brutes"/><w:bookmarkEnd w:id="87"/><w:bookmarkEnd w:id="88"/><w:r><w:rPr><w:w w:val="95"/></w:rPr><w:t>Format</w:t></w:r><w:r><w:rPr><w:spacing w:val="30"/><w:w w:val="95"/></w:rPr><w:t xml:space="preserve"> </w:t></w:r><w:r><w:rPr><w:w w:val="95"/></w:rPr><w:t>des</w:t></w:r><w:r><w:rPr><w:spacing w:val="30"/><w:w w:val="95"/></w:rPr><w:t xml:space="preserve"> </w:t></w:r><w:r><w:rPr><w:w w:val="95"/></w:rPr><w:t>don</w:t></w:r><w:r><w:rPr><w:spacing w:val="0"/><w:w w:val="95"/></w:rPr><w:t>n´</w:t></w:r><w:r><w:rPr><w:w w:val="95"/></w:rPr><w:t>ees</w:t></w:r><w:r><w:rPr><w:spacing w:val="30"/><w:w w:val="95"/></w:rPr><w:t xml:space="preserve"> </w:t></w:r><w:r><w:rPr><w:w w:val="95"/></w:rPr><w:t>brutes</w:t></w:r></w:p><w:p><w:pPr><w:pStyle w:val="TextBody"/><w:spacing w:lineRule="auto" w:line="249" w:before="158" w:after="0"/><w:rPr><w:lang w:val="fr-CA"/></w:rPr></w:pPr><w:r><w:rPr><w:w w:val="105"/><w:lang w:val="fr-CA"/></w:rPr><w:t>Cela</w:t></w:r><w:r><w:rPr><w:spacing w:val="26"/><w:w w:val="105"/><w:lang w:val="fr-CA"/></w:rPr><w:t xml:space="preserve"> </w:t></w:r><w:r><w:rPr><w:w w:val="105"/><w:lang w:val="fr-CA"/></w:rPr><w:t>implique</w:t></w:r><w:r><w:rPr><w:spacing w:val="27"/><w:w w:val="105"/><w:lang w:val="fr-CA"/></w:rPr><w:t xml:space="preserve"> </w:t></w:r><w:r><w:rPr><w:w w:val="105"/><w:lang w:val="fr-CA"/></w:rPr><w:t>que</w:t></w:r><w:r><w:rPr><w:spacing w:val="26"/><w:w w:val="105"/><w:lang w:val="fr-CA"/></w:rPr><w:t xml:space="preserve"> </w:t></w:r><w:r><w:rPr><w:w w:val="105"/><w:lang w:val="fr-CA"/></w:rPr><w:t>pour</w:t></w:r><w:r><w:rPr><w:spacing w:val="27"/><w:w w:val="105"/><w:lang w:val="fr-CA"/></w:rPr><w:t xml:space="preserve"> </w:t></w:r><w:r><w:rPr><w:w w:val="105"/><w:lang w:val="fr-CA"/></w:rPr><w:t>pouvoir</w:t></w:r><w:r><w:rPr><w:spacing w:val="27"/><w:w w:val="105"/><w:lang w:val="fr-CA"/></w:rPr><w:t xml:space="preserve"> </w:t></w:r><w:r><w:rPr><w:w w:val="105"/><w:lang w:val="fr-CA"/></w:rPr><w:t>calculer</w:t></w:r><w:r><w:rPr><w:spacing w:val="27"/><w:w w:val="105"/><w:lang w:val="fr-CA"/></w:rPr><w:t xml:space="preserve"> </w:t></w:r><w:r><w:rPr><w:w w:val="105"/><w:lang w:val="fr-CA"/></w:rPr><w:t>la</w:t></w:r><w:r><w:rPr><w:spacing w:val="27"/><w:w w:val="105"/><w:lang w:val="fr-CA"/></w:rPr><w:t xml:space="preserve"> </w:t></w:r><w:r><w:rPr><w:w w:val="105"/><w:lang w:val="fr-CA"/></w:rPr><w:t>hauteur</w:t></w:r><w:r><w:rPr><w:spacing w:val="27"/><w:w w:val="105"/><w:lang w:val="fr-CA"/></w:rPr><w:t xml:space="preserve"> </w:t></w:r><w:r><w:rPr><w:w w:val="105"/><w:lang w:val="fr-CA"/></w:rPr><w:t>de</w:t></w:r><w:r><w:rPr><w:spacing w:val="26"/><w:w w:val="105"/><w:lang w:val="fr-CA"/></w:rPr><w:t xml:space="preserve"> </w:t></w:r><w:r><w:rPr><w:w w:val="105"/><w:lang w:val="fr-CA"/></w:rPr><w:t>la</w:t></w:r><w:r><w:rPr><w:spacing w:val="27"/><w:w w:val="105"/><w:lang w:val="fr-CA"/></w:rPr><w:t xml:space="preserve"> </w:t></w:r><w:r><w:rPr><w:w w:val="105"/><w:lang w:val="fr-CA"/></w:rPr><w:t>colonne</w:t></w:r><w:r><w:rPr><w:spacing w:val="28"/><w:w w:val="105"/><w:lang w:val="fr-CA"/></w:rPr><w:t xml:space="preserve"> </w:t></w:r><w:r><w:rPr><w:w w:val="105"/><w:lang w:val="fr-CA"/></w:rPr><w:t>d’eau,</w:t></w:r><w:r><w:rPr><w:spacing w:val="29"/><w:w w:val="105"/><w:lang w:val="fr-CA"/></w:rPr><w:t xml:space="preserve"> </w:t></w:r><w:r><w:rPr><w:w w:val="105"/><w:lang w:val="fr-CA"/></w:rPr><w:t>heau,</w:t></w:r><w:r><w:rPr><w:spacing w:val="28"/><w:w w:val="105"/><w:lang w:val="fr-CA"/></w:rPr><w:t xml:space="preserve"> </w:t></w:r><w:r><w:rPr><w:w w:val="105"/><w:lang w:val="fr-CA"/></w:rPr><w:t>sit</w:t></w:r><w:r><w:rPr><w:spacing w:val="0"/><w:w w:val="105"/><w:lang w:val="fr-CA"/></w:rPr><w:t>u´</w:t></w:r><w:r><w:rPr><w:w w:val="105"/><w:lang w:val="fr-CA"/></w:rPr><w:t>ee</w:t></w:r><w:r><w:rPr><w:spacing w:val="27"/><w:w w:val="105"/><w:lang w:val="fr-CA"/></w:rPr><w:t xml:space="preserve"> </w:t></w:r><w:r><w:rPr><w:w w:val="105"/><w:lang w:val="fr-CA"/></w:rPr><w:t>au-dessus des</w:t></w:r><w:r><w:rPr><w:spacing w:val="31"/><w:w w:val="105"/><w:lang w:val="fr-CA"/></w:rPr><w:t xml:space="preserve"> </w:t></w:r><w:r><w:rPr><w:w w:val="105"/><w:lang w:val="fr-CA"/></w:rPr><w:t>sondes</w:t></w:r><w:r><w:rPr><w:spacing w:val="32"/><w:w w:val="105"/><w:lang w:val="fr-CA"/></w:rPr><w:t xml:space="preserve"> </w:t></w:r><w:r><w:rPr><w:w w:val="105"/><w:lang w:val="fr-CA"/></w:rPr><w:t>(voir</w:t></w:r><w:r><w:rPr><w:spacing w:val="32"/><w:w w:val="105"/><w:lang w:val="fr-CA"/></w:rPr><w:t xml:space="preserve"> </w:t></w:r><w:r><w:rPr><w:w w:val="105"/><w:lang w:val="fr-CA"/></w:rPr><w:t>figure</w:t></w:r><w:r><w:rPr><w:spacing w:val="32"/><w:w w:val="105"/><w:lang w:val="fr-CA"/></w:rPr><w:t xml:space="preserve"> </w:t></w:r><w:r><w:rPr><w:w w:val="105"/><w:lang w:val="fr-CA"/></w:rPr><w:t>1),</w:t></w:r><w:r><w:rPr><w:spacing w:val="34"/><w:w w:val="105"/><w:lang w:val="fr-CA"/></w:rPr><w:t xml:space="preserve"> </w:t></w:r><w:r><w:rPr><w:w w:val="105"/><w:lang w:val="fr-CA"/></w:rPr><w:t>la</w:t></w:r><w:r><w:rPr><w:spacing w:val="32"/><w:w w:val="105"/><w:lang w:val="fr-CA"/></w:rPr><w:t xml:space="preserve"> </w:t></w:r><w:r><w:rPr><w:w w:val="105"/><w:lang w:val="fr-CA"/></w:rPr><w:t>pression</w:t></w:r><w:r><w:rPr><w:spacing w:val="31"/><w:w w:val="105"/><w:lang w:val="fr-CA"/></w:rPr><w:t xml:space="preserve"> </w:t></w:r><w:r><w:rPr><w:w w:val="105"/><w:lang w:val="fr-CA"/></w:rPr><w:t>atmosp</w:t></w:r><w:r><w:rPr><w:spacing w:val="0"/><w:w w:val="105"/><w:lang w:val="fr-CA"/></w:rPr><w:t>h´</w:t></w:r><w:r><w:rPr><w:w w:val="105"/><w:lang w:val="fr-CA"/></w:rPr><w:t>erique</w:t></w:r><w:r><w:rPr><w:spacing w:val="31"/><w:w w:val="105"/><w:lang w:val="fr-CA"/></w:rPr><w:t xml:space="preserve"> </w:t></w:r><w:r><w:rPr><w:w w:val="105"/><w:lang w:val="fr-CA"/></w:rPr><w:t>doit</w:t></w:r><w:r><w:rPr><w:spacing w:val="25"/><w:w w:val="105"/><w:lang w:val="fr-CA"/></w:rPr><w:t xml:space="preserve"> </w:t></w:r><w:r><w:rPr><w:spacing w:val="0"/><w:w w:val="105"/><w:lang w:val="fr-CA"/></w:rPr><w:t>´</w:t></w:r><w:r><w:rPr><w:w w:val="105"/><w:lang w:val="fr-CA"/></w:rPr><w:t>egalement</w:t></w:r><w:r><w:rPr><w:spacing w:val="25"/><w:w w:val="105"/><w:lang w:val="fr-CA"/></w:rPr><w:t xml:space="preserve"> </w:t></w:r><w:r><w:rPr><w:spacing w:val="0"/><w:w w:val="105"/><w:lang w:val="fr-CA"/></w:rPr><w:t>ˆ</w:t></w:r><w:r><w:rPr><w:w w:val="105"/><w:lang w:val="fr-CA"/></w:rPr><w:t>etre</w:t></w:r><w:r><w:rPr><w:spacing w:val="32"/><w:w w:val="105"/><w:lang w:val="fr-CA"/></w:rPr><w:t xml:space="preserve"> </w:t></w:r><w:r><w:rPr><w:w w:val="105"/><w:lang w:val="fr-CA"/></w:rPr><w:t>connue</w:t></w:r><w:r><w:rPr><w:spacing w:val="32"/><w:w w:val="105"/><w:lang w:val="fr-CA"/></w:rPr><w:t xml:space="preserve"> </w:t></w:r><w:r><w:rPr><w:spacing w:val="0"/><w:w w:val="105"/><w:lang w:val="fr-CA"/></w:rPr><w:t>`</w:t></w:r><w:r><w:rPr><w:w w:val="105"/><w:lang w:val="fr-CA"/></w:rPr><w:t>a</w:t></w:r><w:r><w:rPr><w:spacing w:val="31"/><w:w w:val="105"/><w:lang w:val="fr-CA"/></w:rPr><w:t xml:space="preserve"> </w:t></w:r><w:r><w:rPr><w:w w:val="105"/><w:lang w:val="fr-CA"/></w:rPr><w:t>chacun</w:t></w:r><w:r><w:rPr><w:spacing w:val="33"/><w:w w:val="105"/><w:lang w:val="fr-CA"/></w:rPr><w:t xml:space="preserve"> </w:t></w:r><w:r><w:rPr><w:w w:val="105"/><w:lang w:val="fr-CA"/></w:rPr><w:t>des</w:t></w:r></w:p><w:p><w:pPr><w:sectPr><w:type w:val="continuous"/><w:pgSz w:w="12240" w:h="15840"/><w:pgMar w:left="1000" w:right="980" w:header="0" w:top="1500" w:footer="515" w:bottom="700" w:gutter="0"/><w:formProt w:val="false"/><w:textDirection w:val="lrTb"/><w:docGrid w:type="default" w:linePitch="240" w:charSpace="4294965247"/></w:sectPr></w:pPr></w:p><w:p><w:pPr><w:pStyle w:val="TextBody"/><w:spacing w:lineRule="exact" w:line="276"/><w:rPr><w:lang w:val="fr-CA"/></w:rPr></w:pPr><w:r><w:rPr><w:w w:val="120"/><w:lang w:val="fr-CA"/><w:rPrChange w:id="0" w:author="Rivard, Christine" w:date="2015-03-30T08:51:00Z"><w:rPr><w:w w:val="120"/></w:rPr></w:rPrChange></w:rPr><w:t>puits.</w:t></w:r><w:r><w:rPr><w:spacing w:val="0"/><w:w w:val="120"/><w:lang w:val="fr-CA"/><w:rPrChange w:id="0" w:author="Rivard, Christine" w:date="2015-03-30T08:51:00Z"><w:rPr><w:spacing w:val="0"/><w:w w:val="120"/></w:rPr></w:rPrChange></w:rPr><w:t xml:space="preserve"> A</w:t></w:r><w:r><w:rPr><w:w w:val="120"/><w:lang w:val="fr-CA"/><w:rPrChange w:id="0" w:author="Rivard, Christine" w:date="2015-03-30T08:51:00Z"><w:rPr><w:w w:val="120"/></w:rPr></w:rPrChange></w:rPr><w:t>`</w:t></w:r></w:p><w:p><w:pPr><w:pStyle w:val="TextBody"/><w:ind w:left="64" w:hanging="0"/><w:rPr><w:lang w:val="fr-CA"/></w:rPr></w:pPr><w:r><w:br w:type="column"/></w:r><w:r><w:rPr><w:w w:val="105"/><w:lang w:val="fr-CA"/></w:rPr><w:t>cet</w:t></w:r><w:r><w:rPr><w:spacing w:val="2"/><w:w w:val="105"/><w:lang w:val="fr-CA"/></w:rPr><w:t xml:space="preserve"> </w:t></w:r><w:r><w:rPr><w:w w:val="105"/><w:lang w:val="fr-CA"/></w:rPr><w:t>effet,</w:t></w:r><w:r><w:rPr><w:spacing w:val="2"/><w:w w:val="105"/><w:lang w:val="fr-CA"/></w:rPr><w:t xml:space="preserve"> </w:t></w:r><w:r><w:rPr><w:w w:val="105"/><w:lang w:val="fr-CA"/></w:rPr><w:t>des</w:t></w:r><w:r><w:rPr><w:spacing w:val="1"/><w:w w:val="105"/><w:lang w:val="fr-CA"/></w:rPr><w:t xml:space="preserve"> </w:t></w:r><w:r><w:rPr><w:w w:val="105"/><w:lang w:val="fr-CA"/></w:rPr><w:t>sondes</w:t></w:r><w:r><w:rPr><w:spacing w:val="3"/><w:w w:val="105"/><w:lang w:val="fr-CA"/></w:rPr><w:t xml:space="preserve"> </w:t></w:r><w:r><w:rPr><w:w w:val="105"/><w:lang w:val="fr-CA"/></w:rPr><w:t>baro</w:t></w:r><w:r><w:rPr><w:spacing w:val="0"/><w:w w:val="105"/><w:lang w:val="fr-CA"/></w:rPr><w:t>m´</w:t></w:r><w:r><w:rPr><w:w w:val="105"/><w:lang w:val="fr-CA"/></w:rPr><w:t>etriques</w:t></w:r><w:r><w:rPr><w:spacing w:val="2"/><w:w w:val="105"/><w:lang w:val="fr-CA"/></w:rPr><w:t xml:space="preserve"> </w:t></w:r><w:r><w:rPr><w:w w:val="105"/><w:lang w:val="fr-CA"/></w:rPr><w:t>ont</w:t></w:r><w:r><w:rPr><w:spacing w:val="0"/><w:w w:val="105"/><w:lang w:val="fr-CA"/></w:rPr><w:t xml:space="preserve"> ´</w:t></w:r><w:r><w:rPr><w:w w:val="105"/><w:lang w:val="fr-CA"/></w:rPr><w:t>egalement</w:t></w:r><w:r><w:rPr><w:spacing w:val="0"/><w:w w:val="105"/><w:lang w:val="fr-CA"/></w:rPr><w:t xml:space="preserve"> ´</w:t></w:r><w:r><w:rPr><w:w w:val="105"/><w:lang w:val="fr-CA"/></w:rPr><w:t>e</w:t></w:r><w:r><w:rPr><w:spacing w:val="0"/><w:w w:val="105"/><w:lang w:val="fr-CA"/></w:rPr><w:t>t´</w:t></w:r><w:r><w:rPr><w:w w:val="105"/><w:lang w:val="fr-CA"/></w:rPr><w:t>e</w:t></w:r><w:r><w:rPr><w:spacing w:val="3"/><w:w w:val="105"/><w:lang w:val="fr-CA"/></w:rPr><w:t xml:space="preserve"> </w:t></w:r><w:r><w:rPr><w:w w:val="105"/><w:lang w:val="fr-CA"/></w:rPr><w:t>instal</w:t></w:r><w:r><w:rPr><w:spacing w:val="0"/><w:w w:val="105"/><w:lang w:val="fr-CA"/></w:rPr><w:t>l´</w:t></w:r><w:r><w:rPr><w:w w:val="105"/><w:lang w:val="fr-CA"/></w:rPr><w:t>ees</w:t></w:r><w:r><w:rPr><w:spacing w:val="2"/><w:w w:val="105"/><w:lang w:val="fr-CA"/></w:rPr><w:t xml:space="preserve"> </w:t></w:r><w:r><w:rPr><w:w w:val="105"/><w:lang w:val="fr-CA"/></w:rPr><w:t>dans</w:t></w:r><w:r><w:rPr><w:spacing w:val="2"/><w:w w:val="105"/><w:lang w:val="fr-CA"/></w:rPr><w:t xml:space="preserve"> </w:t></w:r><w:r><w:rPr><w:w w:val="105"/><w:lang w:val="fr-CA"/></w:rPr><w:t>la</w:t></w:r><w:r><w:rPr><w:spacing w:val="2"/><w:w w:val="105"/><w:lang w:val="fr-CA"/></w:rPr><w:t xml:space="preserve"> </w:t></w:r><w:r><w:rPr><w:w w:val="105"/><w:lang w:val="fr-CA"/></w:rPr><w:t>majori</w:t></w:r><w:r><w:rPr><w:spacing w:val="0"/><w:w w:val="105"/><w:lang w:val="fr-CA"/></w:rPr><w:t>t´</w:t></w:r><w:r><w:rPr><w:w w:val="105"/><w:lang w:val="fr-CA"/></w:rPr><w:t>e</w:t></w:r><w:r><w:rPr><w:spacing w:val="2"/><w:w w:val="105"/><w:lang w:val="fr-CA"/></w:rPr><w:t xml:space="preserve"> </w:t></w:r><w:r><w:rPr><w:w w:val="105"/><w:lang w:val="fr-CA"/></w:rPr><w:t>des</w:t></w:r><w:r><w:rPr><w:spacing w:val="2"/><w:w w:val="105"/><w:lang w:val="fr-CA"/></w:rPr><w:t xml:space="preserve"> </w:t></w:r><w:r><w:rPr><w:w w:val="105"/><w:lang w:val="fr-CA"/></w:rPr><w:t>puits</w:t></w:r></w:p><w:p><w:pPr><w:sectPr><w:type w:val="continuous"/><w:pgSz w:w="12240" w:h="15840"/><w:pgMar w:left="1020" w:right="980" w:header="0" w:top="1120" w:footer="515" w:bottom="700" w:gutter="0"/><w:cols w:num="2" w:equalWidth="false" w:sep="false"><w:col w:w="929" w:space="40"/><w:col w:w="9270"/></w:cols><w:formProt w:val="false"/><w:textDirection w:val="lrTb"/><w:docGrid w:type="default" w:linePitch="240" w:charSpace="4294965247"/></w:sectPr></w:pPr></w:p><w:p><w:pPr><w:pStyle w:val="TextBody"/><w:spacing w:lineRule="auto" w:line="249" w:before="13" w:after="0"/><w:ind w:left="113" w:right="151" w:hanging="0"/><w:jc w:val="both"/><w:rPr><w:lang w:val="fr-CA"/></w:rPr></w:pPr><w:r><w:rPr><w:w w:val="105"/><w:lang w:val="fr-CA"/></w:rPr><w:t>d’observation</w:t></w:r><w:r><w:rPr><w:spacing w:val="10"/><w:w w:val="105"/><w:lang w:val="fr-CA"/></w:rPr><w:t xml:space="preserve"> </w:t></w:r><w:r><w:rPr><w:w w:val="105"/><w:lang w:val="fr-CA"/></w:rPr><w:t>du</w:t></w:r><w:r><w:rPr><w:spacing w:val="12"/><w:w w:val="105"/><w:lang w:val="fr-CA"/></w:rPr><w:t xml:space="preserve"> </w:t></w:r><w:r><w:rPr><w:w w:val="105"/><w:lang w:val="fr-CA"/></w:rPr><w:t>projet</w:t></w:r><w:r><w:rPr><w:spacing w:val="12"/><w:w w:val="105"/><w:lang w:val="fr-CA"/></w:rPr><w:t xml:space="preserve"> </w:t></w:r><w:r><w:rPr><w:w w:val="105"/><w:lang w:val="fr-CA"/></w:rPr><w:t>Mon</w:t></w:r><w:r><w:rPr><w:spacing w:val="0"/><w:w w:val="105"/><w:lang w:val="fr-CA"/></w:rPr><w:t>t´</w:t></w:r><w:r><w:rPr><w:w w:val="105"/><w:lang w:val="fr-CA"/></w:rPr><w:t>e</w:t></w:r><w:r><w:rPr><w:spacing w:val="0"/><w:w w:val="105"/><w:lang w:val="fr-CA"/></w:rPr><w:t>r´</w:t></w:r><w:r><w:rPr><w:w w:val="105"/><w:lang w:val="fr-CA"/></w:rPr><w:t>egie</w:t></w:r><w:r><w:rPr><w:spacing w:val="12"/><w:w w:val="105"/><w:lang w:val="fr-CA"/></w:rPr><w:t xml:space="preserve"> </w:t></w:r><w:r><w:rPr><w:w w:val="105"/><w:lang w:val="fr-CA"/></w:rPr><w:t>Est.</w:t></w:r><w:r><w:rPr><w:spacing w:val="38"/><w:w w:val="105"/><w:lang w:val="fr-CA"/></w:rPr><w:t xml:space="preserve"> </w:t></w:r><w:r><w:rPr><w:w w:val="105"/><w:lang w:val="fr-CA"/></w:rPr><w:t>Une</w:t></w:r><w:r><w:rPr><w:spacing w:val="12"/><w:w w:val="105"/><w:lang w:val="fr-CA"/></w:rPr><w:t xml:space="preserve"> </w:t></w:r><w:r><w:rPr><w:w w:val="105"/><w:lang w:val="fr-CA"/></w:rPr><w:t>attention</w:t></w:r><w:r><w:rPr><w:spacing w:val="12"/><w:w w:val="105"/><w:lang w:val="fr-CA"/></w:rPr><w:t xml:space="preserve"> </w:t></w:r><w:r><w:rPr><w:w w:val="105"/><w:lang w:val="fr-CA"/></w:rPr><w:t>particul</w:t></w:r><w:r><w:rPr><w:spacing w:val="0"/><w:w w:val="105"/><w:lang w:val="fr-CA"/></w:rPr><w:t>i`</w:t></w:r><w:r><w:rPr><w:w w:val="105"/><w:lang w:val="fr-CA"/></w:rPr><w:t>ere</w:t></w:r><w:r><w:rPr><w:spacing w:val="11"/><w:w w:val="105"/><w:lang w:val="fr-CA"/></w:rPr><w:t xml:space="preserve"> </w:t></w:r><w:r><w:rPr><w:w w:val="105"/><w:lang w:val="fr-CA"/></w:rPr><w:t>a</w:t></w:r><w:r><w:rPr><w:spacing w:val="6"/><w:w w:val="105"/><w:lang w:val="fr-CA"/></w:rPr><w:t xml:space="preserve"> </w:t></w:r><w:r><w:rPr><w:spacing w:val="0"/><w:w w:val="105"/><w:lang w:val="fr-CA"/></w:rPr><w:t>´</w:t></w:r><w:r><w:rPr><w:w w:val="105"/><w:lang w:val="fr-CA"/></w:rPr><w:t>e</w:t></w:r><w:r><w:rPr><w:spacing w:val="0"/><w:w w:val="105"/><w:lang w:val="fr-CA"/></w:rPr><w:t>t´</w:t></w:r><w:r><w:rPr><w:w w:val="105"/><w:lang w:val="fr-CA"/></w:rPr><w:t>e</w:t></w:r><w:r><w:rPr><w:spacing w:val="11"/><w:w w:val="105"/><w:lang w:val="fr-CA"/></w:rPr><w:t xml:space="preserve"> </w:t></w:r><w:r><w:rPr><w:w w:val="105"/><w:lang w:val="fr-CA"/></w:rPr><w:t>por</w:t></w:r><w:r><w:rPr><w:spacing w:val="0"/><w:w w:val="105"/><w:lang w:val="fr-CA"/></w:rPr><w:t>t´</w:t></w:r><w:r><w:rPr><w:w w:val="105"/><w:lang w:val="fr-CA"/></w:rPr><w:t>ee</w:t></w:r><w:r><w:rPr><w:spacing w:val="12"/><w:w w:val="105"/><w:lang w:val="fr-CA"/></w:rPr><w:t xml:space="preserve"> </w:t></w:r><w:r><w:rPr><w:w w:val="105"/><w:lang w:val="fr-CA"/></w:rPr><w:t>afin</w:t></w:r><w:r><w:rPr><w:spacing w:val="12"/><w:w w:val="105"/><w:lang w:val="fr-CA"/></w:rPr><w:t xml:space="preserve"> </w:t></w:r><w:r><w:rPr><w:w w:val="105"/><w:lang w:val="fr-CA"/></w:rPr><w:t>d’assurer</w:t></w:r><w:r><w:rPr><w:spacing w:val="11"/><w:w w:val="105"/><w:lang w:val="fr-CA"/></w:rPr><w:t xml:space="preserve"> </w:t></w:r><w:r><w:rPr><w:w w:val="105"/><w:lang w:val="fr-CA"/></w:rPr><w:t>que</w:t></w:r><w:r><w:rPr><w:w w:val="102"/><w:lang w:val="fr-CA"/></w:rPr><w:t xml:space="preserve"> </w:t></w:r><w:r><w:rPr><w:w w:val="105"/><w:lang w:val="fr-CA"/></w:rPr><w:t>les</w:t></w:r><w:r><w:rPr><w:spacing w:val="35"/><w:w w:val="105"/><w:lang w:val="fr-CA"/></w:rPr><w:t xml:space="preserve"> </w:t></w:r><w:r><w:rPr><w:w w:val="105"/><w:lang w:val="fr-CA"/></w:rPr><w:t>puits</w:t></w:r><w:r><w:rPr><w:spacing w:val="36"/><w:w w:val="105"/><w:lang w:val="fr-CA"/></w:rPr><w:t xml:space="preserve"> </w:t></w:r><w:r><w:rPr><w:w w:val="105"/><w:lang w:val="fr-CA"/></w:rPr><w:t>qui</w:t></w:r><w:r><w:rPr><w:spacing w:val="37"/><w:w w:val="105"/><w:lang w:val="fr-CA"/></w:rPr><w:t xml:space="preserve"> </w:t></w:r><w:r><w:rPr><w:w w:val="105"/><w:lang w:val="fr-CA"/></w:rPr><w:t>n</w:t></w:r><w:r><w:rPr><w:spacing w:val="0"/><w:w w:val="105"/><w:lang w:val="fr-CA"/></w:rPr><w:t>’´</w:t></w:r><w:r><w:rPr><w:w w:val="105"/><w:lang w:val="fr-CA"/></w:rPr><w:t>etaient</w:t></w:r><w:r><w:rPr><w:spacing w:val="37"/><w:w w:val="105"/><w:lang w:val="fr-CA"/></w:rPr><w:t xml:space="preserve"> </w:t></w:r><w:r><w:rPr><w:w w:val="105"/><w:lang w:val="fr-CA"/></w:rPr><w:t>pas</w:t></w:r><w:r><w:rPr><w:spacing w:val="35"/><w:w w:val="105"/><w:lang w:val="fr-CA"/></w:rPr><w:t xml:space="preserve"> </w:t></w:r><w:r><w:rPr><w:w w:val="105"/><w:lang w:val="fr-CA"/></w:rPr><w:t>munis</w:t></w:r><w:r><w:rPr><w:spacing w:val="36"/><w:w w:val="105"/><w:lang w:val="fr-CA"/></w:rPr><w:t xml:space="preserve"> </w:t></w:r><w:r><w:rPr><w:w w:val="105"/><w:lang w:val="fr-CA"/></w:rPr><w:t>d’une</w:t></w:r><w:r><w:rPr><w:spacing w:val="36"/><w:w w:val="105"/><w:lang w:val="fr-CA"/></w:rPr><w:t xml:space="preserve"> </w:t></w:r><w:r><w:rPr><w:w w:val="105"/><w:lang w:val="fr-CA"/></w:rPr><w:t>sonde</w:t></w:r><w:r><w:rPr><w:spacing w:val="37"/><w:w w:val="105"/><w:lang w:val="fr-CA"/></w:rPr><w:t xml:space="preserve"> </w:t></w:r><w:r><w:rPr><w:w w:val="105"/><w:lang w:val="fr-CA"/></w:rPr><w:t>baro</w:t></w:r><w:r><w:rPr><w:spacing w:val="0"/><w:w w:val="105"/><w:lang w:val="fr-CA"/></w:rPr><w:t>m´</w:t></w:r><w:r><w:rPr><w:w w:val="105"/><w:lang w:val="fr-CA"/></w:rPr><w:t>etrique</w:t></w:r><w:r><w:rPr><w:spacing w:val="30"/><w:w w:val="105"/><w:lang w:val="fr-CA"/></w:rPr><w:t xml:space="preserve"> </w:t></w:r><w:r><w:rPr><w:spacing w:val="0"/><w:w w:val="105"/><w:lang w:val="fr-CA"/></w:rPr><w:t>´</w:t></w:r><w:r><w:rPr><w:w w:val="105"/><w:lang w:val="fr-CA"/></w:rPr><w:t>etaient</w:t></w:r><w:r><w:rPr><w:spacing w:val="36"/><w:w w:val="105"/><w:lang w:val="fr-CA"/></w:rPr><w:t xml:space="preserve"> </w:t></w:r><w:r><w:rPr><w:w w:val="105"/><w:lang w:val="fr-CA"/></w:rPr><w:t>sit</w:t></w:r><w:r><w:rPr><w:spacing w:val="0"/><w:w w:val="105"/><w:lang w:val="fr-CA"/></w:rPr><w:t>u´</w:t></w:r><w:r><w:rPr><w:w w:val="105"/><w:lang w:val="fr-CA"/></w:rPr><w:t>es</w:t></w:r><w:r><w:rPr><w:spacing w:val="36"/><w:w w:val="105"/><w:lang w:val="fr-CA"/></w:rPr><w:t xml:space="preserve"> </w:t></w:r><w:r><w:rPr><w:spacing w:val="0"/><w:w w:val="105"/><w:lang w:val="fr-CA"/></w:rPr><w:t>`</w:t></w:r><w:r><w:rPr><w:w w:val="105"/><w:lang w:val="fr-CA"/></w:rPr><w:t>a</w:t></w:r><w:r><w:rPr><w:spacing w:val="36"/><w:w w:val="105"/><w:lang w:val="fr-CA"/></w:rPr><w:t xml:space="preserve"> </w:t></w:r><w:r><w:rPr><w:w w:val="105"/><w:lang w:val="fr-CA"/></w:rPr><w:t>proximi</w:t></w:r><w:r><w:rPr><w:spacing w:val="0"/><w:w w:val="105"/><w:lang w:val="fr-CA"/></w:rPr><w:t>t´</w:t></w:r><w:r><w:rPr><w:w w:val="105"/><w:lang w:val="fr-CA"/></w:rPr><w:t>e</w:t></w:r><w:r><w:rPr><w:spacing w:val="36"/><w:w w:val="105"/><w:lang w:val="fr-CA"/></w:rPr><w:t xml:space="preserve"> </w:t></w:r><w:r><w:rPr><w:w w:val="105"/><w:lang w:val="fr-CA"/></w:rPr><w:t>et</w:t></w:r><w:r><w:rPr><w:spacing w:val="36"/><w:w w:val="105"/><w:lang w:val="fr-CA"/></w:rPr><w:t xml:space="preserve"> </w:t></w:r><w:r><w:rPr><w:spacing w:val="0"/><w:w w:val="105"/><w:lang w:val="fr-CA"/></w:rPr><w:t>`</w:t></w:r><w:r><w:rPr><w:w w:val="105"/><w:lang w:val="fr-CA"/></w:rPr><w:t>a</w:t></w:r><w:r><w:rPr><w:spacing w:val="37"/><w:w w:val="105"/><w:lang w:val="fr-CA"/></w:rPr><w:t xml:space="preserve"> </w:t></w:r><w:r><w:rPr><w:w w:val="105"/><w:lang w:val="fr-CA"/></w:rPr><w:t>une</w:t></w:r><w:r><w:rPr><w:w w:val="107"/><w:lang w:val="fr-CA"/></w:rPr><w:t xml:space="preserve"> </w:t></w:r><w:r><w:rPr><w:w w:val="105"/><w:lang w:val="fr-CA"/></w:rPr><w:t>altitude</w:t></w:r><w:r><w:rPr><w:spacing w:val="17"/><w:w w:val="105"/><w:lang w:val="fr-CA"/></w:rPr><w:t xml:space="preserve"> </w:t></w:r><w:r><w:rPr><w:w w:val="105"/><w:lang w:val="fr-CA"/></w:rPr><w:t>raisonnablement</w:t></w:r><w:r><w:rPr><w:spacing w:val="16"/><w:w w:val="105"/><w:lang w:val="fr-CA"/></w:rPr><w:t xml:space="preserve"> </w:t></w:r><w:r><w:rPr><w:w w:val="105"/><w:lang w:val="fr-CA"/></w:rPr><w:t>similaire</w:t></w:r><w:r><w:rPr><w:spacing w:val="18"/><w:w w:val="105"/><w:lang w:val="fr-CA"/></w:rPr><w:t xml:space="preserve"> </w:t></w:r><w:r><w:rPr><w:w w:val="105"/><w:lang w:val="fr-CA"/></w:rPr><w:t>d’un</w:t></w:r><w:r><w:rPr><w:spacing w:val="17"/><w:w w:val="105"/><w:lang w:val="fr-CA"/></w:rPr><w:t xml:space="preserve"> </w:t></w:r><w:r><w:rPr><w:w w:val="105"/><w:lang w:val="fr-CA"/></w:rPr><w:t>puits</w:t></w:r><w:r><w:rPr><w:spacing w:val="16"/><w:w w:val="105"/><w:lang w:val="fr-CA"/></w:rPr><w:t xml:space="preserve"> </w:t></w:r><w:r><w:rPr><w:w w:val="105"/><w:lang w:val="fr-CA"/></w:rPr><w:t>o</w:t></w:r><w:r><w:rPr><w:spacing w:val="0"/><w:w w:val="105"/><w:lang w:val="fr-CA"/></w:rPr><w:t>u</w:t></w:r><w:r><w:rPr><w:w w:val="105"/><w:lang w:val="fr-CA"/></w:rPr><w:t>`</w:t></w:r><w:r><w:rPr><w:spacing w:val="23"/><w:w w:val="105"/><w:lang w:val="fr-CA"/></w:rPr><w:t xml:space="preserve"> </w:t></w:r><w:r><w:rPr><w:w w:val="105"/><w:lang w:val="fr-CA"/></w:rPr><w:t>la</w:t></w:r><w:r><w:rPr><w:spacing w:val="17"/><w:w w:val="105"/><w:lang w:val="fr-CA"/></w:rPr><w:t xml:space="preserve"> </w:t></w:r><w:r><w:rPr><w:w w:val="105"/><w:lang w:val="fr-CA"/></w:rPr><w:t>pression</w:t></w:r><w:r><w:rPr><w:spacing w:val="16"/><w:w w:val="105"/><w:lang w:val="fr-CA"/></w:rPr><w:t xml:space="preserve"> </w:t></w:r><w:r><w:rPr><w:w w:val="105"/><w:lang w:val="fr-CA"/></w:rPr><w:t>atmosp</w:t></w:r><w:r><w:rPr><w:spacing w:val="0"/><w:w w:val="105"/><w:lang w:val="fr-CA"/></w:rPr><w:t>h´</w:t></w:r><w:r><w:rPr><w:w w:val="105"/><w:lang w:val="fr-CA"/></w:rPr><w:t>erique</w:t></w:r><w:r><w:rPr><w:spacing w:val="11"/><w:w w:val="105"/><w:lang w:val="fr-CA"/></w:rPr><w:t xml:space="preserve"> </w:t></w:r><w:r><w:rPr><w:spacing w:val="0"/><w:w w:val="105"/><w:lang w:val="fr-CA"/></w:rPr><w:t>´e</w:t></w:r><w:r><w:rPr><w:w w:val="105"/><w:lang w:val="fr-CA"/></w:rPr><w:t>tait</w:t></w:r><w:r><w:rPr><w:spacing w:val="17"/><w:w w:val="105"/><w:lang w:val="fr-CA"/></w:rPr><w:t xml:space="preserve"> </w:t></w:r><w:r><w:rPr><w:w w:val="105"/><w:lang w:val="fr-CA"/></w:rPr><w:t>mesu</w:t></w:r><w:r><w:rPr><w:spacing w:val="0"/><w:w w:val="105"/><w:lang w:val="fr-CA"/></w:rPr><w:t>r´</w:t></w:r><w:r><w:rPr><w:w w:val="105"/><w:lang w:val="fr-CA"/></w:rPr><w:t>ee.</w:t></w:r></w:p><w:p><w:pPr><w:pStyle w:val="TextBody"/><w:ind w:left="465" w:hanging="0"/><w:rPr><w:lang w:val="fr-CA"/></w:rPr></w:pPr><w:r><w:rPr><w:w w:val="105"/><w:lang w:val="fr-CA"/></w:rPr><w:t>La</w:t></w:r><w:r><w:rPr><w:spacing w:val="0"/><w:w w:val="105"/><w:lang w:val="fr-CA"/></w:rPr><w:t xml:space="preserve"> </w:t></w:r><w:r><w:rPr><w:w w:val="105"/><w:lang w:val="fr-CA"/></w:rPr><w:t>profondeur de la nappe par ra</w:t></w:r><w:r><w:rPr><w:spacing w:val="0"/><w:w w:val="105"/><w:lang w:val="fr-CA"/></w:rPr><w:t>p</w:t></w:r><w:r><w:rPr><w:w w:val="105"/><w:lang w:val="fr-CA"/></w:rPr><w:t>port</w:t></w:r><w:r><w:rPr><w:spacing w:val="0"/><w:w w:val="105"/><w:lang w:val="fr-CA"/></w:rPr><w:t xml:space="preserve"> </w:t></w:r><w:r><w:rPr><w:spacing w:val="0"/><w:w w:val="115"/><w:lang w:val="fr-CA"/></w:rPr><w:t>a</w:t></w:r><w:r><w:rPr><w:w w:val="115"/><w:lang w:val="fr-CA"/></w:rPr><w:t>`</w:t></w:r><w:r><w:rPr><w:spacing w:val="0"/><w:w w:val="115"/><w:lang w:val="fr-CA"/></w:rPr><w:t xml:space="preserve"> </w:t></w:r><w:r><w:rPr><w:w w:val="105"/><w:lang w:val="fr-CA"/></w:rPr><w:t>la</w:t></w:r><w:r><w:rPr><w:spacing w:val="1"/><w:w w:val="105"/><w:lang w:val="fr-CA"/></w:rPr><w:t xml:space="preserve"> </w:t></w:r><w:r><w:rPr><w:w w:val="105"/><w:lang w:val="fr-CA"/></w:rPr><w:t>surface,</w:t></w:r><w:r><w:rPr><w:spacing w:val="1"/><w:w w:val="105"/><w:lang w:val="fr-CA"/></w:rPr><w:t xml:space="preserve"> </w:t></w:r><w:r><w:rPr><w:w w:val="105"/><w:lang w:val="fr-CA"/></w:rPr><w:t>Znappe, est</w:t></w:r><w:r><w:rPr><w:spacing w:val="1"/><w:w w:val="105"/><w:lang w:val="fr-CA"/></w:rPr><w:t xml:space="preserve"> </w:t></w:r><w:r><w:rPr><w:w w:val="105"/><w:lang w:val="fr-CA"/></w:rPr><w:t>calcu</w:t></w:r><w:r><w:rPr><w:spacing w:val="0"/><w:w w:val="105"/><w:lang w:val="fr-CA"/></w:rPr><w:t>l´</w:t></w:r><w:r><w:rPr><w:w w:val="105"/><w:lang w:val="fr-CA"/></w:rPr><w:t>ee via</w:t></w:r><w:r><w:rPr><w:spacing w:val="1"/><w:w w:val="105"/><w:lang w:val="fr-CA"/></w:rPr><w:t xml:space="preserve"> </w:t></w:r><w:r><w:rPr><w:w w:val="105"/><w:lang w:val="fr-CA"/></w:rPr><w:t>l</w:t></w:r><w:r><w:rPr><w:spacing w:val="0"/><w:w w:val="105"/><w:lang w:val="fr-CA"/></w:rPr><w:t>’´</w:t></w:r><w:r><w:rPr><w:w w:val="105"/><w:lang w:val="fr-CA"/></w:rPr><w:t>equation</w:t></w:r><w:r><w:rPr><w:spacing w:val="1"/><w:w w:val="105"/><w:lang w:val="fr-CA"/></w:rPr><w:t xml:space="preserve"> </w:t></w:r><w:r><w:rPr><w:w w:val="105"/><w:lang w:val="fr-CA"/></w:rPr><w:t>suivante</w:t></w:r></w:p><w:p><w:pPr><w:pStyle w:val="TextBody"/><w:spacing w:before="13" w:after="0"/><w:rPr><w:lang w:val="fr-CA"/></w:rPr></w:pPr><w:r><w:rPr><w:lang w:val="fr-CA"/><w:rPrChange w:id="0" w:author="Rivard, Christine" w:date="2015-03-30T08:51:00Z"></w:rPrChange></w:rPr><w:t>:</w:t></w:r></w:p><w:p><w:pPr><w:pStyle w:val="TextBody"/><w:spacing w:before="13" w:after="0"/><w:ind w:left="465" w:hanging="0"/><w:rPr><w:lang w:val="fr-CA"/></w:rPr></w:pPr><w:r><w:rPr><w:spacing w:val="2"/><w:w w:val="110"/><w:lang w:val="fr-CA"/></w:rPr><w:t>o</w:t></w:r><w:r><w:rPr><w:spacing w:val="0"/><w:w w:val="110"/><w:lang w:val="fr-CA"/></w:rPr><w:t>u</w:t></w:r><w:r><w:rPr><w:w w:val="110"/><w:lang w:val="fr-CA"/></w:rPr><w:t>`</w:t></w:r><w:r><w:rPr><w:spacing w:val="15"/><w:w w:val="110"/><w:lang w:val="fr-CA"/></w:rPr><w:t xml:space="preserve"> </w:t></w:r><w:r><w:rPr><w:w w:val="110"/><w:lang w:val="fr-CA"/></w:rPr><w:t>Znappe</w:t></w:r><w:r><w:rPr><w:spacing w:val="7"/><w:w w:val="110"/><w:lang w:val="fr-CA"/></w:rPr><w:t xml:space="preserve"> </w:t></w:r><w:r><w:rPr><w:w w:val="110"/><w:lang w:val="fr-CA"/></w:rPr><w:t>(m)</w:t></w:r><w:r><w:rPr><w:spacing w:val="7"/><w:w w:val="110"/><w:lang w:val="fr-CA"/></w:rPr><w:t xml:space="preserve"> </w:t></w:r><w:r><w:rPr><w:w w:val="110"/><w:lang w:val="fr-CA"/></w:rPr><w:t>et</w:t></w:r><w:r><w:rPr><w:spacing w:val="8"/><w:w w:val="110"/><w:lang w:val="fr-CA"/></w:rPr><w:t xml:space="preserve"> </w:t></w:r><w:r><w:rPr><w:w w:val="110"/><w:lang w:val="fr-CA"/></w:rPr><w:t>Zsonde</w:t></w:r><w:r><w:rPr><w:spacing w:val="7"/><w:w w:val="110"/><w:lang w:val="fr-CA"/></w:rPr><w:t xml:space="preserve"> </w:t></w:r><w:r><w:rPr><w:w w:val="110"/><w:lang w:val="fr-CA"/></w:rPr><w:t>(m)</w:t></w:r><w:r><w:rPr><w:spacing w:val="8"/><w:w w:val="110"/><w:lang w:val="fr-CA"/></w:rPr><w:t xml:space="preserve"> </w:t></w:r><w:r><w:rPr><w:w w:val="110"/><w:lang w:val="fr-CA"/></w:rPr><w:t>correspondent</w:t></w:r><w:r><w:rPr><w:spacing w:val="7"/><w:w w:val="110"/><w:lang w:val="fr-CA"/></w:rPr><w:t xml:space="preserve"> </w:t></w:r><w:r><w:rPr><w:w w:val="110"/><w:lang w:val="fr-CA"/></w:rPr><w:t>respectivement</w:t></w:r><w:r><w:rPr><w:spacing w:val="8"/><w:w w:val="110"/><w:lang w:val="fr-CA"/></w:rPr><w:t xml:space="preserve"> </w:t></w:r><w:r><w:rPr><w:spacing w:val="0"/><w:w w:val="110"/><w:lang w:val="fr-CA"/></w:rPr><w:t>`</w:t></w:r><w:r><w:rPr><w:w w:val="110"/><w:lang w:val="fr-CA"/></w:rPr><w:t>a</w:t></w:r><w:r><w:rPr><w:spacing w:val="7"/><w:w w:val="110"/><w:lang w:val="fr-CA"/></w:rPr><w:t xml:space="preserve"> </w:t></w:r><w:r><w:rPr><w:w w:val="110"/><w:lang w:val="fr-CA"/></w:rPr><w:t>la</w:t></w:r><w:r><w:rPr><w:spacing w:val="8"/><w:w w:val="110"/><w:lang w:val="fr-CA"/></w:rPr><w:t xml:space="preserve"> </w:t></w:r><w:r><w:rPr><w:w w:val="110"/><w:lang w:val="fr-CA"/></w:rPr><w:t>position</w:t></w:r><w:r><w:rPr><w:spacing w:val="7"/><w:w w:val="110"/><w:lang w:val="fr-CA"/></w:rPr><w:t xml:space="preserve"> </w:t></w:r><w:r><w:rPr><w:w w:val="110"/><w:lang w:val="fr-CA"/></w:rPr><w:t>de</w:t></w:r><w:r><w:rPr><w:spacing w:val="7"/><w:w w:val="110"/><w:lang w:val="fr-CA"/></w:rPr><w:t xml:space="preserve"> </w:t></w:r><w:r><w:rPr><w:w w:val="110"/><w:lang w:val="fr-CA"/></w:rPr><w:t>la</w:t></w:r><w:r><w:rPr><w:spacing w:val="8"/><w:w w:val="110"/><w:lang w:val="fr-CA"/></w:rPr><w:t xml:space="preserve"> </w:t></w:r><w:r><w:rPr><w:w w:val="110"/><w:lang w:val="fr-CA"/></w:rPr><w:t>nappe</w:t></w:r><w:r><w:rPr><w:spacing w:val="7"/><w:w w:val="110"/><w:lang w:val="fr-CA"/></w:rPr><w:t xml:space="preserve"> </w:t></w:r><w:r><w:rPr><w:w w:val="110"/><w:lang w:val="fr-CA"/></w:rPr><w:t>et</w:t></w:r><w:r><w:rPr><w:spacing w:val="8"/><w:w w:val="110"/><w:lang w:val="fr-CA"/></w:rPr><w:t xml:space="preserve"> </w:t></w:r><w:r><w:rPr><w:w w:val="110"/><w:lang w:val="fr-CA"/></w:rPr><w:t>la</w:t></w:r></w:p><w:p><w:pPr><w:pStyle w:val="TextBody"/><w:spacing w:before="13" w:after="0"/><w:rPr><w:lang w:val="fr-CA"/></w:rPr></w:pPr><w:r><w:rPr><w:w w:val="110"/><w:lang w:val="fr-CA"/></w:rPr><w:t>profondeur</w:t></w:r><w:r><w:rPr><w:spacing w:val="0"/><w:w w:val="110"/><w:lang w:val="fr-CA"/></w:rPr><w:t xml:space="preserve"> </w:t></w:r><w:r><w:rPr><w:w w:val="110"/><w:lang w:val="fr-CA"/></w:rPr><w:t>d’installation</w:t></w:r><w:r><w:rPr><w:spacing w:val="0"/><w:w w:val="110"/><w:lang w:val="fr-CA"/></w:rPr><w:t xml:space="preserve"> </w:t></w:r><w:r><w:rPr><w:w w:val="110"/><w:lang w:val="fr-CA"/></w:rPr><w:t>de</w:t></w:r><w:r><w:rPr><w:spacing w:val="0"/><w:w w:val="110"/><w:lang w:val="fr-CA"/></w:rPr><w:t xml:space="preserve"> </w:t></w:r><w:r><w:rPr><w:w w:val="110"/><w:lang w:val="fr-CA"/></w:rPr><w:t>la</w:t></w:r><w:r><w:rPr><w:spacing w:val="0"/><w:w w:val="110"/><w:lang w:val="fr-CA"/></w:rPr><w:t xml:space="preserve"> </w:t></w:r><w:r><w:rPr><w:w w:val="110"/><w:lang w:val="fr-CA"/></w:rPr><w:t>sonde</w:t></w:r><w:r><w:rPr><w:spacing w:val="0"/><w:w w:val="110"/><w:lang w:val="fr-CA"/></w:rPr><w:t xml:space="preserve"> </w:t></w:r><w:r><w:rPr><w:spacing w:val="0"/><w:w w:val="115"/><w:lang w:val="fr-CA"/></w:rPr><w:t>a</w:t></w:r><w:r><w:rPr><w:w w:val="115"/><w:lang w:val="fr-CA"/></w:rPr><w:t>`</w:t></w:r><w:r><w:rPr><w:spacing w:val="0"/><w:w w:val="115"/><w:lang w:val="fr-CA"/></w:rPr><w:t xml:space="preserve"> </w:t></w:r><w:r><w:rPr><w:w w:val="110"/><w:lang w:val="fr-CA"/></w:rPr><w:t>niveaux</w:t></w:r><w:r><w:rPr><w:spacing w:val="0"/><w:w w:val="110"/><w:lang w:val="fr-CA"/></w:rPr><w:t xml:space="preserve"> </w:t></w:r><w:r><w:rPr><w:w w:val="110"/><w:lang w:val="fr-CA"/></w:rPr><w:t>d’eau</w:t></w:r><w:r><w:rPr><w:spacing w:val="0"/><w:w w:val="110"/><w:lang w:val="fr-CA"/></w:rPr><w:t xml:space="preserve"> </w:t></w:r><w:r><w:rPr><w:w w:val="110"/><w:lang w:val="fr-CA"/></w:rPr><w:t>par</w:t></w:r><w:r><w:rPr><w:spacing w:val="0"/><w:w w:val="110"/><w:lang w:val="fr-CA"/></w:rPr><w:t xml:space="preserve"> </w:t></w:r><w:r><w:rPr><w:w w:val="110"/><w:lang w:val="fr-CA"/></w:rPr><w:t>rapport</w:t></w:r><w:r><w:rPr><w:spacing w:val="0"/><w:w w:val="110"/><w:lang w:val="fr-CA"/></w:rPr><w:t xml:space="preserve"> </w:t></w:r><w:r><w:rPr><w:spacing w:val="0"/><w:w w:val="115"/><w:lang w:val="fr-CA"/></w:rPr><w:t>a</w:t></w:r><w:r><w:rPr><w:w w:val="115"/><w:lang w:val="fr-CA"/></w:rPr><w:t>`</w:t></w:r><w:r><w:rPr><w:spacing w:val="0"/><w:w w:val="115"/><w:lang w:val="fr-CA"/></w:rPr><w:t xml:space="preserve"> </w:t></w:r><w:r><w:rPr><w:w w:val="110"/><w:lang w:val="fr-CA"/></w:rPr><w:t>la</w:t></w:r><w:r><w:rPr><w:spacing w:val="0"/><w:w w:val="110"/><w:lang w:val="fr-CA"/></w:rPr><w:t xml:space="preserve"> </w:t></w:r><w:r><w:rPr><w:w w:val="110"/><w:lang w:val="fr-CA"/></w:rPr><w:t>surface</w:t></w:r><w:r><w:rPr><w:spacing w:val="0"/><w:w w:val="110"/><w:lang w:val="fr-CA"/></w:rPr><w:t xml:space="preserve"> </w:t></w:r><w:r><w:rPr><w:w w:val="110"/><w:lang w:val="fr-CA"/></w:rPr><w:t>du</w:t></w:r><w:r><w:rPr><w:spacing w:val="0"/><w:w w:val="110"/><w:lang w:val="fr-CA"/></w:rPr><w:t xml:space="preserve"> </w:t></w:r><w:r><w:rPr><w:w w:val="110"/><w:lang w:val="fr-CA"/></w:rPr><w:t>sol,</w:t></w:r><w:r><w:rPr><w:spacing w:val="0"/><w:w w:val="110"/><w:lang w:val="fr-CA"/></w:rPr><w:t xml:space="preserve"> </w:t></w:r><w:r><w:rPr><w:w w:val="110"/><w:lang w:val="fr-CA"/></w:rPr><w:t>htot</w:t></w:r><w:r><w:rPr><w:spacing w:val="0"/><w:w w:val="110"/><w:lang w:val="fr-CA"/></w:rPr><w:t xml:space="preserve"> </w:t></w:r><w:r><w:rPr><w:w w:val="110"/><w:lang w:val="fr-CA"/></w:rPr><w:t>(m)</w:t></w:r><w:r><w:rPr><w:spacing w:val="0"/><w:w w:val="110"/><w:lang w:val="fr-CA"/></w:rPr><w:t xml:space="preserve"> </w:t></w:r><w:r><w:rPr><w:w w:val="110"/><w:lang w:val="fr-CA"/></w:rPr><w:t>est</w:t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mc:AlternateContent><mc:Choice Requires="wps"><w:drawing><wp:anchor behindDoc="0" distT="0" distB="0" distL="114300" distR="114300" simplePos="0" locked="0" layoutInCell="1" allowOverlap="1" relativeHeight="19" wp14:anchorId="73741CAC"><wp:simplePos x="0" y="0"/><wp:positionH relativeFrom="page"><wp:posOffset>4101465</wp:posOffset></wp:positionH><wp:positionV relativeFrom="page"><wp:posOffset>2936240</wp:posOffset></wp:positionV><wp:extent cx="203200" cy="1129665"/><wp:effectExtent l="0" t="2540" r="1270" b="1905"/><wp:wrapNone/><wp:docPr id="58" name="Text Box 2714"/><a:graphic xmlns:a="http://schemas.openxmlformats.org/drawingml/2006/main"><a:graphicData uri="http://schemas.microsoft.com/office/word/2010/wordprocessingShape"><wps:wsp><wps:cNvSpPr/><wps:spPr><a:xfrm><a:off x="0" y="0"/><a:ext cx="202680" cy="1128960"/></a:xfrm><a:prstGeom prst="rect"><a:avLst></a:avLst></a:prstGeom><a:noFill/><a:ln><a:noFill/></a:ln></wps:spPr><wps:style><a:lnRef idx="0"/><a:fillRef idx="0"/><a:effectRef idx="0"/><a:fontRef idx="minor"/></wps:style><wps:txbx><w:txbxContent><w:p><w:pPr><w:pStyle w:val="FrameContents"/><w:spacing w:lineRule="exact" w:line="300"/><w:ind w:left="20" w:hanging="0"/><w:rPr><w:color w:val="auto"/></w:rPr></w:pPr><w:r><w:rPr><w:rFonts w:ascii="Lucida Sans" w:hAnsi="Lucida Sans"/><w:color w:val="auto"/><w:spacing w:val="0"/><w:w w:val="107"/><w:position w:val="4"/><w:sz w:val="26"/></w:rPr><w:t>h</w:t></w:r><w:r><w:rPr><w:rFonts w:ascii="Lucida Sans" w:hAnsi="Lucida Sans"/><w:color w:val="auto"/><w:spacing w:val="0"/><w:w w:val="119"/><w:sz w:val="17"/></w:rPr><w:t>e</w:t></w:r><w:r><w:rPr><w:rFonts w:ascii="Lucida Sans" w:hAnsi="Lucida Sans"/><w:color w:val="auto"/><w:spacing w:val="0"/><w:w w:val="120"/><w:sz w:val="17"/></w:rPr><w:t>a</w:t></w:r><w:r><w:rPr><w:rFonts w:ascii="Lucida Sans" w:hAnsi="Lucida Sans"/><w:color w:val="auto"/><w:spacing w:val="0"/><w:w w:val="107"/><w:sz w:val="17"/></w:rPr><w:t>u</w:t></w:r><w:r><w:rPr><w:rFonts w:ascii="Lucida Sans" w:hAnsi="Lucida Sans"/><w:color w:val="auto"/><w:spacing w:val="9"/><w:sz w:val="17"/></w:rPr><w:t xml:space="preserve"> </w:t></w:r><w:r><w:rPr><w:rFonts w:ascii="Lucida Sans" w:hAnsi="Lucida Sans"/><w:color w:val="auto"/><w:w w:val="105"/><w:position w:val="4"/><w:sz w:val="26"/></w:rPr><w:t>=</w:t></w:r><w:r><w:rPr><w:rFonts w:ascii="Lucida Sans" w:hAnsi="Lucida Sans"/><w:color w:val="auto"/><w:spacing w:val="0"/><w:position w:val="4"/><w:sz w:val="26"/></w:rPr><w:t xml:space="preserve"> </w:t></w:r><w:r><w:rPr><w:rFonts w:ascii="Lucida Sans" w:hAnsi="Lucida Sans"/><w:color w:val="auto"/><w:spacing w:val="0"/><w:w w:val="107"/><w:position w:val="4"/><w:sz w:val="26"/></w:rPr><w:t>h</w:t></w:r><w:r><w:rPr><w:rFonts w:ascii="Lucida Sans" w:hAnsi="Lucida Sans"/><w:color w:val="auto"/><w:spacing w:val="0"/><w:w w:val="118"/><w:sz w:val="17"/></w:rPr><w:t>t</w:t></w:r><w:r><w:rPr><w:rFonts w:ascii="Lucida Sans" w:hAnsi="Lucida Sans"/><w:color w:val="auto"/><w:spacing w:val="0"/><w:w w:val="108"/><w:sz w:val="17"/></w:rPr><w:t>o</w:t></w:r><w:r><w:rPr><w:rFonts w:ascii="Lucida Sans" w:hAnsi="Lucida Sans"/><w:color w:val="auto"/><w:spacing w:val="0"/><w:w w:val="118"/><w:sz w:val="17"/></w:rPr><w:t>t</w:t></w:r><w:r><w:rPr><w:rFonts w:ascii="Lucida Sans" w:hAnsi="Lucida Sans"/><w:color w:val="auto"/><w:sz w:val="17"/></w:rPr><w:t xml:space="preserve"> </w:t></w:r><w:r><w:rPr><w:rFonts w:ascii="Lucida Sans" w:hAnsi="Lucida Sans"/><w:color w:val="auto"/><w:w w:val="103"/><w:position w:val="4"/><w:sz w:val="26"/></w:rPr><w:t>-</w:t></w:r><w:r><w:rPr><w:rFonts w:ascii="Lucida Sans" w:hAnsi="Lucida Sans"/><w:color w:val="auto"/><w:spacing w:val="0"/><w:position w:val="4"/><w:sz w:val="26"/></w:rPr><w:t xml:space="preserve"> </w:t></w:r><w:r><w:rPr><w:rFonts w:ascii="Lucida Sans" w:hAnsi="Lucida Sans"/><w:color w:val="auto"/><w:spacing w:val="0"/><w:w w:val="107"/><w:position w:val="4"/><w:sz w:val="26"/></w:rPr><w:t>h</w:t></w:r><w:r><w:rPr><w:rFonts w:ascii="Lucida Sans" w:hAnsi="Lucida Sans"/><w:color w:val="auto"/><w:spacing w:val="0"/><w:w w:val="120"/><w:sz w:val="17"/></w:rPr><w:t>a</w:t></w:r><w:r><w:rPr><w:rFonts w:ascii="Lucida Sans" w:hAnsi="Lucida Sans"/><w:color w:val="auto"/><w:spacing w:val="0"/><w:w w:val="115"/><w:sz w:val="17"/></w:rPr><w:t>i</w:t></w:r><w:r><w:rPr><w:rFonts w:ascii="Lucida Sans" w:hAnsi="Lucida Sans"/><w:color w:val="auto"/><w:spacing w:val="0"/><w:w w:val="108"/><w:sz w:val="17"/></w:rPr><w:t>r</w:t></w:r></w:p></w:txbxContent></wps:txbx><wps:bodyPr lIns="0" rIns="0" tIns="0" bIns="0"><a:noAutofit/></wps:bodyPr></wps:wsp></a:graphicData></a:graphic></wp:anchor></w:drawing></mc:Choice><mc:Fallback><w:pict><v:rect id="shape_0" ID="Text Box 2714" stroked="f" style="position:absolute;margin-left:322.95pt;margin-top:231.2pt;width:15.9pt;height:88.85pt;mso-position-horizontal-relative:page;mso-position-vertical-relative:page" wp14:anchorId="73741CAC"><w10:wrap type="square"/><v:fill on="false" o:detectmouseclick="t"/><v:stroke color="#3465a4" joinstyle="round" endcap="flat"/><v:textbox><w:txbxContent><w:p><w:pPr><w:pStyle w:val="FrameContents"/><w:spacing w:lineRule="exact" w:line="300"/><w:ind w:left="20" w:hanging="0"/><w:rPr><w:color w:val="auto"/></w:rPr></w:pPr><w:r><w:rPr><w:rFonts w:ascii="Lucida Sans" w:hAnsi="Lucida Sans"/><w:color w:val="auto"/><w:spacing w:val="0"/><w:w w:val="107"/><w:position w:val="4"/><w:sz w:val="26"/></w:rPr><w:t>h</w:t></w:r><w:r><w:rPr><w:rFonts w:ascii="Lucida Sans" w:hAnsi="Lucida Sans"/><w:color w:val="auto"/><w:spacing w:val="0"/><w:w w:val="119"/><w:sz w:val="17"/></w:rPr><w:t>e</w:t></w:r><w:r><w:rPr><w:rFonts w:ascii="Lucida Sans" w:hAnsi="Lucida Sans"/><w:color w:val="auto"/><w:spacing w:val="0"/><w:w w:val="120"/><w:sz w:val="17"/></w:rPr><w:t>a</w:t></w:r><w:r><w:rPr><w:rFonts w:ascii="Lucida Sans" w:hAnsi="Lucida Sans"/><w:color w:val="auto"/><w:spacing w:val="0"/><w:w w:val="107"/><w:sz w:val="17"/></w:rPr><w:t>u</w:t></w:r><w:r><w:rPr><w:rFonts w:ascii="Lucida Sans" w:hAnsi="Lucida Sans"/><w:color w:val="auto"/><w:spacing w:val="9"/><w:sz w:val="17"/></w:rPr><w:t xml:space="preserve"> </w:t></w:r><w:r><w:rPr><w:rFonts w:ascii="Lucida Sans" w:hAnsi="Lucida Sans"/><w:color w:val="auto"/><w:w w:val="105"/><w:position w:val="4"/><w:sz w:val="26"/></w:rPr><w:t>=</w:t></w:r><w:r><w:rPr><w:rFonts w:ascii="Lucida Sans" w:hAnsi="Lucida Sans"/><w:color w:val="auto"/><w:spacing w:val="0"/><w:position w:val="4"/><w:sz w:val="26"/></w:rPr><w:t xml:space="preserve"> </w:t></w:r><w:r><w:rPr><w:rFonts w:ascii="Lucida Sans" w:hAnsi="Lucida Sans"/><w:color w:val="auto"/><w:spacing w:val="0"/><w:w w:val="107"/><w:position w:val="4"/><w:sz w:val="26"/></w:rPr><w:t>h</w:t></w:r><w:r><w:rPr><w:rFonts w:ascii="Lucida Sans" w:hAnsi="Lucida Sans"/><w:color w:val="auto"/><w:spacing w:val="0"/><w:w w:val="118"/><w:sz w:val="17"/></w:rPr><w:t>t</w:t></w:r><w:r><w:rPr><w:rFonts w:ascii="Lucida Sans" w:hAnsi="Lucida Sans"/><w:color w:val="auto"/><w:spacing w:val="0"/><w:w w:val="108"/><w:sz w:val="17"/></w:rPr><w:t>o</w:t></w:r><w:r><w:rPr><w:rFonts w:ascii="Lucida Sans" w:hAnsi="Lucida Sans"/><w:color w:val="auto"/><w:spacing w:val="0"/><w:w w:val="118"/><w:sz w:val="17"/></w:rPr><w:t>t</w:t></w:r><w:r><w:rPr><w:rFonts w:ascii="Lucida Sans" w:hAnsi="Lucida Sans"/><w:color w:val="auto"/><w:sz w:val="17"/></w:rPr><w:t xml:space="preserve"> </w:t></w:r><w:r><w:rPr><w:rFonts w:ascii="Lucida Sans" w:hAnsi="Lucida Sans"/><w:color w:val="auto"/><w:w w:val="103"/><w:position w:val="4"/><w:sz w:val="26"/></w:rPr><w:t>-</w:t></w:r><w:r><w:rPr><w:rFonts w:ascii="Lucida Sans" w:hAnsi="Lucida Sans"/><w:color w:val="auto"/><w:spacing w:val="0"/><w:position w:val="4"/><w:sz w:val="26"/></w:rPr><w:t xml:space="preserve"> </w:t></w:r><w:r><w:rPr><w:rFonts w:ascii="Lucida Sans" w:hAnsi="Lucida Sans"/><w:color w:val="auto"/><w:spacing w:val="0"/><w:w w:val="107"/><w:position w:val="4"/><w:sz w:val="26"/></w:rPr><w:t>h</w:t></w:r><w:r><w:rPr><w:rFonts w:ascii="Lucida Sans" w:hAnsi="Lucida Sans"/><w:color w:val="auto"/><w:spacing w:val="0"/><w:w w:val="120"/><w:sz w:val="17"/></w:rPr><w:t>a</w:t></w:r><w:r><w:rPr><w:rFonts w:ascii="Lucida Sans" w:hAnsi="Lucida Sans"/><w:color w:val="auto"/><w:spacing w:val="0"/><w:w w:val="115"/><w:sz w:val="17"/></w:rPr><w:t>i</w:t></w:r><w:r><w:rPr><w:rFonts w:ascii="Lucida Sans" w:hAnsi="Lucida Sans"/><w:color w:val="auto"/><w:spacing w:val="0"/><w:w w:val="108"/><w:sz w:val="17"/></w:rPr><w:t>r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20" wp14:anchorId="7B0FCBC6"><wp:simplePos x="0" y="0"/><wp:positionH relativeFrom="page"><wp:posOffset>3208655</wp:posOffset></wp:positionH><wp:positionV relativeFrom="page"><wp:posOffset>1541145</wp:posOffset></wp:positionV><wp:extent cx="375285" cy="737870"/><wp:effectExtent l="0" t="0" r="0" b="0"/><wp:wrapNone/><wp:docPr id="60" name="Text Box 2713"/><a:graphic xmlns:a="http://schemas.openxmlformats.org/drawingml/2006/main"><a:graphicData uri="http://schemas.microsoft.com/office/word/2010/wordprocessingShape"><wps:wsp><wps:cNvSpPr/><wps:spPr><a:xfrm><a:off x="0" y="0"/><a:ext cx="374760" cy="737280"/></a:xfrm><a:prstGeom prst="rect"><a:avLst></a:avLst></a:prstGeom><a:noFill/><a:ln><a:noFill/></a:ln></wps:spPr><wps:style><a:lnRef idx="0"/><a:fillRef idx="0"/><a:effectRef idx="0"/><a:fontRef idx="minor"/></wps:style><wps:txbx><w:txbxContent><w:p><w:pPr><w:pStyle w:val="TextBody"/><w:spacing w:lineRule="exact" w:line="261"/><w:ind w:left="0" w:hanging="0"/><w:jc w:val="center"/><w:rPr><w:rFonts w:ascii="Tahoma" w:hAnsi="Tahoma" w:eastAsia="Tahoma" w:cs="Tahoma"/></w:rPr></w:pPr><w:r><w:rPr><w:rFonts w:ascii="Tahoma" w:hAnsi="Tahoma"/><w:color w:val="auto"/><w:spacing w:val="0"/><w:w w:val="104"/></w:rPr><w:t>Ba</w:t></w:r><w:r><w:rPr><w:rFonts w:ascii="Tahoma" w:hAnsi="Tahoma"/><w:color w:val="auto"/><w:spacing w:val="0"/><w:w w:val="96"/></w:rPr><w:t>rometric</w:t></w:r></w:p><w:p><w:pPr><w:pStyle w:val="TextBody"/><w:spacing w:before="15" w:after="0"/><w:ind w:left="0" w:hanging="0"/><w:jc w:val="center"/><w:rPr><w:color w:val="auto"/></w:rPr></w:pPr><w:r><w:rPr><w:rFonts w:ascii="Tahoma" w:hAnsi="Tahoma"/><w:color w:val="auto"/><w:w w:val="92"/></w:rPr><w:t>logger</w:t></w:r></w:p></w:txbxContent></wps:txbx><wps:bodyPr lIns="0" rIns="0" tIns="0" bIns="0" vert="vert270"><a:noAutofit/></wps:bodyPr></wps:wsp></a:graphicData></a:graphic></wp:anchor></w:drawing></mc:Choice><mc:Fallback><w:pict><v:rect id="shape_0" ID="Text Box 2713" stroked="f" style="position:absolute;margin-left:252.65pt;margin-top:121.35pt;width:29.45pt;height:58pt;mso-position-horizontal-relative:page;mso-position-vertical-relative:page" wp14:anchorId="7B0FCBC6"><w10:wrap type="square"/><v:fill on="false" o:detectmouseclick="t"/><v:stroke color="#3465a4" joinstyle="round" endcap="flat"/><v:textbox style="mso-layout-flow-alt:bottom-to-top"><w:txbxContent><w:p><w:pPr><w:pStyle w:val="TextBody"/><w:spacing w:lineRule="exact" w:line="261"/><w:ind w:left="0" w:hanging="0"/><w:jc w:val="center"/><w:rPr><w:rFonts w:ascii="Tahoma" w:hAnsi="Tahoma" w:eastAsia="Tahoma" w:cs="Tahoma"/></w:rPr></w:pPr><w:r><w:rPr><w:rFonts w:ascii="Tahoma" w:hAnsi="Tahoma"/><w:color w:val="auto"/><w:spacing w:val="0"/><w:w w:val="104"/></w:rPr><w:t>Ba</w:t></w:r><w:r><w:rPr><w:rFonts w:ascii="Tahoma" w:hAnsi="Tahoma"/><w:color w:val="auto"/><w:spacing w:val="0"/><w:w w:val="96"/></w:rPr><w:t>rometric</w:t></w:r></w:p><w:p><w:pPr><w:pStyle w:val="TextBody"/><w:spacing w:before="15" w:after="0"/><w:ind w:left="0" w:hanging="0"/><w:jc w:val="center"/><w:rPr><w:color w:val="auto"/></w:rPr></w:pPr><w:r><w:rPr><w:rFonts w:ascii="Tahoma" w:hAnsi="Tahoma"/><w:color w:val="auto"/><w:w w:val="92"/></w:rPr><w:t>logger</w:t></w:r></w:p></w:txbxContent></v:textbox></v:rect></w:pict></mc:Fallback></mc:AlternateContent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spacing w:before="6" w:after="0"/><w:rPr><w:rFonts w:ascii="Times New Roman" w:hAnsi="Times New Roman" w:eastAsia="Times New Roman" w:cs="Times New Roman"/><w:sz w:val="21"/><w:szCs w:val="21"/><w:lang w:val="fr-CA"/></w:rPr></w:pPr><w:r><w:rPr><w:rFonts w:eastAsia="Times New Roman" w:cs="Times New Roman" w:ascii="Times New Roman" w:hAnsi="Times New Roman"/><w:sz w:val="21"/><w:szCs w:val="21"/><w:lang w:val="fr-CA"/></w:rPr></w:r></w:p><w:p><w:pPr><w:pStyle w:val="TextBody"/><w:spacing w:before="55" w:after="0"/><w:ind w:left="133" w:firstLine="144"/><w:rPr></w:rPr></w:pPr><w:bookmarkStart w:id="89" w:name="_bookmark51"/><w:bookmarkEnd w:id="89"/><w:r><mc:AlternateContent><mc:Choice Requires="wpg"><w:drawing><wp:anchor behindDoc="0" distT="0" distB="0" distL="114300" distR="114300" simplePos="0" locked="0" layoutInCell="1" allowOverlap="1" relativeHeight="18" wp14:anchorId="09044FB2"><wp:simplePos x="0" y="0"/><wp:positionH relativeFrom="page"><wp:posOffset>2303145</wp:posOffset></wp:positionH><wp:positionV relativeFrom="paragraph"><wp:posOffset>-4930140</wp:posOffset></wp:positionV><wp:extent cx="3167380" cy="4853940"/><wp:effectExtent l="7620" t="12700" r="6985" b="1270"/><wp:wrapNone/><wp:docPr id="62" name="Group 762"/><a:graphic xmlns:a="http://schemas.openxmlformats.org/drawingml/2006/main"><a:graphicData uri="http://schemas.microsoft.com/office/word/2010/wordprocessingGroup"><wpg:wgp><wpg:cNvGrpSpPr/><wpg:grpSpPr><a:xfrm><a:off x="0" y="0"/><a:ext cx="3166920" cy="4853160"/></a:xfrm></wpg:grpSpPr><wpg:grpSp><wpg:cNvGrpSpPr/><wpg:grpSpPr><a:xfrm><a:off x="1994400" y="0"/><a:ext cx="695880" cy="873720"/></a:xfrm></wpg:grpSpPr><wps:wsp><wps:cNvSpPr/><wps:spPr><a:xfrm><a:off x="0" y="0"/><a:ext cx="695880" cy="873720"/></a:xfrm><a:custGeom><a:avLst/><a:gdLst/><a:ahLst/><a:rect l="0" t="0" r="r" b="b"/><a:pathLst><a:path w="1087" h="911"><a:moveTo><a:pt x="739" y="0"/></a:moveTo><a:lnTo><a:pt x="421" y="0"/></a:lnTo><a:lnTo><a:pt x="427" y="6"/></a:lnTo><a:lnTo><a:pt x="427" y="14"/></a:lnTo><a:lnTo><a:pt x="426" y="16"/></a:lnTo><a:lnTo><a:pt x="425" y="18"/></a:lnTo><a:lnTo><a:pt x="167" y="525"/></a:lnTo><a:lnTo><a:pt x="164" y="531"/></a:lnTo><a:lnTo><a:pt x="166" y="538"/></a:lnTo><a:lnTo><a:pt x="173" y="541"/></a:lnTo><a:lnTo><a:pt x="174" y="542"/></a:lnTo><a:lnTo><a:pt x="176" y="543"/></a:lnTo><a:lnTo><a:pt x="293" y="543"/></a:lnTo><a:lnTo><a:pt x="299" y="548"/></a:lnTo><a:lnTo><a:pt x="299" y="558"/></a:lnTo><a:lnTo><a:pt x="298" y="561"/></a:lnTo><a:lnTo><a:pt x="5" y="890"/></a:lnTo><a:lnTo><a:pt x="0" y="895"/></a:lnTo><a:lnTo><a:pt x="1" y="902"/></a:lnTo><a:lnTo><a:pt x="8" y="909"/></a:lnTo><a:lnTo><a:pt x="11" y="910"/></a:lnTo><a:lnTo><a:pt x="1080" y="910"/></a:lnTo><a:lnTo><a:pt x="1086" y="905"/></a:lnTo><a:lnTo><a:pt x="1086" y="895"/></a:lnTo><a:lnTo><a:pt x="1085" y="892"/></a:lnTo><a:lnTo><a:pt x="1083" y="890"/></a:lnTo><a:lnTo><a:pt x="823" y="598"/></a:lnTo><a:lnTo><a:pt x="819" y="593"/></a:lnTo><a:lnTo><a:pt x="819" y="585"/></a:lnTo><a:lnTo><a:pt x="824" y="581"/></a:lnTo><a:lnTo><a:pt x="827" y="579"/></a:lnTo><a:lnTo><a:pt x="829" y="578"/></a:lnTo><a:lnTo><a:pt x="972" y="578"/></a:lnTo><a:lnTo><a:pt x="977" y="572"/></a:lnTo><a:lnTo><a:pt x="977" y="563"/></a:lnTo><a:lnTo><a:pt x="977" y="562"/></a:lnTo><a:lnTo><a:pt x="730" y="18"/></a:lnTo><a:lnTo><a:pt x="727" y="11"/></a:lnTo><a:lnTo><a:pt x="729" y="4"/></a:lnTo><a:lnTo><a:pt x="736" y="1"/></a:lnTo><a:lnTo><a:pt x="737" y="0"/></a:lnTo><a:lnTo><a:pt x="739" y="0"/></a:lnTo></a:path></a:pathLst></a:custGeom><a:solidFill><a:srgbClr val="1a210e"/></a:solidFill><a:ln><a:noFill/></a:ln></wps:spPr><wps:style><a:lnRef idx="0"/><a:fillRef idx="0"/><a:effectRef idx="0"/><a:fontRef idx="minor"/></wps:style><wps:bodyPr/></wps:wsp><wps:wsp><wps:cNvSpPr/><wps:spPr><a:xfrm><a:off x="0" y="0"/><a:ext cx="695880" cy="873720"/></a:xfrm><a:custGeom><a:avLst/><a:gdLst/><a:ahLst/><a:rect l="0" t="0" r="r" b="b"/><a:pathLst><a:path w="571" h="464"><a:moveTo><a:pt x="272" y="0"/></a:moveTo><a:lnTo><a:pt x="264" y="5"/></a:lnTo><a:lnTo><a:pt x="263" y="6"/></a:lnTo><a:lnTo><a:pt x="262" y="8"/></a:lnTo><a:lnTo><a:pt x="0" y="450"/></a:lnTo><a:lnTo><a:pt x="2" y="458"/></a:lnTo><a:lnTo><a:pt x="8" y="461"/></a:lnTo><a:lnTo><a:pt x="10" y="462"/></a:lnTo><a:lnTo><a:pt x="12" y="463"/></a:lnTo><a:lnTo><a:pt x="565" y="463"/></a:lnTo><a:lnTo><a:pt x="570" y="457"/></a:lnTo><a:lnTo><a:pt x="570" y="448"/></a:lnTo><a:lnTo><a:pt x="570" y="446"/></a:lnTo><a:lnTo><a:pt x="283" y="7"/></a:lnTo><a:lnTo><a:pt x="279" y="2"/></a:lnTo><a:lnTo><a:pt x="272" y="0"/></a:lnTo></a:path></a:pathLst></a:custGeom><a:solidFill><a:srgbClr val="1a210e"/></a:solidFill><a:ln><a:noFill/></a:ln></wps:spPr><wps:style><a:lnRef idx="0"/><a:fillRef idx="0"/><a:effectRef idx="0"/><a:fontRef idx="minor"/></wps:style><wps:bodyPr/></wps:wsp></wpg:grpSp><wpg:grpSp><wpg:cNvGrpSpPr/><wpg:grpSpPr><a:xfrm><a:off x="1994400" y="0"/><a:ext cx="695880" cy="873720"/></a:xfrm></wpg:grpSpPr><wps:wsp><wps:cNvSpPr/><wps:spPr><a:xfrm><a:off x="0" y="0"/><a:ext cx="695880" cy="873720"/></a:xfrm><a:custGeom><a:avLst/><a:gdLst/><a:ahLst/><a:rect l="0" t="0" r="r" b="b"/><a:pathLst><a:path w="1087" h="1374"><a:moveTo><a:pt x="553" y="8"/></a:moveTo><a:lnTo><a:pt x="295" y="444"/></a:lnTo><a:lnTo><a:pt x="291" y="450"/></a:lnTo><a:lnTo><a:pt x="293" y="458"/></a:lnTo><a:lnTo><a:pt x="299" y="461"/></a:lnTo><a:lnTo><a:pt x="301" y="462"/></a:lnTo><a:lnTo><a:pt x="303" y="463"/></a:lnTo><a:lnTo><a:pt x="306" y="463"/></a:lnTo><a:lnTo><a:pt x="414" y="463"/></a:lnTo><a:lnTo><a:pt x="421" y="463"/></a:lnTo><a:lnTo><a:pt x="427" y="469"/></a:lnTo><a:lnTo><a:pt x="427" y="475"/></a:lnTo><a:lnTo><a:pt x="427" y="477"/></a:lnTo><a:lnTo><a:pt x="426" y="479"/></a:lnTo><a:lnTo><a:pt x="425" y="481"/></a:lnTo><a:lnTo><a:pt x="167" y="988"/></a:lnTo><a:lnTo><a:pt x="164" y="994"/></a:lnTo><a:lnTo><a:pt x="166" y="1001"/></a:lnTo><a:lnTo><a:pt x="173" y="1004"/></a:lnTo><a:lnTo><a:pt x="174" y="1005"/></a:lnTo><a:lnTo><a:pt x="176" y="1006"/></a:lnTo><a:lnTo><a:pt x="178" y="1006"/></a:lnTo><a:lnTo><a:pt x="286" y="1006"/></a:lnTo><a:lnTo><a:pt x="293" y="1006"/></a:lnTo><a:lnTo><a:pt x="299" y="1011"/></a:lnTo><a:lnTo><a:pt x="299" y="1018"/></a:lnTo><a:lnTo><a:pt x="299" y="1021"/></a:lnTo><a:lnTo><a:pt x="298" y="1024"/></a:lnTo><a:lnTo><a:pt x="296" y="1026"/></a:lnTo><a:lnTo><a:pt x="5" y="1353"/></a:lnTo><a:lnTo><a:pt x="0" y="1358"/></a:lnTo><a:lnTo><a:pt x="1" y="1365"/></a:lnTo><a:lnTo><a:pt x="6" y="1370"/></a:lnTo><a:lnTo><a:pt x="8" y="1372"/></a:lnTo><a:lnTo><a:pt x="11" y="1373"/></a:lnTo><a:lnTo><a:pt x="14" y="1373"/></a:lnTo><a:lnTo><a:pt x="1073" y="1373"/></a:lnTo><a:lnTo><a:pt x="1080" y="1373"/></a:lnTo><a:lnTo><a:pt x="1086" y="1368"/></a:lnTo><a:lnTo><a:pt x="1086" y="1361"/></a:lnTo><a:lnTo><a:pt x="1086" y="1358"/></a:lnTo><a:lnTo><a:pt x="1085" y="1355"/></a:lnTo><a:lnTo><a:pt x="1083" y="1353"/></a:lnTo><a:lnTo><a:pt x="823" y="1061"/></a:lnTo><a:lnTo><a:pt x="819" y="1056"/></a:lnTo><a:lnTo><a:pt x="819" y="1048"/></a:lnTo><a:lnTo><a:pt x="824" y="1044"/></a:lnTo><a:lnTo><a:pt x="827" y="1042"/></a:lnTo><a:lnTo><a:pt x="829" y="1041"/></a:lnTo><a:lnTo><a:pt x="832" y="1041"/></a:lnTo><a:lnTo><a:pt x="965" y="1041"/></a:lnTo><a:lnTo><a:pt x="972" y="1041"/></a:lnTo><a:lnTo><a:pt x="977" y="1035"/></a:lnTo><a:lnTo><a:pt x="977" y="1028"/></a:lnTo><a:lnTo><a:pt x="977" y="1026"/></a:lnTo><a:lnTo><a:pt x="977" y="1025"/></a:lnTo><a:lnTo><a:pt x="976" y="1023"/></a:lnTo><a:lnTo><a:pt x="730" y="481"/></a:lnTo><a:lnTo><a:pt x="727" y="474"/></a:lnTo><a:lnTo><a:pt x="729" y="467"/></a:lnTo><a:lnTo><a:pt x="736" y="464"/></a:lnTo><a:lnTo><a:pt x="737" y="463"/></a:lnTo><a:lnTo><a:pt x="739" y="463"/></a:lnTo><a:lnTo><a:pt x="741" y="463"/></a:lnTo><a:lnTo><a:pt x="849" y="463"/></a:lnTo><a:lnTo><a:pt x="856" y="463"/></a:lnTo><a:lnTo><a:pt x="861" y="457"/></a:lnTo><a:lnTo><a:pt x="861" y="451"/></a:lnTo><a:lnTo><a:pt x="861" y="448"/></a:lnTo><a:lnTo><a:pt x="574" y="7"/></a:lnTo><a:lnTo><a:pt x="563" y="0"/></a:lnTo><a:lnTo><a:pt x="557" y="4"/></a:lnTo><a:lnTo><a:pt x="555" y="5"/></a:lnTo><a:lnTo><a:pt x="554" y="6"/></a:lnTo><a:lnTo><a:pt x="553" y="8"/></a:lnTo></a:path></a:pathLst></a:custGeom><a:noFill/><a:ln w="165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10120" y="873720"/><a:ext cx="65880" cy="122040"/></a:xfrm></wpg:grpSpPr><wps:wsp><wps:cNvSpPr/><wps:spPr><a:xfrm><a:off x="0" y="0"/><a:ext cx="65880" cy="122040"/></a:xfrm><a:custGeom><a:avLst/><a:gdLst/><a:ahLst/><a:rect l="0" t="0" r="r" b="b"/><a:pathLst><a:path w="104" h="194"><a:moveTo><a:pt x="0" y="0"/></a:moveTo><a:lnTo><a:pt x="103" y="0"/></a:lnTo><a:lnTo><a:pt x="103" y="193"/></a:lnTo><a:lnTo><a:pt x="0" y="193"/></a:lnTo><a:lnTo><a:pt x="0" y="0"/></a:lnTo></a:path></a:pathLst></a:custGeom><a:solidFill><a:srgbClr val="663300"/></a:solidFill><a:ln><a:noFill/></a:ln></wps:spPr><wps:style><a:lnRef idx="0"/><a:fillRef idx="0"/><a:effectRef idx="0"/><a:fontRef idx="minor"/></wps:style><wps:bodyPr/></wps:wsp></wpg:grpSp><wpg:grpSp><wpg:cNvGrpSpPr/><wpg:grpSpPr><a:xfrm><a:off x="2310120" y="873720"/><a:ext cx="65880" cy="122040"/></a:xfrm></wpg:grpSpPr><wps:wsp><wps:cNvSpPr/><wps:spPr><a:xfrm><a:off x="0" y="0"/><a:ext cx="65880" cy="122040"/></a:xfrm><a:custGeom><a:avLst/><a:gdLst/><a:ahLst/><a:rect l="0" t="0" r="r" b="b"/><a:pathLst><a:path w="104" h="194"><a:moveTo><a:pt x="0" y="0"/></a:moveTo><a:lnTo><a:pt x="103" y="0"/></a:lnTo><a:lnTo><a:pt x="103" y="193"/></a:lnTo><a:lnTo><a:pt x="0" y="193"/></a:lnTo><a:lnTo><a:pt x="0" y="0"/></a:lnTo></a:path></a:pathLst></a:custGeom><a:noFill/><a:ln w="165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60360" y="112320"/><a:ext cx="732240" cy="777960"/></a:xfrm></wpg:grpSpPr><wps:wsp><wps:cNvSpPr/><wps:spPr><a:xfrm><a:off x="0" y="0"/><a:ext cx="732240" cy="777960"/></a:xfrm><a:custGeom><a:avLst/><a:gdLst/><a:ahLst/><a:rect l="0" t="0" r="r" b="b"/><a:pathLst><a:path w="1144" h="701"><a:moveTo><a:pt x="842" y="0"/></a:moveTo><a:lnTo><a:pt x="380" y="0"/></a:lnTo><a:lnTo><a:pt x="385" y="5"/></a:lnTo><a:lnTo><a:pt x="385" y="14"/></a:lnTo><a:lnTo><a:pt x="385" y="16"/></a:lnTo><a:lnTo><a:pt x="384" y="18"/></a:lnTo><a:lnTo><a:pt x="176" y="354"/></a:lnTo><a:lnTo><a:pt x="172" y="360"/></a:lnTo><a:lnTo><a:pt x="174" y="368"/></a:lnTo><a:lnTo><a:pt x="180" y="371"/></a:lnTo><a:lnTo><a:pt x="182" y="372"/></a:lnTo><a:lnTo><a:pt x="184" y="373"/></a:lnTo><a:lnTo><a:pt x="305" y="373"/></a:lnTo><a:lnTo><a:pt x="311" y="379"/></a:lnTo><a:lnTo><a:pt x="311" y="389"/></a:lnTo><a:lnTo><a:pt x="309" y="392"/></a:lnTo><a:lnTo><a:pt x="307" y="394"/></a:lnTo><a:lnTo><a:pt x="5" y="679"/></a:lnTo><a:lnTo><a:pt x="1" y="684"/></a:lnTo><a:lnTo><a:pt x="0" y="691"/></a:lnTo><a:lnTo><a:pt x="7" y="699"/></a:lnTo><a:lnTo><a:pt x="11" y="700"/></a:lnTo><a:lnTo><a:pt x="1137" y="700"/></a:lnTo><a:lnTo><a:pt x="1143" y="695"/></a:lnTo><a:lnTo><a:pt x="1143" y="684"/></a:lnTo><a:lnTo><a:pt x="1142" y="681"/></a:lnTo><a:lnTo><a:pt x="1139" y="679"/></a:lnTo><a:lnTo><a:pt x="871" y="426"/></a:lnTo><a:lnTo><a:pt x="866" y="421"/></a:lnTo><a:lnTo><a:pt x="866" y="413"/></a:lnTo><a:lnTo><a:pt x="871" y="408"/></a:lnTo><a:lnTo><a:pt x="873" y="406"/></a:lnTo><a:lnTo><a:pt x="876" y="404"/></a:lnTo><a:lnTo><a:pt x="1024" y="404"/></a:lnTo><a:lnTo><a:pt x="1030" y="399"/></a:lnTo><a:lnTo><a:pt x="834" y="18"/></a:lnTo><a:lnTo><a:pt x="830" y="12"/></a:lnTo><a:lnTo><a:pt x="833" y="4"/></a:lnTo><a:lnTo><a:pt x="839" y="1"/></a:lnTo><a:lnTo><a:pt x="841" y="0"/></a:lnTo><a:lnTo><a:pt x="842" y="0"/></a:lnTo></a:path></a:pathLst></a:custGeom><a:solidFill><a:srgbClr val="36421c"/></a:solidFill><a:ln><a:noFill/></a:ln></wps:spPr><wps:style><a:lnRef idx="0"/><a:fillRef idx="0"/><a:effectRef idx="0"/><a:fontRef idx="minor"/></wps:style><wps:bodyPr/></wps:wsp><wps:wsp><wps:cNvSpPr/><wps:spPr><a:xfrm><a:off x="0" y="0"/><a:ext cx="732240" cy="777960"/></a:xfrm><a:custGeom><a:avLst/><a:gdLst/><a:ahLst/><a:rect l="0" t="0" r="r" b="b"/><a:pathLst><a:path w="722" h="524"><a:moveTo><a:pt x="352" y="0"/></a:moveTo><a:lnTo><a:pt x="346" y="4"/></a:lnTo><a:lnTo><a:pt x="345" y="5"/></a:lnTo><a:lnTo><a:pt x="344" y="6"/></a:lnTo><a:lnTo><a:pt x="343" y="7"/></a:lnTo><a:lnTo><a:pt x="0" y="509"/></a:lnTo><a:lnTo><a:pt x="1" y="516"/></a:lnTo><a:lnTo><a:pt x="7" y="520"/></a:lnTo><a:lnTo><a:pt x="9" y="522"/></a:lnTo><a:lnTo><a:pt x="11" y="523"/></a:lnTo><a:lnTo><a:pt x="715" y="523"/></a:lnTo><a:lnTo><a:pt x="721" y="517"/></a:lnTo><a:lnTo><a:pt x="721" y="507"/></a:lnTo><a:lnTo><a:pt x="720" y="505"/></a:lnTo><a:lnTo><a:pt x="359" y="2"/></a:lnTo><a:lnTo><a:pt x="352" y="0"/></a:lnTo></a:path></a:pathLst></a:custGeom><a:solidFill><a:srgbClr val="36421c"/></a:solidFill><a:ln><a:noFill/></a:ln></wps:spPr><wps:style><a:lnRef idx="0"/><a:fillRef idx="0"/><a:effectRef idx="0"/><a:fontRef idx="minor"/></wps:style><wps:bodyPr/></wps:wsp></wpg:grpSp><wpg:grpSp><wpg:cNvGrpSpPr/><wpg:grpSpPr><a:xfrm><a:off x="2160360" y="112320"/><a:ext cx="732240" cy="777960"/></a:xfrm></wpg:grpSpPr><wps:wsp><wps:cNvSpPr/><wps:spPr><a:xfrm><a:off x="0" y="0"/><a:ext cx="732240" cy="777960"/></a:xfrm><a:custGeom><a:avLst/><a:gdLst/><a:ahLst/><a:rect l="0" t="0" r="r" b="b"/><a:pathLst><a:path w="1144" h="1224"><a:moveTo><a:pt x="583" y="7"/></a:moveTo><a:lnTo><a:pt x="244" y="503"/></a:lnTo><a:lnTo><a:pt x="240" y="509"/></a:lnTo><a:lnTo><a:pt x="241" y="516"/></a:lnTo><a:lnTo><a:pt x="247" y="520"/></a:lnTo><a:lnTo><a:pt x="249" y="522"/></a:lnTo><a:lnTo><a:pt x="251" y="523"/></a:lnTo><a:lnTo><a:pt x="254" y="523"/></a:lnTo><a:lnTo><a:pt x="373" y="523"/></a:lnTo><a:lnTo><a:pt x="380" y="523"/></a:lnTo><a:lnTo><a:pt x="385" y="528"/></a:lnTo><a:lnTo><a:pt x="385" y="535"/></a:lnTo><a:lnTo><a:pt x="385" y="537"/></a:lnTo><a:lnTo><a:pt x="385" y="539"/></a:lnTo><a:lnTo><a:pt x="384" y="541"/></a:lnTo><a:lnTo><a:pt x="176" y="877"/></a:lnTo><a:lnTo><a:pt x="172" y="883"/></a:lnTo><a:lnTo><a:pt x="174" y="891"/></a:lnTo><a:lnTo><a:pt x="180" y="894"/></a:lnTo><a:lnTo><a:pt x="182" y="895"/></a:lnTo><a:lnTo><a:pt x="184" y="896"/></a:lnTo><a:lnTo><a:pt x="186" y="896"/></a:lnTo><a:lnTo><a:pt x="298" y="896"/></a:lnTo><a:lnTo><a:pt x="305" y="896"/></a:lnTo><a:lnTo><a:pt x="311" y="902"/></a:lnTo><a:lnTo><a:pt x="311" y="908"/></a:lnTo><a:lnTo><a:pt x="311" y="912"/></a:lnTo><a:lnTo><a:pt x="309" y="915"/></a:lnTo><a:lnTo><a:pt x="307" y="917"/></a:lnTo><a:lnTo><a:pt x="5" y="1202"/></a:lnTo><a:lnTo><a:pt x="1" y="1207"/></a:lnTo><a:lnTo><a:pt x="0" y="1214"/></a:lnTo><a:lnTo><a:pt x="5" y="1219"/></a:lnTo><a:lnTo><a:pt x="7" y="1222"/></a:lnTo><a:lnTo><a:pt x="11" y="1223"/></a:lnTo><a:lnTo><a:pt x="14" y="1223"/></a:lnTo><a:lnTo><a:pt x="1131" y="1223"/></a:lnTo><a:lnTo><a:pt x="1137" y="1223"/></a:lnTo><a:lnTo><a:pt x="1143" y="1218"/></a:lnTo><a:lnTo><a:pt x="1143" y="1211"/></a:lnTo><a:lnTo><a:pt x="1143" y="1207"/></a:lnTo><a:lnTo><a:pt x="1142" y="1204"/></a:lnTo><a:lnTo><a:pt x="1139" y="1202"/></a:lnTo><a:lnTo><a:pt x="871" y="949"/></a:lnTo><a:lnTo><a:pt x="866" y="944"/></a:lnTo><a:lnTo><a:pt x="866" y="936"/></a:lnTo><a:lnTo><a:pt x="871" y="931"/></a:lnTo><a:lnTo><a:pt x="873" y="929"/></a:lnTo><a:lnTo><a:pt x="876" y="927"/></a:lnTo><a:lnTo><a:pt x="880" y="927"/></a:lnTo><a:lnTo><a:pt x="1018" y="927"/></a:lnTo><a:lnTo><a:pt x="1024" y="927"/></a:lnTo><a:lnTo><a:pt x="1030" y="922"/></a:lnTo><a:lnTo><a:pt x="1030" y="915"/></a:lnTo><a:lnTo><a:pt x="1030" y="913"/></a:lnTo><a:lnTo><a:pt x="1030" y="911"/></a:lnTo><a:lnTo><a:pt x="1029" y="909"/></a:lnTo><a:lnTo><a:pt x="834" y="541"/></a:lnTo><a:lnTo><a:pt x="830" y="535"/></a:lnTo><a:lnTo><a:pt x="833" y="527"/></a:lnTo><a:lnTo><a:pt x="839" y="524"/></a:lnTo><a:lnTo><a:pt x="841" y="523"/></a:lnTo><a:lnTo><a:pt x="842" y="523"/></a:lnTo><a:lnTo><a:pt x="844" y="523"/></a:lnTo><a:lnTo><a:pt x="948" y="523"/></a:lnTo><a:lnTo><a:pt x="955" y="523"/></a:lnTo><a:lnTo><a:pt x="961" y="517"/></a:lnTo><a:lnTo><a:pt x="961" y="510"/></a:lnTo><a:lnTo><a:pt x="961" y="507"/></a:lnTo><a:lnTo><a:pt x="960" y="505"/></a:lnTo><a:lnTo><a:pt x="958" y="503"/></a:lnTo><a:lnTo><a:pt x="603" y="7"/></a:lnTo><a:lnTo><a:pt x="599" y="2"/></a:lnTo><a:lnTo><a:pt x="592" y="0"/></a:lnTo><a:lnTo><a:pt x="586" y="4"/></a:lnTo><a:lnTo><a:pt x="585" y="5"/></a:lnTo><a:lnTo><a:pt x="584" y="6"/></a:lnTo><a:lnTo><a:pt x="583" y="7"/></a:lnTo></a:path></a:pathLst></a:custGeom><a:noFill/><a:ln w="165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08120" y="891000"/><a:ext cx="65880" cy="108720"/></a:xfrm></wpg:grpSpPr><wps:wsp><wps:cNvSpPr/><wps:spPr><a:xfrm><a:off x="0" y="0"/><a:ext cx="65880" cy="108720"/></a:xfrm><a:custGeom><a:avLst/><a:gdLst/><a:ahLst/><a:rect l="0" t="0" r="r" b="b"/><a:pathLst><a:path w="105" h="172"><a:moveTo><a:pt x="0" y="0"/></a:moveTo><a:lnTo><a:pt x="104" y="0"/></a:lnTo><a:lnTo><a:pt x="104" y="171"/></a:lnTo><a:lnTo><a:pt x="0" y="171"/></a:lnTo><a:lnTo><a:pt x="0" y="0"/></a:lnTo></a:path></a:pathLst></a:custGeom><a:solidFill><a:srgbClr val="663300"/></a:solidFill><a:ln><a:noFill/></a:ln></wps:spPr><wps:style><a:lnRef idx="0"/><a:fillRef idx="0"/><a:effectRef idx="0"/><a:fontRef idx="minor"/></wps:style><wps:bodyPr/></wps:wsp></wpg:grpSp><wpg:grpSp><wpg:cNvGrpSpPr/><wpg:grpSpPr><a:xfrm><a:off x="2508120" y="891000"/><a:ext cx="65880" cy="108720"/></a:xfrm></wpg:grpSpPr><wps:wsp><wps:cNvSpPr/><wps:spPr><a:xfrm><a:off x="0" y="0"/><a:ext cx="65880" cy="108720"/></a:xfrm><a:custGeom><a:avLst/><a:gdLst/><a:ahLst/><a:rect l="0" t="0" r="r" b="b"/><a:pathLst><a:path w="105" h="172"><a:moveTo><a:pt x="0" y="0"/></a:moveTo><a:lnTo><a:pt x="104" y="0"/></a:lnTo><a:lnTo><a:pt x="104" y="171"/></a:lnTo><a:lnTo><a:pt x="0" y="171"/></a:lnTo><a:lnTo><a:pt x="0" y="0"/></a:lnTo></a:path></a:pathLst></a:custGeom><a:noFill/><a:ln w="165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02960" y="337320"/><a:ext cx="565200" cy="577800"/></a:xfrm></wpg:grpSpPr><wps:wsp><wps:cNvSpPr/><wps:spPr><a:xfrm><a:off x="0" y="0"/><a:ext cx="565200" cy="577800"/></a:xfrm><a:custGeom><a:avLst/><a:gdLst/><a:ahLst/><a:rect l="0" t="0" r="r" b="b"/><a:pathLst><a:path w="884" h="522"><a:moveTo><a:pt x="657" y="0"/></a:moveTo><a:lnTo><a:pt x="287" y="0"/></a:lnTo><a:lnTo><a:pt x="293" y="6"/></a:lnTo><a:lnTo><a:pt x="293" y="15"/></a:lnTo><a:lnTo><a:pt x="292" y="17"/></a:lnTo><a:lnTo><a:pt x="132" y="265"/></a:lnTo><a:lnTo><a:pt x="133" y="272"/></a:lnTo><a:lnTo><a:pt x="139" y="276"/></a:lnTo><a:lnTo><a:pt x="141" y="277"/></a:lnTo><a:lnTo><a:pt x="144" y="278"/></a:lnTo><a:lnTo><a:pt x="227" y="278"/></a:lnTo><a:lnTo><a:pt x="232" y="284"/></a:lnTo><a:lnTo><a:pt x="232" y="294"/></a:lnTo><a:lnTo><a:pt x="230" y="297"/></a:lnTo><a:lnTo><a:pt x="228" y="300"/></a:lnTo><a:lnTo><a:pt x="5" y="500"/></a:lnTo><a:lnTo><a:pt x="0" y="504"/></a:lnTo><a:lnTo><a:pt x="0" y="512"/></a:lnTo><a:lnTo><a:pt x="7" y="520"/></a:lnTo><a:lnTo><a:pt x="10" y="521"/></a:lnTo><a:lnTo><a:pt x="877" y="521"/></a:lnTo><a:lnTo><a:pt x="883" y="516"/></a:lnTo><a:lnTo><a:pt x="883" y="505"/></a:lnTo><a:lnTo><a:pt x="881" y="502"/></a:lnTo><a:lnTo><a:pt x="879" y="500"/></a:lnTo><a:lnTo><a:pt x="677" y="318"/></a:lnTo><a:lnTo><a:pt x="676" y="310"/></a:lnTo><a:lnTo><a:pt x="681" y="305"/></a:lnTo><a:lnTo><a:pt x="683" y="303"/></a:lnTo><a:lnTo><a:pt x="686" y="301"/></a:lnTo><a:lnTo><a:pt x="792" y="301"/></a:lnTo><a:lnTo><a:pt x="797" y="296"/></a:lnTo><a:lnTo><a:pt x="797" y="287"/></a:lnTo><a:lnTo><a:pt x="797" y="285"/></a:lnTo><a:lnTo><a:pt x="649" y="18"/></a:lnTo><a:lnTo><a:pt x="645" y="12"/></a:lnTo><a:lnTo><a:pt x="647" y="5"/></a:lnTo><a:lnTo><a:pt x="653" y="2"/></a:lnTo><a:lnTo><a:pt x="655" y="1"/></a:lnTo><a:lnTo><a:pt x="657" y="0"/></a:lnTo></a:path></a:pathLst></a:custGeom><a:solidFill><a:srgbClr val="678036"/></a:solidFill><a:ln><a:noFill/></a:ln></wps:spPr><wps:style><a:lnRef idx="0"/><a:fillRef idx="0"/><a:effectRef idx="0"/><a:fontRef idx="minor"/></wps:style><wps:bodyPr/></wps:wsp><wps:wsp><wps:cNvSpPr/><wps:spPr><a:xfrm><a:off x="0" y="0"/><a:ext cx="565200" cy="577800"/></a:xfrm><a:custGeom><a:avLst/><a:gdLst/><a:ahLst/><a:rect l="0" t="0" r="r" b="b"/><a:pathLst><a:path w="558" h="388"><a:moveTo><a:pt x="271" y="0"/></a:moveTo><a:lnTo><a:pt x="266" y="4"/></a:lnTo><a:lnTo><a:pt x="265" y="5"/></a:lnTo><a:lnTo><a:pt x="264" y="6"/></a:lnTo><a:lnTo><a:pt x="263" y="7"/></a:lnTo><a:lnTo><a:pt x="0" y="373"/></a:lnTo><a:lnTo><a:pt x="1" y="381"/></a:lnTo><a:lnTo><a:pt x="6" y="385"/></a:lnTo><a:lnTo><a:pt x="9" y="386"/></a:lnTo><a:lnTo><a:pt x="11" y="387"/></a:lnTo><a:lnTo><a:pt x="551" y="387"/></a:lnTo><a:lnTo><a:pt x="557" y="381"/></a:lnTo><a:lnTo><a:pt x="557" y="372"/></a:lnTo><a:lnTo><a:pt x="556" y="370"/></a:lnTo><a:lnTo><a:pt x="554" y="367"/></a:lnTo><a:lnTo><a:pt x="283" y="7"/></a:lnTo><a:lnTo><a:pt x="279" y="1"/></a:lnTo><a:lnTo><a:pt x="271" y="0"/></a:lnTo></a:path></a:pathLst></a:custGeom><a:solidFill><a:srgbClr val="678036"/></a:solidFill><a:ln><a:noFill/></a:ln></wps:spPr><wps:style><a:lnRef idx="0"/><a:fillRef idx="0"/><a:effectRef idx="0"/><a:fontRef idx="minor"/></wps:style><wps:bodyPr/></wps:wsp></wpg:grpSp><wpg:grpSp><wpg:cNvGrpSpPr/><wpg:grpSpPr><a:xfrm><a:off x="1902960" y="337320"/><a:ext cx="565200" cy="577800"/></a:xfrm></wpg:grpSpPr><wps:wsp><wps:cNvSpPr/><wps:spPr><a:xfrm><a:off x="0" y="0"/><a:ext cx="565200" cy="577800"/></a:xfrm><a:custGeom><a:avLst/><a:gdLst/><a:ahLst/><a:rect l="0" t="0" r="r" b="b"/><a:pathLst><a:path w="884" h="909"><a:moveTo><a:pt x="448" y="7"/></a:moveTo><a:lnTo><a:pt x="189" y="368"/></a:lnTo><a:lnTo><a:pt x="185" y="373"/></a:lnTo><a:lnTo><a:pt x="186" y="381"/></a:lnTo><a:lnTo><a:pt x="191" y="385"/></a:lnTo><a:lnTo><a:pt x="194" y="386"/></a:lnTo><a:lnTo><a:pt x="196" y="387"/></a:lnTo><a:lnTo><a:pt x="199" y="387"/></a:lnTo><a:lnTo><a:pt x="281" y="387"/></a:lnTo><a:lnTo><a:pt x="287" y="387"/></a:lnTo><a:lnTo><a:pt x="293" y="393"/></a:lnTo><a:lnTo><a:pt x="293" y="399"/></a:lnTo><a:lnTo><a:pt x="293" y="402"/></a:lnTo><a:lnTo><a:pt x="292" y="404"/></a:lnTo><a:lnTo><a:pt x="291" y="406"/></a:lnTo><a:lnTo><a:pt x="135" y="646"/></a:lnTo><a:lnTo><a:pt x="132" y="652"/></a:lnTo><a:lnTo><a:pt x="133" y="659"/></a:lnTo><a:lnTo><a:pt x="139" y="663"/></a:lnTo><a:lnTo><a:pt x="141" y="664"/></a:lnTo><a:lnTo><a:pt x="144" y="665"/></a:lnTo><a:lnTo><a:pt x="146" y="665"/></a:lnTo><a:lnTo><a:pt x="220" y="665"/></a:lnTo><a:lnTo><a:pt x="227" y="665"/></a:lnTo><a:lnTo><a:pt x="232" y="671"/></a:lnTo><a:lnTo><a:pt x="232" y="677"/></a:lnTo><a:lnTo><a:pt x="232" y="681"/></a:lnTo><a:lnTo><a:pt x="230" y="684"/></a:lnTo><a:lnTo><a:pt x="228" y="687"/></a:lnTo><a:lnTo><a:pt x="5" y="887"/></a:lnTo><a:lnTo><a:pt x="0" y="891"/></a:lnTo><a:lnTo><a:pt x="0" y="899"/></a:lnTo><a:lnTo><a:pt x="4" y="904"/></a:lnTo><a:lnTo><a:pt x="7" y="907"/></a:lnTo><a:lnTo><a:pt x="10" y="908"/></a:lnTo><a:lnTo><a:pt x="14" y="908"/></a:lnTo><a:lnTo><a:pt x="870" y="908"/></a:lnTo><a:lnTo><a:pt x="877" y="908"/></a:lnTo><a:lnTo><a:pt x="883" y="903"/></a:lnTo><a:lnTo><a:pt x="883" y="896"/></a:lnTo><a:lnTo><a:pt x="883" y="892"/></a:lnTo><a:lnTo><a:pt x="881" y="889"/></a:lnTo><a:lnTo><a:pt x="879" y="887"/></a:lnTo><a:lnTo><a:pt x="682" y="710"/></a:lnTo><a:lnTo><a:pt x="677" y="705"/></a:lnTo><a:lnTo><a:pt x="676" y="697"/></a:lnTo><a:lnTo><a:pt x="681" y="692"/></a:lnTo><a:lnTo><a:pt x="683" y="690"/></a:lnTo><a:lnTo><a:pt x="686" y="688"/></a:lnTo><a:lnTo><a:pt x="690" y="688"/></a:lnTo><a:lnTo><a:pt x="785" y="688"/></a:lnTo><a:lnTo><a:pt x="792" y="688"/></a:lnTo><a:lnTo><a:pt x="797" y="683"/></a:lnTo><a:lnTo><a:pt x="797" y="676"/></a:lnTo><a:lnTo><a:pt x="797" y="674"/></a:lnTo><a:lnTo><a:pt x="797" y="672"/></a:lnTo><a:lnTo><a:pt x="796" y="670"/></a:lnTo><a:lnTo><a:pt x="649" y="405"/></a:lnTo><a:lnTo><a:pt x="645" y="399"/></a:lnTo><a:lnTo><a:pt x="647" y="392"/></a:lnTo><a:lnTo><a:pt x="653" y="389"/></a:lnTo><a:lnTo><a:pt x="655" y="388"/></a:lnTo><a:lnTo><a:pt x="657" y="387"/></a:lnTo><a:lnTo><a:pt x="659" y="387"/></a:lnTo><a:lnTo><a:pt x="730" y="387"/></a:lnTo><a:lnTo><a:pt x="736" y="387"/></a:lnTo><a:lnTo><a:pt x="742" y="381"/></a:lnTo><a:lnTo><a:pt x="742" y="375"/></a:lnTo><a:lnTo><a:pt x="742" y="372"/></a:lnTo><a:lnTo><a:pt x="468" y="7"/></a:lnTo><a:lnTo><a:pt x="456" y="0"/></a:lnTo><a:lnTo><a:pt x="451" y="4"/></a:lnTo><a:lnTo><a:pt x="450" y="5"/></a:lnTo><a:lnTo><a:pt x="449" y="6"/></a:lnTo><a:lnTo><a:pt x="448" y="7"/></a:lnTo></a:path></a:pathLst></a:custGeom><a:noFill/><a:ln w="165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86280" y="915120"/><a:ext cx="720" cy="80640"/></a:xfrm></wpg:grpSpPr><wps:wsp><wps:cNvSpPr/><wps:spPr><a:xfrm><a:off x="0" y="0"/><a:ext cx="720" cy="80640"/></a:xfrm><a:custGeom><a:avLst/><a:gdLst/><a:ahLst/><a:rect l="0" t="0" r="r" b="b"/><a:pathLst><a:path w="1" h="129"><a:moveTo><a:pt x="0" y="0"/></a:moveTo><a:lnTo><a:pt x="0" y="128"/></a:lnTo></a:path></a:pathLst></a:custGeom><a:noFill/><a:ln w="50040"><a:solidFill><a:srgbClr val="663300"/></a:solidFill><a:round/></a:ln></wps:spPr><wps:style><a:lnRef idx="0"/><a:fillRef idx="0"/><a:effectRef idx="0"/><a:fontRef idx="minor"/></wps:style><wps:bodyPr/></wps:wsp></wpg:grpSp><wpg:grpSp><wpg:cNvGrpSpPr/><wpg:grpSpPr><a:xfrm><a:off x="119520" y="786600"/><a:ext cx="2912040" cy="4066560"/></a:xfrm></wpg:grpSpPr><wps:wsp><wps:cNvSpPr/><wps:spPr><a:xfrm><a:off x="2041920" y="128520"/><a:ext cx="49680" cy="80640"/></a:xfrm><a:custGeom><a:avLst/><a:gdLst/><a:ahLst/><a:rect l="0" t="0" r="r" b="b"/><a:pathLst><a:path w="79" h="129"><a:moveTo><a:pt x="0" y="0"/></a:moveTo><a:lnTo><a:pt x="78" y="0"/></a:lnTo><a:lnTo><a:pt x="78" y="128"/></a:lnTo><a:lnTo><a:pt x="0" y="128"/></a:lnTo><a:lnTo><a:pt x="0" y="0"/></a:lnTo></a:path></a:pathLst></a:custGeom><a:noFill/><a:ln w="16560"><a:solidFill><a:srgbClr val="000000"/></a:solidFill><a:round/></a:ln></wps:spPr><wps:style><a:lnRef idx="0"/><a:fillRef idx="0"/><a:effectRef idx="0"/><a:fontRef idx="minor"/></wps:style><wps:bodyPr/></wps:wsp><pic:pic xmlns:pic="http://schemas.openxmlformats.org/drawingml/2006/picture"><pic:nvPicPr><pic:cNvPr id="1" name="Picture 2686" descr=""/><pic:cNvPicPr/></pic:nvPicPr><pic:blipFill><a:blip r:embed="rId38"></a:blip><a:stretch/></pic:blipFill><pic:spPr><a:xfrm><a:off x="696960" y="0"/><a:ext cx="752400" cy="3476160"/></a:xfrm><a:prstGeom prst="rect"><a:avLst/></a:prstGeom><a:ln><a:noFill/></a:ln></pic:spPr></pic:pic><pic:pic xmlns:pic="http://schemas.openxmlformats.org/drawingml/2006/picture"><pic:nvPicPr><pic:cNvPr id="2" name="Picture 2685" descr=""/><pic:cNvPicPr/></pic:nvPicPr><pic:blipFill><a:blip r:embed="rId39"></a:blip><a:stretch/></pic:blipFill><pic:spPr><a:xfrm><a:off x="0" y="1109520"/><a:ext cx="2912040" cy="2957040"/></a:xfrm><a:prstGeom prst="rect"><a:avLst/></a:prstGeom><a:ln><a:noFill/></a:ln></pic:spPr></pic:pic></wpg:grpSp><wpg:grpSp><wpg:cNvGrpSpPr/><wpg:grpSpPr><a:xfrm><a:off x="833040" y="794880"/><a:ext cx="720" cy="1816560"/></a:xfrm></wpg:grpSpPr><wps:wsp><wps:cNvSpPr/><wps:spPr><a:xfrm><a:off x="0" y="0"/><a:ext cx="720" cy="1816560"/></a:xfrm><a:custGeom><a:avLst/><a:gdLst/><a:ahLst/><a:rect l="0" t="0" r="r" b="b"/><a:pathLst><a:path w="1" h="2857"><a:moveTo><a:pt x="0" y="0"/></a:moveTo><a:lnTo><a:pt x="0" y="2856"/></a:lnTo></a:path></a:pathLst></a:custGeom><a:noFill/><a:ln w="3312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53760" y="794880"/><a:ext cx="720" cy="1816560"/></a:xfrm></wpg:grpSpPr><wps:wsp><wps:cNvSpPr/><wps:spPr><a:xfrm><a:off x="0" y="0"/><a:ext cx="720" cy="1816560"/></a:xfrm><a:custGeom><a:avLst/><a:gdLst/><a:ahLst/><a:rect l="0" t="0" r="r" b="b"/><a:pathLst><a:path w="1" h="2857"><a:moveTo><a:pt x="0" y="0"/></a:moveTo><a:lnTo><a:pt x="0" y="2856"/></a:lnTo></a:path></a:pathLst></a:custGeom><a:noFill/><a:ln w="3312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16480" y="794880"/><a:ext cx="753120" cy="3467880"/></a:xfrm></wpg:grpSpPr><wps:wsp><wps:cNvSpPr/><wps:spPr><a:xfrm><a:off x="0" y="0"/><a:ext cx="753120" cy="3467880"/></a:xfrm><a:custGeom><a:avLst/><a:gdLst/><a:ahLst/><a:rect l="0" t="0" r="r" b="b"/><a:pathLst><a:path w="1175" h="5453"><a:moveTo><a:pt x="0" y="0"/></a:moveTo><a:lnTo><a:pt x="0" y="5452"/></a:lnTo><a:lnTo><a:pt x="1174" y="5452"/></a:lnTo></a:path></a:pathLst></a:custGeom><a:noFill/><a:ln cap="rnd" w="16560"><a:solidFill><a:srgbClr val="000000"/></a:solidFill><a:custDash><a:ds d="800000" sp="300000"/></a:custDash><a:round/></a:ln></wps:spPr><wps:style><a:lnRef idx="0"/><a:fillRef idx="0"/><a:effectRef idx="0"/><a:fontRef idx="minor"/></wps:style><wps:bodyPr/></wps:wsp></wpg:grpSp><wpg:grpSp><wpg:cNvGrpSpPr/><wpg:grpSpPr><a:xfrm><a:off x="1569600" y="794880"/><a:ext cx="720" cy="3467880"/></a:xfrm></wpg:grpSpPr><wps:wsp><wps:cNvSpPr/><wps:spPr><a:xfrm><a:off x="0" y="0"/><a:ext cx="720" cy="3467880"/></a:xfrm><a:custGeom><a:avLst/><a:gdLst/><a:ahLst/><a:rect l="0" t="0" r="r" b="b"/><a:pathLst><a:path w="1" h="5453"><a:moveTo><a:pt x="0" y="0"/></a:moveTo><a:lnTo><a:pt x="0" y="5452"/></a:lnTo></a:path></a:pathLst></a:custGeom><a:noFill/><a:ln cap="rnd" w="16560"><a:solidFill><a:srgbClr val="000000"/></a:solidFill><a:custDash><a:ds d="800000" sp="300000"/></a:custDash><a:round/></a:ln></wps:spPr><wps:style><a:lnRef idx="0"/><a:fillRef idx="0"/><a:effectRef idx="0"/><a:fontRef idx="minor"/></wps:style><wps:bodyPr/></wps:wsp></wpg:grpSp><wpg:grpSp><wpg:cNvGrpSpPr/><wpg:grpSpPr><a:xfrm><a:off x="1756440" y="1007640"/><a:ext cx="720" cy="692280"/></a:xfrm></wpg:grpSpPr><wps:wsp><wps:cNvSpPr/><wps:spPr><a:xfrm><a:off x="0" y="0"/><a:ext cx="720" cy="692280"/></a:xfrm><a:custGeom><a:avLst/><a:gdLst/><a:ahLst/><a:rect l="0" t="0" r="r" b="b"/><a:pathLst><a:path w="1" h="1089"><a:moveTo><a:pt x="0" y="0"/></a:moveTo><a:lnTo><a:pt x="0" y="1088"/></a:lnTo></a:path></a:pathLst></a:custGeom><a:noFill/><a:ln w="298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690920" y="1684080"/><a:ext cx="130680" cy="194400"/></a:xfrm></wpg:grpSpPr><wps:wsp><wps:cNvSpPr/><wps:spPr><a:xfrm><a:off x="0" y="0"/><a:ext cx="130680" cy="194400"/></a:xfrm><a:custGeom><a:avLst/><a:gdLst/><a:ahLst/><a:rect l="0" t="0" r="r" b="b"/><a:pathLst><a:path w="205" h="307"><a:moveTo><a:pt x="204" y="0"/></a:moveTo><a:lnTo><a:pt x="0" y="0"/></a:lnTo><a:lnTo><a:pt x="102" y="306"/></a:lnTo><a:lnTo><a:pt x="204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561320" y="999360"/><a:ext cx="924480" cy="2838960"/></a:xfrm></wpg:grpSpPr><wps:wsp><wps:cNvSpPr/><wps:spPr><a:xfrm><a:off x="836280" y="0"/><a:ext cx="720" cy="2538720"/></a:xfrm><a:custGeom><a:avLst/><a:gdLst/><a:ahLst/><a:rect l="0" t="0" r="r" b="b"/><a:pathLst><a:path w="1" h="3993"><a:moveTo><a:pt x="0" y="0"/></a:moveTo><a:lnTo><a:pt x="0" y="3992"/></a:lnTo></a:path></a:pathLst></a:custGeom><a:noFill/><a:ln w="29880"><a:solidFill><a:srgbClr val="000000"/></a:solidFill><a:round/></a:ln></wps:spPr><wps:style><a:lnRef idx="0"/><a:fillRef idx="0"/><a:effectRef idx="0"/><a:fontRef idx="minor"/></wps:style><wps:bodyPr/></wps:wsp><pic:pic xmlns:pic="http://schemas.openxmlformats.org/drawingml/2006/picture"><pic:nvPicPr><pic:cNvPr id="3" name="Picture 2670" descr=""/><pic:cNvPicPr/></pic:nvPicPr><pic:blipFill><a:blip r:embed="rId40"></a:blip><a:stretch/></pic:blipFill><pic:spPr><a:xfrm><a:off x="0" y="847080"/><a:ext cx="924480" cy="1991880"/></a:xfrm><a:prstGeom prst="rect"><a:avLst/></a:prstGeom><a:ln><a:noFill/></a:ln></pic:spPr></pic:pic></wpg:grpSp><wpg:grpSp><wpg:cNvGrpSpPr/><wpg:grpSpPr><a:xfrm><a:off x="0" y="999360"/><a:ext cx="835200" cy="720"/></a:xfrm></wpg:grpSpPr><wps:wsp><wps:cNvSpPr/><wps:spPr><a:xfrm><a:off x="0" y="0"/><a:ext cx="835200" cy="720"/></a:xfrm><a:custGeom><a:avLst/><a:gdLst/><a:ahLst/><a:rect l="0" t="0" r="r" b="b"/><a:pathLst><a:path w="1304" h="1"><a:moveTo><a:pt x="0" y="0"/></a:moveTo><a:lnTo><a:pt x="1303" y="0"/></a:lnTo></a:path></a:pathLst></a:custGeom><a:noFill/><a:ln w="298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52400" y="716760"/><a:ext cx="871920" cy="132840"/></a:xfrm></wpg:grpSpPr><wps:wsp><wps:cNvSpPr/><wps:spPr><a:xfrm><a:off x="0" y="0"/><a:ext cx="871920" cy="132840"/></a:xfrm><a:custGeom><a:avLst/><a:gdLst/><a:ahLst/><a:rect l="0" t="0" r="r" b="b"/><a:pathLst><a:path w="1361" h="211"><a:moveTo><a:pt x="0" y="210"/></a:moveTo><a:lnTo><a:pt x="0" y="0"/></a:lnTo><a:lnTo><a:pt x="1360" y="0"/></a:lnTo><a:lnTo><a:pt x="1360" y="210"/></a:lnTo></a:path></a:pathLst></a:custGeom><a:noFill/><a:ln w="298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63480" y="999360"/><a:ext cx="1603440" cy="720"/></a:xfrm></wpg:grpSpPr><wps:wsp><wps:cNvSpPr/><wps:spPr><a:xfrm><a:off x="0" y="0"/><a:ext cx="1603440" cy="720"/></a:xfrm><a:custGeom><a:avLst/><a:gdLst/><a:ahLst/><a:rect l="0" t="0" r="r" b="b"/><a:pathLst><a:path w="2502" h="1"><a:moveTo><a:pt x="0" y="0"/></a:moveTo><a:lnTo><a:pt x="2501" y="0"/></a:lnTo></a:path></a:pathLst></a:custGeom><a:noFill/><a:ln w="298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5520" y="4611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55520" y="4611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60000" y="446976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60000" y="446976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8560" y="4485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8560" y="4485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89880" y="47448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89880" y="47448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640" y="4554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640" y="4554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1880" y="47523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1880" y="47523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78080" y="46544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2"/></a:lnTo><a:lnTo><a:pt x="0" y="8"/></a:lnTo><a:lnTo><a:pt x="2" y="10"/></a:lnTo><a:lnTo><a:pt x="7" y="10"/></a:lnTo><a:lnTo><a:pt x="10" y="8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78080" y="46544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1880" y="48056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2"/></a:lnTo><a:lnTo><a:pt x="0" y="8"/></a:lnTo><a:lnTo><a:pt x="2" y="10"/></a:lnTo><a:lnTo><a:pt x="8" y="10"/></a:lnTo><a:lnTo><a:pt x="10" y="8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1880" y="48056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8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27320" y="45288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27320" y="45288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01480" y="47732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01480" y="47732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19480" y="446832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3"/></a:lnTo><a:lnTo><a:pt x="0" y="8"/></a:lnTo><a:lnTo><a:pt x="2" y="10"/></a:lnTo><a:lnTo><a:pt x="7" y="10"/></a:lnTo><a:lnTo><a:pt x="10" y="8"/></a:lnTo><a:lnTo><a:pt x="10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19480" y="446832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3"/></a:lnTo><a:lnTo><a:pt x="7" y="0"/></a:lnTo><a:lnTo><a:pt x="5" y="0"/></a:lnTo><a:lnTo><a:pt x="2" y="0"/></a:lnTo><a:lnTo><a:pt x="0" y="3"/></a:lnTo><a:lnTo><a:pt x="0" y="5"/></a:lnTo><a:lnTo><a:pt x="0" y="8"/></a:lnTo><a:lnTo><a:pt x="2" y="10"/></a:lnTo><a:lnTo><a:pt x="5" y="10"/></a:lnTo><a:lnTo><a:pt x="7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960" y="4643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960" y="4643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5520" y="4198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55520" y="4198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60000" y="405648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60000" y="405648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8560" y="40723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8560" y="40723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89880" y="4330800"/><a:ext cx="5760" cy="6480"/></a:xfrm></wpg:grpSpPr><wps:wsp><wps:cNvSpPr/><wps:spPr><a:xfrm><a:off x="0" y="0"/><a:ext cx="5760" cy="648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89880" y="4330800"/><a:ext cx="5760" cy="6480"/></a:xfrm></wpg:grpSpPr><wps:wsp><wps:cNvSpPr/><wps:spPr><a:xfrm><a:off x="0" y="0"/><a:ext cx="5760" cy="648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640" y="4141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640" y="4141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1880" y="433908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2"/></a:lnTo><a:lnTo><a:pt x="0" y="8"/></a:lnTo><a:lnTo><a:pt x="2" y="10"/></a:lnTo><a:lnTo><a:pt x="7" y="10"/></a:lnTo><a:lnTo><a:pt x="10" y="8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1880" y="433908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78080" y="42418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78080" y="42418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1880" y="43930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1880" y="43930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27320" y="411552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27320" y="411552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01480" y="43599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2"/></a:lnTo><a:lnTo><a:pt x="0" y="8"/></a:lnTo><a:lnTo><a:pt x="2" y="10"/></a:lnTo><a:lnTo><a:pt x="8" y="10"/></a:lnTo><a:lnTo><a:pt x="10" y="8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01480" y="43599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8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19480" y="40557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19480" y="40557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960" y="4230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960" y="4230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5520" y="37854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55520" y="37854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60000" y="364356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60000" y="364356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8560" y="3659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8560" y="3659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89880" y="39171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3"/></a:lnTo><a:lnTo><a:pt x="0" y="8"/></a:lnTo><a:lnTo><a:pt x="2" y="10"/></a:lnTo><a:lnTo><a:pt x="8" y="10"/></a:lnTo><a:lnTo><a:pt x="10" y="8"/></a:lnTo><a:lnTo><a:pt x="10" y="3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89880" y="39171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3"/></a:lnTo><a:lnTo><a:pt x="8" y="0"/></a:lnTo><a:lnTo><a:pt x="5" y="0"/></a:lnTo><a:lnTo><a:pt x="2" y="0"/></a:lnTo><a:lnTo><a:pt x="0" y="3"/></a:lnTo><a:lnTo><a:pt x="0" y="5"/></a:lnTo><a:lnTo><a:pt x="0" y="8"/></a:lnTo><a:lnTo><a:pt x="2" y="10"/></a:lnTo><a:lnTo><a:pt x="5" y="10"/></a:lnTo><a:lnTo><a:pt x="8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640" y="3728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640" y="3728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1880" y="39254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1880" y="39254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78080" y="38282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2"/></a:lnTo><a:lnTo><a:pt x="0" y="8"/></a:lnTo><a:lnTo><a:pt x="2" y="10"/></a:lnTo><a:lnTo><a:pt x="7" y="10"/></a:lnTo><a:lnTo><a:pt x="10" y="8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78080" y="38282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1880" y="397908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2"/></a:lnTo><a:lnTo><a:pt x="0" y="7"/></a:lnTo><a:lnTo><a:pt x="2" y="10"/></a:lnTo><a:lnTo><a:pt x="8" y="10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1880" y="397908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8" y="10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27320" y="37026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27320" y="37026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01480" y="39466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01480" y="39466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19480" y="364248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2"/></a:lnTo><a:lnTo><a:pt x="0" y="8"/></a:lnTo><a:lnTo><a:pt x="2" y="10"/></a:lnTo><a:lnTo><a:pt x="7" y="10"/></a:lnTo><a:lnTo><a:pt x="10" y="8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19480" y="364248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960" y="3817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960" y="3817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5520" y="3372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55520" y="3372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60000" y="322956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8"/></a:lnTo><a:lnTo><a:pt x="2" y="9"/></a:lnTo><a:lnTo><a:pt x="7" y="9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60000" y="322956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9"/></a:lnTo><a:lnTo><a:pt x="5" y="9"/></a:lnTo><a:lnTo><a:pt x="7" y="9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8560" y="3245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8560" y="3245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89880" y="35046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89880" y="35046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640" y="3315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640" y="3315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1880" y="35121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2"/></a:lnTo><a:lnTo><a:pt x="0" y="8"/></a:lnTo><a:lnTo><a:pt x="2" y="10"/></a:lnTo><a:lnTo><a:pt x="7" y="10"/></a:lnTo><a:lnTo><a:pt x="10" y="8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1880" y="35121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78080" y="34156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78080" y="34156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1880" y="35661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1880" y="35661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27320" y="3288600"/><a:ext cx="6480" cy="6480"/></a:xfrm></wpg:grpSpPr><wps:wsp><wps:cNvSpPr/><wps:spPr><a:xfrm><a:off x="0" y="0"/><a:ext cx="6480" cy="648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27320" y="3288600"/><a:ext cx="6480" cy="6480"/></a:xfrm></wpg:grpSpPr><wps:wsp><wps:cNvSpPr/><wps:spPr><a:xfrm><a:off x="0" y="0"/><a:ext cx="6480" cy="648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01480" y="35330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2"/></a:lnTo><a:lnTo><a:pt x="0" y="7"/></a:lnTo><a:lnTo><a:pt x="2" y="10"/></a:lnTo><a:lnTo><a:pt x="8" y="10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01480" y="35330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8" y="10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19480" y="32288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19480" y="32288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960" y="3404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960" y="3404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5520" y="2959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55520" y="2959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60000" y="28170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60000" y="28170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8560" y="28328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8560" y="28328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89880" y="309132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2"/></a:lnTo><a:lnTo><a:pt x="0" y="8"/></a:lnTo><a:lnTo><a:pt x="2" y="10"/></a:lnTo><a:lnTo><a:pt x="8" y="10"/></a:lnTo><a:lnTo><a:pt x="10" y="8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89880" y="309132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8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640" y="29019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640" y="29019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1880" y="30996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1880" y="30996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78080" y="300240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2"/></a:lnTo><a:lnTo><a:pt x="0" y="8"/></a:lnTo><a:lnTo><a:pt x="2" y="10"/></a:lnTo><a:lnTo><a:pt x="7" y="10"/></a:lnTo><a:lnTo><a:pt x="10" y="8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78080" y="300240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1880" y="31528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1880" y="31528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27320" y="287532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27320" y="287532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9" y="5"/></a:moveTo><a:lnTo><a:pt x="9" y="3"/></a:lnTo><a:lnTo><a:pt x="7" y="0"/></a:lnTo><a:lnTo><a:pt x="5" y="0"/></a:lnTo><a:lnTo><a:pt x="2" y="0"/></a:lnTo><a:lnTo><a:pt x="0" y="3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01480" y="31204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01480" y="31204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19480" y="28155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2"/></a:lnTo><a:lnTo><a:pt x="0" y="8"/></a:lnTo><a:lnTo><a:pt x="2" y="10"/></a:lnTo><a:lnTo><a:pt x="7" y="10"/></a:lnTo><a:lnTo><a:pt x="10" y="8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19480" y="28155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960" y="2991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960" y="2991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5520" y="2545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55520" y="2545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60000" y="240336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8"/></a:lnTo><a:lnTo><a:pt x="2" y="9"/></a:lnTo><a:lnTo><a:pt x="7" y="9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60000" y="240336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9"/></a:lnTo><a:lnTo><a:pt x="5" y="9"/></a:lnTo><a:lnTo><a:pt x="7" y="9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8560" y="24192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8560" y="24192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89880" y="26784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89880" y="26784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640" y="2488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640" y="2488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1880" y="26859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1880" y="26859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78080" y="25887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78080" y="25887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1880" y="27399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1880" y="27399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27320" y="24624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27320" y="24624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01480" y="27068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01480" y="27068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19480" y="24030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19480" y="24030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960" y="25776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960" y="25776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5520" y="21322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55520" y="21322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60000" y="19908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60000" y="19908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8560" y="20059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8560" y="20059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3"/></a:lnTo><a:lnTo><a:pt x="7" y="0"/></a:lnTo><a:lnTo><a:pt x="4" y="0"/></a:lnTo><a:lnTo><a:pt x="2" y="0"/></a:lnTo><a:lnTo><a:pt x="0" y="3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89880" y="226512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2"/></a:lnTo><a:lnTo><a:pt x="0" y="7"/></a:lnTo><a:lnTo><a:pt x="2" y="10"/></a:lnTo><a:lnTo><a:pt x="8" y="10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89880" y="226512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8" y="10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640" y="2075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640" y="2075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1880" y="22734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1880" y="22734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78080" y="21754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8"/></a:lnTo><a:lnTo><a:pt x="2" y="9"/></a:lnTo><a:lnTo><a:pt x="7" y="9"/></a:lnTo><a:lnTo><a:pt x="10" y="8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78080" y="21754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8"/></a:lnTo><a:lnTo><a:pt x="2" y="9"/></a:lnTo><a:lnTo><a:pt x="5" y="9"/></a:lnTo><a:lnTo><a:pt x="7" y="9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1880" y="23266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1880" y="23266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27320" y="204912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27320" y="204912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9" y="5"/></a:moveTo><a:lnTo><a:pt x="9" y="3"/></a:lnTo><a:lnTo><a:pt x="7" y="0"/></a:lnTo><a:lnTo><a:pt x="5" y="0"/></a:lnTo><a:lnTo><a:pt x="2" y="0"/></a:lnTo><a:lnTo><a:pt x="0" y="3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01480" y="22942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01480" y="22942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19480" y="19893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2"/></a:lnTo><a:lnTo><a:pt x="0" y="7"/></a:lnTo><a:lnTo><a:pt x="2" y="10"/></a:lnTo><a:lnTo><a:pt x="7" y="10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19480" y="19893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960" y="2164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960" y="2164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5520" y="1719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55520" y="1719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60000" y="157752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60000" y="157752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8560" y="1593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8560" y="1593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89880" y="18518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89880" y="18518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640" y="1662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640" y="1662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1880" y="18594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1880" y="18594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78080" y="176292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78080" y="176292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1880" y="19137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1880" y="19137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27320" y="163656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27320" y="163656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01480" y="18802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01480" y="18802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19480" y="15768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19480" y="15768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960" y="1751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960" y="1751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5520" y="1306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55520" y="1306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60000" y="116388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60000" y="116388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8560" y="1179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8560" y="1179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3"/></a:lnTo><a:lnTo><a:pt x="7" y="0"/></a:lnTo><a:lnTo><a:pt x="4" y="0"/></a:lnTo><a:lnTo><a:pt x="2" y="0"/></a:lnTo><a:lnTo><a:pt x="0" y="3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89880" y="143820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2"/></a:lnTo><a:lnTo><a:pt x="0" y="7"/></a:lnTo><a:lnTo><a:pt x="2" y="10"/></a:lnTo><a:lnTo><a:pt x="8" y="10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89880" y="143820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8" y="10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640" y="1249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640" y="1249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1880" y="14464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1880" y="14464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78080" y="13492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8"/></a:lnTo><a:lnTo><a:pt x="2" y="9"/></a:lnTo><a:lnTo><a:pt x="7" y="9"/></a:lnTo><a:lnTo><a:pt x="10" y="8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78080" y="13492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8"/></a:lnTo><a:lnTo><a:pt x="2" y="9"/></a:lnTo><a:lnTo><a:pt x="5" y="9"/></a:lnTo><a:lnTo><a:pt x="7" y="9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1880" y="14997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2"/></a:lnTo><a:lnTo><a:pt x="0" y="7"/></a:lnTo><a:lnTo><a:pt x="2" y="10"/></a:lnTo><a:lnTo><a:pt x="8" y="10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1880" y="14997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8" y="10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27320" y="122292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427320" y="122292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01480" y="14673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01480" y="14673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19480" y="116280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2"/></a:lnTo><a:lnTo><a:pt x="0" y="7"/></a:lnTo><a:lnTo><a:pt x="2" y="10"/></a:lnTo><a:lnTo><a:pt x="7" y="10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19480" y="116280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960" y="1338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960" y="1338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89880" y="10256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89880" y="10256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1880" y="103320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2"/></a:lnTo><a:lnTo><a:pt x="0" y="7"/></a:lnTo><a:lnTo><a:pt x="2" y="10"/></a:lnTo><a:lnTo><a:pt x="7" y="10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1880" y="103320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1880" y="10872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1880" y="10872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01480" y="10540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01480" y="10540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72040" y="4611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72040" y="4611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76520" y="44697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3" y="0"/></a:lnTo><a:lnTo><a:pt x="0" y="2"/></a:lnTo><a:lnTo><a:pt x="0" y="7"/></a:lnTo><a:lnTo><a:pt x="3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76520" y="44697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3" y="0"/></a:lnTo><a:lnTo><a:pt x="0" y="2"/></a:lnTo><a:lnTo><a:pt x="0" y="5"/></a:lnTo><a:lnTo><a:pt x="0" y="7"/></a:lnTo><a:lnTo><a:pt x="3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94360" y="4485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94360" y="4485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06400" y="4744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806400" y="4744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5880" y="4554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5880" y="4554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08400" y="4752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08400" y="4752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9120" y="48056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9120" y="48056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17480" y="4643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17480" y="4643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72040" y="4198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72040" y="4198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76520" y="405648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3" y="0"/></a:lnTo><a:lnTo><a:pt x="0" y="2"/></a:lnTo><a:lnTo><a:pt x="0" y="8"/></a:lnTo><a:lnTo><a:pt x="3" y="10"/></a:lnTo><a:lnTo><a:pt x="8" y="10"/></a:lnTo><a:lnTo><a:pt x="10" y="8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76520" y="405648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3" y="0"/></a:lnTo><a:lnTo><a:pt x="0" y="2"/></a:lnTo><a:lnTo><a:pt x="0" y="5"/></a:lnTo><a:lnTo><a:pt x="0" y="8"/></a:lnTo><a:lnTo><a:pt x="3" y="10"/></a:lnTo><a:lnTo><a:pt x="5" y="10"/></a:lnTo><a:lnTo><a:pt x="8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94360" y="40723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94360" y="40723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06400" y="4330800"/><a:ext cx="5760" cy="6480"/></a:xfrm></wpg:grpSpPr><wps:wsp><wps:cNvSpPr/><wps:spPr><a:xfrm><a:off x="0" y="0"/><a:ext cx="5760" cy="648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806400" y="4330800"/><a:ext cx="5760" cy="6480"/></a:xfrm></wpg:grpSpPr><wps:wsp><wps:cNvSpPr/><wps:spPr><a:xfrm><a:off x="0" y="0"/><a:ext cx="5760" cy="648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5880" y="4141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5880" y="4141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08400" y="433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08400" y="433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9120" y="4393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9120" y="4393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17480" y="4230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17480" y="4230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72040" y="37854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72040" y="37854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76520" y="36435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3" y="0"/></a:lnTo><a:lnTo><a:pt x="0" y="2"/></a:lnTo><a:lnTo><a:pt x="0" y="7"/></a:lnTo><a:lnTo><a:pt x="3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76520" y="36435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3" y="0"/></a:lnTo><a:lnTo><a:pt x="0" y="2"/></a:lnTo><a:lnTo><a:pt x="0" y="4"/></a:lnTo><a:lnTo><a:pt x="0" y="7"/></a:lnTo><a:lnTo><a:pt x="3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94360" y="3659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94360" y="3659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06400" y="3917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806400" y="3917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3"/></a:lnTo><a:lnTo><a:pt x="7" y="0"/></a:lnTo><a:lnTo><a:pt x="4" y="0"/></a:lnTo><a:lnTo><a:pt x="2" y="0"/></a:lnTo><a:lnTo><a:pt x="0" y="3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5880" y="3728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5880" y="3728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08400" y="39254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08400" y="39254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9120" y="397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9120" y="397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17480" y="3817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17480" y="3817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72040" y="3372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72040" y="3372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76520" y="32295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3" y="0"/></a:lnTo><a:lnTo><a:pt x="0" y="2"/></a:lnTo><a:lnTo><a:pt x="0" y="8"/></a:lnTo><a:lnTo><a:pt x="3" y="9"/></a:lnTo><a:lnTo><a:pt x="8" y="9"/></a:lnTo><a:lnTo><a:pt x="10" y="8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76520" y="32295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3" y="0"/></a:lnTo><a:lnTo><a:pt x="0" y="2"/></a:lnTo><a:lnTo><a:pt x="0" y="5"/></a:lnTo><a:lnTo><a:pt x="0" y="8"/></a:lnTo><a:lnTo><a:pt x="3" y="9"/></a:lnTo><a:lnTo><a:pt x="5" y="9"/></a:lnTo><a:lnTo><a:pt x="8" y="9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94360" y="3245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94360" y="3245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06400" y="3504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806400" y="3504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5880" y="3315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5880" y="3315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08400" y="3512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08400" y="3512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9120" y="35661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9120" y="35661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17480" y="3404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17480" y="3404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72040" y="2959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72040" y="2959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76520" y="28170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3" y="0"/></a:lnTo><a:lnTo><a:pt x="0" y="2"/></a:lnTo><a:lnTo><a:pt x="0" y="7"/></a:lnTo><a:lnTo><a:pt x="3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76520" y="28170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3" y="0"/></a:lnTo><a:lnTo><a:pt x="0" y="2"/></a:lnTo><a:lnTo><a:pt x="0" y="4"/></a:lnTo><a:lnTo><a:pt x="0" y="7"/></a:lnTo><a:lnTo><a:pt x="3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94360" y="28328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94360" y="28328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06400" y="30913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806400" y="30913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5880" y="29019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5880" y="29019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08400" y="3099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08400" y="3099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9120" y="3152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9120" y="3152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17480" y="2991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17480" y="2991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72040" y="2545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72040" y="2545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76520" y="24033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3" y="0"/></a:lnTo><a:lnTo><a:pt x="0" y="2"/></a:lnTo><a:lnTo><a:pt x="0" y="8"/></a:lnTo><a:lnTo><a:pt x="3" y="9"/></a:lnTo><a:lnTo><a:pt x="8" y="9"/></a:lnTo><a:lnTo><a:pt x="10" y="8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76520" y="24033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3" y="0"/></a:lnTo><a:lnTo><a:pt x="0" y="2"/></a:lnTo><a:lnTo><a:pt x="0" y="5"/></a:lnTo><a:lnTo><a:pt x="0" y="8"/></a:lnTo><a:lnTo><a:pt x="3" y="9"/></a:lnTo><a:lnTo><a:pt x="5" y="9"/></a:lnTo><a:lnTo><a:pt x="8" y="9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94360" y="24192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94360" y="24192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06400" y="2678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806400" y="2678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5880" y="2488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5880" y="2488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08400" y="26859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08400" y="26859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9120" y="27399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9120" y="27399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17480" y="25776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17480" y="25776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72040" y="21322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72040" y="21322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76520" y="19908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3" y="0"/></a:lnTo><a:lnTo><a:pt x="0" y="2"/></a:lnTo><a:lnTo><a:pt x="0" y="7"/></a:lnTo><a:lnTo><a:pt x="3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76520" y="19908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3" y="0"/></a:lnTo><a:lnTo><a:pt x="0" y="2"/></a:lnTo><a:lnTo><a:pt x="0" y="4"/></a:lnTo><a:lnTo><a:pt x="0" y="7"/></a:lnTo><a:lnTo><a:pt x="3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94360" y="20059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94360" y="20059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3"/></a:lnTo><a:lnTo><a:pt x="7" y="0"/></a:lnTo><a:lnTo><a:pt x="5" y="0"/></a:lnTo><a:lnTo><a:pt x="2" y="0"/></a:lnTo><a:lnTo><a:pt x="0" y="3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06400" y="22651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806400" y="22651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5880" y="2075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5880" y="2075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08400" y="2273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08400" y="2273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9120" y="2326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9120" y="2326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17480" y="2164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17480" y="2164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72040" y="1719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72040" y="1719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76520" y="157752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3" y="0"/></a:lnTo><a:lnTo><a:pt x="0" y="2"/></a:lnTo><a:lnTo><a:pt x="0" y="7"/></a:lnTo><a:lnTo><a:pt x="3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76520" y="157752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3" y="0"/></a:lnTo><a:lnTo><a:pt x="0" y="2"/></a:lnTo><a:lnTo><a:pt x="0" y="5"/></a:lnTo><a:lnTo><a:pt x="0" y="7"/></a:lnTo><a:lnTo><a:pt x="3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94360" y="1593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94360" y="1593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06400" y="18518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806400" y="18518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5880" y="1662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5880" y="1662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08400" y="1859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08400" y="1859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9120" y="1913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9120" y="1913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17480" y="1751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17480" y="1751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72040" y="1306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72040" y="1306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76520" y="11638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3" y="0"/></a:lnTo><a:lnTo><a:pt x="0" y="2"/></a:lnTo><a:lnTo><a:pt x="0" y="7"/></a:lnTo><a:lnTo><a:pt x="3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76520" y="11638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3" y="0"/></a:lnTo><a:lnTo><a:pt x="0" y="2"/></a:lnTo><a:lnTo><a:pt x="0" y="4"/></a:lnTo><a:lnTo><a:pt x="0" y="7"/></a:lnTo><a:lnTo><a:pt x="3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94360" y="1179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594360" y="1179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3"/></a:lnTo><a:lnTo><a:pt x="7" y="0"/></a:lnTo><a:lnTo><a:pt x="5" y="0"/></a:lnTo><a:lnTo><a:pt x="2" y="0"/></a:lnTo><a:lnTo><a:pt x="0" y="3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06400" y="1438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806400" y="1438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5880" y="1249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5880" y="1249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08400" y="1446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08400" y="1446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9120" y="14997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9120" y="14997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17480" y="1338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717480" y="1338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06400" y="1025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806400" y="1025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08400" y="1033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08400" y="1033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99120" y="10872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699120" y="10872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605960" y="4611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605960" y="4611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10440" y="4469760"/><a:ext cx="6480" cy="5760"/></a:xfrm></wpg:grpSpPr><wps:wsp><wps:cNvSpPr/><wps:spPr><a:xfrm><a:off x="0" y="0"/><a:ext cx="648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810440" y="4469760"/><a:ext cx="6480" cy="5760"/></a:xfrm></wpg:grpSpPr><wps:wsp><wps:cNvSpPr/><wps:spPr><a:xfrm><a:off x="0" y="0"/><a:ext cx="648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628640" y="4485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628640" y="4485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41040" y="4744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841040" y="4744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29800" y="4554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29800" y="4554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642680" y="4752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642680" y="4752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29240" y="4654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29240" y="4654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33040" y="48056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33040" y="48056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77760" y="4528800"/><a:ext cx="6480" cy="5760"/></a:xfrm></wpg:grpSpPr><wps:wsp><wps:cNvSpPr/><wps:spPr><a:xfrm><a:off x="0" y="0"/><a:ext cx="648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877760" y="4528800"/><a:ext cx="6480" cy="5760"/></a:xfrm></wpg:grpSpPr><wps:wsp><wps:cNvSpPr/><wps:spPr><a:xfrm><a:off x="0" y="0"/><a:ext cx="648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52640" y="47732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52640" y="47732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70280" y="44683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70280" y="44683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3"/></a:lnTo><a:lnTo><a:pt x="7" y="0"/></a:lnTo><a:lnTo><a:pt x="4" y="0"/></a:lnTo><a:lnTo><a:pt x="2" y="0"/></a:lnTo><a:lnTo><a:pt x="0" y="3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51400" y="46436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3" y="0"/></a:lnTo><a:lnTo><a:pt x="0" y="2"/></a:lnTo><a:lnTo><a:pt x="0" y="7"/></a:lnTo><a:lnTo><a:pt x="3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51400" y="46436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3" y="0"/></a:lnTo><a:lnTo><a:pt x="0" y="2"/></a:lnTo><a:lnTo><a:pt x="0" y="5"/></a:lnTo><a:lnTo><a:pt x="0" y="7"/></a:lnTo><a:lnTo><a:pt x="3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605960" y="4198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605960" y="4198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10440" y="4056480"/><a:ext cx="6480" cy="5760"/></a:xfrm></wpg:grpSpPr><wps:wsp><wps:cNvSpPr/><wps:spPr><a:xfrm><a:off x="0" y="0"/><a:ext cx="6480" cy="5760"/></a:xfrm><a:custGeom><a:avLst/><a:gdLst/><a:ahLst/><a:rect l="0" t="0" r="r" b="b"/><a:pathLst><a:path w="11" h="11"><a:moveTo><a:pt x="8" y="0"/></a:moveTo><a:lnTo><a:pt x="2" y="0"/></a:lnTo><a:lnTo><a:pt x="0" y="2"/></a:lnTo><a:lnTo><a:pt x="0" y="8"/></a:lnTo><a:lnTo><a:pt x="2" y="10"/></a:lnTo><a:lnTo><a:pt x="8" y="10"/></a:lnTo><a:lnTo><a:pt x="10" y="8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810440" y="4056480"/><a:ext cx="6480" cy="5760"/></a:xfrm></wpg:grpSpPr><wps:wsp><wps:cNvSpPr/><wps:spPr><a:xfrm><a:off x="0" y="0"/><a:ext cx="648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8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628640" y="40723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628640" y="40723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41040" y="4330800"/><a:ext cx="5760" cy="6480"/></a:xfrm></wpg:grpSpPr><wps:wsp><wps:cNvSpPr/><wps:spPr><a:xfrm><a:off x="0" y="0"/><a:ext cx="5760" cy="648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841040" y="4330800"/><a:ext cx="5760" cy="6480"/></a:xfrm></wpg:grpSpPr><wps:wsp><wps:cNvSpPr/><wps:spPr><a:xfrm><a:off x="0" y="0"/><a:ext cx="5760" cy="648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29800" y="4141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29800" y="4141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642680" y="433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642680" y="433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29240" y="4241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29240" y="4241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33040" y="4393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33040" y="4393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77760" y="4115520"/><a:ext cx="6480" cy="5760"/></a:xfrm></wpg:grpSpPr><wps:wsp><wps:cNvSpPr/><wps:spPr><a:xfrm><a:off x="0" y="0"/><a:ext cx="648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877760" y="4115520"/><a:ext cx="6480" cy="5760"/></a:xfrm></wpg:grpSpPr><wps:wsp><wps:cNvSpPr/><wps:spPr><a:xfrm><a:off x="0" y="0"/><a:ext cx="6480" cy="5760"/></a:xfrm><a:custGeom><a:avLst/><a:gdLst/><a:ahLst/><a:rect l="0" t="0" r="r" b="b"/><a:pathLst><a:path w="11" h="10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52640" y="43599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52640" y="43599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70280" y="4055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70280" y="4055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51400" y="42303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3" y="0"/></a:lnTo><a:lnTo><a:pt x="0" y="2"/></a:lnTo><a:lnTo><a:pt x="0" y="8"/></a:lnTo><a:lnTo><a:pt x="3" y="10"/></a:lnTo><a:lnTo><a:pt x="8" y="10"/></a:lnTo><a:lnTo><a:pt x="10" y="8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51400" y="42303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3" y="0"/></a:lnTo><a:lnTo><a:pt x="0" y="2"/></a:lnTo><a:lnTo><a:pt x="0" y="5"/></a:lnTo><a:lnTo><a:pt x="0" y="8"/></a:lnTo><a:lnTo><a:pt x="3" y="10"/></a:lnTo><a:lnTo><a:pt x="5" y="10"/></a:lnTo><a:lnTo><a:pt x="8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41040" y="3917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841040" y="3917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3"/></a:lnTo><a:lnTo><a:pt x="7" y="0"/></a:lnTo><a:lnTo><a:pt x="4" y="0"/></a:lnTo><a:lnTo><a:pt x="2" y="0"/></a:lnTo><a:lnTo><a:pt x="0" y="3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642680" y="39254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642680" y="39254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33040" y="397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33040" y="397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52640" y="3946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52640" y="3946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605960" y="1719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605960" y="1719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10440" y="1577520"/><a:ext cx="6480" cy="5760"/></a:xfrm></wpg:grpSpPr><wps:wsp><wps:cNvSpPr/><wps:spPr><a:xfrm><a:off x="0" y="0"/><a:ext cx="648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810440" y="1577520"/><a:ext cx="6480" cy="5760"/></a:xfrm></wpg:grpSpPr><wps:wsp><wps:cNvSpPr/><wps:spPr><a:xfrm><a:off x="0" y="0"/><a:ext cx="648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628640" y="1593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628640" y="1593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29800" y="1662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29800" y="1662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29240" y="17629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29240" y="17629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77760" y="1636560"/><a:ext cx="6480" cy="5760"/></a:xfrm></wpg:grpSpPr><wps:wsp><wps:cNvSpPr/><wps:spPr><a:xfrm><a:off x="0" y="0"/><a:ext cx="648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877760" y="1636560"/><a:ext cx="6480" cy="5760"/></a:xfrm></wpg:grpSpPr><wps:wsp><wps:cNvSpPr/><wps:spPr><a:xfrm><a:off x="0" y="0"/><a:ext cx="6480" cy="5760"/></a:xfrm><a:custGeom><a:avLst/><a:gdLst/><a:ahLst/><a:rect l="0" t="0" r="r" b="b"/><a:pathLst><a:path w="11" h="10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70280" y="1576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70280" y="1576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51400" y="17514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3" y="0"/></a:lnTo><a:lnTo><a:pt x="0" y="2"/></a:lnTo><a:lnTo><a:pt x="0" y="7"/></a:lnTo><a:lnTo><a:pt x="3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51400" y="17514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3" y="0"/></a:lnTo><a:lnTo><a:pt x="0" y="2"/></a:lnTo><a:lnTo><a:pt x="0" y="5"/></a:lnTo><a:lnTo><a:pt x="0" y="7"/></a:lnTo><a:lnTo><a:pt x="3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605960" y="1306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605960" y="1306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10440" y="1163880"/><a:ext cx="6480" cy="5760"/></a:xfrm></wpg:grpSpPr><wps:wsp><wps:cNvSpPr/><wps:spPr><a:xfrm><a:off x="0" y="0"/><a:ext cx="648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810440" y="1163880"/><a:ext cx="6480" cy="5760"/></a:xfrm></wpg:grpSpPr><wps:wsp><wps:cNvSpPr/><wps:spPr><a:xfrm><a:off x="0" y="0"/><a:ext cx="648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628640" y="1179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628640" y="1179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3"/></a:lnTo><a:lnTo><a:pt x="7" y="0"/></a:lnTo><a:lnTo><a:pt x="5" y="0"/></a:lnTo><a:lnTo><a:pt x="2" y="0"/></a:lnTo><a:lnTo><a:pt x="0" y="3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41040" y="1438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841040" y="1438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29800" y="1249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29800" y="1249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642680" y="1446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642680" y="1446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29240" y="13492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8"/></a:lnTo><a:lnTo><a:pt x="2" y="9"/></a:lnTo><a:lnTo><a:pt x="7" y="9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29240" y="13492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9"/></a:lnTo><a:lnTo><a:pt x="4" y="9"/></a:lnTo><a:lnTo><a:pt x="7" y="9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33040" y="14997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33040" y="14997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77760" y="1222920"/><a:ext cx="6480" cy="5760"/></a:xfrm></wpg:grpSpPr><wps:wsp><wps:cNvSpPr/><wps:spPr><a:xfrm><a:off x="0" y="0"/><a:ext cx="6480" cy="5760"/></a:xfrm><a:custGeom><a:avLst/><a:gdLst/><a:ahLst/><a:rect l="0" t="0" r="r" b="b"/><a:pathLst><a:path w="11" h="11"><a:moveTo><a:pt x="7" y="0"/></a:moveTo><a:lnTo><a:pt x="2" y="0"/></a:lnTo><a:lnTo><a:pt x="0" y="2"/></a:lnTo><a:lnTo><a:pt x="0" y="8"/></a:lnTo><a:lnTo><a:pt x="2" y="10"/></a:lnTo><a:lnTo><a:pt x="7" y="10"/></a:lnTo><a:lnTo><a:pt x="10" y="8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877760" y="1222920"/><a:ext cx="6480" cy="5760"/></a:xfrm></wpg:grpSpPr><wps:wsp><wps:cNvSpPr/><wps:spPr><a:xfrm><a:off x="0" y="0"/><a:ext cx="648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52640" y="1467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52640" y="1467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70280" y="11628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70280" y="11628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51400" y="13384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3" y="0"/></a:lnTo><a:lnTo><a:pt x="0" y="2"/></a:lnTo><a:lnTo><a:pt x="0" y="7"/></a:lnTo><a:lnTo><a:pt x="3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51400" y="13384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3" y="0"/></a:lnTo><a:lnTo><a:pt x="0" y="2"/></a:lnTo><a:lnTo><a:pt x="0" y="4"/></a:lnTo><a:lnTo><a:pt x="0" y="7"/></a:lnTo><a:lnTo><a:pt x="3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41040" y="1025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841040" y="1025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642680" y="1033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642680" y="1033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33040" y="10872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733040" y="10872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52640" y="1054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952640" y="1054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22480" y="46112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2"/></a:lnTo><a:lnTo><a:pt x="0" y="8"/></a:lnTo><a:lnTo><a:pt x="2" y="10"/></a:lnTo><a:lnTo><a:pt x="8" y="10"/></a:lnTo><a:lnTo><a:pt x="10" y="8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022480" y="46112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8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27680" y="4469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227680" y="4469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44800" y="44856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3" y="0"/></a:lnTo><a:lnTo><a:pt x="0" y="2"/></a:lnTo><a:lnTo><a:pt x="0" y="7"/></a:lnTo><a:lnTo><a:pt x="3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044800" y="44856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3" y="0"/></a:lnTo><a:lnTo><a:pt x="0" y="2"/></a:lnTo><a:lnTo><a:pt x="0" y="4"/></a:lnTo><a:lnTo><a:pt x="0" y="7"/></a:lnTo><a:lnTo><a:pt x="3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56840" y="4744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256840" y="4744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46320" y="4554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146320" y="4554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58840" y="4752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058840" y="4752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45760" y="4654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345760" y="4654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49560" y="48056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149560" y="48056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95000" y="4528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295000" y="4528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68440" y="47732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368440" y="47732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86440" y="44683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386440" y="44683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3"/></a:lnTo><a:lnTo><a:pt x="7" y="0"/></a:lnTo><a:lnTo><a:pt x="5" y="0"/></a:lnTo><a:lnTo><a:pt x="2" y="0"/></a:lnTo><a:lnTo><a:pt x="0" y="3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67920" y="4643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167920" y="4643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22480" y="41986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022480" y="41986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27680" y="40564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227680" y="40564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44800" y="407232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3" y="0"/></a:lnTo><a:lnTo><a:pt x="0" y="2"/></a:lnTo><a:lnTo><a:pt x="0" y="7"/></a:lnTo><a:lnTo><a:pt x="3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044800" y="407232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3" y="0"/></a:lnTo><a:lnTo><a:pt x="0" y="2"/></a:lnTo><a:lnTo><a:pt x="0" y="5"/></a:lnTo><a:lnTo><a:pt x="0" y="7"/></a:lnTo><a:lnTo><a:pt x="3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56840" y="4330800"/><a:ext cx="5760" cy="6480"/></a:xfrm></wpg:grpSpPr><wps:wsp><wps:cNvSpPr/><wps:spPr><a:xfrm><a:off x="0" y="0"/><a:ext cx="5760" cy="648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256840" y="4330800"/><a:ext cx="5760" cy="6480"/></a:xfrm></wpg:grpSpPr><wps:wsp><wps:cNvSpPr/><wps:spPr><a:xfrm><a:off x="0" y="0"/><a:ext cx="5760" cy="648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46320" y="4141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146320" y="4141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58840" y="433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058840" y="433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45760" y="4241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345760" y="4241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49560" y="4393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149560" y="4393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95000" y="41155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295000" y="41155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68440" y="43599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2"/></a:lnTo><a:lnTo><a:pt x="0" y="8"/></a:lnTo><a:lnTo><a:pt x="2" y="10"/></a:lnTo><a:lnTo><a:pt x="7" y="10"/></a:lnTo><a:lnTo><a:pt x="10" y="8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368440" y="43599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86440" y="4055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386440" y="4055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67920" y="4230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167920" y="4230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56840" y="3917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256840" y="3917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3"/></a:lnTo><a:lnTo><a:pt x="7" y="0"/></a:lnTo><a:lnTo><a:pt x="5" y="0"/></a:lnTo><a:lnTo><a:pt x="2" y="0"/></a:lnTo><a:lnTo><a:pt x="0" y="3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58840" y="39254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058840" y="39254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49560" y="397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149560" y="397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68440" y="39466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368440" y="39466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22480" y="171972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022480" y="171972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27680" y="15775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227680" y="15775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44800" y="15933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3" y="0"/></a:lnTo><a:lnTo><a:pt x="0" y="2"/></a:lnTo><a:lnTo><a:pt x="0" y="7"/></a:lnTo><a:lnTo><a:pt x="3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044800" y="15933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3" y="0"/></a:lnTo><a:lnTo><a:pt x="0" y="2"/></a:lnTo><a:lnTo><a:pt x="0" y="5"/></a:lnTo><a:lnTo><a:pt x="0" y="7"/></a:lnTo><a:lnTo><a:pt x="3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46320" y="1662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146320" y="1662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45760" y="17629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345760" y="17629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95000" y="1636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295000" y="1636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86440" y="1576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386440" y="1576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67920" y="1751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167920" y="1751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22480" y="13060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022480" y="13060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27680" y="1163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227680" y="1163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44800" y="11793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3" y="0"/></a:lnTo><a:lnTo><a:pt x="0" y="3"/></a:lnTo><a:lnTo><a:pt x="0" y="8"/></a:lnTo><a:lnTo><a:pt x="3" y="10"/></a:lnTo><a:lnTo><a:pt x="8" y="10"/></a:lnTo><a:lnTo><a:pt x="10" y="8"/></a:lnTo><a:lnTo><a:pt x="10" y="3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044800" y="11793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3"/></a:lnTo><a:lnTo><a:pt x="8" y="0"/></a:lnTo><a:lnTo><a:pt x="5" y="0"/></a:lnTo><a:lnTo><a:pt x="3" y="0"/></a:lnTo><a:lnTo><a:pt x="0" y="3"/></a:lnTo><a:lnTo><a:pt x="0" y="5"/></a:lnTo><a:lnTo><a:pt x="0" y="8"/></a:lnTo><a:lnTo><a:pt x="3" y="10"/></a:lnTo><a:lnTo><a:pt x="5" y="10"/></a:lnTo><a:lnTo><a:pt x="8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56840" y="1438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256840" y="1438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46320" y="1249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146320" y="1249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58840" y="1446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058840" y="1446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45760" y="13492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8"/></a:lnTo><a:lnTo><a:pt x="2" y="9"/></a:lnTo><a:lnTo><a:pt x="7" y="9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345760" y="13492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9"/></a:lnTo><a:lnTo><a:pt x="5" y="9"/></a:lnTo><a:lnTo><a:pt x="7" y="9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49560" y="14997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149560" y="14997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95000" y="12229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295000" y="12229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68440" y="14673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368440" y="14673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86440" y="11628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386440" y="11628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67920" y="1338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167920" y="1338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56840" y="1025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256840" y="1025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58840" y="1033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058840" y="1033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49560" y="10872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149560" y="10872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68440" y="10540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368440" y="10540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439000" y="4611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439000" y="4611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43480" y="4469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8" y="0"/></a:moveTo><a:lnTo><a:pt x="2" y="0"/></a:lnTo><a:lnTo><a:pt x="0" y="2"/></a:lnTo><a:lnTo><a:pt x="0" y="7"/></a:lnTo><a:lnTo><a:pt x="2" y="9"/></a:lnTo><a:lnTo><a:pt x="8" y="9"/></a:lnTo><a:lnTo><a:pt x="9" y="7"/></a:lnTo><a:lnTo><a:pt x="9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43480" y="4469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461320" y="4485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461320" y="4485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74080" y="4744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74080" y="4744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2840" y="4554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2840" y="4554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475720" y="4752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475720" y="4752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62280" y="4654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62280" y="4654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6080" y="48056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6080" y="48056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10800" y="45288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10800" y="45288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4960" y="47732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4960" y="47732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02960" y="446832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02960" y="446832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9" y="5"/></a:moveTo><a:lnTo><a:pt x="9" y="3"/></a:lnTo><a:lnTo><a:pt x="7" y="0"/></a:lnTo><a:lnTo><a:pt x="4" y="0"/></a:lnTo><a:lnTo><a:pt x="2" y="0"/></a:lnTo><a:lnTo><a:pt x="0" y="3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84440" y="4643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84440" y="4643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439000" y="4198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439000" y="4198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43480" y="40564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8" y="0"/></a:moveTo><a:lnTo><a:pt x="2" y="0"/></a:lnTo><a:lnTo><a:pt x="0" y="2"/></a:lnTo><a:lnTo><a:pt x="0" y="8"/></a:lnTo><a:lnTo><a:pt x="2" y="10"/></a:lnTo><a:lnTo><a:pt x="8" y="10"/></a:lnTo><a:lnTo><a:pt x="9" y="8"/></a:lnTo><a:lnTo><a:pt x="9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43480" y="40564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8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8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461320" y="40723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461320" y="40723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74080" y="4330800"/><a:ext cx="5760" cy="6480"/></a:xfrm></wpg:grpSpPr><wps:wsp><wps:cNvSpPr/><wps:spPr><a:xfrm><a:off x="0" y="0"/><a:ext cx="5760" cy="648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74080" y="4330800"/><a:ext cx="5760" cy="6480"/></a:xfrm></wpg:grpSpPr><wps:wsp><wps:cNvSpPr/><wps:spPr><a:xfrm><a:off x="0" y="0"/><a:ext cx="5760" cy="648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2840" y="4141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2840" y="4141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475720" y="433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475720" y="433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62280" y="4241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62280" y="4241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6080" y="4393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6080" y="4393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10800" y="411552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10800" y="411552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4960" y="43599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4960" y="43599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02960" y="405576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02960" y="405576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84440" y="4230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84440" y="4230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43480" y="3643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8" y="0"/></a:moveTo><a:lnTo><a:pt x="2" y="0"/></a:lnTo><a:lnTo><a:pt x="0" y="2"/></a:lnTo><a:lnTo><a:pt x="0" y="7"/></a:lnTo><a:lnTo><a:pt x="2" y="9"/></a:lnTo><a:lnTo><a:pt x="8" y="9"/></a:lnTo><a:lnTo><a:pt x="9" y="7"/></a:lnTo><a:lnTo><a:pt x="9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43480" y="3643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74080" y="3917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74080" y="3917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3"/></a:lnTo><a:lnTo><a:pt x="7" y="0"/></a:lnTo><a:lnTo><a:pt x="4" y="0"/></a:lnTo><a:lnTo><a:pt x="2" y="0"/></a:lnTo><a:lnTo><a:pt x="0" y="3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2840" y="3728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2840" y="3728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475720" y="39254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475720" y="39254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62280" y="3828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62280" y="3828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6080" y="397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6080" y="397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10800" y="37026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10800" y="37026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4960" y="3946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4960" y="3946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02960" y="364248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02960" y="364248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84440" y="3817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84440" y="3817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43480" y="3229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8" y="0"/></a:moveTo><a:lnTo><a:pt x="2" y="0"/></a:lnTo><a:lnTo><a:pt x="0" y="2"/></a:lnTo><a:lnTo><a:pt x="0" y="8"/></a:lnTo><a:lnTo><a:pt x="2" y="9"/></a:lnTo><a:lnTo><a:pt x="8" y="9"/></a:lnTo><a:lnTo><a:pt x="9" y="8"/></a:lnTo><a:lnTo><a:pt x="9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43480" y="3229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8" y="0"/></a:lnTo><a:lnTo><a:pt x="5" y="0"/></a:lnTo><a:lnTo><a:pt x="2" y="0"/></a:lnTo><a:lnTo><a:pt x="0" y="2"/></a:lnTo><a:lnTo><a:pt x="0" y="5"/></a:lnTo><a:lnTo><a:pt x="0" y="8"/></a:lnTo><a:lnTo><a:pt x="2" y="9"/></a:lnTo><a:lnTo><a:pt x="5" y="9"/></a:lnTo><a:lnTo><a:pt x="8" y="9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74080" y="3504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74080" y="3504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2840" y="3315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2840" y="3315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62280" y="3415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62280" y="3415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6080" y="35661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6080" y="35661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10800" y="3288600"/><a:ext cx="5760" cy="6480"/></a:xfrm></wpg:grpSpPr><wps:wsp><wps:cNvSpPr/><wps:spPr><a:xfrm><a:off x="0" y="0"/><a:ext cx="5760" cy="648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10800" y="3288600"/><a:ext cx="5760" cy="6480"/></a:xfrm></wpg:grpSpPr><wps:wsp><wps:cNvSpPr/><wps:spPr><a:xfrm><a:off x="0" y="0"/><a:ext cx="5760" cy="648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4960" y="35330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4960" y="35330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02960" y="322884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02960" y="322884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84440" y="3404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84440" y="3404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43480" y="28170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8" y="0"/></a:moveTo><a:lnTo><a:pt x="2" y="0"/></a:lnTo><a:lnTo><a:pt x="0" y="2"/></a:lnTo><a:lnTo><a:pt x="0" y="7"/></a:lnTo><a:lnTo><a:pt x="2" y="9"/></a:lnTo><a:lnTo><a:pt x="8" y="9"/></a:lnTo><a:lnTo><a:pt x="9" y="7"/></a:lnTo><a:lnTo><a:pt x="9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43480" y="28170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74080" y="30913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74080" y="30913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2840" y="29019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2840" y="29019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62280" y="30024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62280" y="30024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6080" y="3152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6080" y="3152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10800" y="287532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3"/></a:lnTo><a:lnTo><a:pt x="0" y="8"/></a:lnTo><a:lnTo><a:pt x="2" y="10"/></a:lnTo><a:lnTo><a:pt x="8" y="10"/></a:lnTo><a:lnTo><a:pt x="10" y="8"/></a:lnTo><a:lnTo><a:pt x="10" y="3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10800" y="287532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3"/></a:lnTo><a:lnTo><a:pt x="8" y="0"/></a:lnTo><a:lnTo><a:pt x="5" y="0"/></a:lnTo><a:lnTo><a:pt x="2" y="0"/></a:lnTo><a:lnTo><a:pt x="0" y="3"/></a:lnTo><a:lnTo><a:pt x="0" y="5"/></a:lnTo><a:lnTo><a:pt x="0" y="8"/></a:lnTo><a:lnTo><a:pt x="2" y="10"/></a:lnTo><a:lnTo><a:pt x="5" y="10"/></a:lnTo><a:lnTo><a:pt x="8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4960" y="3120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4960" y="3120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02960" y="281556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02960" y="281556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84440" y="2991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84440" y="2991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43480" y="2403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8" y="0"/></a:moveTo><a:lnTo><a:pt x="2" y="0"/></a:lnTo><a:lnTo><a:pt x="0" y="2"/></a:lnTo><a:lnTo><a:pt x="0" y="8"/></a:lnTo><a:lnTo><a:pt x="2" y="9"/></a:lnTo><a:lnTo><a:pt x="8" y="9"/></a:lnTo><a:lnTo><a:pt x="9" y="8"/></a:lnTo><a:lnTo><a:pt x="9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43480" y="2403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8" y="0"/></a:lnTo><a:lnTo><a:pt x="5" y="0"/></a:lnTo><a:lnTo><a:pt x="2" y="0"/></a:lnTo><a:lnTo><a:pt x="0" y="2"/></a:lnTo><a:lnTo><a:pt x="0" y="5"/></a:lnTo><a:lnTo><a:pt x="0" y="8"/></a:lnTo><a:lnTo><a:pt x="2" y="9"/></a:lnTo><a:lnTo><a:pt x="5" y="9"/></a:lnTo><a:lnTo><a:pt x="8" y="9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74080" y="2678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74080" y="2678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2840" y="2488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2840" y="2488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62280" y="2588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62280" y="2588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6080" y="27399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6080" y="27399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10800" y="24624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10800" y="24624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4960" y="27068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4960" y="27068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02960" y="24030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02960" y="24030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84440" y="25776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84440" y="25776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43480" y="1990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8" y="0"/></a:moveTo><a:lnTo><a:pt x="2" y="0"/></a:lnTo><a:lnTo><a:pt x="0" y="2"/></a:lnTo><a:lnTo><a:pt x="0" y="7"/></a:lnTo><a:lnTo><a:pt x="2" y="9"/></a:lnTo><a:lnTo><a:pt x="8" y="9"/></a:lnTo><a:lnTo><a:pt x="9" y="7"/></a:lnTo><a:lnTo><a:pt x="9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43480" y="1990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74080" y="22651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74080" y="22651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2840" y="2075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2840" y="2075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62280" y="2175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8"/></a:lnTo><a:lnTo><a:pt x="2" y="9"/></a:lnTo><a:lnTo><a:pt x="7" y="9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62280" y="2175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9"/></a:lnTo><a:lnTo><a:pt x="4" y="9"/></a:lnTo><a:lnTo><a:pt x="7" y="9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6080" y="2326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6080" y="2326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10800" y="204912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3"/></a:lnTo><a:lnTo><a:pt x="0" y="8"/></a:lnTo><a:lnTo><a:pt x="2" y="10"/></a:lnTo><a:lnTo><a:pt x="8" y="10"/></a:lnTo><a:lnTo><a:pt x="10" y="8"/></a:lnTo><a:lnTo><a:pt x="10" y="3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10800" y="204912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3"/></a:lnTo><a:lnTo><a:pt x="8" y="0"/></a:lnTo><a:lnTo><a:pt x="5" y="0"/></a:lnTo><a:lnTo><a:pt x="2" y="0"/></a:lnTo><a:lnTo><a:pt x="0" y="3"/></a:lnTo><a:lnTo><a:pt x="0" y="5"/></a:lnTo><a:lnTo><a:pt x="0" y="8"/></a:lnTo><a:lnTo><a:pt x="2" y="10"/></a:lnTo><a:lnTo><a:pt x="5" y="10"/></a:lnTo><a:lnTo><a:pt x="8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4960" y="22942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4960" y="22942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02960" y="198936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02960" y="198936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84440" y="2164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84440" y="2164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439000" y="1719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439000" y="1719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43480" y="15775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8" y="0"/></a:moveTo><a:lnTo><a:pt x="2" y="0"/></a:lnTo><a:lnTo><a:pt x="0" y="2"/></a:lnTo><a:lnTo><a:pt x="0" y="7"/></a:lnTo><a:lnTo><a:pt x="2" y="9"/></a:lnTo><a:lnTo><a:pt x="8" y="9"/></a:lnTo><a:lnTo><a:pt x="9" y="7"/></a:lnTo><a:lnTo><a:pt x="9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43480" y="15775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461320" y="1593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461320" y="1593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74080" y="18518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74080" y="18518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2840" y="1662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2840" y="1662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62280" y="17629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62280" y="17629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6080" y="1913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6080" y="1913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10800" y="16365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10800" y="16365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4960" y="18802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4960" y="18802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02960" y="15768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02960" y="15768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84440" y="1751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84440" y="1751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439000" y="1306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439000" y="1306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43480" y="1163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8" y="0"/></a:moveTo><a:lnTo><a:pt x="2" y="0"/></a:lnTo><a:lnTo><a:pt x="0" y="2"/></a:lnTo><a:lnTo><a:pt x="0" y="7"/></a:lnTo><a:lnTo><a:pt x="2" y="9"/></a:lnTo><a:lnTo><a:pt x="8" y="9"/></a:lnTo><a:lnTo><a:pt x="9" y="7"/></a:lnTo><a:lnTo><a:pt x="9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43480" y="1163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461320" y="1179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461320" y="1179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3"/></a:lnTo><a:lnTo><a:pt x="7" y="0"/></a:lnTo><a:lnTo><a:pt x="5" y="0"/></a:lnTo><a:lnTo><a:pt x="2" y="0"/></a:lnTo><a:lnTo><a:pt x="0" y="3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74080" y="1438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74080" y="1438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2840" y="1249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2840" y="1249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475720" y="1446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475720" y="1446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62280" y="13492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8"/></a:lnTo><a:lnTo><a:pt x="2" y="9"/></a:lnTo><a:lnTo><a:pt x="7" y="9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62280" y="13492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9"/></a:lnTo><a:lnTo><a:pt x="4" y="9"/></a:lnTo><a:lnTo><a:pt x="7" y="9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6080" y="14997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6080" y="14997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10800" y="122292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2"/></a:lnTo><a:lnTo><a:pt x="0" y="8"/></a:lnTo><a:lnTo><a:pt x="2" y="10"/></a:lnTo><a:lnTo><a:pt x="8" y="10"/></a:lnTo><a:lnTo><a:pt x="10" y="8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10800" y="122292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8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4960" y="1467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4960" y="1467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02960" y="116280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02960" y="116280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84440" y="1338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84440" y="1338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74080" y="1025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74080" y="1025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475720" y="1033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475720" y="1033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10"/></a:lnTo><a:lnTo><a:pt x="4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66080" y="10872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566080" y="10872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84960" y="1054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84960" y="1054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54800" y="46112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2"/></a:lnTo><a:lnTo><a:pt x="0" y="8"/></a:lnTo><a:lnTo><a:pt x="2" y="10"/></a:lnTo><a:lnTo><a:pt x="8" y="10"/></a:lnTo><a:lnTo><a:pt x="10" y="8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54800" y="46112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8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78560" y="4485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78560" y="4485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78640" y="4554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78640" y="4554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91880" y="4752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91880" y="4752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81880" y="48056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2"/></a:lnTo><a:lnTo><a:pt x="0" y="8"/></a:lnTo><a:lnTo><a:pt x="2" y="10"/></a:lnTo><a:lnTo><a:pt x="7" y="10"/></a:lnTo><a:lnTo><a:pt x="10" y="8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81880" y="48056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0240" y="464364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0240" y="464364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54800" y="41986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54800" y="41986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78560" y="40723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78560" y="40723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78640" y="4141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78640" y="41414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91880" y="433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91880" y="433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81880" y="43930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81880" y="43930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0240" y="423036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0240" y="423036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54800" y="378540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2"/></a:lnTo><a:lnTo><a:pt x="0" y="8"/></a:lnTo><a:lnTo><a:pt x="2" y="10"/></a:lnTo><a:lnTo><a:pt x="8" y="10"/></a:lnTo><a:lnTo><a:pt x="10" y="8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54800" y="378540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8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78560" y="3659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78560" y="3659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78640" y="3728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78640" y="37288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91880" y="39254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91880" y="39254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81880" y="397908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2"/></a:lnTo><a:lnTo><a:pt x="0" y="7"/></a:lnTo><a:lnTo><a:pt x="2" y="10"/></a:lnTo><a:lnTo><a:pt x="7" y="10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81880" y="397908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0240" y="38178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0240" y="38178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54800" y="33724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54800" y="33724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78560" y="3245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78560" y="3245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78640" y="3315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78640" y="3315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91880" y="3512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91880" y="35121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81880" y="35661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81880" y="35661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0240" y="340416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0240" y="340416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54800" y="295920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2"/></a:lnTo><a:lnTo><a:pt x="0" y="7"/></a:lnTo><a:lnTo><a:pt x="2" y="10"/></a:lnTo><a:lnTo><a:pt x="8" y="10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54800" y="295920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8" y="10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78560" y="28328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78560" y="28328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78640" y="29019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78640" y="29019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91880" y="3099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91880" y="3099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81880" y="31528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81880" y="31528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0240" y="29916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0240" y="29916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54800" y="25455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54800" y="25455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78560" y="24192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78560" y="24192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78640" y="2488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78640" y="24886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91880" y="26859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91880" y="26859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81880" y="27399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81880" y="27399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0240" y="257760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0240" y="257760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54800" y="213228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2" y="0"/></a:lnTo><a:lnTo><a:pt x="0" y="2"/></a:lnTo><a:lnTo><a:pt x="0" y="7"/></a:lnTo><a:lnTo><a:pt x="2" y="10"/></a:lnTo><a:lnTo><a:pt x="8" y="10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54800" y="213228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8" y="10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78560" y="20059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78560" y="200592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3"/></a:lnTo><a:lnTo><a:pt x="7" y="0"/></a:lnTo><a:lnTo><a:pt x="4" y="0"/></a:lnTo><a:lnTo><a:pt x="2" y="0"/></a:lnTo><a:lnTo><a:pt x="0" y="3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78640" y="2075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78640" y="2075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91880" y="2273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91880" y="2273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81880" y="23266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81880" y="23266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0240" y="216468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0240" y="216468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54800" y="171972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54800" y="171972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78560" y="1593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78560" y="1593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78640" y="1662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78640" y="1662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91880" y="1859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91880" y="18594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81880" y="19137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81880" y="19137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0240" y="17514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0240" y="17514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54800" y="13060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2" y="0"/></a:lnTo><a:lnTo><a:pt x="0" y="2"/></a:lnTo><a:lnTo><a:pt x="0" y="7"/></a:lnTo><a:lnTo><a:pt x="2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54800" y="130608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8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8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78560" y="1179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78560" y="117936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3"/></a:lnTo><a:lnTo><a:pt x="7" y="0"/></a:lnTo><a:lnTo><a:pt x="4" y="0"/></a:lnTo><a:lnTo><a:pt x="2" y="0"/></a:lnTo><a:lnTo><a:pt x="0" y="3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78640" y="1249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78640" y="12495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91880" y="1446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91880" y="14464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81880" y="14997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2"/></a:lnTo><a:lnTo><a:pt x="0" y="7"/></a:lnTo><a:lnTo><a:pt x="2" y="10"/></a:lnTo><a:lnTo><a:pt x="7" y="10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81880" y="14997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0240" y="133848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000240" y="133848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91880" y="1033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7"/></a:lnTo><a:lnTo><a:pt x="2" y="10"/></a:lnTo><a:lnTo><a:pt x="7" y="10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891880" y="103320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10"/></a:lnTo><a:lnTo><a:pt x="5" y="10"/></a:lnTo><a:lnTo><a:pt x="7" y="10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81880" y="10872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81880" y="10872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52840" y="46112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8" y="0"/></a:moveTo><a:lnTo><a:pt x="3" y="0"/></a:lnTo><a:lnTo><a:pt x="0" y="2"/></a:lnTo><a:lnTo><a:pt x="0" y="8"/></a:lnTo><a:lnTo><a:pt x="3" y="10"/></a:lnTo><a:lnTo><a:pt x="8" y="10"/></a:lnTo><a:lnTo><a:pt x="10" y="8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852840" y="46112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8" y="0"/></a:lnTo><a:lnTo><a:pt x="5" y="0"/></a:lnTo><a:lnTo><a:pt x="3" y="0"/></a:lnTo><a:lnTo><a:pt x="0" y="2"/></a:lnTo><a:lnTo><a:pt x="0" y="5"/></a:lnTo><a:lnTo><a:pt x="0" y="8"/></a:lnTo><a:lnTo><a:pt x="3" y="10"/></a:lnTo><a:lnTo><a:pt x="5" y="10"/></a:lnTo><a:lnTo><a:pt x="8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058040" y="4469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058040" y="44697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75520" y="4485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875520" y="4485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087200" y="47448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087200" y="474480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976680" y="4554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976680" y="4554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88840" y="475236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888840" y="475236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176120" y="46544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2"/></a:lnTo><a:lnTo><a:pt x="0" y="8"/></a:lnTo><a:lnTo><a:pt x="2" y="10"/></a:lnTo><a:lnTo><a:pt x="7" y="10"/></a:lnTo><a:lnTo><a:pt x="10" y="8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176120" y="465444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979920" y="48056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979920" y="48056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125360" y="4528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125360" y="4528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198800" y="47732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198800" y="477324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216800" y="446832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7" y="0"/></a:moveTo><a:lnTo><a:pt x="2" y="0"/></a:lnTo><a:lnTo><a:pt x="0" y="3"/></a:lnTo><a:lnTo><a:pt x="0" y="8"/></a:lnTo><a:lnTo><a:pt x="2" y="10"/></a:lnTo><a:lnTo><a:pt x="7" y="10"/></a:lnTo><a:lnTo><a:pt x="9" y="8"/></a:lnTo><a:lnTo><a:pt x="9" y="3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216800" y="446832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9" y="5"/></a:moveTo><a:lnTo><a:pt x="9" y="3"/></a:lnTo><a:lnTo><a:pt x="7" y="0"/></a:lnTo><a:lnTo><a:pt x="5" y="0"/></a:lnTo><a:lnTo><a:pt x="2" y="0"/></a:lnTo><a:lnTo><a:pt x="0" y="3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998280" y="4643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998280" y="464364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087200" y="4330800"/><a:ext cx="6480" cy="6480"/></a:xfrm></wpg:grpSpPr><wps:wsp><wps:cNvSpPr/><wps:spPr><a:xfrm><a:off x="0" y="0"/><a:ext cx="6480" cy="648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087200" y="4330800"/><a:ext cx="6480" cy="6480"/></a:xfrm></wpg:grpSpPr><wps:wsp><wps:cNvSpPr/><wps:spPr><a:xfrm><a:off x="0" y="0"/><a:ext cx="6480" cy="6480"/></a:xfrm><a:custGeom><a:avLst/><a:gdLst/><a:ahLst/><a:rect l="0" t="0" r="r" b="b"/><a:pathLst><a:path w="10" h="10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88840" y="433908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888840" y="4339080"/><a:ext cx="6480" cy="5760"/></a:xfrm></wpg:grpSpPr><wps:wsp><wps:cNvSpPr/><wps:spPr><a:xfrm><a:off x="0" y="0"/><a:ext cx="648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979920" y="4393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979920" y="4393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198800" y="43599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7" y="0"/></a:moveTo><a:lnTo><a:pt x="2" y="0"/></a:lnTo><a:lnTo><a:pt x="0" y="2"/></a:lnTo><a:lnTo><a:pt x="0" y="8"/></a:lnTo><a:lnTo><a:pt x="2" y="10"/></a:lnTo><a:lnTo><a:pt x="7" y="10"/></a:lnTo><a:lnTo><a:pt x="10" y="8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198800" y="4359960"/><a:ext cx="5760" cy="5760"/></a:xfrm></wpg:grpSpPr><wps:wsp><wps:cNvSpPr/><wps:spPr><a:xfrm><a:off x="0" y="0"/><a:ext cx="5760" cy="5760"/></a:xfrm><a:custGeom><a:avLst/><a:gdLst/><a:ahLst/><a:rect l="0" t="0" r="r" b="b"/><a:pathLst><a:path w="11" h="11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10" y="8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269360" y="4611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269360" y="46112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5" y="0"/></a:lnTo><a:lnTo><a:pt x="2" y="0"/></a:lnTo><a:lnTo><a:pt x="0" y="2"/></a:lnTo><a:lnTo><a:pt x="0" y="5"/></a:lnTo><a:lnTo><a:pt x="0" y="8"/></a:lnTo><a:lnTo><a:pt x="2" y="10"/></a:lnTo><a:lnTo><a:pt x="5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473840" y="44697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7" y="0"/></a:moveTo><a:lnTo><a:pt x="2" y="0"/></a:lnTo><a:lnTo><a:pt x="0" y="2"/></a:lnTo><a:lnTo><a:pt x="0" y="7"/></a:lnTo><a:lnTo><a:pt x="2" y="9"/></a:lnTo><a:lnTo><a:pt x="7" y="9"/></a:lnTo><a:lnTo><a:pt x="10" y="7"/></a:lnTo><a:lnTo><a:pt x="10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473840" y="446976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5"/></a:moveTo><a:lnTo><a:pt x="10" y="2"/></a:lnTo><a:lnTo><a:pt x="7" y="0"/></a:lnTo><a:lnTo><a:pt x="5" y="0"/></a:lnTo><a:lnTo><a:pt x="2" y="0"/></a:lnTo><a:lnTo><a:pt x="0" y="2"/></a:lnTo><a:lnTo><a:pt x="0" y="5"/></a:lnTo><a:lnTo><a:pt x="0" y="7"/></a:lnTo><a:lnTo><a:pt x="2" y="9"/></a:lnTo><a:lnTo><a:pt x="5" y="9"/></a:lnTo><a:lnTo><a:pt x="7" y="9"/></a:lnTo><a:lnTo><a:pt x="10" y="7"/></a:lnTo><a:lnTo><a:pt x="10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292400" y="4485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292400" y="44856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5" y="0"/></a:lnTo><a:lnTo><a:pt x="2" y="0"/></a:lnTo><a:lnTo><a:pt x="0" y="2"/></a:lnTo><a:lnTo><a:pt x="0" y="4"/></a:lnTo><a:lnTo><a:pt x="0" y="7"/></a:lnTo><a:lnTo><a:pt x="2" y="9"/></a:lnTo><a:lnTo><a:pt x="5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04440" y="4744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504440" y="474480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393200" y="4554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393200" y="455472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306080" y="4752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306080" y="475236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396440" y="48056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396440" y="480564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41160" y="45288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8" y="0"/></a:moveTo><a:lnTo><a:pt x="3" y="0"/></a:lnTo><a:lnTo><a:pt x="0" y="2"/></a:lnTo><a:lnTo><a:pt x="0" y="7"/></a:lnTo><a:lnTo><a:pt x="3" y="9"/></a:lnTo><a:lnTo><a:pt x="8" y="9"/></a:lnTo><a:lnTo><a:pt x="10" y="7"/></a:lnTo><a:lnTo><a:pt x="10" y="2"/></a:lnTo><a:lnTo><a:pt x="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541160" y="4528800"/><a:ext cx="5760" cy="5760"/></a:xfrm></wpg:grpSpPr><wps:wsp><wps:cNvSpPr/><wps:spPr><a:xfrm><a:off x="0" y="0"/><a:ext cx="5760" cy="5760"/></a:xfrm><a:custGeom><a:avLst/><a:gdLst/><a:ahLst/><a:rect l="0" t="0" r="r" b="b"/><a:pathLst><a:path w="11" h="10"><a:moveTo><a:pt x="10" y="4"/></a:moveTo><a:lnTo><a:pt x="10" y="2"/></a:lnTo><a:lnTo><a:pt x="8" y="0"/></a:lnTo><a:lnTo><a:pt x="5" y="0"/></a:lnTo><a:lnTo><a:pt x="3" y="0"/></a:lnTo><a:lnTo><a:pt x="0" y="2"/></a:lnTo><a:lnTo><a:pt x="0" y="4"/></a:lnTo><a:lnTo><a:pt x="0" y="7"/></a:lnTo><a:lnTo><a:pt x="3" y="9"/></a:lnTo><a:lnTo><a:pt x="5" y="9"/></a:lnTo><a:lnTo><a:pt x="8" y="9"/></a:lnTo><a:lnTo><a:pt x="10" y="7"/></a:lnTo><a:lnTo><a:pt x="10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414800" y="464364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414800" y="4643640"/><a:ext cx="6480" cy="5760"/></a:xfrm></wpg:grpSpPr><wps:wsp><wps:cNvSpPr/><wps:spPr><a:xfrm><a:off x="0" y="0"/><a:ext cx="6480" cy="576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04440" y="4330800"/><a:ext cx="5760" cy="6480"/></a:xfrm></wpg:grpSpPr><wps:wsp><wps:cNvSpPr/><wps:spPr><a:xfrm><a:off x="0" y="0"/><a:ext cx="5760" cy="648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504440" y="4330800"/><a:ext cx="5760" cy="6480"/></a:xfrm></wpg:grpSpPr><wps:wsp><wps:cNvSpPr/><wps:spPr><a:xfrm><a:off x="0" y="0"/><a:ext cx="5760" cy="6480"/></a:xfrm><a:custGeom><a:avLst/><a:gdLst/><a:ahLst/><a:rect l="0" t="0" r="r" b="b"/><a:pathLst><a:path w="10" h="10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7"/></a:lnTo><a:lnTo><a:pt x="2" y="9"/></a:lnTo><a:lnTo><a:pt x="4" y="9"/></a:lnTo><a:lnTo><a:pt x="7" y="9"/></a:lnTo><a:lnTo><a:pt x="9" y="7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306080" y="433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7" y="0"/></a:moveTo><a:lnTo><a:pt x="2" y="0"/></a:lnTo><a:lnTo><a:pt x="0" y="2"/></a:lnTo><a:lnTo><a:pt x="0" y="8"/></a:lnTo><a:lnTo><a:pt x="2" y="10"/></a:lnTo><a:lnTo><a:pt x="7" y="10"/></a:lnTo><a:lnTo><a:pt x="9" y="8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306080" y="4339080"/><a:ext cx="5760" cy="5760"/></a:xfrm></wpg:grpSpPr><wps:wsp><wps:cNvSpPr/><wps:spPr><a:xfrm><a:off x="0" y="0"/><a:ext cx="5760" cy="5760"/></a:xfrm><a:custGeom><a:avLst/><a:gdLst/><a:ahLst/><a:rect l="0" t="0" r="r" b="b"/><a:pathLst><a:path w="10" h="11"><a:moveTo><a:pt x="9" y="5"/></a:moveTo><a:lnTo><a:pt x="9" y="2"/></a:lnTo><a:lnTo><a:pt x="7" y="0"/></a:lnTo><a:lnTo><a:pt x="4" y="0"/></a:lnTo><a:lnTo><a:pt x="2" y="0"/></a:lnTo><a:lnTo><a:pt x="0" y="2"/></a:lnTo><a:lnTo><a:pt x="0" y="5"/></a:lnTo><a:lnTo><a:pt x="0" y="8"/></a:lnTo><a:lnTo><a:pt x="2" y="10"/></a:lnTo><a:lnTo><a:pt x="4" y="10"/></a:lnTo><a:lnTo><a:pt x="7" y="10"/></a:lnTo><a:lnTo><a:pt x="9" y="8"/></a:lnTo><a:lnTo><a:pt x="9" y="5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396440" y="4393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7" y="0"/></a:moveTo><a:lnTo><a:pt x="2" y="0"/></a:lnTo><a:lnTo><a:pt x="0" y="2"/></a:lnTo><a:lnTo><a:pt x="0" y="7"/></a:lnTo><a:lnTo><a:pt x="2" y="9"/></a:lnTo><a:lnTo><a:pt x="7" y="9"/></a:lnTo><a:lnTo><a:pt x="9" y="7"/></a:lnTo><a:lnTo><a:pt x="9" y="2"/></a:lnTo><a:lnTo><a:pt x="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396440" y="4393080"/><a:ext cx="5760" cy="5760"/></a:xfrm></wpg:grpSpPr><wps:wsp><wps:cNvSpPr/><wps:spPr><a:xfrm><a:off x="0" y="0"/><a:ext cx="5760" cy="5760"/></a:xfrm><a:custGeom><a:avLst/><a:gdLst/><a:ahLst/><a:rect l="0" t="0" r="r" b="b"/><a:pathLst><a:path w="10" h="10"><a:moveTo><a:pt x="9" y="4"/></a:moveTo><a:lnTo><a:pt x="9" y="2"/></a:lnTo><a:lnTo><a:pt x="7" y="0"/></a:lnTo><a:lnTo><a:pt x="4" y="0"/></a:lnTo><a:lnTo><a:pt x="2" y="0"/></a:lnTo><a:lnTo><a:pt x="0" y="2"/></a:lnTo><a:lnTo><a:pt x="0" y="4"/></a:lnTo><a:lnTo><a:pt x="0" y="7"/></a:lnTo><a:lnTo><a:pt x="2" y="9"/></a:lnTo><a:lnTo><a:pt x="4" y="9"/></a:lnTo><a:lnTo><a:pt x="7" y="9"/></a:lnTo><a:lnTo><a:pt x="9" y="7"/></a:lnTo><a:lnTo><a:pt x="9" y="4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961560" y="1768320"/><a:ext cx="128160" cy="127080"/></a:xfrm></wpg:grpSpPr><wps:wsp><wps:cNvSpPr/><wps:spPr><a:xfrm><a:off x="0" y="0"/><a:ext cx="128160" cy="127080"/></a:xfrm><a:custGeom><a:avLst/><a:gdLst/><a:ahLst/><a:rect l="0" t="0" r="r" b="b"/><a:pathLst><a:path w="202" h="202"><a:moveTo><a:pt x="201" y="0"/></a:moveTo><a:lnTo><a:pt x="0" y="0"/></a:lnTo><a:lnTo><a:pt x="100" y="201"/></a:lnTo><a:lnTo><a:pt x="201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470600" y="3562200"/><a:ext cx="720" cy="286920"/></a:xfrm></wpg:grpSpPr><wps:wsp><wps:cNvSpPr/><wps:spPr><a:xfrm><a:off x="0" y="0"/><a:ext cx="720" cy="286920"/></a:xfrm><a:custGeom><a:avLst/><a:gdLst/><a:ahLst/><a:rect l="0" t="0" r="r" b="b"/><a:pathLst><a:path w="1" h="452"><a:moveTo><a:pt x="0" y="0"/></a:moveTo><a:lnTo><a:pt x="0" y="451"/></a:lnTo></a:path></a:pathLst></a:custGeom><a:noFill/><a:ln w="6912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470600" y="716760"/><a:ext cx="720" cy="2868120"/></a:xfrm></wpg:grpSpPr><wps:wsp><wps:cNvSpPr/><wps:spPr><a:xfrm><a:off x="0" y="0"/><a:ext cx="720" cy="2868120"/></a:xfrm><a:custGeom><a:avLst/><a:gdLst/><a:ahLst/><a:rect l="0" t="0" r="r" b="b"/><a:pathLst><a:path w="1" h="4510"><a:moveTo><a:pt x="0" y="4509"/></a:moveTo><a:lnTo><a:pt x="0" y="0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356480" y="891000"/><a:ext cx="720" cy="286560"/></a:xfrm></wpg:grpSpPr><wps:wsp><wps:cNvSpPr/><wps:spPr><a:xfrm><a:off x="0" y="0"/><a:ext cx="720" cy="286560"/></a:xfrm><a:custGeom><a:avLst/><a:gdLst/><a:ahLst/><a:rect l="0" t="0" r="r" b="b"/><a:pathLst><a:path w="1" h="452"><a:moveTo><a:pt x="0" y="0"/></a:moveTo><a:lnTo><a:pt x="0" y="451"/></a:lnTo></a:path></a:pathLst></a:custGeom><a:noFill/><a:ln w="6912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356480" y="730800"/><a:ext cx="1535400" cy="3070080"/></a:xfrm></wpg:grpSpPr><wps:wsp><wps:cNvSpPr/><wps:spPr><a:xfrm><a:off x="0" y="0"/><a:ext cx="720" cy="178920"/></a:xfrm><a:custGeom><a:avLst/><a:gdLst/><a:ahLst/><a:rect l="0" t="0" r="r" b="b"/><a:pathLst><a:path w="1" h="282"><a:moveTo><a:pt x="0" y="281"/></a:moveTo><a:lnTo><a:pt x="0" y="0"/></a:lnTo></a:path></a:pathLst></a:custGeom><a:noFill/><a:ln w="10080"><a:solidFill><a:srgbClr val="000000"/></a:solidFill><a:round/></a:ln></wps:spPr><wps:style><a:lnRef idx="0"/><a:fillRef idx="0"/><a:effectRef idx="0"/><a:fontRef idx="minor"/></wps:style><wps:bodyPr/></wps:wsp><wps:wsp><wps:cNvSpPr/><wps:spPr><a:xfrm><a:off x="475560" y="1033200"/><a:ext cx="434520" cy="17712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0" w:after="0" w:lineRule="atLeast" w:line="279"/><w:jc w:val="left"/><w:rPr></w:rPr></w:pPr><w:r><w:rPr><w:sz w:val="26"/><w:smallCaps w:val="false"/><w:caps w:val="false"/><w:iCs w:val="false"/><w:bCs w:val="false"/><w:szCs w:val="26"/><w:spacing w:val="0"/><w:vertAlign w:val="baseline"/><w:position w:val="0"/><w:i w:val="false"/><w:dstrike w:val="false"/><w:strike w:val="false"/><w:u w:val="none"/><w:b w:val="false"/><w:rFonts w:ascii="Lucida Sans" w:hAnsi="Lucida Sans"/></w:rPr><w:t>Z</w:t></w:r><w:r><w:rPr><w:smallCaps w:val="false"/><w:caps w:val="false"/><w:iCs w:val="false"/><w:bCs w:val="false"/><w:spacing w:val="0"/><w:vertAlign w:val="baseline"/><w:position w:val="0"/><w:sz w:val="17"/><w:i w:val="false"/><w:dstrike w:val="false"/><w:strike w:val="false"/><w:u w:val="none"/><w:b w:val="false"/><w:sz w:val="17"/><w:szCs w:val="17"/><w:rFonts w:ascii="Lucida Sans" w:hAnsi="Lucida Sans"/></w:rPr><w:t>nappe</w:t></w:r></w:p></w:txbxContent></wps:txbx><wps:bodyPr lIns="0" rIns="0" tIns="0" bIns="0"><a:noAutofit/></wps:bodyPr></wps:wsp><wps:wsp><wps:cNvSpPr/><wps:spPr><a:xfrm><a:off x="1100160" y="2893320"/><a:ext cx="434880" cy="17712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0" w:after="0" w:lineRule="atLeast" w:line="279"/><w:jc w:val="left"/><w:rPr></w:rPr></w:pPr><w:r><w:rPr><w:sz w:val="26"/><w:smallCaps w:val="false"/><w:caps w:val="false"/><w:iCs w:val="false"/><w:bCs w:val="false"/><w:szCs w:val="26"/><w:spacing w:val="0"/><w:vertAlign w:val="baseline"/><w:position w:val="0"/><w:i w:val="false"/><w:dstrike w:val="false"/><w:strike w:val="false"/><w:u w:val="none"/><w:b w:val="false"/><w:rFonts w:ascii="Lucida Sans" w:hAnsi="Lucida Sans"/></w:rPr><w:t>Z</w:t></w:r><w:r><w:rPr><w:smallCaps w:val="false"/><w:caps w:val="false"/><w:iCs w:val="false"/><w:bCs w:val="false"/><w:spacing w:val="0"/><w:vertAlign w:val="baseline"/><w:position w:val="0"/><w:sz w:val="17"/><w:i w:val="false"/><w:dstrike w:val="false"/><w:strike w:val="false"/><w:u w:val="none"/><w:b w:val="false"/><w:sz w:val="17"/><w:szCs w:val="17"/><w:rFonts w:ascii="Lucida Sans" w:hAnsi="Lucida Sans"/></w:rPr><w:t>sonde</w:t></w:r></w:p></w:txbxContent></wps:txbx><wps:bodyPr lIns="0" rIns="0" tIns="0" bIns="0"><a:noAutofit/></wps:bodyPr></wps:wsp></wpg:grpSp></wpg:wgp></a:graphicData></a:graphic></wp:anchor></w:drawing></mc:Choice><mc:Fallback><w:pict><v:group id="shape_0" alt="Group 762" style="position:absolute;margin-left:181.35pt;margin-top:-388.2pt;width:249.35pt;height:382.15pt" coordorigin="3627,-7764" coordsize="4987,7643"><v:group id="shape_0" alt="Group 2710" style="position:absolute;left:6768;top:-7764;width:1096;height:1376"></v:group><v:group id="shape_0" alt="Group 2708" style="position:absolute;left:6768;top:-7764;width:1096;height:1376"></v:group><v:group id="shape_0" alt="Group 2706" style="position:absolute;left:7265;top:-6388;width:104;height:192"></v:group><v:group id="shape_0" alt="Group 2704" style="position:absolute;left:7265;top:-6388;width:104;height:192"></v:group><v:group id="shape_0" alt="Group 2701" style="position:absolute;left:7029;top:-7587;width:1153;height:1225"></v:group><v:group id="shape_0" alt="Group 2699" style="position:absolute;left:7029;top:-7587;width:1153;height:1225"></v:group><v:group id="shape_0" alt="Group 2697" style="position:absolute;left:7577;top:-6361;width:104;height:171"></v:group><v:group id="shape_0" alt="Group 2695" style="position:absolute;left:7577;top:-6361;width:104;height:171"></v:group><v:group id="shape_0" alt="Group 2692" style="position:absolute;left:6624;top:-7233;width:890;height:910"></v:group><v:group id="shape_0" alt="Group 2690" style="position:absolute;left:6624;top:-7233;width:890;height:910"></v:group><v:group id="shape_0" alt="Group 2688" style="position:absolute;left:7070;top:-6323;width:1;height:127"></v:group><v:group id="shape_0" alt="Group 2684" style="position:absolute;left:3815;top:-6525;width:4586;height:6405"><v:rect id="shape_0" ID="Picture 2686" stroked="f" style="position:absolute;left:4913;top:-6525;width:1184;height:5473;mso-position-horizontal-relative:page"><v:imagedata r:id="rId41" o:detectmouseclick="t"/><w10:wrap type="none"/><v:stroke color="#3465a4" joinstyle="round" endcap="flat"/></v:rect><v:rect id="shape_0" ID="Picture 2685" stroked="f" style="position:absolute;left:3815;top:-4778;width:4585;height:4656;mso-position-horizontal-relative:page"><v:imagedata r:id="rId42" o:detectmouseclick="t"/><w10:wrap type="none"/><v:stroke color="#3465a4" joinstyle="round" endcap="flat"/></v:rect></v:group><v:group id="shape_0" alt="Group 2682" style="position:absolute;left:4939;top:-6512;width:1;height:2861"></v:group><v:group id="shape_0" alt="Group 2680" style="position:absolute;left:6074;top:-6512;width:1;height:2861"></v:group><v:group id="shape_0" alt="Group 2678" style="position:absolute;left:4913;top:-6512;width:1186;height:5461"></v:group><v:group id="shape_0" alt="Group 2676" style="position:absolute;left:6099;top:-6512;width:1;height:5461"></v:group><v:group id="shape_0" alt="Group 2674" style="position:absolute;left:6393;top:-6177;width:1;height:1090"></v:group><v:group id="shape_0" alt="Group 2672" style="position:absolute;left:6290;top:-5112;width:206;height:306"></v:group><v:group id="shape_0" alt="Group 2669" style="position:absolute;left:6086;top:-6190;width:1456;height:4471"><v:rect id="shape_0" ID="Picture 2670" stroked="f" style="position:absolute;left:6086;top:-4856;width:1455;height:3136;mso-position-horizontal-relative:page"><v:imagedata r:id="rId43" o:detectmouseclick="t"/><w10:wrap type="none"/><v:stroke color="#3465a4" joinstyle="round" endcap="flat"/></v:rect></v:group><v:group id="shape_0" alt="Group 2667" style="position:absolute;left:3627;top:-6190;width:1315;height:1"></v:group><v:group id="shape_0" alt="Group 2665" style="position:absolute;left:4812;top:-6635;width:1373;height:209"></v:group><v:group id="shape_0" alt="Group 2663" style="position:absolute;left:6089;top:-6190;width:2525;height:1"></v:group><v:group id="shape_0" alt="Group 2661" style="position:absolute;left:3872;top:-502;width:9;height:9"></v:group><v:group id="shape_0" alt="Group 2659" style="position:absolute;left:3872;top:-502;width:9;height:9"></v:group><v:group id="shape_0" alt="Group 2657" style="position:absolute;left:4194;top:-725;width:10;height:9"></v:group><v:group id="shape_0" alt="Group 2655" style="position:absolute;left:4194;top:-725;width:10;height:9"></v:group><v:group id="shape_0" alt="Group 2653" style="position:absolute;left:3908;top:-700;width:9;height:9"></v:group><v:group id="shape_0" alt="Group 2651" style="position:absolute;left:3908;top:-700;width:9;height:9"></v:group><v:group id="shape_0" alt="Group 2649" style="position:absolute;left:4241;top:-292;width:9;height:9"></v:group><v:group id="shape_0" alt="Group 2647" style="position:absolute;left:4241;top:-292;width:9;height:9"></v:group><v:group id="shape_0" alt="Group 2645" style="position:absolute;left:4066;top:-591;width:9;height:9"></v:group><v:group id="shape_0" alt="Group 2643" style="position:absolute;left:4066;top:-591;width:9;height:9"></v:group><v:group id="shape_0" alt="Group 2641" style="position:absolute;left:3929;top:-280;width:9;height:9"></v:group><v:group id="shape_0" alt="Group 2639" style="position:absolute;left:3929;top:-280;width:9;height:9"></v:group><v:group id="shape_0" alt="Group 2637" style="position:absolute;left:4380;top:-434;width:9;height:9"></v:group><v:group id="shape_0" alt="Group 2635" style="position:absolute;left:4380;top:-434;width:9;height:9"></v:group><v:group id="shape_0" alt="Group 2633" style="position:absolute;left:4071;top:-196;width:9;height:9"></v:group><v:group id="shape_0" alt="Group 2631" style="position:absolute;left:4071;top:-196;width:9;height:9"></v:group><v:group id="shape_0" alt="Group 2629" style="position:absolute;left:4300;top:-632;width:10;height:9"></v:group><v:group id="shape_0" alt="Group 2627" style="position:absolute;left:4300;top:-632;width:10;height:9"></v:group><v:group id="shape_0" alt="Group 2625" style="position:absolute;left:4417;top:-247;width:9;height:9"></v:group><v:group id="shape_0" alt="Group 2623" style="position:absolute;left:4417;top:-247;width:9;height:9"></v:group><v:group id="shape_0" alt="Group 2621" style="position:absolute;left:4445;top:-727;width:9;height:9"></v:group><v:group id="shape_0" alt="Group 2619" style="position:absolute;left:4445;top:-727;width:9;height:9"></v:group><v:group id="shape_0" alt="Group 2617" style="position:absolute;left:4101;top:-451;width:9;height:9"></v:group><v:group id="shape_0" alt="Group 2615" style="position:absolute;left:4101;top:-451;width:9;height:9"></v:group><v:group id="shape_0" alt="Group 2613" style="position:absolute;left:3872;top:-1152;width:9;height:9"></v:group><v:group id="shape_0" alt="Group 2611" style="position:absolute;left:3872;top:-1152;width:9;height:9"></v:group><v:group id="shape_0" alt="Group 2609" style="position:absolute;left:4194;top:-1376;width:10;height:9"></v:group><v:group id="shape_0" alt="Group 2607" style="position:absolute;left:4194;top:-1376;width:10;height:9"></v:group><v:group id="shape_0" alt="Group 2605" style="position:absolute;left:3908;top:-1351;width:9;height:9"></v:group><v:group id="shape_0" alt="Group 2603" style="position:absolute;left:3908;top:-1351;width:9;height:9"></v:group><v:group id="shape_0" alt="Group 2601" style="position:absolute;left:4241;top:-944;width:9;height:10"></v:group><v:group id="shape_0" alt="Group 2599" style="position:absolute;left:4241;top:-944;width:9;height:10"></v:group><v:group id="shape_0" alt="Group 2597" style="position:absolute;left:4066;top:-1242;width:9;height:9"></v:group><v:group id="shape_0" alt="Group 2595" style="position:absolute;left:4066;top:-1242;width:9;height:9"></v:group><v:group id="shape_0" alt="Group 2593" style="position:absolute;left:3929;top:-931;width:9;height:9"></v:group><v:group id="shape_0" alt="Group 2591" style="position:absolute;left:3929;top:-931;width:9;height:9"></v:group><v:group id="shape_0" alt="Group 2589" style="position:absolute;left:4380;top:-1084;width:9;height:9"></v:group><v:group id="shape_0" alt="Group 2587" style="position:absolute;left:4380;top:-1084;width:9;height:9"></v:group><v:group id="shape_0" alt="Group 2585" style="position:absolute;left:4071;top:-846;width:9;height:9"></v:group><v:group id="shape_0" alt="Group 2583" style="position:absolute;left:4071;top:-846;width:9;height:9"></v:group><v:group id="shape_0" alt="Group 2581" style="position:absolute;left:4300;top:-1283;width:10;height:9"></v:group><v:group id="shape_0" alt="Group 2579" style="position:absolute;left:4300;top:-1283;width:10;height:9"></v:group><v:group id="shape_0" alt="Group 2577" style="position:absolute;left:4417;top:-898;width:9;height:9"></v:group><v:group id="shape_0" alt="Group 2575" style="position:absolute;left:4417;top:-898;width:9;height:9"></v:group><v:group id="shape_0" alt="Group 2573" style="position:absolute;left:4445;top:-1377;width:9;height:9"></v:group><v:group id="shape_0" alt="Group 2571" style="position:absolute;left:4445;top:-1377;width:9;height:9"></v:group><v:group id="shape_0" alt="Group 2569" style="position:absolute;left:4101;top:-1102;width:9;height:9"></v:group><v:group id="shape_0" alt="Group 2567" style="position:absolute;left:4101;top:-1102;width:9;height:9"></v:group><v:group id="shape_0" alt="Group 2565" style="position:absolute;left:3872;top:-1803;width:9;height:9"></v:group><v:group id="shape_0" alt="Group 2563" style="position:absolute;left:3872;top:-1803;width:9;height:9"></v:group><v:group id="shape_0" alt="Group 2561" style="position:absolute;left:4194;top:-2026;width:10;height:9"></v:group><v:group id="shape_0" alt="Group 2559" style="position:absolute;left:4194;top:-2026;width:10;height:9"></v:group><v:group id="shape_0" alt="Group 2557" style="position:absolute;left:3908;top:-2001;width:9;height:9"></v:group><v:group id="shape_0" alt="Group 2555" style="position:absolute;left:3908;top:-2001;width:9;height:9"></v:group><v:group id="shape_0" alt="Group 2553" style="position:absolute;left:4241;top:-1595;width:9;height:9"></v:group><v:group id="shape_0" alt="Group 2551" style="position:absolute;left:4241;top:-1595;width:9;height:9"></v:group><v:group id="shape_0" alt="Group 2549" style="position:absolute;left:4066;top:-1892;width:9;height:9"></v:group><v:group id="shape_0" alt="Group 2547" style="position:absolute;left:4066;top:-1892;width:9;height:9"></v:group><v:group id="shape_0" alt="Group 2545" style="position:absolute;left:3929;top:-1582;width:9;height:9"></v:group><v:group id="shape_0" alt="Group 2543" style="position:absolute;left:3929;top:-1582;width:9;height:9"></v:group><v:group id="shape_0" alt="Group 2541" style="position:absolute;left:4380;top:-1735;width:9;height:9"></v:group><v:group id="shape_0" alt="Group 2539" style="position:absolute;left:4380;top:-1735;width:9;height:9"></v:group><v:group id="shape_0" alt="Group 2537" style="position:absolute;left:4071;top:-1498;width:9;height:9"></v:group><v:group id="shape_0" alt="Group 2535" style="position:absolute;left:4071;top:-1498;width:9;height:9"></v:group><v:group id="shape_0" alt="Group 2533" style="position:absolute;left:4300;top:-1933;width:10;height:9"></v:group><v:group id="shape_0" alt="Group 2531" style="position:absolute;left:4300;top:-1933;width:10;height:9"></v:group><v:group id="shape_0" alt="Group 2529" style="position:absolute;left:4417;top:-1549;width:9;height:9"></v:group><v:group id="shape_0" alt="Group 2527" style="position:absolute;left:4417;top:-1549;width:9;height:9"></v:group><v:group id="shape_0" alt="Group 2525" style="position:absolute;left:4445;top:-2028;width:9;height:9"></v:group><v:group id="shape_0" alt="Group 2523" style="position:absolute;left:4445;top:-2028;width:9;height:9"></v:group><v:group id="shape_0" alt="Group 2521" style="position:absolute;left:4101;top:-1752;width:9;height:9"></v:group><v:group id="shape_0" alt="Group 2519" style="position:absolute;left:4101;top:-1752;width:9;height:9"></v:group><v:group id="shape_0" alt="Group 2517" style="position:absolute;left:3872;top:-2453;width:9;height:9"></v:group><v:group id="shape_0" alt="Group 2515" style="position:absolute;left:3872;top:-2453;width:9;height:9"></v:group><v:group id="shape_0" alt="Group 2513" style="position:absolute;left:4194;top:-2678;width:10;height:9"></v:group><v:group id="shape_0" alt="Group 2511" style="position:absolute;left:4194;top:-2678;width:10;height:9"></v:group><v:group id="shape_0" alt="Group 2509" style="position:absolute;left:3908;top:-2653;width:9;height:9"></v:group><v:group id="shape_0" alt="Group 2507" style="position:absolute;left:3908;top:-2653;width:9;height:9"></v:group><v:group id="shape_0" alt="Group 2505" style="position:absolute;left:4241;top:-2245;width:9;height:9"></v:group><v:group id="shape_0" alt="Group 2503" style="position:absolute;left:4241;top:-2245;width:9;height:9"></v:group><v:group id="shape_0" alt="Group 2501" style="position:absolute;left:4066;top:-2543;width:9;height:9"></v:group><v:group id="shape_0" alt="Group 2499" style="position:absolute;left:4066;top:-2543;width:9;height:9"></v:group><v:group id="shape_0" alt="Group 2497" style="position:absolute;left:3929;top:-2233;width:9;height:9"></v:group><v:group id="shape_0" alt="Group 2495" style="position:absolute;left:3929;top:-2233;width:9;height:9"></v:group><v:group id="shape_0" alt="Group 2493" style="position:absolute;left:4380;top:-2385;width:9;height:9"></v:group><v:group id="shape_0" alt="Group 2491" style="position:absolute;left:4380;top:-2385;width:9;height:9"></v:group><v:group id="shape_0" alt="Group 2489" style="position:absolute;left:4071;top:-2148;width:9;height:9"></v:group><v:group id="shape_0" alt="Group 2487" style="position:absolute;left:4071;top:-2148;width:9;height:9"></v:group><v:group id="shape_0" alt="Group 2485" style="position:absolute;left:4300;top:-2585;width:10;height:10"></v:group><v:group id="shape_0" alt="Group 2483" style="position:absolute;left:4300;top:-2585;width:10;height:10"></v:group><v:group id="shape_0" alt="Group 2481" style="position:absolute;left:4417;top:-2200;width:9;height:9"></v:group><v:group id="shape_0" alt="Group 2479" style="position:absolute;left:4417;top:-2200;width:9;height:9"></v:group><v:group id="shape_0" alt="Group 2477" style="position:absolute;left:4445;top:-2679;width:9;height:9"></v:group><v:group id="shape_0" alt="Group 2475" style="position:absolute;left:4445;top:-2679;width:9;height:9"></v:group><v:group id="shape_0" alt="Group 2473" style="position:absolute;left:4101;top:-2403;width:9;height:9"></v:group><v:group id="shape_0" alt="Group 2471" style="position:absolute;left:4101;top:-2403;width:9;height:9"></v:group><v:group id="shape_0" alt="Group 2469" style="position:absolute;left:3872;top:-3104;width:9;height:9"></v:group><v:group id="shape_0" alt="Group 2467" style="position:absolute;left:3872;top:-3104;width:9;height:9"></v:group><v:group id="shape_0" alt="Group 2465" style="position:absolute;left:4194;top:-3328;width:10;height:9"></v:group><v:group id="shape_0" alt="Group 2463" style="position:absolute;left:4194;top:-3328;width:10;height:9"></v:group><v:group id="shape_0" alt="Group 2461" style="position:absolute;left:3908;top:-3303;width:9;height:9"></v:group><v:group id="shape_0" alt="Group 2459" style="position:absolute;left:3908;top:-3303;width:9;height:9"></v:group><v:group id="shape_0" alt="Group 2457" style="position:absolute;left:4241;top:-2896;width:9;height:9"></v:group><v:group id="shape_0" alt="Group 2455" style="position:absolute;left:4241;top:-2896;width:9;height:9"></v:group><v:group id="shape_0" alt="Group 2453" style="position:absolute;left:4066;top:-3194;width:9;height:9"></v:group><v:group id="shape_0" alt="Group 2451" style="position:absolute;left:4066;top:-3194;width:9;height:9"></v:group><v:group id="shape_0" alt="Group 2449" style="position:absolute;left:3929;top:-2883;width:9;height:9"></v:group><v:group id="shape_0" alt="Group 2447" style="position:absolute;left:3929;top:-2883;width:9;height:9"></v:group><v:group id="shape_0" alt="Group 2445" style="position:absolute;left:4380;top:-3036;width:9;height:9"></v:group><v:group id="shape_0" alt="Group 2443" style="position:absolute;left:4380;top:-3036;width:9;height:9"></v:group><v:group id="shape_0" alt="Group 2441" style="position:absolute;left:4071;top:-2799;width:9;height:9"></v:group><v:group id="shape_0" alt="Group 2439" style="position:absolute;left:4071;top:-2799;width:9;height:9"></v:group><v:group id="shape_0" alt="Group 2437" style="position:absolute;left:4300;top:-3236;width:10;height:9"></v:group><v:group id="shape_0" alt="Group 2435" style="position:absolute;left:4300;top:-3236;width:10;height:9"></v:group><v:group id="shape_0" alt="Group 2433" style="position:absolute;left:4417;top:-2850;width:9;height:9"></v:group><v:group id="shape_0" alt="Group 2431" style="position:absolute;left:4417;top:-2850;width:9;height:9"></v:group><v:group id="shape_0" alt="Group 2429" style="position:absolute;left:4445;top:-3330;width:9;height:9"></v:group><v:group id="shape_0" alt="Group 2427" style="position:absolute;left:4445;top:-3330;width:9;height:9"></v:group><v:group id="shape_0" alt="Group 2425" style="position:absolute;left:4101;top:-3053;width:9;height:9"></v:group><v:group id="shape_0" alt="Group 2423" style="position:absolute;left:4101;top:-3053;width:9;height:9"></v:group><v:group id="shape_0" alt="Group 2421" style="position:absolute;left:3872;top:-3755;width:9;height:9"></v:group><v:group id="shape_0" alt="Group 2419" style="position:absolute;left:3872;top:-3755;width:9;height:9"></v:group><v:group id="shape_0" alt="Group 2417" style="position:absolute;left:4194;top:-3979;width:10;height:9"></v:group><v:group id="shape_0" alt="Group 2415" style="position:absolute;left:4194;top:-3979;width:10;height:9"></v:group><v:group id="shape_0" alt="Group 2413" style="position:absolute;left:3908;top:-3954;width:9;height:9"></v:group><v:group id="shape_0" alt="Group 2411" style="position:absolute;left:3908;top:-3954;width:9;height:9"></v:group><v:group id="shape_0" alt="Group 2409" style="position:absolute;left:4241;top:-3546;width:9;height:9"></v:group><v:group id="shape_0" alt="Group 2407" style="position:absolute;left:4241;top:-3546;width:9;height:9"></v:group><v:group id="shape_0" alt="Group 2405" style="position:absolute;left:4066;top:-3845;width:9;height:9"></v:group><v:group id="shape_0" alt="Group 2403" style="position:absolute;left:4066;top:-3845;width:9;height:9"></v:group><v:group id="shape_0" alt="Group 2401" style="position:absolute;left:3929;top:-3534;width:9;height:9"></v:group><v:group id="shape_0" alt="Group 2399" style="position:absolute;left:3929;top:-3534;width:9;height:9"></v:group><v:group id="shape_0" alt="Group 2397" style="position:absolute;left:4380;top:-3687;width:9;height:9"></v:group><v:group id="shape_0" alt="Group 2395" style="position:absolute;left:4380;top:-3687;width:9;height:9"></v:group><v:group id="shape_0" alt="Group 2393" style="position:absolute;left:4071;top:-3449;width:9;height:9"></v:group><v:group id="shape_0" alt="Group 2391" style="position:absolute;left:4071;top:-3449;width:9;height:9"></v:group><v:group id="shape_0" alt="Group 2389" style="position:absolute;left:4300;top:-3886;width:10;height:9"></v:group><v:group id="shape_0" alt="Group 2387" style="position:absolute;left:4300;top:-3886;width:10;height:9"></v:group><v:group id="shape_0" alt="Group 2385" style="position:absolute;left:4417;top:-3501;width:9;height:9"></v:group><v:group id="shape_0" alt="Group 2383" style="position:absolute;left:4417;top:-3501;width:9;height:9"></v:group><v:group id="shape_0" alt="Group 2381" style="position:absolute;left:4445;top:-3980;width:9;height:9"></v:group><v:group id="shape_0" alt="Group 2379" style="position:absolute;left:4445;top:-3980;width:9;height:9"></v:group><v:group id="shape_0" alt="Group 2377" style="position:absolute;left:4101;top:-3705;width:9;height:9"></v:group><v:group id="shape_0" alt="Group 2375" style="position:absolute;left:4101;top:-3705;width:9;height:9"></v:group><v:group id="shape_0" alt="Group 2373" style="position:absolute;left:3872;top:-4406;width:9;height:9"></v:group><v:group id="shape_0" alt="Group 2371" style="position:absolute;left:3872;top:-4406;width:9;height:9"></v:group><v:group id="shape_0" alt="Group 2369" style="position:absolute;left:4194;top:-4629;width:10;height:9"></v:group><v:group id="shape_0" alt="Group 2367" style="position:absolute;left:4194;top:-4629;width:10;height:9"></v:group><v:group id="shape_0" alt="Group 2365" style="position:absolute;left:3908;top:-4605;width:9;height:9"></v:group><v:group id="shape_0" alt="Group 2363" style="position:absolute;left:3908;top:-4605;width:9;height:9"></v:group><v:group id="shape_0" alt="Group 2361" style="position:absolute;left:4241;top:-4197;width:9;height:9"></v:group><v:group id="shape_0" alt="Group 2359" style="position:absolute;left:4241;top:-4197;width:9;height:9"></v:group><v:group id="shape_0" alt="Group 2357" style="position:absolute;left:4066;top:-4495;width:9;height:9"></v:group><v:group id="shape_0" alt="Group 2355" style="position:absolute;left:4066;top:-4495;width:9;height:9"></v:group><v:group id="shape_0" alt="Group 2353" style="position:absolute;left:3929;top:-4184;width:9;height:9"></v:group><v:group id="shape_0" alt="Group 2351" style="position:absolute;left:3929;top:-4184;width:9;height:9"></v:group><v:group id="shape_0" alt="Group 2349" style="position:absolute;left:4380;top:-4338;width:9;height:9"></v:group><v:group id="shape_0" alt="Group 2347" style="position:absolute;left:4380;top:-4338;width:9;height:9"></v:group><v:group id="shape_0" alt="Group 2345" style="position:absolute;left:4071;top:-4100;width:9;height:9"></v:group><v:group id="shape_0" alt="Group 2343" style="position:absolute;left:4071;top:-4100;width:9;height:9"></v:group><v:group id="shape_0" alt="Group 2341" style="position:absolute;left:4300;top:-4537;width:10;height:9"></v:group><v:group id="shape_0" alt="Group 2339" style="position:absolute;left:4300;top:-4537;width:10;height:9"></v:group><v:group id="shape_0" alt="Group 2337" style="position:absolute;left:4417;top:-4151;width:9;height:9"></v:group><v:group id="shape_0" alt="Group 2335" style="position:absolute;left:4417;top:-4151;width:9;height:9"></v:group><v:group id="shape_0" alt="Group 2333" style="position:absolute;left:4445;top:-4631;width:9;height:9"></v:group><v:group id="shape_0" alt="Group 2331" style="position:absolute;left:4445;top:-4631;width:9;height:9"></v:group><v:group id="shape_0" alt="Group 2329" style="position:absolute;left:4101;top:-4355;width:9;height:9"></v:group><v:group id="shape_0" alt="Group 2327" style="position:absolute;left:4101;top:-4355;width:9;height:9"></v:group><v:group id="shape_0" alt="Group 2325" style="position:absolute;left:3872;top:-5056;width:9;height:9"></v:group><v:group id="shape_0" alt="Group 2323" style="position:absolute;left:3872;top:-5056;width:9;height:9"></v:group><v:group id="shape_0" alt="Group 2321" style="position:absolute;left:4194;top:-5280;width:10;height:9"></v:group><v:group id="shape_0" alt="Group 2319" style="position:absolute;left:4194;top:-5280;width:10;height:9"></v:group><v:group id="shape_0" alt="Group 2317" style="position:absolute;left:3908;top:-5255;width:9;height:9"></v:group><v:group id="shape_0" alt="Group 2315" style="position:absolute;left:3908;top:-5255;width:9;height:9"></v:group><v:group id="shape_0" alt="Group 2313" style="position:absolute;left:4241;top:-4848;width:9;height:9"></v:group><v:group id="shape_0" alt="Group 2311" style="position:absolute;left:4241;top:-4848;width:9;height:9"></v:group><v:group id="shape_0" alt="Group 2309" style="position:absolute;left:4066;top:-5146;width:9;height:9"></v:group><v:group id="shape_0" alt="Group 2307" style="position:absolute;left:4066;top:-5146;width:9;height:9"></v:group><v:group id="shape_0" alt="Group 2305" style="position:absolute;left:3929;top:-4836;width:9;height:9"></v:group><v:group id="shape_0" alt="Group 2303" style="position:absolute;left:3929;top:-4836;width:9;height:9"></v:group><v:group id="shape_0" alt="Group 2301" style="position:absolute;left:4380;top:-4988;width:9;height:9"></v:group><v:group id="shape_0" alt="Group 2299" style="position:absolute;left:4380;top:-4988;width:9;height:9"></v:group><v:group id="shape_0" alt="Group 2297" style="position:absolute;left:4071;top:-4750;width:9;height:9"></v:group><v:group id="shape_0" alt="Group 2295" style="position:absolute;left:4071;top:-4750;width:9;height:9"></v:group><v:group id="shape_0" alt="Group 2293" style="position:absolute;left:4300;top:-5187;width:10;height:9"></v:group><v:group id="shape_0" alt="Group 2291" style="position:absolute;left:4300;top:-5187;width:10;height:9"></v:group><v:group id="shape_0" alt="Group 2289" style="position:absolute;left:4417;top:-4803;width:9;height:9"></v:group><v:group id="shape_0" alt="Group 2287" style="position:absolute;left:4417;top:-4803;width:9;height:9"></v:group><v:group id="shape_0" alt="Group 2285" style="position:absolute;left:4445;top:-5281;width:9;height:9"></v:group><v:group id="shape_0" alt="Group 2283" style="position:absolute;left:4445;top:-5281;width:9;height:9"></v:group><v:group id="shape_0" alt="Group 2281" style="position:absolute;left:4101;top:-5006;width:9;height:9"></v:group><v:group id="shape_0" alt="Group 2279" style="position:absolute;left:4101;top:-5006;width:9;height:9"></v:group><v:group id="shape_0" alt="Group 2277" style="position:absolute;left:3872;top:-5707;width:9;height:9"></v:group><v:group id="shape_0" alt="Group 2275" style="position:absolute;left:3872;top:-5707;width:9;height:9"></v:group><v:group id="shape_0" alt="Group 2273" style="position:absolute;left:4194;top:-5931;width:10;height:9"></v:group><v:group id="shape_0" alt="Group 2271" style="position:absolute;left:4194;top:-5931;width:10;height:9"></v:group><v:group id="shape_0" alt="Group 2269" style="position:absolute;left:3908;top:-5907;width:9;height:9"></v:group><v:group id="shape_0" alt="Group 2267" style="position:absolute;left:3908;top:-5907;width:9;height:9"></v:group><v:group id="shape_0" alt="Group 2265" style="position:absolute;left:4241;top:-5499;width:9;height:9"></v:group><v:group id="shape_0" alt="Group 2263" style="position:absolute;left:4241;top:-5499;width:9;height:9"></v:group><v:group id="shape_0" alt="Group 2261" style="position:absolute;left:4066;top:-5796;width:9;height:9"></v:group><v:group id="shape_0" alt="Group 2259" style="position:absolute;left:4066;top:-5796;width:9;height:9"></v:group><v:group id="shape_0" alt="Group 2257" style="position:absolute;left:3929;top:-5486;width:9;height:9"></v:group><v:group id="shape_0" alt="Group 2255" style="position:absolute;left:3929;top:-5486;width:9;height:9"></v:group><v:group id="shape_0" alt="Group 2253" style="position:absolute;left:4380;top:-5639;width:9;height:9"></v:group><v:group id="shape_0" alt="Group 2251" style="position:absolute;left:4380;top:-5639;width:9;height:9"></v:group><v:group id="shape_0" alt="Group 2249" style="position:absolute;left:4071;top:-5402;width:9;height:9"></v:group><v:group id="shape_0" alt="Group 2247" style="position:absolute;left:4071;top:-5402;width:9;height:9"></v:group><v:group id="shape_0" alt="Group 2245" style="position:absolute;left:4300;top:-5838;width:10;height:9"></v:group><v:group id="shape_0" alt="Group 2243" style="position:absolute;left:4300;top:-5838;width:10;height:9"></v:group><v:group id="shape_0" alt="Group 2241" style="position:absolute;left:4417;top:-5453;width:9;height:9"></v:group><v:group id="shape_0" alt="Group 2239" style="position:absolute;left:4417;top:-5453;width:9;height:9"></v:group><v:group id="shape_0" alt="Group 2237" style="position:absolute;left:4445;top:-5933;width:9;height:9"></v:group><v:group id="shape_0" alt="Group 2235" style="position:absolute;left:4445;top:-5933;width:9;height:9"></v:group><v:group id="shape_0" alt="Group 2233" style="position:absolute;left:4101;top:-5656;width:9;height:9"></v:group><v:group id="shape_0" alt="Group 2231" style="position:absolute;left:4101;top:-5656;width:9;height:9"></v:group><v:group id="shape_0" alt="Group 2229" style="position:absolute;left:4241;top:-6149;width:9;height:9"></v:group><v:group id="shape_0" alt="Group 2227" style="position:absolute;left:4241;top:-6149;width:9;height:9"></v:group><v:group id="shape_0" alt="Group 2225" style="position:absolute;left:3929;top:-6137;width:9;height:9"></v:group><v:group id="shape_0" alt="Group 2223" style="position:absolute;left:3929;top:-6137;width:9;height:9"></v:group><v:group id="shape_0" alt="Group 2221" style="position:absolute;left:4071;top:-6052;width:9;height:9"></v:group><v:group id="shape_0" alt="Group 2219" style="position:absolute;left:4071;top:-6052;width:9;height:9"></v:group><v:group id="shape_0" alt="Group 2217" style="position:absolute;left:4417;top:-6104;width:9;height:9"></v:group><v:group id="shape_0" alt="Group 2215" style="position:absolute;left:4417;top:-6104;width:9;height:9"></v:group><v:group id="shape_0" alt="Group 2213" style="position:absolute;left:4528;top:-502;width:9;height:9"></v:group><v:group id="shape_0" alt="Group 2211" style="position:absolute;left:4528;top:-502;width:9;height:9"></v:group><v:group id="shape_0" alt="Group 2209" style="position:absolute;left:4850;top:-725;width:9;height:9"></v:group><v:group id="shape_0" alt="Group 2207" style="position:absolute;left:4850;top:-725;width:9;height:9"></v:group><v:group id="shape_0" alt="Group 2205" style="position:absolute;left:4563;top:-700;width:9;height:9"></v:group><v:group id="shape_0" alt="Group 2203" style="position:absolute;left:4563;top:-700;width:9;height:9"></v:group><v:group id="shape_0" alt="Group 2201" style="position:absolute;left:4897;top:-292;width:9;height:9"></v:group><v:group id="shape_0" alt="Group 2199" style="position:absolute;left:4897;top:-292;width:9;height:9"></v:group><v:group id="shape_0" alt="Group 2197" style="position:absolute;left:4723;top:-591;width:9;height:9"></v:group><v:group id="shape_0" alt="Group 2195" style="position:absolute;left:4723;top:-591;width:9;height:9"></v:group><v:group id="shape_0" alt="Group 2193" style="position:absolute;left:4585;top:-280;width:9;height:9"></v:group><v:group id="shape_0" alt="Group 2191" style="position:absolute;left:4585;top:-280;width:9;height:9"></v:group><v:group id="shape_0" alt="Group 2189" style="position:absolute;left:4728;top:-196;width:9;height:9"></v:group><v:group id="shape_0" alt="Group 2187" style="position:absolute;left:4728;top:-196;width:9;height:9"></v:group><v:group id="shape_0" alt="Group 2185" style="position:absolute;left:4757;top:-451;width:9;height:9"></v:group><v:group id="shape_0" alt="Group 2183" style="position:absolute;left:4757;top:-451;width:9;height:9"></v:group><v:group id="shape_0" alt="Group 2181" style="position:absolute;left:4528;top:-1152;width:9;height:9"></v:group><v:group id="shape_0" alt="Group 2179" style="position:absolute;left:4528;top:-1152;width:9;height:9"></v:group><v:group id="shape_0" alt="Group 2177" style="position:absolute;left:4850;top:-1376;width:9;height:9"></v:group><v:group id="shape_0" alt="Group 2175" style="position:absolute;left:4850;top:-1376;width:9;height:9"></v:group><v:group id="shape_0" alt="Group 2173" style="position:absolute;left:4563;top:-1351;width:9;height:9"></v:group><v:group id="shape_0" alt="Group 2171" style="position:absolute;left:4563;top:-1351;width:9;height:9"></v:group><v:group id="shape_0" alt="Group 2169" style="position:absolute;left:4897;top:-944;width:9;height:10"></v:group><v:group id="shape_0" alt="Group 2167" style="position:absolute;left:4897;top:-944;width:9;height:10"></v:group><v:group id="shape_0" alt="Group 2165" style="position:absolute;left:4723;top:-1242;width:9;height:9"></v:group><v:group id="shape_0" alt="Group 2163" style="position:absolute;left:4723;top:-1242;width:9;height:9"></v:group><v:group id="shape_0" alt="Group 2161" style="position:absolute;left:4585;top:-931;width:9;height:9"></v:group><v:group id="shape_0" alt="Group 2159" style="position:absolute;left:4585;top:-931;width:9;height:9"></v:group><v:group id="shape_0" alt="Group 2157" style="position:absolute;left:4728;top:-846;width:9;height:9"></v:group><v:group id="shape_0" alt="Group 2155" style="position:absolute;left:4728;top:-846;width:9;height:9"></v:group><v:group id="shape_0" alt="Group 2153" style="position:absolute;left:4757;top:-1102;width:9;height:9"></v:group><v:group id="shape_0" alt="Group 2151" style="position:absolute;left:4757;top:-1102;width:9;height:9"></v:group><v:group id="shape_0" alt="Group 2149" style="position:absolute;left:4528;top:-1803;width:9;height:9"></v:group><v:group id="shape_0" alt="Group 2147" style="position:absolute;left:4528;top:-1803;width:9;height:9"></v:group><v:group id="shape_0" alt="Group 2145" style="position:absolute;left:4850;top:-2026;width:9;height:9"></v:group><v:group id="shape_0" alt="Group 2143" style="position:absolute;left:4850;top:-2026;width:9;height:9"></v:group><v:group id="shape_0" alt="Group 2141" style="position:absolute;left:4563;top:-2001;width:9;height:9"></v:group><v:group id="shape_0" alt="Group 2139" style="position:absolute;left:4563;top:-2001;width:9;height:9"></v:group><v:group id="shape_0" alt="Group 2137" style="position:absolute;left:4897;top:-1595;width:9;height:9"></v:group><v:group id="shape_0" alt="Group 2135" style="position:absolute;left:4897;top:-1595;width:9;height:9"></v:group><v:group id="shape_0" alt="Group 2133" style="position:absolute;left:4723;top:-1892;width:9;height:9"></v:group><v:group id="shape_0" alt="Group 2131" style="position:absolute;left:4723;top:-1892;width:9;height:9"></v:group><v:group id="shape_0" alt="Group 2129" style="position:absolute;left:4585;top:-1582;width:9;height:9"></v:group><v:group id="shape_0" alt="Group 2127" style="position:absolute;left:4585;top:-1582;width:9;height:9"></v:group><v:group id="shape_0" alt="Group 2125" style="position:absolute;left:4728;top:-1498;width:9;height:9"></v:group><v:group id="shape_0" alt="Group 2123" style="position:absolute;left:4728;top:-1498;width:9;height:9"></v:group><v:group id="shape_0" alt="Group 2121" style="position:absolute;left:4757;top:-1752;width:9;height:9"></v:group><v:group id="shape_0" alt="Group 2119" style="position:absolute;left:4757;top:-1752;width:9;height:9"></v:group><v:group id="shape_0" alt="Group 2117" style="position:absolute;left:4528;top:-2453;width:9;height:9"></v:group><v:group id="shape_0" alt="Group 2115" style="position:absolute;left:4528;top:-2453;width:9;height:9"></v:group><v:group id="shape_0" alt="Group 2113" style="position:absolute;left:4850;top:-2678;width:9;height:9"></v:group><v:group id="shape_0" alt="Group 2111" style="position:absolute;left:4850;top:-2678;width:9;height:9"></v:group><v:group id="shape_0" alt="Group 2109" style="position:absolute;left:4563;top:-2653;width:9;height:9"></v:group><v:group id="shape_0" alt="Group 2107" style="position:absolute;left:4563;top:-2653;width:9;height:9"></v:group><v:group id="shape_0" alt="Group 2105" style="position:absolute;left:4897;top:-2245;width:9;height:9"></v:group><v:group id="shape_0" alt="Group 2103" style="position:absolute;left:4897;top:-2245;width:9;height:9"></v:group><v:group id="shape_0" alt="Group 2101" style="position:absolute;left:4723;top:-2543;width:9;height:9"></v:group><v:group id="shape_0" alt="Group 2099" style="position:absolute;left:4723;top:-2543;width:9;height:9"></v:group><v:group id="shape_0" alt="Group 2097" style="position:absolute;left:4585;top:-2233;width:9;height:9"></v:group><v:group id="shape_0" alt="Group 2095" style="position:absolute;left:4585;top:-2233;width:9;height:9"></v:group><v:group id="shape_0" alt="Group 2093" style="position:absolute;left:4728;top:-2148;width:9;height:9"></v:group><v:group id="shape_0" alt="Group 2091" style="position:absolute;left:4728;top:-2148;width:9;height:9"></v:group><v:group id="shape_0" alt="Group 2089" style="position:absolute;left:4757;top:-2403;width:9;height:9"></v:group><v:group id="shape_0" alt="Group 2087" style="position:absolute;left:4757;top:-2403;width:9;height:9"></v:group><v:group id="shape_0" alt="Group 2085" style="position:absolute;left:4528;top:-3104;width:9;height:9"></v:group><v:group id="shape_0" alt="Group 2083" style="position:absolute;left:4528;top:-3104;width:9;height:9"></v:group><v:group id="shape_0" alt="Group 2081" style="position:absolute;left:4850;top:-3328;width:9;height:9"></v:group><v:group id="shape_0" alt="Group 2079" style="position:absolute;left:4850;top:-3328;width:9;height:9"></v:group><v:group id="shape_0" alt="Group 2077" style="position:absolute;left:4563;top:-3303;width:9;height:9"></v:group><v:group id="shape_0" alt="Group 2075" style="position:absolute;left:4563;top:-3303;width:9;height:9"></v:group><v:group id="shape_0" alt="Group 2073" style="position:absolute;left:4897;top:-2896;width:9;height:9"></v:group><v:group id="shape_0" alt="Group 2071" style="position:absolute;left:4897;top:-2896;width:9;height:9"></v:group><v:group id="shape_0" alt="Group 2069" style="position:absolute;left:4723;top:-3194;width:9;height:9"></v:group><v:group id="shape_0" alt="Group 2067" style="position:absolute;left:4723;top:-3194;width:9;height:9"></v:group><v:group id="shape_0" alt="Group 2065" style="position:absolute;left:4585;top:-2883;width:9;height:9"></v:group><v:group id="shape_0" alt="Group 2063" style="position:absolute;left:4585;top:-2883;width:9;height:9"></v:group><v:group id="shape_0" alt="Group 2061" style="position:absolute;left:4728;top:-2799;width:9;height:9"></v:group><v:group id="shape_0" alt="Group 2059" style="position:absolute;left:4728;top:-2799;width:9;height:9"></v:group><v:group id="shape_0" alt="Group 2057" style="position:absolute;left:4757;top:-3053;width:9;height:9"></v:group><v:group id="shape_0" alt="Group 2055" style="position:absolute;left:4757;top:-3053;width:9;height:9"></v:group><v:group id="shape_0" alt="Group 2053" style="position:absolute;left:4528;top:-3755;width:9;height:9"></v:group><v:group id="shape_0" alt="Group 2051" style="position:absolute;left:4528;top:-3755;width:9;height:9"></v:group><v:group id="shape_0" alt="Group 2049" style="position:absolute;left:4850;top:-3979;width:9;height:9"></v:group><v:group id="shape_0" alt="Group 2047" style="position:absolute;left:4850;top:-3979;width:9;height:9"></v:group><v:group id="shape_0" alt="Group 2045" style="position:absolute;left:4563;top:-3954;width:9;height:9"></v:group><v:group id="shape_0" alt="Group 2043" style="position:absolute;left:4563;top:-3954;width:9;height:9"></v:group><v:group id="shape_0" alt="Group 2041" style="position:absolute;left:4897;top:-3546;width:9;height:9"></v:group><v:group id="shape_0" alt="Group 2039" style="position:absolute;left:4897;top:-3546;width:9;height:9"></v:group><v:group id="shape_0" alt="Group 2037" style="position:absolute;left:4723;top:-3845;width:9;height:9"></v:group><v:group id="shape_0" alt="Group 2035" style="position:absolute;left:4723;top:-3845;width:9;height:9"></v:group><v:group id="shape_0" alt="Group 2033" style="position:absolute;left:4585;top:-3534;width:9;height:9"></v:group><v:group id="shape_0" alt="Group 2031" style="position:absolute;left:4585;top:-3534;width:9;height:9"></v:group><v:group id="shape_0" alt="Group 2029" style="position:absolute;left:4728;top:-3449;width:9;height:9"></v:group><v:group id="shape_0" alt="Group 2027" style="position:absolute;left:4728;top:-3449;width:9;height:9"></v:group><v:group id="shape_0" alt="Group 2025" style="position:absolute;left:4757;top:-3705;width:9;height:9"></v:group><v:group id="shape_0" alt="Group 2023" style="position:absolute;left:4757;top:-3705;width:9;height:9"></v:group><v:group id="shape_0" alt="Group 2021" style="position:absolute;left:4528;top:-4406;width:9;height:9"></v:group><v:group id="shape_0" alt="Group 2019" style="position:absolute;left:4528;top:-4406;width:9;height:9"></v:group><v:group id="shape_0" alt="Group 2017" style="position:absolute;left:4850;top:-4629;width:9;height:9"></v:group><v:group id="shape_0" alt="Group 2015" style="position:absolute;left:4850;top:-4629;width:9;height:9"></v:group><v:group id="shape_0" alt="Group 2013" style="position:absolute;left:4563;top:-4605;width:9;height:9"></v:group><v:group id="shape_0" alt="Group 2011" style="position:absolute;left:4563;top:-4605;width:9;height:9"></v:group><v:group id="shape_0" alt="Group 2009" style="position:absolute;left:4897;top:-4197;width:9;height:9"></v:group><v:group id="shape_0" alt="Group 2007" style="position:absolute;left:4897;top:-4197;width:9;height:9"></v:group><v:group id="shape_0" alt="Group 2005" style="position:absolute;left:4723;top:-4495;width:9;height:9"></v:group><v:group id="shape_0" alt="Group 2003" style="position:absolute;left:4723;top:-4495;width:9;height:9"></v:group><v:group id="shape_0" alt="Group 2001" style="position:absolute;left:4585;top:-4184;width:9;height:9"></v:group><v:group id="shape_0" alt="Group 1999" style="position:absolute;left:4585;top:-4184;width:9;height:9"></v:group><v:group id="shape_0" alt="Group 1997" style="position:absolute;left:4728;top:-4100;width:9;height:9"></v:group><v:group id="shape_0" alt="Group 1995" style="position:absolute;left:4728;top:-4100;width:9;height:9"></v:group><v:group id="shape_0" alt="Group 1993" style="position:absolute;left:4757;top:-4355;width:9;height:9"></v:group><v:group id="shape_0" alt="Group 1991" style="position:absolute;left:4757;top:-4355;width:9;height:9"></v:group><v:group id="shape_0" alt="Group 1989" style="position:absolute;left:4528;top:-5056;width:9;height:9"></v:group><v:group id="shape_0" alt="Group 1987" style="position:absolute;left:4528;top:-5056;width:9;height:9"></v:group><v:group id="shape_0" alt="Group 1985" style="position:absolute;left:4850;top:-5280;width:9;height:9"></v:group><v:group id="shape_0" alt="Group 1983" style="position:absolute;left:4850;top:-5280;width:9;height:9"></v:group><v:group id="shape_0" alt="Group 1981" style="position:absolute;left:4563;top:-5255;width:9;height:9"></v:group><v:group id="shape_0" alt="Group 1979" style="position:absolute;left:4563;top:-5255;width:9;height:9"></v:group><v:group id="shape_0" alt="Group 1977" style="position:absolute;left:4897;top:-4848;width:9;height:9"></v:group><v:group id="shape_0" alt="Group 1975" style="position:absolute;left:4897;top:-4848;width:9;height:9"></v:group><v:group id="shape_0" alt="Group 1973" style="position:absolute;left:4723;top:-5146;width:9;height:9"></v:group><v:group id="shape_0" alt="Group 1971" style="position:absolute;left:4723;top:-5146;width:9;height:9"></v:group><v:group id="shape_0" alt="Group 1969" style="position:absolute;left:4585;top:-4836;width:9;height:9"></v:group><v:group id="shape_0" alt="Group 1967" style="position:absolute;left:4585;top:-4836;width:9;height:9"></v:group><v:group id="shape_0" alt="Group 1965" style="position:absolute;left:4728;top:-4750;width:9;height:9"></v:group><v:group id="shape_0" alt="Group 1963" style="position:absolute;left:4728;top:-4750;width:9;height:9"></v:group><v:group id="shape_0" alt="Group 1961" style="position:absolute;left:4757;top:-5006;width:9;height:9"></v:group><v:group id="shape_0" alt="Group 1959" style="position:absolute;left:4757;top:-5006;width:9;height:9"></v:group><v:group id="shape_0" alt="Group 1957" style="position:absolute;left:4528;top:-5707;width:9;height:9"></v:group><v:group id="shape_0" alt="Group 1955" style="position:absolute;left:4528;top:-5707;width:9;height:9"></v:group><v:group id="shape_0" alt="Group 1953" style="position:absolute;left:4850;top:-5931;width:9;height:9"></v:group><v:group id="shape_0" alt="Group 1951" style="position:absolute;left:4850;top:-5931;width:9;height:9"></v:group><v:group id="shape_0" alt="Group 1949" style="position:absolute;left:4563;top:-5907;width:9;height:9"></v:group><v:group id="shape_0" alt="Group 1947" style="position:absolute;left:4563;top:-5907;width:9;height:9"></v:group><v:group id="shape_0" alt="Group 1945" style="position:absolute;left:4897;top:-5499;width:9;height:9"></v:group><v:group id="shape_0" alt="Group 1943" style="position:absolute;left:4897;top:-5499;width:9;height:9"></v:group><v:group id="shape_0" alt="Group 1941" style="position:absolute;left:4723;top:-5796;width:9;height:9"></v:group><v:group id="shape_0" alt="Group 1939" style="position:absolute;left:4723;top:-5796;width:9;height:9"></v:group><v:group id="shape_0" alt="Group 1937" style="position:absolute;left:4585;top:-5486;width:9;height:9"></v:group><v:group id="shape_0" alt="Group 1935" style="position:absolute;left:4585;top:-5486;width:9;height:9"></v:group><v:group id="shape_0" alt="Group 1933" style="position:absolute;left:4728;top:-5402;width:9;height:9"></v:group><v:group id="shape_0" alt="Group 1931" style="position:absolute;left:4728;top:-5402;width:9;height:9"></v:group><v:group id="shape_0" alt="Group 1929" style="position:absolute;left:4757;top:-5656;width:9;height:9"></v:group><v:group id="shape_0" alt="Group 1927" style="position:absolute;left:4757;top:-5656;width:9;height:9"></v:group><v:group id="shape_0" alt="Group 1925" style="position:absolute;left:4897;top:-6149;width:9;height:9"></v:group><v:group id="shape_0" alt="Group 1923" style="position:absolute;left:4897;top:-6149;width:9;height:9"></v:group><v:group id="shape_0" alt="Group 1921" style="position:absolute;left:4585;top:-6137;width:9;height:9"></v:group><v:group id="shape_0" alt="Group 1919" style="position:absolute;left:4585;top:-6137;width:9;height:9"></v:group><v:group id="shape_0" alt="Group 1917" style="position:absolute;left:4728;top:-6052;width:9;height:9"></v:group><v:group id="shape_0" alt="Group 1915" style="position:absolute;left:4728;top:-6052;width:9;height:9"></v:group><v:group id="shape_0" alt="Group 1913" style="position:absolute;left:6156;top:-502;width:9;height:9"></v:group><v:group id="shape_0" alt="Group 1911" style="position:absolute;left:6156;top:-502;width:9;height:9"></v:group><v:group id="shape_0" alt="Group 1909" style="position:absolute;left:6478;top:-725;width:10;height:9"></v:group><v:group id="shape_0" alt="Group 1907" style="position:absolute;left:6478;top:-725;width:10;height:9"></v:group><v:group id="shape_0" alt="Group 1905" style="position:absolute;left:6192;top:-700;width:9;height:9"></v:group><v:group id="shape_0" alt="Group 1903" style="position:absolute;left:6192;top:-700;width:9;height:9"></v:group><v:group id="shape_0" alt="Group 1901" style="position:absolute;left:6526;top:-292;width:9;height:9"></v:group><v:group id="shape_0" alt="Group 1899" style="position:absolute;left:6526;top:-292;width:9;height:9"></v:group><v:group id="shape_0" alt="Group 1897" style="position:absolute;left:6351;top:-591;width:9;height:9"></v:group><v:group id="shape_0" alt="Group 1895" style="position:absolute;left:6351;top:-591;width:9;height:9"></v:group><v:group id="shape_0" alt="Group 1893" style="position:absolute;left:6214;top:-280;width:9;height:9"></v:group><v:group id="shape_0" alt="Group 1891" style="position:absolute;left:6214;top:-280;width:9;height:9"></v:group><v:group id="shape_0" alt="Group 1889" style="position:absolute;left:6665;top:-434;width:9;height:9"></v:group><v:group id="shape_0" alt="Group 1887" style="position:absolute;left:6665;top:-434;width:9;height:9"></v:group><v:group id="shape_0" alt="Group 1885" style="position:absolute;left:6356;top:-196;width:9;height:9"></v:group><v:group id="shape_0" alt="Group 1883" style="position:absolute;left:6356;top:-196;width:9;height:9"></v:group><v:group id="shape_0" alt="Group 1881" style="position:absolute;left:6584;top:-632;width:10;height:9"></v:group><v:group id="shape_0" alt="Group 1879" style="position:absolute;left:6584;top:-632;width:10;height:9"></v:group><v:group id="shape_0" alt="Group 1877" style="position:absolute;left:6702;top:-247;width:9;height:9"></v:group><v:group id="shape_0" alt="Group 1875" style="position:absolute;left:6702;top:-247;width:9;height:9"></v:group><v:group id="shape_0" alt="Group 1873" style="position:absolute;left:6730;top:-727;width:9;height:9"></v:group><v:group id="shape_0" alt="Group 1871" style="position:absolute;left:6730;top:-727;width:9;height:9"></v:group><v:group id="shape_0" alt="Group 1869" style="position:absolute;left:6385;top:-451;width:9;height:9"></v:group><v:group id="shape_0" alt="Group 1867" style="position:absolute;left:6385;top:-451;width:9;height:9"></v:group><v:group id="shape_0" alt="Group 1865" style="position:absolute;left:6156;top:-1152;width:9;height:9"></v:group><v:group id="shape_0" alt="Group 1863" style="position:absolute;left:6156;top:-1152;width:9;height:9"></v:group><v:group id="shape_0" alt="Group 1861" style="position:absolute;left:6478;top:-1376;width:10;height:9"></v:group><v:group id="shape_0" alt="Group 1859" style="position:absolute;left:6478;top:-1376;width:10;height:9"></v:group><v:group id="shape_0" alt="Group 1857" style="position:absolute;left:6192;top:-1351;width:9;height:9"></v:group><v:group id="shape_0" alt="Group 1855" style="position:absolute;left:6192;top:-1351;width:9;height:9"></v:group><v:group id="shape_0" alt="Group 1853" style="position:absolute;left:6526;top:-944;width:9;height:10"></v:group><v:group id="shape_0" alt="Group 1851" style="position:absolute;left:6526;top:-944;width:9;height:10"></v:group><v:group id="shape_0" alt="Group 1849" style="position:absolute;left:6351;top:-1242;width:9;height:9"></v:group><v:group id="shape_0" alt="Group 1847" style="position:absolute;left:6351;top:-1242;width:9;height:9"></v:group><v:group id="shape_0" alt="Group 1845" style="position:absolute;left:6214;top:-931;width:9;height:9"></v:group><v:group id="shape_0" alt="Group 1843" style="position:absolute;left:6214;top:-931;width:9;height:9"></v:group><v:group id="shape_0" alt="Group 1841" style="position:absolute;left:6665;top:-1084;width:9;height:9"></v:group><v:group id="shape_0" alt="Group 1839" style="position:absolute;left:6665;top:-1084;width:9;height:9"></v:group><v:group id="shape_0" alt="Group 1837" style="position:absolute;left:6356;top:-846;width:9;height:9"></v:group><v:group id="shape_0" alt="Group 1835" style="position:absolute;left:6356;top:-846;width:9;height:9"></v:group><v:group id="shape_0" alt="Group 1833" style="position:absolute;left:6584;top:-1283;width:10;height:9"></v:group><v:group id="shape_0" alt="Group 1831" style="position:absolute;left:6584;top:-1283;width:10;height:9"></v:group><v:group id="shape_0" alt="Group 1829" style="position:absolute;left:6702;top:-898;width:9;height:9"></v:group><v:group id="shape_0" alt="Group 1827" style="position:absolute;left:6702;top:-898;width:9;height:9"></v:group><v:group id="shape_0" alt="Group 1825" style="position:absolute;left:6730;top:-1377;width:9;height:9"></v:group><v:group id="shape_0" alt="Group 1823" style="position:absolute;left:6730;top:-1377;width:9;height:9"></v:group><v:group id="shape_0" alt="Group 1821" style="position:absolute;left:6385;top:-1102;width:9;height:9"></v:group><v:group id="shape_0" alt="Group 1819" style="position:absolute;left:6385;top:-1102;width:9;height:9"></v:group><v:group id="shape_0" alt="Group 1817" style="position:absolute;left:6526;top:-1595;width:9;height:9"></v:group><v:group id="shape_0" alt="Group 1815" style="position:absolute;left:6526;top:-1595;width:9;height:9"></v:group><v:group id="shape_0" alt="Group 1813" style="position:absolute;left:6214;top:-1582;width:9;height:9"></v:group><v:group id="shape_0" alt="Group 1811" style="position:absolute;left:6214;top:-1582;width:9;height:9"></v:group><v:group id="shape_0" alt="Group 1809" style="position:absolute;left:6356;top:-1498;width:9;height:9"></v:group><v:group id="shape_0" alt="Group 1807" style="position:absolute;left:6356;top:-1498;width:9;height:9"></v:group><v:group id="shape_0" alt="Group 1805" style="position:absolute;left:6702;top:-1549;width:9;height:9"></v:group><v:group id="shape_0" alt="Group 1803" style="position:absolute;left:6702;top:-1549;width:9;height:9"></v:group><v:group id="shape_0" alt="Group 1801" style="position:absolute;left:6156;top:-5056;width:9;height:9"></v:group><v:group id="shape_0" alt="Group 1799" style="position:absolute;left:6156;top:-5056;width:9;height:9"></v:group><v:group id="shape_0" alt="Group 1797" style="position:absolute;left:6478;top:-5280;width:10;height:9"></v:group><v:group id="shape_0" alt="Group 1795" style="position:absolute;left:6478;top:-5280;width:10;height:9"></v:group><v:group id="shape_0" alt="Group 1793" style="position:absolute;left:6192;top:-5255;width:9;height:9"></v:group><v:group id="shape_0" alt="Group 1791" style="position:absolute;left:6192;top:-5255;width:9;height:9"></v:group><v:group id="shape_0" alt="Group 1789" style="position:absolute;left:6351;top:-5146;width:9;height:9"></v:group><v:group id="shape_0" alt="Group 1787" style="position:absolute;left:6351;top:-5146;width:9;height:9"></v:group><v:group id="shape_0" alt="Group 1785" style="position:absolute;left:6665;top:-4988;width:9;height:9"></v:group><v:group id="shape_0" alt="Group 1783" style="position:absolute;left:6665;top:-4988;width:9;height:9"></v:group><v:group id="shape_0" alt="Group 1781" style="position:absolute;left:6584;top:-5187;width:10;height:9"></v:group><v:group id="shape_0" alt="Group 1779" style="position:absolute;left:6584;top:-5187;width:10;height:9"></v:group><v:group id="shape_0" alt="Group 1777" style="position:absolute;left:6730;top:-5281;width:9;height:9"></v:group><v:group id="shape_0" alt="Group 1775" style="position:absolute;left:6730;top:-5281;width:9;height:9"></v:group><v:group id="shape_0" alt="Group 1773" style="position:absolute;left:6385;top:-5006;width:9;height:9"></v:group><v:group id="shape_0" alt="Group 1771" style="position:absolute;left:6385;top:-5006;width:9;height:9"></v:group><v:group id="shape_0" alt="Group 1769" style="position:absolute;left:6156;top:-5707;width:9;height:9"></v:group><v:group id="shape_0" alt="Group 1767" style="position:absolute;left:6156;top:-5707;width:9;height:9"></v:group><v:group id="shape_0" alt="Group 1765" style="position:absolute;left:6478;top:-5931;width:10;height:9"></v:group><v:group id="shape_0" alt="Group 1763" style="position:absolute;left:6478;top:-5931;width:10;height:9"></v:group><v:group id="shape_0" alt="Group 1761" style="position:absolute;left:6192;top:-5907;width:9;height:9"></v:group><v:group id="shape_0" alt="Group 1759" style="position:absolute;left:6192;top:-5907;width:9;height:9"></v:group><v:group id="shape_0" alt="Group 1757" style="position:absolute;left:6526;top:-5499;width:9;height:9"></v:group><v:group id="shape_0" alt="Group 1755" style="position:absolute;left:6526;top:-5499;width:9;height:9"></v:group><v:group id="shape_0" alt="Group 1753" style="position:absolute;left:6351;top:-5796;width:9;height:9"></v:group><v:group id="shape_0" alt="Group 1751" style="position:absolute;left:6351;top:-5796;width:9;height:9"></v:group><v:group id="shape_0" alt="Group 1749" style="position:absolute;left:6214;top:-5486;width:9;height:9"></v:group><v:group id="shape_0" alt="Group 1747" style="position:absolute;left:6214;top:-5486;width:9;height:9"></v:group><v:group id="shape_0" alt="Group 1745" style="position:absolute;left:6665;top:-5639;width:9;height:9"></v:group><v:group id="shape_0" alt="Group 1743" style="position:absolute;left:6665;top:-5639;width:9;height:9"></v:group><v:group id="shape_0" alt="Group 1741" style="position:absolute;left:6356;top:-5402;width:9;height:9"></v:group><v:group id="shape_0" alt="Group 1739" style="position:absolute;left:6356;top:-5402;width:9;height:9"></v:group><v:group id="shape_0" alt="Group 1737" style="position:absolute;left:6584;top:-5838;width:10;height:9"></v:group><v:group id="shape_0" alt="Group 1735" style="position:absolute;left:6584;top:-5838;width:10;height:9"></v:group><v:group id="shape_0" alt="Group 1733" style="position:absolute;left:6702;top:-5453;width:9;height:9"></v:group><v:group id="shape_0" alt="Group 1731" style="position:absolute;left:6702;top:-5453;width:9;height:9"></v:group><v:group id="shape_0" alt="Group 1729" style="position:absolute;left:6730;top:-5933;width:9;height:9"></v:group><v:group id="shape_0" alt="Group 1727" style="position:absolute;left:6730;top:-5933;width:9;height:9"></v:group><v:group id="shape_0" alt="Group 1725" style="position:absolute;left:6385;top:-5656;width:9;height:9"></v:group><v:group id="shape_0" alt="Group 1723" style="position:absolute;left:6385;top:-5656;width:9;height:9"></v:group><v:group id="shape_0" alt="Group 1721" style="position:absolute;left:6526;top:-6149;width:9;height:9"></v:group><v:group id="shape_0" alt="Group 1719" style="position:absolute;left:6526;top:-6149;width:9;height:9"></v:group><v:group id="shape_0" alt="Group 1717" style="position:absolute;left:6214;top:-6137;width:9;height:9"></v:group><v:group id="shape_0" alt="Group 1715" style="position:absolute;left:6214;top:-6137;width:9;height:9"></v:group><v:group id="shape_0" alt="Group 1713" style="position:absolute;left:6356;top:-6052;width:9;height:9"></v:group><v:group id="shape_0" alt="Group 1711" style="position:absolute;left:6356;top:-6052;width:9;height:9"></v:group><v:group id="shape_0" alt="Group 1709" style="position:absolute;left:6702;top:-6104;width:9;height:9"></v:group><v:group id="shape_0" alt="Group 1707" style="position:absolute;left:6702;top:-6104;width:9;height:9"></v:group><v:group id="shape_0" alt="Group 1705" style="position:absolute;left:6812;top:-502;width:9;height:9"></v:group><v:group id="shape_0" alt="Group 1703" style="position:absolute;left:6812;top:-502;width:9;height:9"></v:group><v:group id="shape_0" alt="Group 1701" style="position:absolute;left:7135;top:-725;width:9;height:9"></v:group><v:group id="shape_0" alt="Group 1699" style="position:absolute;left:7135;top:-725;width:9;height:9"></v:group><v:group id="shape_0" alt="Group 1697" style="position:absolute;left:6847;top:-700;width:9;height:9"></v:group><v:group id="shape_0" alt="Group 1695" style="position:absolute;left:6847;top:-700;width:9;height:9"></v:group><v:group id="shape_0" alt="Group 1693" style="position:absolute;left:7181;top:-292;width:9;height:9"></v:group><v:group id="shape_0" alt="Group 1691" style="position:absolute;left:7181;top:-292;width:9;height:9"></v:group><v:group id="shape_0" alt="Group 1689" style="position:absolute;left:7007;top:-591;width:9;height:9"></v:group><v:group id="shape_0" alt="Group 1687" style="position:absolute;left:7007;top:-591;width:9;height:9"></v:group><v:group id="shape_0" alt="Group 1685" style="position:absolute;left:6869;top:-280;width:9;height:9"></v:group><v:group id="shape_0" alt="Group 1683" style="position:absolute;left:6869;top:-280;width:9;height:9"></v:group><v:group id="shape_0" alt="Group 1681" style="position:absolute;left:7321;top:-434;width:9;height:9"></v:group><v:group id="shape_0" alt="Group 1679" style="position:absolute;left:7321;top:-434;width:9;height:9"></v:group><v:group id="shape_0" alt="Group 1677" style="position:absolute;left:7012;top:-196;width:9;height:9"></v:group><v:group id="shape_0" alt="Group 1675" style="position:absolute;left:7012;top:-196;width:9;height:9"></v:group><v:group id="shape_0" alt="Group 1673" style="position:absolute;left:7241;top:-632;width:9;height:9"></v:group><v:group id="shape_0" alt="Group 1671" style="position:absolute;left:7241;top:-632;width:9;height:9"></v:group><v:group id="shape_0" alt="Group 1669" style="position:absolute;left:7357;top:-247;width:9;height:9"></v:group><v:group id="shape_0" alt="Group 1667" style="position:absolute;left:7357;top:-247;width:9;height:9"></v:group><v:group id="shape_0" alt="Group 1665" style="position:absolute;left:7385;top:-727;width:9;height:9"></v:group><v:group id="shape_0" alt="Group 1663" style="position:absolute;left:7385;top:-727;width:9;height:9"></v:group><v:group id="shape_0" alt="Group 1661" style="position:absolute;left:7041;top:-451;width:9;height:9"></v:group><v:group id="shape_0" alt="Group 1659" style="position:absolute;left:7041;top:-451;width:9;height:9"></v:group><v:group id="shape_0" alt="Group 1657" style="position:absolute;left:6812;top:-1152;width:9;height:9"></v:group><v:group id="shape_0" alt="Group 1655" style="position:absolute;left:6812;top:-1152;width:9;height:9"></v:group><v:group id="shape_0" alt="Group 1653" style="position:absolute;left:7135;top:-1376;width:9;height:9"></v:group><v:group id="shape_0" alt="Group 1651" style="position:absolute;left:7135;top:-1376;width:9;height:9"></v:group><v:group id="shape_0" alt="Group 1649" style="position:absolute;left:6847;top:-1351;width:9;height:9"></v:group><v:group id="shape_0" alt="Group 1647" style="position:absolute;left:6847;top:-1351;width:9;height:9"></v:group><v:group id="shape_0" alt="Group 1645" style="position:absolute;left:7181;top:-944;width:9;height:10"></v:group><v:group id="shape_0" alt="Group 1643" style="position:absolute;left:7181;top:-944;width:9;height:10"></v:group><v:group id="shape_0" alt="Group 1641" style="position:absolute;left:7007;top:-1242;width:9;height:9"></v:group><v:group id="shape_0" alt="Group 1639" style="position:absolute;left:7007;top:-1242;width:9;height:9"></v:group><v:group id="shape_0" alt="Group 1637" style="position:absolute;left:6869;top:-931;width:9;height:9"></v:group><v:group id="shape_0" alt="Group 1635" style="position:absolute;left:6869;top:-931;width:9;height:9"></v:group><v:group id="shape_0" alt="Group 1633" style="position:absolute;left:7321;top:-1084;width:9;height:9"></v:group><v:group id="shape_0" alt="Group 1631" style="position:absolute;left:7321;top:-1084;width:9;height:9"></v:group><v:group id="shape_0" alt="Group 1629" style="position:absolute;left:7012;top:-846;width:9;height:9"></v:group><v:group id="shape_0" alt="Group 1627" style="position:absolute;left:7012;top:-846;width:9;height:9"></v:group><v:group id="shape_0" alt="Group 1625" style="position:absolute;left:7241;top:-1283;width:9;height:9"></v:group><v:group id="shape_0" alt="Group 1623" style="position:absolute;left:7241;top:-1283;width:9;height:9"></v:group><v:group id="shape_0" alt="Group 1621" style="position:absolute;left:7357;top:-898;width:9;height:9"></v:group><v:group id="shape_0" alt="Group 1619" style="position:absolute;left:7357;top:-898;width:9;height:9"></v:group><v:group id="shape_0" alt="Group 1617" style="position:absolute;left:7385;top:-1377;width:9;height:9"></v:group><v:group id="shape_0" alt="Group 1615" style="position:absolute;left:7385;top:-1377;width:9;height:9"></v:group><v:group id="shape_0" alt="Group 1613" style="position:absolute;left:7041;top:-1102;width:9;height:9"></v:group><v:group id="shape_0" alt="Group 1611" style="position:absolute;left:7041;top:-1102;width:9;height:9"></v:group><v:group id="shape_0" alt="Group 1609" style="position:absolute;left:7181;top:-1595;width:9;height:9"></v:group><v:group id="shape_0" alt="Group 1607" style="position:absolute;left:7181;top:-1595;width:9;height:9"></v:group><v:group id="shape_0" alt="Group 1605" style="position:absolute;left:6869;top:-1582;width:9;height:9"></v:group><v:group id="shape_0" alt="Group 1603" style="position:absolute;left:6869;top:-1582;width:9;height:9"></v:group><v:group id="shape_0" alt="Group 1601" style="position:absolute;left:7012;top:-1498;width:9;height:9"></v:group><v:group id="shape_0" alt="Group 1599" style="position:absolute;left:7012;top:-1498;width:9;height:9"></v:group><v:group id="shape_0" alt="Group 1597" style="position:absolute;left:7357;top:-1549;width:9;height:9"></v:group><v:group id="shape_0" alt="Group 1595" style="position:absolute;left:7357;top:-1549;width:9;height:9"></v:group><v:group id="shape_0" alt="Group 1593" style="position:absolute;left:6812;top:-5056;width:9;height:9"></v:group><v:group id="shape_0" alt="Group 1591" style="position:absolute;left:6812;top:-5056;width:9;height:9"></v:group><v:group id="shape_0" alt="Group 1589" style="position:absolute;left:7135;top:-5280;width:9;height:9"></v:group><v:group id="shape_0" alt="Group 1587" style="position:absolute;left:7135;top:-5280;width:9;height:9"></v:group><v:group id="shape_0" alt="Group 1585" style="position:absolute;left:6847;top:-5255;width:9;height:9"></v:group><v:group id="shape_0" alt="Group 1583" style="position:absolute;left:6847;top:-5255;width:9;height:9"></v:group><v:group id="shape_0" alt="Group 1581" style="position:absolute;left:7007;top:-5146;width:9;height:9"></v:group><v:group id="shape_0" alt="Group 1579" style="position:absolute;left:7007;top:-5146;width:9;height:9"></v:group><v:group id="shape_0" alt="Group 1577" style="position:absolute;left:7321;top:-4988;width:9;height:9"></v:group><v:group id="shape_0" alt="Group 1575" style="position:absolute;left:7321;top:-4988;width:9;height:9"></v:group><v:group id="shape_0" alt="Group 1573" style="position:absolute;left:7241;top:-5187;width:9;height:9"></v:group><v:group id="shape_0" alt="Group 1571" style="position:absolute;left:7241;top:-5187;width:9;height:9"></v:group><v:group id="shape_0" alt="Group 1569" style="position:absolute;left:7385;top:-5281;width:9;height:9"></v:group><v:group id="shape_0" alt="Group 1567" style="position:absolute;left:7385;top:-5281;width:9;height:9"></v:group><v:group id="shape_0" alt="Group 1565" style="position:absolute;left:7041;top:-5006;width:9;height:9"></v:group><v:group id="shape_0" alt="Group 1563" style="position:absolute;left:7041;top:-5006;width:9;height:9"></v:group><v:group id="shape_0" alt="Group 1561" style="position:absolute;left:6812;top:-5707;width:9;height:9"></v:group><v:group id="shape_0" alt="Group 1559" style="position:absolute;left:6812;top:-5707;width:9;height:9"></v:group><v:group id="shape_0" alt="Group 1557" style="position:absolute;left:7135;top:-5931;width:9;height:9"></v:group><v:group id="shape_0" alt="Group 1555" style="position:absolute;left:7135;top:-5931;width:9;height:9"></v:group><v:group id="shape_0" alt="Group 1553" style="position:absolute;left:6847;top:-5907;width:9;height:9"></v:group><v:group id="shape_0" alt="Group 1551" style="position:absolute;left:6847;top:-5907;width:9;height:9"></v:group><v:group id="shape_0" alt="Group 1549" style="position:absolute;left:7181;top:-5499;width:9;height:9"></v:group><v:group id="shape_0" alt="Group 1547" style="position:absolute;left:7181;top:-5499;width:9;height:9"></v:group><v:group id="shape_0" alt="Group 1545" style="position:absolute;left:7007;top:-5796;width:9;height:9"></v:group><v:group id="shape_0" alt="Group 1543" style="position:absolute;left:7007;top:-5796;width:9;height:9"></v:group><v:group id="shape_0" alt="Group 1541" style="position:absolute;left:6869;top:-5486;width:9;height:9"></v:group><v:group id="shape_0" alt="Group 1539" style="position:absolute;left:6869;top:-5486;width:9;height:9"></v:group><v:group id="shape_0" alt="Group 1537" style="position:absolute;left:7321;top:-5639;width:9;height:9"></v:group><v:group id="shape_0" alt="Group 1535" style="position:absolute;left:7321;top:-5639;width:9;height:9"></v:group><v:group id="shape_0" alt="Group 1533" style="position:absolute;left:7012;top:-5402;width:9;height:9"></v:group><v:group id="shape_0" alt="Group 1531" style="position:absolute;left:7012;top:-5402;width:9;height:9"></v:group><v:group id="shape_0" alt="Group 1529" style="position:absolute;left:7241;top:-5838;width:9;height:9"></v:group><v:group id="shape_0" alt="Group 1527" style="position:absolute;left:7241;top:-5838;width:9;height:9"></v:group><v:group id="shape_0" alt="Group 1525" style="position:absolute;left:7357;top:-5453;width:9;height:9"></v:group><v:group id="shape_0" alt="Group 1523" style="position:absolute;left:7357;top:-5453;width:9;height:9"></v:group><v:group id="shape_0" alt="Group 1521" style="position:absolute;left:7385;top:-5933;width:9;height:9"></v:group><v:group id="shape_0" alt="Group 1519" style="position:absolute;left:7385;top:-5933;width:9;height:9"></v:group><v:group id="shape_0" alt="Group 1517" style="position:absolute;left:7041;top:-5656;width:9;height:9"></v:group><v:group id="shape_0" alt="Group 1515" style="position:absolute;left:7041;top:-5656;width:9;height:9"></v:group><v:group id="shape_0" alt="Group 1513" style="position:absolute;left:7181;top:-6149;width:9;height:9"></v:group><v:group id="shape_0" alt="Group 1511" style="position:absolute;left:7181;top:-6149;width:9;height:9"></v:group><v:group id="shape_0" alt="Group 1509" style="position:absolute;left:6869;top:-6137;width:9;height:9"></v:group><v:group id="shape_0" alt="Group 1507" style="position:absolute;left:6869;top:-6137;width:9;height:9"></v:group><v:group id="shape_0" alt="Group 1505" style="position:absolute;left:7012;top:-6052;width:9;height:9"></v:group><v:group id="shape_0" alt="Group 1503" style="position:absolute;left:7012;top:-6052;width:9;height:9"></v:group><v:group id="shape_0" alt="Group 1501" style="position:absolute;left:7357;top:-6104;width:9;height:9"></v:group><v:group id="shape_0" alt="Group 1499" style="position:absolute;left:7357;top:-6104;width:9;height:9"></v:group><v:group id="shape_0" alt="Group 1497" style="position:absolute;left:7468;top:-502;width:9;height:9"></v:group><v:group id="shape_0" alt="Group 1495" style="position:absolute;left:7468;top:-502;width:9;height:9"></v:group><v:group id="shape_0" alt="Group 1493" style="position:absolute;left:7790;top:-725;width:9;height:9"></v:group><v:group id="shape_0" alt="Group 1491" style="position:absolute;left:7790;top:-725;width:9;height:9"></v:group><v:group id="shape_0" alt="Group 1489" style="position:absolute;left:7503;top:-700;width:9;height:9"></v:group><v:group id="shape_0" alt="Group 1487" style="position:absolute;left:7503;top:-700;width:9;height:9"></v:group><v:group id="shape_0" alt="Group 1485" style="position:absolute;left:7838;top:-292;width:9;height:9"></v:group><v:group id="shape_0" alt="Group 1483" style="position:absolute;left:7838;top:-292;width:9;height:9"></v:group><v:group id="shape_0" alt="Group 1481" style="position:absolute;left:7663;top:-591;width:9;height:9"></v:group><v:group id="shape_0" alt="Group 1479" style="position:absolute;left:7663;top:-591;width:9;height:9"></v:group><v:group id="shape_0" alt="Group 1477" style="position:absolute;left:7526;top:-280;width:9;height:9"></v:group><v:group id="shape_0" alt="Group 1475" style="position:absolute;left:7526;top:-280;width:9;height:9"></v:group><v:group id="shape_0" alt="Group 1473" style="position:absolute;left:7977;top:-434;width:9;height:9"></v:group><v:group id="shape_0" alt="Group 1471" style="position:absolute;left:7977;top:-434;width:9;height:9"></v:group><v:group id="shape_0" alt="Group 1469" style="position:absolute;left:7668;top:-196;width:9;height:9"></v:group><v:group id="shape_0" alt="Group 1467" style="position:absolute;left:7668;top:-196;width:9;height:9"></v:group><v:group id="shape_0" alt="Group 1465" style="position:absolute;left:7896;top:-632;width:9;height:9"></v:group><v:group id="shape_0" alt="Group 1463" style="position:absolute;left:7896;top:-632;width:9;height:9"></v:group><v:group id="shape_0" alt="Group 1461" style="position:absolute;left:8013;top:-247;width:9;height:9"></v:group><v:group id="shape_0" alt="Group 1459" style="position:absolute;left:8013;top:-247;width:9;height:9"></v:group><v:group id="shape_0" alt="Group 1457" style="position:absolute;left:8041;top:-727;width:10;height:9"></v:group><v:group id="shape_0" alt="Group 1455" style="position:absolute;left:8041;top:-727;width:10;height:9"></v:group><v:group id="shape_0" alt="Group 1453" style="position:absolute;left:7697;top:-451;width:9;height:9"></v:group><v:group id="shape_0" alt="Group 1451" style="position:absolute;left:7697;top:-451;width:9;height:9"></v:group><v:group id="shape_0" alt="Group 1449" style="position:absolute;left:7468;top:-1152;width:9;height:9"></v:group><v:group id="shape_0" alt="Group 1447" style="position:absolute;left:7468;top:-1152;width:9;height:9"></v:group><v:group id="shape_0" alt="Group 1445" style="position:absolute;left:7790;top:-1376;width:9;height:9"></v:group><v:group id="shape_0" alt="Group 1443" style="position:absolute;left:7790;top:-1376;width:9;height:9"></v:group><v:group id="shape_0" alt="Group 1441" style="position:absolute;left:7503;top:-1351;width:9;height:9"></v:group><v:group id="shape_0" alt="Group 1439" style="position:absolute;left:7503;top:-1351;width:9;height:9"></v:group><v:group id="shape_0" alt="Group 1437" style="position:absolute;left:7838;top:-944;width:9;height:10"></v:group><v:group id="shape_0" alt="Group 1435" style="position:absolute;left:7838;top:-944;width:9;height:10"></v:group><v:group id="shape_0" alt="Group 1433" style="position:absolute;left:7663;top:-1242;width:9;height:9"></v:group><v:group id="shape_0" alt="Group 1431" style="position:absolute;left:7663;top:-1242;width:9;height:9"></v:group><v:group id="shape_0" alt="Group 1429" style="position:absolute;left:7526;top:-931;width:9;height:9"></v:group><v:group id="shape_0" alt="Group 1427" style="position:absolute;left:7526;top:-931;width:9;height:9"></v:group><v:group id="shape_0" alt="Group 1425" style="position:absolute;left:7977;top:-1084;width:9;height:9"></v:group><v:group id="shape_0" alt="Group 1423" style="position:absolute;left:7977;top:-1084;width:9;height:9"></v:group><v:group id="shape_0" alt="Group 1421" style="position:absolute;left:7668;top:-846;width:9;height:9"></v:group><v:group id="shape_0" alt="Group 1419" style="position:absolute;left:7668;top:-846;width:9;height:9"></v:group><v:group id="shape_0" alt="Group 1417" style="position:absolute;left:7896;top:-1283;width:9;height:9"></v:group><v:group id="shape_0" alt="Group 1415" style="position:absolute;left:7896;top:-1283;width:9;height:9"></v:group><v:group id="shape_0" alt="Group 1413" style="position:absolute;left:8013;top:-898;width:9;height:9"></v:group><v:group id="shape_0" alt="Group 1411" style="position:absolute;left:8013;top:-898;width:9;height:9"></v:group><v:group id="shape_0" alt="Group 1409" style="position:absolute;left:8041;top:-1377;width:10;height:9"></v:group><v:group id="shape_0" alt="Group 1407" style="position:absolute;left:8041;top:-1377;width:10;height:9"></v:group><v:group id="shape_0" alt="Group 1405" style="position:absolute;left:7697;top:-1102;width:9;height:9"></v:group><v:group id="shape_0" alt="Group 1403" style="position:absolute;left:7697;top:-1102;width:9;height:9"></v:group><v:group id="shape_0" alt="Group 1401" style="position:absolute;left:7790;top:-2026;width:9;height:9"></v:group><v:group id="shape_0" alt="Group 1399" style="position:absolute;left:7790;top:-2026;width:9;height:9"></v:group><v:group id="shape_0" alt="Group 1397" style="position:absolute;left:7838;top:-1595;width:9;height:9"></v:group><v:group id="shape_0" alt="Group 1395" style="position:absolute;left:7838;top:-1595;width:9;height:9"></v:group><v:group id="shape_0" alt="Group 1393" style="position:absolute;left:7663;top:-1892;width:9;height:9"></v:group><v:group id="shape_0" alt="Group 1391" style="position:absolute;left:7663;top:-1892;width:9;height:9"></v:group><v:group id="shape_0" alt="Group 1389" style="position:absolute;left:7526;top:-1582;width:9;height:9"></v:group><v:group id="shape_0" alt="Group 1387" style="position:absolute;left:7526;top:-1582;width:9;height:9"></v:group><v:group id="shape_0" alt="Group 1385" style="position:absolute;left:7977;top:-1735;width:9;height:9"></v:group><v:group id="shape_0" alt="Group 1383" style="position:absolute;left:7977;top:-1735;width:9;height:9"></v:group><v:group id="shape_0" alt="Group 1381" style="position:absolute;left:7668;top:-1498;width:9;height:9"></v:group><v:group id="shape_0" alt="Group 1379" style="position:absolute;left:7668;top:-1498;width:9;height:9"></v:group><v:group id="shape_0" alt="Group 1377" style="position:absolute;left:7896;top:-1933;width:9;height:9"></v:group><v:group id="shape_0" alt="Group 1375" style="position:absolute;left:7896;top:-1933;width:9;height:9"></v:group><v:group id="shape_0" alt="Group 1373" style="position:absolute;left:8013;top:-1549;width:9;height:9"></v:group><v:group id="shape_0" alt="Group 1371" style="position:absolute;left:8013;top:-1549;width:9;height:9"></v:group><v:group id="shape_0" alt="Group 1369" style="position:absolute;left:8041;top:-2028;width:10;height:9"></v:group><v:group id="shape_0" alt="Group 1367" style="position:absolute;left:8041;top:-2028;width:10;height:9"></v:group><v:group id="shape_0" alt="Group 1365" style="position:absolute;left:7697;top:-1752;width:9;height:9"></v:group><v:group id="shape_0" alt="Group 1363" style="position:absolute;left:7697;top:-1752;width:9;height:9"></v:group><v:group id="shape_0" alt="Group 1361" style="position:absolute;left:7790;top:-2678;width:9;height:9"></v:group><v:group id="shape_0" alt="Group 1359" style="position:absolute;left:7790;top:-2678;width:9;height:9"></v:group><v:group id="shape_0" alt="Group 1357" style="position:absolute;left:7838;top:-2245;width:9;height:9"></v:group><v:group id="shape_0" alt="Group 1355" style="position:absolute;left:7838;top:-2245;width:9;height:9"></v:group><v:group id="shape_0" alt="Group 1353" style="position:absolute;left:7663;top:-2543;width:9;height:9"></v:group><v:group id="shape_0" alt="Group 1351" style="position:absolute;left:7663;top:-2543;width:9;height:9"></v:group><v:group id="shape_0" alt="Group 1349" style="position:absolute;left:7977;top:-2385;width:9;height:9"></v:group><v:group id="shape_0" alt="Group 1347" style="position:absolute;left:7977;top:-2385;width:9;height:9"></v:group><v:group id="shape_0" alt="Group 1345" style="position:absolute;left:7668;top:-2148;width:9;height:9"></v:group><v:group id="shape_0" alt="Group 1343" style="position:absolute;left:7668;top:-2148;width:9;height:9"></v:group><v:group id="shape_0" alt="Group 1341" style="position:absolute;left:7896;top:-2585;width:9;height:10"></v:group><v:group id="shape_0" alt="Group 1339" style="position:absolute;left:7896;top:-2585;width:9;height:10"></v:group><v:group id="shape_0" alt="Group 1337" style="position:absolute;left:8013;top:-2200;width:9;height:9"></v:group><v:group id="shape_0" alt="Group 1335" style="position:absolute;left:8013;top:-2200;width:9;height:9"></v:group><v:group id="shape_0" alt="Group 1333" style="position:absolute;left:8041;top:-2679;width:10;height:9"></v:group><v:group id="shape_0" alt="Group 1331" style="position:absolute;left:8041;top:-2679;width:10;height:9"></v:group><v:group id="shape_0" alt="Group 1329" style="position:absolute;left:7697;top:-2403;width:9;height:9"></v:group><v:group id="shape_0" alt="Group 1327" style="position:absolute;left:7697;top:-2403;width:9;height:9"></v:group><v:group id="shape_0" alt="Group 1325" style="position:absolute;left:7790;top:-3328;width:9;height:9"></v:group><v:group id="shape_0" alt="Group 1323" style="position:absolute;left:7790;top:-3328;width:9;height:9"></v:group><v:group id="shape_0" alt="Group 1321" style="position:absolute;left:7838;top:-2896;width:9;height:9"></v:group><v:group id="shape_0" alt="Group 1319" style="position:absolute;left:7838;top:-2896;width:9;height:9"></v:group><v:group id="shape_0" alt="Group 1317" style="position:absolute;left:7663;top:-3194;width:9;height:9"></v:group><v:group id="shape_0" alt="Group 1315" style="position:absolute;left:7663;top:-3194;width:9;height:9"></v:group><v:group id="shape_0" alt="Group 1313" style="position:absolute;left:7977;top:-3036;width:9;height:9"></v:group><v:group id="shape_0" alt="Group 1311" style="position:absolute;left:7977;top:-3036;width:9;height:9"></v:group><v:group id="shape_0" alt="Group 1309" style="position:absolute;left:7668;top:-2799;width:9;height:9"></v:group><v:group id="shape_0" alt="Group 1307" style="position:absolute;left:7668;top:-2799;width:9;height:9"></v:group><v:group id="shape_0" alt="Group 1305" style="position:absolute;left:7896;top:-3236;width:9;height:9"></v:group><v:group id="shape_0" alt="Group 1303" style="position:absolute;left:7896;top:-3236;width:9;height:9"></v:group><v:group id="shape_0" alt="Group 1301" style="position:absolute;left:8013;top:-2850;width:9;height:9"></v:group><v:group id="shape_0" alt="Group 1299" style="position:absolute;left:8013;top:-2850;width:9;height:9"></v:group><v:group id="shape_0" alt="Group 1297" style="position:absolute;left:8041;top:-3330;width:10;height:9"></v:group><v:group id="shape_0" alt="Group 1295" style="position:absolute;left:8041;top:-3330;width:10;height:9"></v:group><v:group id="shape_0" alt="Group 1293" style="position:absolute;left:7697;top:-3053;width:9;height:9"></v:group><v:group id="shape_0" alt="Group 1291" style="position:absolute;left:7697;top:-3053;width:9;height:9"></v:group><v:group id="shape_0" alt="Group 1289" style="position:absolute;left:7790;top:-3979;width:9;height:9"></v:group><v:group id="shape_0" alt="Group 1287" style="position:absolute;left:7790;top:-3979;width:9;height:9"></v:group><v:group id="shape_0" alt="Group 1285" style="position:absolute;left:7838;top:-3546;width:9;height:9"></v:group><v:group id="shape_0" alt="Group 1283" style="position:absolute;left:7838;top:-3546;width:9;height:9"></v:group><v:group id="shape_0" alt="Group 1281" style="position:absolute;left:7663;top:-3845;width:9;height:9"></v:group><v:group id="shape_0" alt="Group 1279" style="position:absolute;left:7663;top:-3845;width:9;height:9"></v:group><v:group id="shape_0" alt="Group 1277" style="position:absolute;left:7977;top:-3687;width:9;height:9"></v:group><v:group id="shape_0" alt="Group 1275" style="position:absolute;left:7977;top:-3687;width:9;height:9"></v:group><v:group id="shape_0" alt="Group 1273" style="position:absolute;left:7668;top:-3449;width:9;height:9"></v:group><v:group id="shape_0" alt="Group 1271" style="position:absolute;left:7668;top:-3449;width:9;height:9"></v:group><v:group id="shape_0" alt="Group 1269" style="position:absolute;left:7896;top:-3886;width:9;height:9"></v:group><v:group id="shape_0" alt="Group 1267" style="position:absolute;left:7896;top:-3886;width:9;height:9"></v:group><v:group id="shape_0" alt="Group 1265" style="position:absolute;left:8013;top:-3501;width:9;height:9"></v:group><v:group id="shape_0" alt="Group 1263" style="position:absolute;left:8013;top:-3501;width:9;height:9"></v:group><v:group id="shape_0" alt="Group 1261" style="position:absolute;left:8041;top:-3980;width:10;height:9"></v:group><v:group id="shape_0" alt="Group 1259" style="position:absolute;left:8041;top:-3980;width:10;height:9"></v:group><v:group id="shape_0" alt="Group 1257" style="position:absolute;left:7697;top:-3705;width:9;height:9"></v:group><v:group id="shape_0" alt="Group 1255" style="position:absolute;left:7697;top:-3705;width:9;height:9"></v:group><v:group id="shape_0" alt="Group 1253" style="position:absolute;left:7790;top:-4629;width:9;height:9"></v:group><v:group id="shape_0" alt="Group 1251" style="position:absolute;left:7790;top:-4629;width:9;height:9"></v:group><v:group id="shape_0" alt="Group 1249" style="position:absolute;left:7838;top:-4197;width:9;height:9"></v:group><v:group id="shape_0" alt="Group 1247" style="position:absolute;left:7838;top:-4197;width:9;height:9"></v:group><v:group id="shape_0" alt="Group 1245" style="position:absolute;left:7663;top:-4495;width:9;height:9"></v:group><v:group id="shape_0" alt="Group 1243" style="position:absolute;left:7663;top:-4495;width:9;height:9"></v:group><v:group id="shape_0" alt="Group 1241" style="position:absolute;left:7977;top:-4338;width:9;height:9"></v:group><v:group id="shape_0" alt="Group 1239" style="position:absolute;left:7977;top:-4338;width:9;height:9"></v:group><v:group id="shape_0" alt="Group 1237" style="position:absolute;left:7668;top:-4100;width:9;height:9"></v:group><v:group id="shape_0" alt="Group 1235" style="position:absolute;left:7668;top:-4100;width:9;height:9"></v:group><v:group id="shape_0" alt="Group 1233" style="position:absolute;left:7896;top:-4537;width:9;height:9"></v:group><v:group id="shape_0" alt="Group 1231" style="position:absolute;left:7896;top:-4537;width:9;height:9"></v:group><v:group id="shape_0" alt="Group 1229" style="position:absolute;left:8013;top:-4151;width:9;height:9"></v:group><v:group id="shape_0" alt="Group 1227" style="position:absolute;left:8013;top:-4151;width:9;height:9"></v:group><v:group id="shape_0" alt="Group 1225" style="position:absolute;left:8041;top:-4631;width:10;height:9"></v:group><v:group id="shape_0" alt="Group 1223" style="position:absolute;left:8041;top:-4631;width:10;height:9"></v:group><v:group id="shape_0" alt="Group 1221" style="position:absolute;left:7697;top:-4355;width:9;height:9"></v:group><v:group id="shape_0" alt="Group 1219" style="position:absolute;left:7697;top:-4355;width:9;height:9"></v:group><v:group id="shape_0" alt="Group 1217" style="position:absolute;left:7468;top:-5056;width:9;height:9"></v:group><v:group id="shape_0" alt="Group 1215" style="position:absolute;left:7468;top:-5056;width:9;height:9"></v:group><v:group id="shape_0" alt="Group 1213" style="position:absolute;left:7790;top:-5280;width:9;height:9"></v:group><v:group id="shape_0" alt="Group 1211" style="position:absolute;left:7790;top:-5280;width:9;height:9"></v:group><v:group id="shape_0" alt="Group 1209" style="position:absolute;left:7503;top:-5255;width:9;height:9"></v:group><v:group id="shape_0" alt="Group 1207" style="position:absolute;left:7503;top:-5255;width:9;height:9"></v:group><v:group id="shape_0" alt="Group 1205" style="position:absolute;left:7838;top:-4848;width:9;height:9"></v:group><v:group id="shape_0" alt="Group 1203" style="position:absolute;left:7838;top:-4848;width:9;height:9"></v:group><v:group id="shape_0" alt="Group 1201" style="position:absolute;left:7663;top:-5146;width:9;height:9"></v:group><v:group id="shape_0" alt="Group 1199" style="position:absolute;left:7663;top:-5146;width:9;height:9"></v:group><v:group id="shape_0" alt="Group 1197" style="position:absolute;left:7977;top:-4988;width:9;height:9"></v:group><v:group id="shape_0" alt="Group 1195" style="position:absolute;left:7977;top:-4988;width:9;height:9"></v:group><v:group id="shape_0" alt="Group 1193" style="position:absolute;left:7668;top:-4750;width:9;height:9"></v:group><v:group id="shape_0" alt="Group 1191" style="position:absolute;left:7668;top:-4750;width:9;height:9"></v:group><v:group id="shape_0" alt="Group 1189" style="position:absolute;left:7896;top:-5187;width:9;height:9"></v:group><v:group id="shape_0" alt="Group 1187" style="position:absolute;left:7896;top:-5187;width:9;height:9"></v:group><v:group id="shape_0" alt="Group 1185" style="position:absolute;left:8013;top:-4803;width:9;height:9"></v:group><v:group id="shape_0" alt="Group 1183" style="position:absolute;left:8013;top:-4803;width:9;height:9"></v:group><v:group id="shape_0" alt="Group 1181" style="position:absolute;left:8041;top:-5281;width:10;height:9"></v:group><v:group id="shape_0" alt="Group 1179" style="position:absolute;left:8041;top:-5281;width:10;height:9"></v:group><v:group id="shape_0" alt="Group 1177" style="position:absolute;left:7697;top:-5006;width:9;height:9"></v:group><v:group id="shape_0" alt="Group 1175" style="position:absolute;left:7697;top:-5006;width:9;height:9"></v:group><v:group id="shape_0" alt="Group 1173" style="position:absolute;left:7468;top:-5707;width:9;height:9"></v:group><v:group id="shape_0" alt="Group 1171" style="position:absolute;left:7468;top:-5707;width:9;height:9"></v:group><v:group id="shape_0" alt="Group 1169" style="position:absolute;left:7790;top:-5931;width:9;height:9"></v:group><v:group id="shape_0" alt="Group 1167" style="position:absolute;left:7790;top:-5931;width:9;height:9"></v:group><v:group id="shape_0" alt="Group 1165" style="position:absolute;left:7503;top:-5907;width:9;height:9"></v:group><v:group id="shape_0" alt="Group 1163" style="position:absolute;left:7503;top:-5907;width:9;height:9"></v:group><v:group id="shape_0" alt="Group 1161" style="position:absolute;left:7838;top:-5499;width:9;height:9"></v:group><v:group id="shape_0" alt="Group 1159" style="position:absolute;left:7838;top:-5499;width:9;height:9"></v:group><v:group id="shape_0" alt="Group 1157" style="position:absolute;left:7663;top:-5796;width:9;height:9"></v:group><v:group id="shape_0" alt="Group 1155" style="position:absolute;left:7663;top:-5796;width:9;height:9"></v:group><v:group id="shape_0" alt="Group 1153" style="position:absolute;left:7526;top:-5486;width:9;height:9"></v:group><v:group id="shape_0" alt="Group 1151" style="position:absolute;left:7526;top:-5486;width:9;height:9"></v:group><v:group id="shape_0" alt="Group 1149" style="position:absolute;left:7977;top:-5639;width:9;height:9"></v:group><v:group id="shape_0" alt="Group 1147" style="position:absolute;left:7977;top:-5639;width:9;height:9"></v:group><v:group id="shape_0" alt="Group 1145" style="position:absolute;left:7668;top:-5402;width:9;height:9"></v:group><v:group id="shape_0" alt="Group 1143" style="position:absolute;left:7668;top:-5402;width:9;height:9"></v:group><v:group id="shape_0" alt="Group 1141" style="position:absolute;left:7896;top:-5838;width:9;height:9"></v:group><v:group id="shape_0" alt="Group 1139" style="position:absolute;left:7896;top:-5838;width:9;height:9"></v:group><v:group id="shape_0" alt="Group 1137" style="position:absolute;left:8013;top:-5453;width:9;height:9"></v:group><v:group id="shape_0" alt="Group 1135" style="position:absolute;left:8013;top:-5453;width:9;height:9"></v:group><v:group id="shape_0" alt="Group 1133" style="position:absolute;left:8041;top:-5933;width:10;height:9"></v:group><v:group id="shape_0" alt="Group 1131" style="position:absolute;left:8041;top:-5933;width:10;height:9"></v:group><v:group id="shape_0" alt="Group 1129" style="position:absolute;left:7697;top:-5656;width:9;height:9"></v:group><v:group id="shape_0" alt="Group 1127" style="position:absolute;left:7697;top:-5656;width:9;height:9"></v:group><v:group id="shape_0" alt="Group 1125" style="position:absolute;left:7838;top:-6149;width:9;height:9"></v:group><v:group id="shape_0" alt="Group 1123" style="position:absolute;left:7838;top:-6149;width:9;height:9"></v:group><v:group id="shape_0" alt="Group 1121" style="position:absolute;left:7526;top:-6137;width:9;height:9"></v:group><v:group id="shape_0" alt="Group 1119" style="position:absolute;left:7526;top:-6137;width:9;height:9"></v:group><v:group id="shape_0" alt="Group 1117" style="position:absolute;left:7668;top:-6052;width:9;height:9"></v:group><v:group id="shape_0" alt="Group 1115" style="position:absolute;left:7668;top:-6052;width:9;height:9"></v:group><v:group id="shape_0" alt="Group 1113" style="position:absolute;left:8013;top:-6104;width:9;height:9"></v:group><v:group id="shape_0" alt="Group 1111" style="position:absolute;left:8013;top:-6104;width:9;height:9"></v:group><v:group id="shape_0" alt="Group 1109" style="position:absolute;left:8123;top:-502;width:9;height:9"></v:group><v:group id="shape_0" alt="Group 1107" style="position:absolute;left:8123;top:-502;width:9;height:9"></v:group><v:group id="shape_0" alt="Group 1105" style="position:absolute;left:8160;top:-700;width:9;height:9"></v:group><v:group id="shape_0" alt="Group 1103" style="position:absolute;left:8160;top:-700;width:9;height:9"></v:group><v:group id="shape_0" alt="Group 1101" style="position:absolute;left:8318;top:-591;width:9;height:9"></v:group><v:group id="shape_0" alt="Group 1099" style="position:absolute;left:8318;top:-591;width:9;height:9"></v:group><v:group id="shape_0" alt="Group 1097" style="position:absolute;left:8181;top:-280;width:9;height:9"></v:group><v:group id="shape_0" alt="Group 1095" style="position:absolute;left:8181;top:-280;width:9;height:9"></v:group><v:group id="shape_0" alt="Group 1093" style="position:absolute;left:8323;top:-196;width:9;height:9"></v:group><v:group id="shape_0" alt="Group 1091" style="position:absolute;left:8323;top:-196;width:9;height:9"></v:group><v:group id="shape_0" alt="Group 1089" style="position:absolute;left:8352;top:-451;width:10;height:9"></v:group><v:group id="shape_0" alt="Group 1087" style="position:absolute;left:8352;top:-451;width:10;height:9"></v:group><v:group id="shape_0" alt="Group 1085" style="position:absolute;left:8123;top:-1152;width:9;height:9"></v:group><v:group id="shape_0" alt="Group 1083" style="position:absolute;left:8123;top:-1152;width:9;height:9"></v:group><v:group id="shape_0" alt="Group 1081" style="position:absolute;left:8160;top:-1351;width:9;height:9"></v:group><v:group id="shape_0" alt="Group 1079" style="position:absolute;left:8160;top:-1351;width:9;height:9"></v:group><v:group id="shape_0" alt="Group 1077" style="position:absolute;left:8318;top:-1242;width:9;height:9"></v:group><v:group id="shape_0" alt="Group 1075" style="position:absolute;left:8318;top:-1242;width:9;height:9"></v:group><v:group id="shape_0" alt="Group 1073" style="position:absolute;left:8181;top:-931;width:9;height:9"></v:group><v:group id="shape_0" alt="Group 1071" style="position:absolute;left:8181;top:-931;width:9;height:9"></v:group><v:group id="shape_0" alt="Group 1069" style="position:absolute;left:8323;top:-846;width:9;height:9"></v:group><v:group id="shape_0" alt="Group 1067" style="position:absolute;left:8323;top:-846;width:9;height:9"></v:group><v:group id="shape_0" alt="Group 1065" style="position:absolute;left:8352;top:-1102;width:10;height:9"></v:group><v:group id="shape_0" alt="Group 1063" style="position:absolute;left:8352;top:-1102;width:10;height:9"></v:group><v:group id="shape_0" alt="Group 1061" style="position:absolute;left:8123;top:-1803;width:9;height:9"></v:group><v:group id="shape_0" alt="Group 1059" style="position:absolute;left:8123;top:-1803;width:9;height:9"></v:group><v:group id="shape_0" alt="Group 1057" style="position:absolute;left:8160;top:-2001;width:9;height:9"></v:group><v:group id="shape_0" alt="Group 1055" style="position:absolute;left:8160;top:-2001;width:9;height:9"></v:group><v:group id="shape_0" alt="Group 1053" style="position:absolute;left:8318;top:-1892;width:9;height:9"></v:group><v:group id="shape_0" alt="Group 1051" style="position:absolute;left:8318;top:-1892;width:9;height:9"></v:group><v:group id="shape_0" alt="Group 1049" style="position:absolute;left:8181;top:-1582;width:9;height:9"></v:group><v:group id="shape_0" alt="Group 1047" style="position:absolute;left:8181;top:-1582;width:9;height:9"></v:group><v:group id="shape_0" alt="Group 1045" style="position:absolute;left:8323;top:-1498;width:9;height:9"></v:group><v:group id="shape_0" alt="Group 1043" style="position:absolute;left:8323;top:-1498;width:9;height:9"></v:group><v:group id="shape_0" alt="Group 1041" style="position:absolute;left:8352;top:-1752;width:10;height:9"></v:group><v:group id="shape_0" alt="Group 1039" style="position:absolute;left:8352;top:-1752;width:10;height:9"></v:group><v:group id="shape_0" alt="Group 1037" style="position:absolute;left:8123;top:-2453;width:9;height:9"></v:group><v:group id="shape_0" alt="Group 1035" style="position:absolute;left:8123;top:-2453;width:9;height:9"></v:group><v:group id="shape_0" alt="Group 1033" style="position:absolute;left:8160;top:-2653;width:9;height:9"></v:group><v:group id="shape_0" alt="Group 1031" style="position:absolute;left:8160;top:-2653;width:9;height:9"></v:group><v:group id="shape_0" alt="Group 1029" style="position:absolute;left:8318;top:-2543;width:9;height:9"></v:group><v:group id="shape_0" alt="Group 1027" style="position:absolute;left:8318;top:-2543;width:9;height:9"></v:group><v:group id="shape_0" alt="Group 1025" style="position:absolute;left:8181;top:-2233;width:9;height:9"></v:group><v:group id="shape_0" alt="Group 1023" style="position:absolute;left:8181;top:-2233;width:9;height:9"></v:group><v:group id="shape_0" alt="Group 1021" style="position:absolute;left:8323;top:-2148;width:9;height:9"></v:group><v:group id="shape_0" alt="Group 1019" style="position:absolute;left:8323;top:-2148;width:9;height:9"></v:group><v:group id="shape_0" alt="Group 1017" style="position:absolute;left:8352;top:-2403;width:10;height:9"></v:group><v:group id="shape_0" alt="Group 1015" style="position:absolute;left:8352;top:-2403;width:10;height:9"></v:group><v:group id="shape_0" alt="Group 1013" style="position:absolute;left:8123;top:-3104;width:9;height:9"></v:group><v:group id="shape_0" alt="Group 1011" style="position:absolute;left:8123;top:-3104;width:9;height:9"></v:group><v:group id="shape_0" alt="Group 1009" style="position:absolute;left:8160;top:-3303;width:9;height:9"></v:group><v:group id="shape_0" alt="Group 1007" style="position:absolute;left:8160;top:-3303;width:9;height:9"></v:group><v:group id="shape_0" alt="Group 1005" style="position:absolute;left:8318;top:-3194;width:9;height:9"></v:group><v:group id="shape_0" alt="Group 1003" style="position:absolute;left:8318;top:-3194;width:9;height:9"></v:group><v:group id="shape_0" alt="Group 1001" style="position:absolute;left:8181;top:-2883;width:9;height:9"></v:group><v:group id="shape_0" alt="Group 999" style="position:absolute;left:8181;top:-2883;width:9;height:9"></v:group><v:group id="shape_0" alt="Group 997" style="position:absolute;left:8323;top:-2799;width:9;height:9"></v:group><v:group id="shape_0" alt="Group 995" style="position:absolute;left:8323;top:-2799;width:9;height:9"></v:group><v:group id="shape_0" alt="Group 993" style="position:absolute;left:8352;top:-3053;width:10;height:9"></v:group><v:group id="shape_0" alt="Group 991" style="position:absolute;left:8352;top:-3053;width:10;height:9"></v:group><v:group id="shape_0" alt="Group 989" style="position:absolute;left:8123;top:-3755;width:9;height:9"></v:group><v:group id="shape_0" alt="Group 987" style="position:absolute;left:8123;top:-3755;width:9;height:9"></v:group><v:group id="shape_0" alt="Group 985" style="position:absolute;left:8160;top:-3954;width:9;height:9"></v:group><v:group id="shape_0" alt="Group 983" style="position:absolute;left:8160;top:-3954;width:9;height:9"></v:group><v:group id="shape_0" alt="Group 981" style="position:absolute;left:8318;top:-3845;width:9;height:9"></v:group><v:group id="shape_0" alt="Group 979" style="position:absolute;left:8318;top:-3845;width:9;height:9"></v:group><v:group id="shape_0" alt="Group 977" style="position:absolute;left:8181;top:-3534;width:9;height:9"></v:group><v:group id="shape_0" alt="Group 975" style="position:absolute;left:8181;top:-3534;width:9;height:9"></v:group><v:group id="shape_0" alt="Group 973" style="position:absolute;left:8323;top:-3449;width:9;height:9"></v:group><v:group id="shape_0" alt="Group 971" style="position:absolute;left:8323;top:-3449;width:9;height:9"></v:group><v:group id="shape_0" alt="Group 969" style="position:absolute;left:8352;top:-3705;width:10;height:9"></v:group><v:group id="shape_0" alt="Group 967" style="position:absolute;left:8352;top:-3705;width:10;height:9"></v:group><v:group id="shape_0" alt="Group 965" style="position:absolute;left:8123;top:-4406;width:9;height:9"></v:group><v:group id="shape_0" alt="Group 963" style="position:absolute;left:8123;top:-4406;width:9;height:9"></v:group><v:group id="shape_0" alt="Group 961" style="position:absolute;left:8160;top:-4605;width:9;height:9"></v:group><v:group id="shape_0" alt="Group 959" style="position:absolute;left:8160;top:-4605;width:9;height:9"></v:group><v:group id="shape_0" alt="Group 957" style="position:absolute;left:8318;top:-4495;width:9;height:9"></v:group><v:group id="shape_0" alt="Group 955" style="position:absolute;left:8318;top:-4495;width:9;height:9"></v:group><v:group id="shape_0" alt="Group 953" style="position:absolute;left:8181;top:-4184;width:9;height:9"></v:group><v:group id="shape_0" alt="Group 951" style="position:absolute;left:8181;top:-4184;width:9;height:9"></v:group><v:group id="shape_0" alt="Group 949" style="position:absolute;left:8323;top:-4100;width:9;height:9"></v:group><v:group id="shape_0" alt="Group 947" style="position:absolute;left:8323;top:-4100;width:9;height:9"></v:group><v:group id="shape_0" alt="Group 945" style="position:absolute;left:8352;top:-4355;width:10;height:9"></v:group><v:group id="shape_0" alt="Group 943" style="position:absolute;left:8352;top:-4355;width:10;height:9"></v:group><v:group id="shape_0" alt="Group 941" style="position:absolute;left:8123;top:-5056;width:9;height:9"></v:group><v:group id="shape_0" alt="Group 939" style="position:absolute;left:8123;top:-5056;width:9;height:9"></v:group><v:group id="shape_0" alt="Group 937" style="position:absolute;left:8160;top:-5255;width:9;height:9"></v:group><v:group id="shape_0" alt="Group 935" style="position:absolute;left:8160;top:-5255;width:9;height:9"></v:group><v:group id="shape_0" alt="Group 933" style="position:absolute;left:8318;top:-5146;width:9;height:9"></v:group><v:group id="shape_0" alt="Group 931" style="position:absolute;left:8318;top:-5146;width:9;height:9"></v:group><v:group id="shape_0" alt="Group 929" style="position:absolute;left:8181;top:-4836;width:9;height:9"></v:group><v:group id="shape_0" alt="Group 927" style="position:absolute;left:8181;top:-4836;width:9;height:9"></v:group><v:group id="shape_0" alt="Group 925" style="position:absolute;left:8323;top:-4750;width:9;height:9"></v:group><v:group id="shape_0" alt="Group 923" style="position:absolute;left:8323;top:-4750;width:9;height:9"></v:group><v:group id="shape_0" alt="Group 921" style="position:absolute;left:8352;top:-5006;width:10;height:9"></v:group><v:group id="shape_0" alt="Group 919" style="position:absolute;left:8352;top:-5006;width:10;height:9"></v:group><v:group id="shape_0" alt="Group 917" style="position:absolute;left:8123;top:-5707;width:9;height:9"></v:group><v:group id="shape_0" alt="Group 915" style="position:absolute;left:8123;top:-5707;width:9;height:9"></v:group><v:group id="shape_0" alt="Group 913" style="position:absolute;left:8160;top:-5907;width:9;height:9"></v:group><v:group id="shape_0" alt="Group 911" style="position:absolute;left:8160;top:-5907;width:9;height:9"></v:group><v:group id="shape_0" alt="Group 909" style="position:absolute;left:8318;top:-5796;width:9;height:9"></v:group><v:group id="shape_0" alt="Group 907" style="position:absolute;left:8318;top:-5796;width:9;height:9"></v:group><v:group id="shape_0" alt="Group 905" style="position:absolute;left:8181;top:-5486;width:9;height:9"></v:group><v:group id="shape_0" alt="Group 903" style="position:absolute;left:8181;top:-5486;width:9;height:9"></v:group><v:group id="shape_0" alt="Group 901" style="position:absolute;left:8323;top:-5402;width:9;height:9"></v:group><v:group id="shape_0" alt="Group 899" style="position:absolute;left:8323;top:-5402;width:9;height:9"></v:group><v:group id="shape_0" alt="Group 897" style="position:absolute;left:8352;top:-5656;width:10;height:9"></v:group><v:group id="shape_0" alt="Group 895" style="position:absolute;left:8352;top:-5656;width:10;height:9"></v:group><v:group id="shape_0" alt="Group 893" style="position:absolute;left:8181;top:-6137;width:9;height:9"></v:group><v:group id="shape_0" alt="Group 891" style="position:absolute;left:8181;top:-6137;width:9;height:9"></v:group><v:group id="shape_0" alt="Group 889" style="position:absolute;left:8323;top:-6052;width:9;height:9"></v:group><v:group id="shape_0" alt="Group 887" style="position:absolute;left:8323;top:-6052;width:9;height:9"></v:group><v:group id="shape_0" alt="Group 885" style="position:absolute;left:4970;top:-502;width:9;height:9"></v:group><v:group id="shape_0" alt="Group 883" style="position:absolute;left:4970;top:-502;width:9;height:9"></v:group><v:group id="shape_0" alt="Group 881" style="position:absolute;left:5293;top:-725;width:9;height:9"></v:group><v:group id="shape_0" alt="Group 879" style="position:absolute;left:5293;top:-725;width:9;height:9"></v:group><v:group id="shape_0" alt="Group 877" style="position:absolute;left:5006;top:-700;width:9;height:9"></v:group><v:group id="shape_0" alt="Group 875" style="position:absolute;left:5006;top:-700;width:9;height:9"></v:group><v:group id="shape_0" alt="Group 873" style="position:absolute;left:5339;top:-292;width:10;height:9"></v:group><v:group id="shape_0" alt="Group 871" style="position:absolute;left:5339;top:-292;width:10;height:9"></v:group><v:group id="shape_0" alt="Group 869" style="position:absolute;left:5165;top:-591;width:9;height:9"></v:group><v:group id="shape_0" alt="Group 867" style="position:absolute;left:5165;top:-591;width:9;height:9"></v:group><v:group id="shape_0" alt="Group 865" style="position:absolute;left:5027;top:-280;width:10;height:9"></v:group><v:group id="shape_0" alt="Group 863" style="position:absolute;left:5027;top:-280;width:10;height:9"></v:group><v:group id="shape_0" alt="Group 861" style="position:absolute;left:5479;top:-434;width:9;height:9"></v:group><v:group id="shape_0" alt="Group 859" style="position:absolute;left:5479;top:-434;width:9;height:9"></v:group><v:group id="shape_0" alt="Group 857" style="position:absolute;left:5170;top:-196;width:9;height:9"></v:group><v:group id="shape_0" alt="Group 855" style="position:absolute;left:5170;top:-196;width:9;height:9"></v:group><v:group id="shape_0" alt="Group 853" style="position:absolute;left:5399;top:-632;width:9;height:9"></v:group><v:group id="shape_0" alt="Group 851" style="position:absolute;left:5399;top:-632;width:9;height:9"></v:group><v:group id="shape_0" alt="Group 849" style="position:absolute;left:5515;top:-247;width:9;height:9"></v:group><v:group id="shape_0" alt="Group 847" style="position:absolute;left:5515;top:-247;width:9;height:9"></v:group><v:group id="shape_0" alt="Group 845" style="position:absolute;left:5543;top:-727;width:10;height:9"></v:group><v:group id="shape_0" alt="Group 843" style="position:absolute;left:5543;top:-727;width:10;height:9"></v:group><v:group id="shape_0" alt="Group 841" style="position:absolute;left:5199;top:-451;width:9;height:9"></v:group><v:group id="shape_0" alt="Group 839" style="position:absolute;left:5199;top:-451;width:9;height:9"></v:group><v:group id="shape_0" alt="Group 837" style="position:absolute;left:5339;top:-944;width:10;height:10"></v:group><v:group id="shape_0" alt="Group 835" style="position:absolute;left:5339;top:-944;width:10;height:10"></v:group><v:group id="shape_0" alt="Group 833" style="position:absolute;left:5027;top:-931;width:10;height:9"></v:group><v:group id="shape_0" alt="Group 831" style="position:absolute;left:5027;top:-931;width:10;height:9"></v:group><v:group id="shape_0" alt="Group 829" style="position:absolute;left:5170;top:-846;width:9;height:9"></v:group><v:group id="shape_0" alt="Group 827" style="position:absolute;left:5170;top:-846;width:9;height:9"></v:group><v:group id="shape_0" alt="Group 825" style="position:absolute;left:5515;top:-898;width:9;height:9"></v:group><v:group id="shape_0" alt="Group 823" style="position:absolute;left:5515;top:-898;width:9;height:9"></v:group><v:group id="shape_0" alt="Group 821" style="position:absolute;left:5626;top:-502;width:9;height:9"></v:group><v:group id="shape_0" alt="Group 819" style="position:absolute;left:5626;top:-502;width:9;height:9"></v:group><v:group id="shape_0" alt="Group 817" style="position:absolute;left:5948;top:-725;width:9;height:9"></v:group><v:group id="shape_0" alt="Group 815" style="position:absolute;left:5948;top:-725;width:9;height:9"></v:group><v:group id="shape_0" alt="Group 813" style="position:absolute;left:5662;top:-700;width:9;height:9"></v:group><v:group id="shape_0" alt="Group 811" style="position:absolute;left:5662;top:-700;width:9;height:9"></v:group><v:group id="shape_0" alt="Group 809" style="position:absolute;left:5996;top:-292;width:9;height:9"></v:group><v:group id="shape_0" alt="Group 807" style="position:absolute;left:5996;top:-292;width:9;height:9"></v:group><v:group id="shape_0" alt="Group 805" style="position:absolute;left:5821;top:-591;width:9;height:9"></v:group><v:group id="shape_0" alt="Group 803" style="position:absolute;left:5821;top:-591;width:9;height:9"></v:group><v:group id="shape_0" alt="Group 801" style="position:absolute;left:5684;top:-280;width:9;height:9"></v:group><v:group id="shape_0" alt="Group 799" style="position:absolute;left:5684;top:-280;width:9;height:9"></v:group><v:group id="shape_0" alt="Group 797" style="position:absolute;left:5826;top:-196;width:9;height:9"></v:group><v:group id="shape_0" alt="Group 795" style="position:absolute;left:5826;top:-196;width:9;height:9"></v:group><v:group id="shape_0" alt="Group 793" style="position:absolute;left:6054;top:-632;width:9;height:9"></v:group><v:group id="shape_0" alt="Group 791" style="position:absolute;left:6054;top:-632;width:9;height:9"></v:group><v:group id="shape_0" alt="Group 789" style="position:absolute;left:5855;top:-451;width:10;height:9"></v:group><v:group id="shape_0" alt="Group 787" style="position:absolute;left:5855;top:-451;width:10;height:9"></v:group><v:group id="shape_0" alt="Group 785" style="position:absolute;left:5996;top:-944;width:9;height:10"></v:group><v:group id="shape_0" alt="Group 783" style="position:absolute;left:5996;top:-944;width:9;height:10"></v:group><v:group id="shape_0" alt="Group 781" style="position:absolute;left:5684;top:-931;width:9;height:9"></v:group><v:group id="shape_0" alt="Group 779" style="position:absolute;left:5684;top:-931;width:9;height:9"></v:group><v:group id="shape_0" alt="Group 777" style="position:absolute;left:5826;top:-846;width:9;height:9"></v:group><v:group id="shape_0" alt="Group 775" style="position:absolute;left:5826;top:-846;width:9;height:9"></v:group><v:group id="shape_0" alt="Group 773" style="position:absolute;left:5141;top:-4979;width:202;height:200"></v:group><v:group id="shape_0" alt="Group 771" style="position:absolute;left:5943;top:-2154;width:1;height:452"></v:group><v:group id="shape_0" alt="Group 769" style="position:absolute;left:5943;top:-6635;width:1;height:4517"></v:group><v:group id="shape_0" alt="Group 767" style="position:absolute;left:5763;top:-6361;width:1;height:451"></v:group><v:group id="shape_0" alt="Group 763" style="position:absolute;left:5763;top:-6613;width:2418;height:4835"><v:rect id="shape_0" ID="Text Box 765" stroked="f" style="position:absolute;left:6512;top:-4986;width:683;height:278;mso-position-horizontal-relative:page"><v:textbox><w:txbxContent><w:p><w:pPr><w:spacing w:before="0" w:after="0" w:lineRule="atLeast" w:line="279"/><w:jc w:val="left"/><w:rPr></w:rPr></w:pPr><w:r><w:rPr><w:sz w:val="26"/><w:smallCaps w:val="false"/><w:caps w:val="false"/><w:iCs w:val="false"/><w:bCs w:val="false"/><w:szCs w:val="26"/><w:spacing w:val="0"/><w:vertAlign w:val="baseline"/><w:position w:val="0"/><w:i w:val="false"/><w:dstrike w:val="false"/><w:strike w:val="false"/><w:u w:val="none"/><w:b w:val="false"/><w:rFonts w:ascii="Lucida Sans" w:hAnsi="Lucida Sans"/></w:rPr><w:t>Z</w:t></w:r><w:r><w:rPr><w:smallCaps w:val="false"/><w:caps w:val="false"/><w:iCs w:val="false"/><w:bCs w:val="false"/><w:spacing w:val="0"/><w:vertAlign w:val="baseline"/><w:position w:val="0"/><w:sz w:val="17"/><w:i w:val="false"/><w:dstrike w:val="false"/><w:strike w:val="false"/><w:u w:val="none"/><w:b w:val="false"/><w:sz w:val="17"/><w:szCs w:val="17"/><w:rFonts w:ascii="Lucida Sans" w:hAnsi="Lucida Sans"/></w:rPr><w:t>nappe</w:t></w:r></w:p></w:txbxContent></v:textbox><w10:wrap type="square"/><v:fill on="false" o:detectmouseclick="t"/><v:stroke color="#3465a4" joinstyle="round" endcap="flat"/></v:rect><v:rect id="shape_0" ID="Text Box 764" stroked="f" style="position:absolute;left:7496;top:-2057;width:684;height:278;mso-position-horizontal-relative:page"><v:textbox><w:txbxContent><w:p><w:pPr><w:spacing w:before="0" w:after="0" w:lineRule="atLeast" w:line="279"/><w:jc w:val="left"/><w:rPr></w:rPr></w:pPr><w:r><w:rPr><w:sz w:val="26"/><w:smallCaps w:val="false"/><w:caps w:val="false"/><w:iCs w:val="false"/><w:bCs w:val="false"/><w:szCs w:val="26"/><w:spacing w:val="0"/><w:vertAlign w:val="baseline"/><w:position w:val="0"/><w:i w:val="false"/><w:dstrike w:val="false"/><w:strike w:val="false"/><w:u w:val="none"/><w:b w:val="false"/><w:rFonts w:ascii="Lucida Sans" w:hAnsi="Lucida Sans"/></w:rPr><w:t>Z</w:t></w:r><w:r><w:rPr><w:smallCaps w:val="false"/><w:caps w:val="false"/><w:iCs w:val="false"/><w:bCs w:val="false"/><w:spacing w:val="0"/><w:vertAlign w:val="baseline"/><w:position w:val="0"/><w:sz w:val="17"/><w:i w:val="false"/><w:dstrike w:val="false"/><w:strike w:val="false"/><w:u w:val="none"/><w:b w:val="false"/><w:sz w:val="17"/><w:szCs w:val="17"/><w:rFonts w:ascii="Lucida Sans" w:hAnsi="Lucida Sans"/></w:rPr><w:t>sonde</w:t></w:r></w:p></w:txbxContent></v:textbox><w10:wrap type="square"/><v:fill on="false" o:detectmouseclick="t"/><v:stroke color="#3465a4" joinstyle="round" endcap="flat"/></v:rect></v:group></v:group></w:pict></mc:Fallback></mc:AlternateContent><mc:AlternateContent><mc:Choice Requires="wps"><w:drawing><wp:anchor behindDoc="0" distT="0" distB="0" distL="114300" distR="114300" simplePos="0" locked="0" layoutInCell="1" allowOverlap="1" relativeHeight="21" wp14:anchorId="04F336A4"><wp:simplePos x="0" y="0"/><wp:positionH relativeFrom="page"><wp:posOffset>3289935</wp:posOffset></wp:positionH><wp:positionV relativeFrom="paragraph"><wp:posOffset>-1602105</wp:posOffset></wp:positionV><wp:extent cx="375285" cy="755650"/><wp:effectExtent l="3810" t="0" r="2540" b="0"/><wp:wrapNone/><wp:docPr id="63" name="Text Box 761"/><a:graphic xmlns:a="http://schemas.openxmlformats.org/drawingml/2006/main"><a:graphicData uri="http://schemas.microsoft.com/office/word/2010/wordprocessingShape"><wps:wsp><wps:cNvSpPr/><wps:spPr><a:xfrm><a:off x="0" y="0"/><a:ext cx="374760" cy="754920"/></a:xfrm><a:prstGeom prst="rect"><a:avLst></a:avLst></a:prstGeom><a:noFill/><a:ln><a:noFill/></a:ln></wps:spPr><wps:style><a:lnRef idx="0"/><a:fillRef idx="0"/><a:effectRef idx="0"/><a:fontRef idx="minor"/></wps:style><wps:txbx><w:txbxContent><w:p><w:pPr><w:pStyle w:val="TextBody"/><w:spacing w:lineRule="exact" w:line="261"/><w:ind w:left="0" w:hanging="0"/><w:jc w:val="center"/><w:rPr><w:rFonts w:ascii="Tahoma" w:hAnsi="Tahoma" w:eastAsia="Tahoma" w:cs="Tahoma"/></w:rPr></w:pPr><w:r><w:rPr><w:rFonts w:ascii="Tahoma" w:hAnsi="Tahoma"/><w:color w:val="auto"/><w:spacing w:val="0"/><w:w w:val="106"/></w:rPr><w:t>W</w:t></w:r><w:r><w:rPr><w:rFonts w:ascii="Tahoma" w:hAnsi="Tahoma"/><w:color w:val="auto"/><w:spacing w:val="0"/><w:w w:val="94"/></w:rPr><w:t>ater</w:t></w:r><w:r><w:rPr><w:rFonts w:ascii="Tahoma" w:hAnsi="Tahoma"/><w:color w:val="auto"/><w:spacing w:val="6"/></w:rPr><w:t xml:space="preserve"> </w:t></w:r><w:r><w:rPr><w:rFonts w:ascii="Tahoma" w:hAnsi="Tahoma"/><w:color w:val="auto"/><w:w w:val="92"/></w:rPr><w:t>level</w:t></w:r></w:p><w:p><w:pPr><w:pStyle w:val="TextBody"/><w:spacing w:before="15" w:after="0"/><w:ind w:left="0" w:hanging="0"/><w:jc w:val="center"/><w:rPr><w:color w:val="auto"/></w:rPr></w:pPr><w:r><w:rPr><w:rFonts w:ascii="Tahoma" w:hAnsi="Tahoma"/><w:color w:val="auto"/><w:w w:val="92"/></w:rPr><w:t>logger</w:t></w:r></w:p></w:txbxContent></wps:txbx><wps:bodyPr lIns="0" rIns="0" tIns="0" bIns="0" vert="vert270"><a:noAutofit/></wps:bodyPr></wps:wsp></a:graphicData></a:graphic></wp:anchor></w:drawing></mc:Choice><mc:Fallback><w:pict><v:rect id="shape_0" ID="Text Box 761" stroked="f" style="position:absolute;margin-left:259.05pt;margin-top:-126.15pt;width:29.45pt;height:59.4pt;mso-position-horizontal-relative:page" wp14:anchorId="04F336A4"><w10:wrap type="square"/><v:fill on="false" o:detectmouseclick="t"/><v:stroke color="#3465a4" joinstyle="round" endcap="flat"/><v:textbox style="mso-layout-flow-alt:bottom-to-top"><w:txbxContent><w:p><w:pPr><w:pStyle w:val="TextBody"/><w:spacing w:lineRule="exact" w:line="261"/><w:ind w:left="0" w:hanging="0"/><w:jc w:val="center"/><w:rPr><w:rFonts w:ascii="Tahoma" w:hAnsi="Tahoma" w:eastAsia="Tahoma" w:cs="Tahoma"/></w:rPr></w:pPr><w:r><w:rPr><w:rFonts w:ascii="Tahoma" w:hAnsi="Tahoma"/><w:color w:val="auto"/><w:spacing w:val="0"/><w:w w:val="106"/></w:rPr><w:t>W</w:t></w:r><w:r><w:rPr><w:rFonts w:ascii="Tahoma" w:hAnsi="Tahoma"/><w:color w:val="auto"/><w:spacing w:val="0"/><w:w w:val="94"/></w:rPr><w:t>ater</w:t></w:r><w:r><w:rPr><w:rFonts w:ascii="Tahoma" w:hAnsi="Tahoma"/><w:color w:val="auto"/><w:spacing w:val="6"/></w:rPr><w:t xml:space="preserve"> </w:t></w:r><w:r><w:rPr><w:rFonts w:ascii="Tahoma" w:hAnsi="Tahoma"/><w:color w:val="auto"/><w:w w:val="92"/></w:rPr><w:t>level</w:t></w:r></w:p><w:p><w:pPr><w:pStyle w:val="TextBody"/><w:spacing w:before="15" w:after="0"/><w:ind w:left="0" w:hanging="0"/><w:jc w:val="center"/><w:rPr><w:color w:val="auto"/></w:rPr></w:pPr><w:r><w:rPr><w:rFonts w:ascii="Tahoma" w:hAnsi="Tahoma"/><w:color w:val="auto"/><w:w w:val="92"/></w:rPr><w:t>logger</w:t></w:r></w:p></w:txbxContent></v:textbox></v:rect></w:pict></mc:Fallback></mc:AlternateContent></w:r><w:r><w:rPr><w:w w:val="105"/></w:rPr><w:t>Figure</w:t></w:r><w:r><w:rPr><w:spacing w:val="8"/><w:w w:val="105"/></w:rPr><w:t xml:space="preserve"> </w:t></w:r><w:r><w:rPr><w:w w:val="105"/></w:rPr><w:t>7.2:</w:t></w:r><w:r><w:rPr><w:spacing w:val="32"/><w:w w:val="105"/></w:rPr><w:t xml:space="preserve"> </w:t></w:r><w:r><w:rPr><w:w w:val="105"/></w:rPr><w:t>Typical</w:t></w:r><w:r><w:rPr><w:spacing w:val="9"/><w:w w:val="105"/></w:rPr><w:t xml:space="preserve"> </w:t></w:r><w:r><w:rPr><w:spacing w:val="0"/><w:w w:val="105"/></w:rPr><w:t>instrument</w:t></w:r><w:r><w:rPr><w:spacing w:val="8"/><w:w w:val="105"/></w:rPr><w:t xml:space="preserve"> </w:t></w:r><w:r><w:rPr><w:w w:val="105"/></w:rPr><w:t>configuration</w:t></w:r><w:r><w:rPr><w:spacing w:val="9"/><w:w w:val="105"/></w:rPr><w:t xml:space="preserve"> </w:t></w:r><w:r><w:rPr><w:w w:val="105"/></w:rPr><w:t>for</w:t></w:r><w:r><w:rPr><w:spacing w:val="8"/><w:w w:val="105"/></w:rPr><w:t xml:space="preserve"> </w:t></w:r><w:r><w:rPr><w:w w:val="105"/></w:rPr><w:t>water</w:t></w:r><w:r><w:rPr><w:spacing w:val="8"/><w:w w:val="105"/></w:rPr><w:t xml:space="preserve"> </w:t></w:r><w:r><w:rPr><w:spacing w:val="0"/><w:w w:val="105"/></w:rPr><w:t>level</w:t></w:r><w:r><w:rPr><w:spacing w:val="8"/><w:w w:val="105"/></w:rPr><w:t xml:space="preserve"> </w:t></w:r><w:r><w:rPr><w:w w:val="105"/></w:rPr><w:t>monitoring</w:t></w:r><w:r><w:rPr><w:spacing w:val="8"/><w:w w:val="105"/></w:rPr><w:t xml:space="preserve"> </w:t></w:r><w:r><w:rPr><w:w w:val="105"/></w:rPr><w:t>in</w:t></w:r><w:r><w:rPr><w:spacing w:val="8"/><w:w w:val="105"/></w:rPr><w:t xml:space="preserve"> </w:t></w:r><w:r><w:rPr><w:w w:val="105"/></w:rPr><w:t>an</w:t></w:r><w:r><w:rPr><w:spacing w:val="8"/><w:w w:val="105"/></w:rPr><w:t xml:space="preserve"> </w:t></w:r><w:r><w:rPr><w:w w:val="105"/></w:rPr><w:t>observation</w:t></w:r><w:r><w:rPr><w:spacing w:val="8"/><w:w w:val="105"/></w:rPr><w:t xml:space="preserve"> </w:t></w:r><w:r><w:rPr><w:w w:val="105"/></w:rPr><w:t>well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TextBody"/><w:spacing w:lineRule="auto" w:line="249" w:before="172" w:after="0"/><w:ind w:left="133" w:right="1131" w:hanging="0"/><w:jc w:val="both"/><w:rPr><w:lang w:val="fr-CA"/></w:rPr></w:pPr><w:r><w:rPr><w:w w:val="110"/><w:lang w:val="fr-CA"/></w:rPr><w:t>la</w:t></w:r><w:r><w:rPr><w:spacing w:val="0"/><w:w w:val="110"/><w:lang w:val="fr-CA"/></w:rPr><w:t xml:space="preserve"> </w:t></w:r><w:r><w:rPr><w:w w:val="110"/><w:lang w:val="fr-CA"/></w:rPr><w:t>charge totale</w:t></w:r><w:r><w:rPr><w:spacing w:val="0"/><w:w w:val="110"/><w:lang w:val="fr-CA"/></w:rPr><w:t xml:space="preserve"> </w:t></w:r><w:r><w:rPr><w:w w:val="110"/><w:lang w:val="fr-CA"/></w:rPr><w:t>mesu</w:t></w:r><w:r><w:rPr><w:spacing w:val="0"/><w:w w:val="110"/><w:lang w:val="fr-CA"/></w:rPr><w:t>r´</w:t></w:r><w:r><w:rPr><w:w w:val="110"/><w:lang w:val="fr-CA"/></w:rPr><w:t>ee par la</w:t></w:r><w:r><w:rPr><w:spacing w:val="0"/><w:w w:val="110"/><w:lang w:val="fr-CA"/></w:rPr><w:t xml:space="preserve"> </w:t></w:r><w:r><w:rPr><w:w w:val="110"/><w:lang w:val="fr-CA"/></w:rPr><w:t>sonde</w:t></w:r><w:r><w:rPr><w:spacing w:val="1"/><w:w w:val="110"/><w:lang w:val="fr-CA"/></w:rPr><w:t xml:space="preserve"> </w:t></w:r><w:r><w:rPr><w:spacing w:val="0"/><w:w w:val="110"/><w:lang w:val="fr-CA"/></w:rPr><w:t>`</w:t></w:r><w:r><w:rPr><w:w w:val="110"/><w:lang w:val="fr-CA"/></w:rPr><w:t>a</w:t></w:r><w:r><w:rPr><w:spacing w:val="0"/><w:w w:val="110"/><w:lang w:val="fr-CA"/></w:rPr><w:t xml:space="preserve"> </w:t></w:r><w:r><w:rPr><w:w w:val="110"/><w:lang w:val="fr-CA"/></w:rPr><w:t>niveaux d’</w:t></w:r><w:r><w:rPr><w:spacing w:val="0"/><w:w w:val="110"/><w:lang w:val="fr-CA"/></w:rPr><w:t>e</w:t></w:r><w:r><w:rPr><w:w w:val="110"/><w:lang w:val="fr-CA"/></w:rPr><w:t>au et hatm</w:t></w:r><w:r><w:rPr><w:spacing w:val="0"/><w:w w:val="110"/><w:lang w:val="fr-CA"/></w:rPr><w:t xml:space="preserve"> </w:t></w:r><w:r><w:rPr><w:w w:val="110"/><w:lang w:val="fr-CA"/></w:rPr><w:t>(m)</w:t></w:r><w:r><w:rPr><w:spacing w:val="1"/><w:w w:val="110"/><w:lang w:val="fr-CA"/></w:rPr><w:t xml:space="preserve"> </w:t></w:r><w:r><w:rPr><w:w w:val="110"/><w:lang w:val="fr-CA"/></w:rPr><w:t>est</w:t></w:r><w:r><w:rPr><w:spacing w:val="0"/><w:w w:val="110"/><w:lang w:val="fr-CA"/></w:rPr><w:t xml:space="preserve"> </w:t></w:r><w:r><w:rPr><w:w w:val="110"/><w:lang w:val="fr-CA"/></w:rPr><w:t>la charge</w:t></w:r><w:r><w:rPr><w:spacing w:val="1"/><w:w w:val="110"/><w:lang w:val="fr-CA"/></w:rPr><w:t xml:space="preserve"> </w:t></w:r><w:r><w:rPr><w:w w:val="110"/><w:lang w:val="fr-CA"/></w:rPr><w:t>mesu</w:t></w:r><w:r><w:rPr><w:spacing w:val="0"/><w:w w:val="110"/><w:lang w:val="fr-CA"/></w:rPr><w:t>r´</w:t></w:r><w:r><w:rPr><w:w w:val="110"/><w:lang w:val="fr-CA"/></w:rPr><w:t>ee</w:t></w:r><w:r><w:rPr><w:spacing w:val="0"/><w:w w:val="110"/><w:lang w:val="fr-CA"/></w:rPr><w:t xml:space="preserve"> </w:t></w:r><w:r><w:rPr><w:w w:val="110"/><w:lang w:val="fr-CA"/></w:rPr><w:t>par la</w:t></w:r><w:r><w:rPr><w:w w:val="106"/><w:lang w:val="fr-CA"/></w:rPr><w:t xml:space="preserve"> </w:t></w:r><w:r><w:rPr><w:w w:val="110"/><w:lang w:val="fr-CA"/></w:rPr><w:t>sonde</w:t></w:r><w:r><w:rPr><w:spacing w:val="0"/><w:w w:val="110"/><w:lang w:val="fr-CA"/></w:rPr><w:t xml:space="preserve"> </w:t></w:r><w:r><w:rPr><w:w w:val="110"/><w:lang w:val="fr-CA"/></w:rPr><w:t>baro</w:t></w:r><w:r><w:rPr><w:spacing w:val="0"/><w:w w:val="110"/><w:lang w:val="fr-CA"/></w:rPr><w:t>m´</w:t></w:r><w:r><w:rPr><w:w w:val="110"/><w:lang w:val="fr-CA"/></w:rPr><w:t>etrique.</w:t></w:r><w:r><w:rPr><w:spacing w:val="6"/><w:w w:val="110"/><w:lang w:val="fr-CA"/></w:rPr><w:t xml:space="preserve"> </w:t></w:r><w:r><w:rPr><w:w w:val="110"/><w:lang w:val="fr-CA"/></w:rPr><w:t>L’axe</w:t></w:r><w:r><w:rPr><w:spacing w:val="0"/><w:w w:val="110"/><w:lang w:val="fr-CA"/></w:rPr><w:t xml:space="preserve"> </w:t></w:r><w:r><w:rPr><w:w w:val="110"/><w:lang w:val="fr-CA"/></w:rPr><w:t>des</w:t></w:r><w:r><w:rPr><w:spacing w:val="0"/><w:w w:val="110"/><w:lang w:val="fr-CA"/></w:rPr><w:t xml:space="preserve"> </w:t></w:r><w:r><w:rPr><w:w w:val="110"/><w:lang w:val="fr-CA"/></w:rPr><w:t>z</w:t></w:r><w:r><w:rPr><w:spacing w:val="0"/><w:w w:val="110"/><w:lang w:val="fr-CA"/></w:rPr><w:t xml:space="preserve"> </w:t></w:r><w:r><w:rPr><w:w w:val="110"/><w:lang w:val="fr-CA"/></w:rPr><w:t>est</w:t></w:r><w:r><w:rPr><w:spacing w:val="0"/><w:w w:val="110"/><w:lang w:val="fr-CA"/></w:rPr><w:t xml:space="preserve"> d´</w:t></w:r><w:r><w:rPr><w:w w:val="110"/><w:lang w:val="fr-CA"/></w:rPr><w:t>efini</w:t></w:r><w:r><w:rPr><w:spacing w:val="0"/><w:w w:val="110"/><w:lang w:val="fr-CA"/></w:rPr><w:t xml:space="preserve"> </w:t></w:r><w:r><w:rPr><w:w w:val="110"/><w:lang w:val="fr-CA"/></w:rPr><w:t>positif</w:t></w:r><w:r><w:rPr><w:spacing w:val="0"/><w:w w:val="110"/><w:lang w:val="fr-CA"/></w:rPr><w:t xml:space="preserve"> </w:t></w:r><w:r><w:rPr><w:w w:val="110"/><w:lang w:val="fr-CA"/></w:rPr><w:t>vers</w:t></w:r><w:r><w:rPr><w:spacing w:val="0"/><w:w w:val="110"/><w:lang w:val="fr-CA"/></w:rPr><w:t xml:space="preserve"> </w:t></w:r><w:r><w:rPr><w:w w:val="110"/><w:lang w:val="fr-CA"/></w:rPr><w:t>le</w:t></w:r><w:r><w:rPr><w:spacing w:val="0"/><w:w w:val="110"/><w:lang w:val="fr-CA"/></w:rPr><w:t xml:space="preserve"> </w:t></w:r><w:r><w:rPr><w:w w:val="110"/><w:lang w:val="fr-CA"/></w:rPr><w:t>haut</w:t></w:r><w:r><w:rPr><w:spacing w:val="0"/><w:w w:val="110"/><w:lang w:val="fr-CA"/></w:rPr><w:t xml:space="preserve"> </w:t></w:r><w:r><w:rPr><w:w w:val="110"/><w:lang w:val="fr-CA"/></w:rPr><w:t>avec,</w:t></w:r><w:r><w:rPr><w:spacing w:val="0"/><w:w w:val="110"/><w:lang w:val="fr-CA"/></w:rPr><w:t xml:space="preserve"> </w:t></w:r><w:r><w:rPr><w:w w:val="110"/><w:lang w:val="fr-CA"/></w:rPr><w:t>pour</w:t></w:r><w:r><w:rPr><w:spacing w:val="0"/><w:w w:val="110"/><w:lang w:val="fr-CA"/></w:rPr><w:t xml:space="preserve"> </w:t></w:r><w:r><w:rPr><w:w w:val="110"/><w:lang w:val="fr-CA"/></w:rPr><w:t>niveau</w:t></w:r><w:r><w:rPr><w:spacing w:val="0"/><w:w w:val="110"/><w:lang w:val="fr-CA"/></w:rPr><w:t xml:space="preserve"> </w:t></w:r><w:r><w:rPr><w:w w:val="110"/><w:lang w:val="fr-CA"/></w:rPr><w:t>de</w:t></w:r><w:r><w:rPr><w:spacing w:val="0"/><w:w w:val="110"/><w:lang w:val="fr-CA"/></w:rPr><w:t xml:space="preserve"> r´</w:t></w:r><w:r><w:rPr><w:w w:val="110"/><w:lang w:val="fr-CA"/></w:rPr><w:t>e</w:t></w:r><w:r><w:rPr><w:spacing w:val="0"/><w:w w:val="110"/><w:lang w:val="fr-CA"/></w:rPr><w:t>f´</w:t></w:r><w:r><w:rPr><w:w w:val="110"/><w:lang w:val="fr-CA"/></w:rPr><w:t>erence,</w:t></w:r><w:r><w:rPr><w:spacing w:val="0"/><w:w w:val="110"/><w:lang w:val="fr-CA"/></w:rPr><w:t xml:space="preserve"> </w:t></w:r><w:r><w:rPr><w:w w:val="110"/><w:lang w:val="fr-CA"/></w:rPr><w:t>la</w:t></w:r><w:r><w:rPr><w:w w:val="111"/><w:lang w:val="fr-CA"/></w:rPr><w:t xml:space="preserve"> </w:t></w:r><w:r><w:rPr><w:w w:val="110"/><w:lang w:val="fr-CA"/></w:rPr><w:t>surface</w:t></w:r><w:r><w:rPr><w:spacing w:val="0"/><w:w w:val="110"/><w:lang w:val="fr-CA"/></w:rPr><w:t xml:space="preserve"> </w:t></w:r><w:r><w:rPr><w:w w:val="110"/><w:lang w:val="fr-CA"/></w:rPr><w:t>du</w:t></w:r><w:r><w:rPr><w:spacing w:val="0"/><w:w w:val="110"/><w:lang w:val="fr-CA"/></w:rPr><w:t xml:space="preserve"> </w:t></w:r><w:r><w:rPr><w:w w:val="110"/><w:lang w:val="fr-CA"/></w:rPr><w:t>sol.</w:t></w:r><w:r><w:rPr><w:spacing w:val="0"/><w:w w:val="110"/><w:lang w:val="fr-CA"/></w:rPr><w:t xml:space="preserve"> </w:t></w:r><w:r><w:rPr><w:w w:val="110"/><w:lang w:val="fr-CA"/></w:rPr><w:t>Ainsi</w:t></w:r><w:r><w:rPr><w:spacing w:val="0"/><w:w w:val="110"/><w:lang w:val="fr-CA"/></w:rPr><w:t xml:space="preserve"> </w:t></w:r><w:r><w:rPr><w:w w:val="110"/><w:lang w:val="fr-CA"/></w:rPr><w:t>Zsonde</w:t></w:r><w:r><w:rPr><w:spacing w:val="0"/><w:w w:val="110"/><w:lang w:val="fr-CA"/></w:rPr><w:t xml:space="preserve"> </w:t></w:r><w:r><w:rPr><w:w w:val="110"/><w:lang w:val="fr-CA"/></w:rPr><w:t>et</w:t></w:r><w:r><w:rPr><w:spacing w:val="0"/><w:w w:val="110"/><w:lang w:val="fr-CA"/></w:rPr><w:t xml:space="preserve"> </w:t></w:r><w:r><w:rPr><w:w w:val="110"/><w:lang w:val="fr-CA"/></w:rPr><w:t>Znappe</w:t></w:r><w:r><w:rPr><w:spacing w:val="0"/><w:w w:val="110"/><w:lang w:val="fr-CA"/></w:rPr><w:t xml:space="preserve"> </w:t></w:r><w:r><w:rPr><w:w w:val="110"/><w:lang w:val="fr-CA"/></w:rPr><w:t>ont</w:t></w:r><w:r><w:rPr><w:spacing w:val="0"/><w:w w:val="110"/><w:lang w:val="fr-CA"/></w:rPr><w:t xml:space="preserve"> </w:t></w:r><w:r><w:rPr><w:w w:val="110"/><w:lang w:val="fr-CA"/></w:rPr><w:t>des</w:t></w:r><w:r><w:rPr><w:spacing w:val="0"/><w:w w:val="110"/><w:lang w:val="fr-CA"/></w:rPr><w:t xml:space="preserve"> </w:t></w:r><w:r><w:rPr><w:w w:val="110"/><w:lang w:val="fr-CA"/></w:rPr><w:t>valeurs</w:t></w:r><w:r><w:rPr><w:spacing w:val="0"/><w:w w:val="110"/><w:lang w:val="fr-CA"/></w:rPr><w:t xml:space="preserve"> </w:t></w:r><w:r><w:rPr><w:w w:val="110"/><w:lang w:val="fr-CA"/></w:rPr><w:t>qui</w:t></w:r><w:r><w:rPr><w:spacing w:val="0"/><w:w w:val="110"/><w:lang w:val="fr-CA"/></w:rPr><w:t xml:space="preserve"> </w:t></w:r><w:r><w:rPr><w:w w:val="110"/><w:lang w:val="fr-CA"/></w:rPr><w:t>sont</w:t></w:r><w:r><w:rPr><w:spacing w:val="0"/><w:w w:val="110"/><w:lang w:val="fr-CA"/></w:rPr><w:t xml:space="preserve"> g´</w:t></w:r><w:r><w:rPr><w:w w:val="110"/><w:lang w:val="fr-CA"/></w:rPr><w:t>e</w:t></w:r><w:r><w:rPr><w:spacing w:val="0"/><w:w w:val="110"/><w:lang w:val="fr-CA"/></w:rPr><w:t>n´</w:t></w:r><w:r><w:rPr><w:w w:val="110"/><w:lang w:val="fr-CA"/></w:rPr><w:t>eralement</w:t></w:r><w:r><w:rPr><w:spacing w:val="0"/><w:w w:val="110"/><w:lang w:val="fr-CA"/></w:rPr><w:t xml:space="preserve"> </w:t></w:r><w:r><w:rPr><w:w w:val="110"/><w:lang w:val="fr-CA"/></w:rPr><w:t>in</w:t></w:r><w:r><w:rPr><w:spacing w:val="0"/><w:w w:val="110"/><w:lang w:val="fr-CA"/></w:rPr><w:t>f´</w:t></w:r><w:r><w:rPr><w:w w:val="110"/><w:lang w:val="fr-CA"/></w:rPr><w:t>erieures</w:t></w:r><w:r><w:rPr><w:spacing w:val="0"/><w:w w:val="110"/><w:lang w:val="fr-CA"/></w:rPr><w:t xml:space="preserve"> </w:t></w:r><w:r><w:rPr><w:spacing w:val="0"/><w:w w:val="115"/><w:lang w:val="fr-CA"/></w:rPr><w:t>a</w:t></w:r><w:r><w:rPr><w:w w:val="115"/><w:lang w:val="fr-CA"/></w:rPr><w:t>`</w:t></w:r><w:r><w:rPr><w:spacing w:val="0"/><w:w w:val="115"/><w:lang w:val="fr-CA"/></w:rPr><w:t xml:space="preserve"> </w:t></w:r><w:r><w:rPr><w:spacing w:val="0"/><w:w w:val="110"/><w:lang w:val="fr-CA"/></w:rPr><w:t>z´</w:t></w:r><w:r><w:rPr><w:w w:val="110"/><w:lang w:val="fr-CA"/></w:rPr><w:t>ero,</w:t></w:r><w:r><w:rPr><w:spacing w:val="0"/><w:w w:val="110"/><w:lang w:val="fr-CA"/></w:rPr><w:t xml:space="preserve"> </w:t></w:r><w:r><w:rPr><w:spacing w:val="0"/><w:w w:val="115"/><w:lang w:val="fr-CA"/></w:rPr><w:t>a</w:t></w:r><w:r><w:rPr><w:w w:val="115"/><w:lang w:val="fr-CA"/></w:rPr><w:t>`</w:t></w:r><w:r><w:rPr><w:w w:val="145"/><w:lang w:val="fr-CA"/></w:rPr><w:t xml:space="preserve"> </w:t></w:r><w:r><w:rPr><w:w w:val="110"/><w:lang w:val="fr-CA"/></w:rPr><w:t>moins</w:t></w:r><w:r><w:rPr><w:spacing w:val="0"/><w:w w:val="110"/><w:lang w:val="fr-CA"/></w:rPr><w:t xml:space="preserve"> </w:t></w:r><w:r><w:rPr><w:w w:val="110"/><w:lang w:val="fr-CA"/></w:rPr><w:t>que</w:t></w:r><w:r><w:rPr><w:spacing w:val="0"/><w:w w:val="110"/><w:lang w:val="fr-CA"/></w:rPr><w:t xml:space="preserve"> </w:t></w:r><w:r><w:rPr><w:w w:val="110"/><w:lang w:val="fr-CA"/></w:rPr><w:t>le</w:t></w:r><w:r><w:rPr><w:spacing w:val="0"/><w:w w:val="110"/><w:lang w:val="fr-CA"/></w:rPr><w:t xml:space="preserve"> </w:t></w:r><w:r><w:rPr><w:w w:val="110"/><w:lang w:val="fr-CA"/></w:rPr><w:t>niveau</w:t></w:r><w:r><w:rPr><w:spacing w:val="0"/><w:w w:val="110"/><w:lang w:val="fr-CA"/></w:rPr><w:t xml:space="preserve"> </w:t></w:r><w:r><w:rPr><w:w w:val="110"/><w:lang w:val="fr-CA"/></w:rPr><w:t>de</w:t></w:r><w:r><w:rPr><w:spacing w:val="0"/><w:w w:val="110"/><w:lang w:val="fr-CA"/></w:rPr><w:t xml:space="preserve"> </w:t></w:r><w:r><w:rPr><w:w w:val="110"/><w:lang w:val="fr-CA"/></w:rPr><w:t>l’e</w:t></w:r><w:r><w:rPr><w:spacing w:val="0"/><w:w w:val="110"/><w:lang w:val="fr-CA"/></w:rPr><w:t>a</w:t></w:r><w:r><w:rPr><w:w w:val="110"/><w:lang w:val="fr-CA"/></w:rPr><w:t>u</w:t></w:r><w:r><w:rPr><w:spacing w:val="0"/><w:w w:val="110"/><w:lang w:val="fr-CA"/></w:rPr><w:t xml:space="preserve"> </w:t></w:r><w:r><w:rPr><w:w w:val="110"/><w:lang w:val="fr-CA"/></w:rPr><w:t>dans</w:t></w:r><w:r><w:rPr><w:spacing w:val="0"/><w:w w:val="110"/><w:lang w:val="fr-CA"/></w:rPr><w:t xml:space="preserve"> </w:t></w:r><w:r><w:rPr><w:w w:val="110"/><w:lang w:val="fr-CA"/></w:rPr><w:t>le</w:t></w:r><w:r><w:rPr><w:spacing w:val="0"/><w:w w:val="110"/><w:lang w:val="fr-CA"/></w:rPr><w:t xml:space="preserve"> </w:t></w:r><w:r><w:rPr><w:w w:val="110"/><w:lang w:val="fr-CA"/></w:rPr><w:t>puits</w:t></w:r><w:r><w:rPr><w:spacing w:val="0"/><w:w w:val="110"/><w:lang w:val="fr-CA"/></w:rPr><w:t xml:space="preserve"> </w:t></w:r><w:r><w:rPr><w:w w:val="110"/><w:lang w:val="fr-CA"/></w:rPr><w:t>ne</w:t></w:r><w:r><w:rPr><w:spacing w:val="0"/><w:w w:val="110"/><w:lang w:val="fr-CA"/></w:rPr><w:t xml:space="preserve"> </w:t></w:r><w:r><w:rPr><w:w w:val="110"/><w:lang w:val="fr-CA"/></w:rPr><w:t>soit</w:t></w:r><w:r><w:rPr><w:spacing w:val="0"/><w:w w:val="110"/><w:lang w:val="fr-CA"/></w:rPr><w:t xml:space="preserve"> </w:t></w:r><w:r><w:rPr><w:w w:val="110"/><w:lang w:val="fr-CA"/></w:rPr><w:t>sit</w:t></w:r><w:r><w:rPr><w:spacing w:val="0"/><w:w w:val="110"/><w:lang w:val="fr-CA"/></w:rPr><w:t>u´</w:t></w:r><w:r><w:rPr><w:w w:val="110"/><w:lang w:val="fr-CA"/></w:rPr><w:t>e</w:t></w:r><w:r><w:rPr><w:spacing w:val="0"/><w:w w:val="110"/><w:lang w:val="fr-CA"/></w:rPr><w:t xml:space="preserve"> </w:t></w:r><w:r><w:rPr><w:w w:val="110"/><w:lang w:val="fr-CA"/></w:rPr><w:t>au-dessus</w:t></w:r><w:r><w:rPr><w:spacing w:val="0"/><w:w w:val="110"/><w:lang w:val="fr-CA"/></w:rPr><w:t xml:space="preserve"> </w:t></w:r><w:r><w:rPr><w:w w:val="110"/><w:lang w:val="fr-CA"/></w:rPr><w:t>de</w:t></w:r><w:r><w:rPr><w:spacing w:val="0"/><w:w w:val="110"/><w:lang w:val="fr-CA"/></w:rPr><w:t xml:space="preserve"> </w:t></w:r><w:r><w:rPr><w:w w:val="110"/><w:lang w:val="fr-CA"/></w:rPr><w:t>la</w:t></w:r><w:r><w:rPr><w:spacing w:val="0"/><w:w w:val="110"/><w:lang w:val="fr-CA"/></w:rPr><w:t xml:space="preserve"> </w:t></w:r><w:r><w:rPr><w:w w:val="110"/><w:lang w:val="fr-CA"/></w:rPr><w:t>surface.</w:t></w:r></w:p><w:p><w:pPr><w:pStyle w:val="TextBody"/><w:ind w:left="485" w:hanging="0"/><w:rPr><w:lang w:val="fr-CA"/></w:rPr></w:pPr><w:r><w:rPr><w:w w:val="105"/><w:lang w:val="fr-CA"/></w:rPr><w:t>Au</w:t></w:r><w:r><w:rPr><w:spacing w:val="10"/><w:w w:val="105"/><w:lang w:val="fr-CA"/></w:rPr><w:t xml:space="preserve"> </w:t></w:r><w:r><w:rPr><w:w w:val="105"/><w:lang w:val="fr-CA"/></w:rPr><w:t>cours</w:t></w:r><w:r><w:rPr><w:spacing w:val="11"/><w:w w:val="105"/><w:lang w:val="fr-CA"/></w:rPr><w:t xml:space="preserve"> </w:t></w:r><w:r><w:rPr><w:w w:val="105"/><w:lang w:val="fr-CA"/></w:rPr><w:t>du</w:t></w:r><w:r><w:rPr><w:spacing w:val="10"/><w:w w:val="105"/><w:lang w:val="fr-CA"/></w:rPr><w:t xml:space="preserve"> </w:t></w:r><w:r><w:rPr><w:w w:val="105"/><w:lang w:val="fr-CA"/></w:rPr><w:t>projet,</w:t></w:r><w:r><w:rPr><w:spacing w:val="10"/><w:w w:val="105"/><w:lang w:val="fr-CA"/></w:rPr><w:t xml:space="preserve"> </w:t></w:r><w:r><w:rPr><w:w w:val="105"/><w:lang w:val="fr-CA"/></w:rPr><w:t>trois</w:t></w:r><w:r><w:rPr><w:spacing w:val="11"/><w:w w:val="105"/><w:lang w:val="fr-CA"/></w:rPr><w:t xml:space="preserve"> </w:t></w:r><w:r><w:rPr><w:w w:val="105"/><w:lang w:val="fr-CA"/></w:rPr><w:t>mo</w:t></w:r><w:r><w:rPr><w:spacing w:val="0"/><w:w w:val="105"/><w:lang w:val="fr-CA"/></w:rPr><w:t>d`</w:t></w:r><w:r><w:rPr><w:w w:val="105"/><w:lang w:val="fr-CA"/></w:rPr><w:t>eles</w:t></w:r><w:r><w:rPr><w:spacing w:val="10"/><w:w w:val="105"/><w:lang w:val="fr-CA"/></w:rPr><w:t xml:space="preserve"> </w:t></w:r><w:r><w:rPr><w:w w:val="105"/><w:lang w:val="fr-CA"/></w:rPr><w:t>de</w:t></w:r><w:r><w:rPr><w:spacing w:val="11"/><w:w w:val="105"/><w:lang w:val="fr-CA"/></w:rPr><w:t xml:space="preserve"> </w:t></w:r><w:r><w:rPr><w:w w:val="105"/><w:lang w:val="fr-CA"/></w:rPr><w:t>sondes</w:t></w:r><w:r><w:rPr><w:spacing w:val="11"/><w:w w:val="105"/><w:lang w:val="fr-CA"/></w:rPr><w:t xml:space="preserve"> </w:t></w:r><w:r><w:rPr><w:w w:val="105"/><w:lang w:val="fr-CA"/></w:rPr><w:t>ont</w:t></w:r><w:r><w:rPr><w:spacing w:val="5"/><w:w w:val="105"/><w:lang w:val="fr-CA"/></w:rPr><w:t xml:space="preserve"> </w:t></w:r><w:r><w:rPr><w:spacing w:val="0"/><w:w w:val="105"/><w:lang w:val="fr-CA"/></w:rPr><w:t>´</w:t></w:r><w:r><w:rPr><w:w w:val="105"/><w:lang w:val="fr-CA"/></w:rPr><w:t>e</w:t></w:r><w:r><w:rPr><w:spacing w:val="0"/><w:w w:val="105"/><w:lang w:val="fr-CA"/></w:rPr><w:t>t´</w:t></w:r><w:r><w:rPr><w:w w:val="105"/><w:lang w:val="fr-CA"/></w:rPr><w:t>e</w:t></w:r><w:r><w:rPr><w:spacing w:val="10"/><w:w w:val="105"/><w:lang w:val="fr-CA"/></w:rPr><w:t xml:space="preserve"> </w:t></w:r><w:r><w:rPr><w:w w:val="105"/><w:lang w:val="fr-CA"/></w:rPr><w:t>utili</w:t></w:r><w:r><w:rPr><w:spacing w:val="0"/><w:w w:val="105"/><w:lang w:val="fr-CA"/></w:rPr><w:t>s´</w:t></w:r><w:r><w:rPr><w:w w:val="105"/><w:lang w:val="fr-CA"/></w:rPr><w:t>es</w:t></w:r><w:r><w:rPr><w:spacing w:val="11"/><w:w w:val="105"/><w:lang w:val="fr-CA"/></w:rPr><w:t xml:space="preserve"> </w:t></w:r><w:r><w:rPr><w:w w:val="105"/><w:lang w:val="fr-CA"/></w:rPr><w:t>pour</w:t></w:r><w:r><w:rPr><w:spacing w:val="11"/><w:w w:val="105"/><w:lang w:val="fr-CA"/></w:rPr><w:t xml:space="preserve"> </w:t></w:r><w:r><w:rPr><w:w w:val="105"/><w:lang w:val="fr-CA"/></w:rPr><w:t>la</w:t></w:r><w:r><w:rPr><w:spacing w:val="10"/><w:w w:val="105"/><w:lang w:val="fr-CA"/></w:rPr><w:t xml:space="preserve"> </w:t></w:r><w:r><w:rPr><w:w w:val="105"/><w:lang w:val="fr-CA"/></w:rPr><w:t>mesure</w:t></w:r><w:r><w:rPr><w:spacing w:val="10"/><w:w w:val="105"/><w:lang w:val="fr-CA"/></w:rPr><w:t xml:space="preserve"> </w:t></w:r><w:r><w:rPr><w:w w:val="105"/><w:lang w:val="fr-CA"/></w:rPr><w:t>des</w:t></w:r><w:r><w:rPr><w:spacing w:val="10"/><w:w w:val="105"/><w:lang w:val="fr-CA"/></w:rPr><w:t xml:space="preserve"> </w:t></w:r><w:r><w:rPr><w:w w:val="105"/><w:lang w:val="fr-CA"/></w:rPr><w:t>niveaux</w:t></w:r><w:r><w:rPr><w:spacing w:val="11"/><w:w w:val="105"/><w:lang w:val="fr-CA"/></w:rPr><w:t xml:space="preserve"> </w:t></w:r><w:r><w:rPr><w:w w:val="105"/><w:lang w:val="fr-CA"/></w:rPr><w:t>d’eau:</w:t></w:r></w:p><w:p><w:pPr><w:pStyle w:val="TextBody"/><w:spacing w:lineRule="auto" w:line="249" w:before="13" w:after="0"/><w:ind w:left="133" w:right="1085" w:hanging="28"/><w:jc w:val="both"/><w:rPr><w:lang w:val="fr-CA"/></w:rPr></w:pPr><w:r><w:rPr><w:w w:val="105"/><w:lang w:val="fr-CA"/></w:rPr><w:t>(1)</w:t></w:r><w:r><w:rPr><w:spacing w:val="0"/><w:w w:val="105"/><w:lang w:val="fr-CA"/></w:rPr><w:t xml:space="preserve"> </w:t></w:r><w:r><w:rPr><w:w w:val="105"/><w:lang w:val="fr-CA"/></w:rPr><w:t>levelogger</w:t></w:r><w:r><w:rPr><w:spacing w:val="0"/><w:w w:val="105"/><w:lang w:val="fr-CA"/></w:rPr><w:t xml:space="preserve"> Gold </w:t></w:r><w:r><w:rPr><w:w w:val="105"/><w:lang w:val="fr-CA"/></w:rPr><w:t>de</w:t></w:r><w:r><w:rPr><w:spacing w:val="0"/><w:w w:val="105"/><w:lang w:val="fr-CA"/></w:rPr><w:t xml:space="preserve"> </w:t></w:r><w:r><w:rPr><w:w w:val="105"/><w:lang w:val="fr-CA"/></w:rPr><w:t>Solinst,</w:t></w:r><w:r><w:rPr><w:spacing w:val="0"/><w:w w:val="105"/><w:lang w:val="fr-CA"/></w:rPr><w:t xml:space="preserve"> </w:t></w:r><w:r><w:rPr><w:w w:val="105"/><w:lang w:val="fr-CA"/></w:rPr><w:t>(2)</w:t></w:r><w:r><w:rPr><w:spacing w:val="0"/><w:w w:val="105"/><w:lang w:val="fr-CA"/></w:rPr><w:t xml:space="preserve"> </w:t></w:r><w:r><w:rPr><w:w w:val="105"/><w:lang w:val="fr-CA"/></w:rPr><w:t>levelogger</w:t></w:r><w:r><w:rPr><w:spacing w:val="0"/><w:w w:val="105"/><w:lang w:val="fr-CA"/></w:rPr><w:t xml:space="preserve"> </w:t></w:r><w:r><w:rPr><w:w w:val="105"/><w:lang w:val="fr-CA"/></w:rPr><w:t>Edge</w:t></w:r><w:r><w:rPr><w:spacing w:val="0"/><w:w w:val="105"/><w:lang w:val="fr-CA"/></w:rPr><w:t xml:space="preserve"> </w:t></w:r><w:r><w:rPr><w:w w:val="105"/><w:lang w:val="fr-CA"/></w:rPr><w:t>de</w:t></w:r><w:r><w:rPr><w:spacing w:val="0"/><w:w w:val="105"/><w:lang w:val="fr-CA"/></w:rPr><w:t xml:space="preserve"> </w:t></w:r><w:r><w:rPr><w:w w:val="105"/><w:lang w:val="fr-CA"/></w:rPr><w:t>Solinst</w:t></w:r><w:r><w:rPr><w:spacing w:val="0"/><w:w w:val="105"/><w:lang w:val="fr-CA"/></w:rPr><w:t xml:space="preserve"> </w:t></w:r><w:r><w:rPr><w:w w:val="105"/><w:lang w:val="fr-CA"/></w:rPr><w:t>et</w:t></w:r><w:r><w:rPr><w:spacing w:val="0"/><w:w w:val="105"/><w:lang w:val="fr-CA"/></w:rPr><w:t xml:space="preserve"> </w:t></w:r><w:r><w:rPr><w:w w:val="105"/><w:lang w:val="fr-CA"/></w:rPr><w:t>(3)</w:t></w:r><w:r><w:rPr><w:spacing w:val="0"/><w:w w:val="105"/><w:lang w:val="fr-CA"/></w:rPr><w:t xml:space="preserve"> </w:t></w:r><w:r><w:rPr><w:w w:val="105"/><w:lang w:val="fr-CA"/></w:rPr><w:t>Micro-Diver</w:t></w:r><w:r><w:rPr><w:spacing w:val="0"/><w:w w:val="105"/><w:lang w:val="fr-CA"/></w:rPr><w:t xml:space="preserve"> </w:t></w:r><w:r><w:rPr><w:w w:val="105"/><w:lang w:val="fr-CA"/></w:rPr><w:t>de</w:t></w:r><w:r><w:rPr><w:spacing w:val="0"/><w:w w:val="105"/><w:lang w:val="fr-CA"/></w:rPr><w:t xml:space="preserve"> </w:t></w:r><w:r><w:rPr><w:w w:val="105"/><w:lang w:val="fr-CA"/></w:rPr><w:t>Schlumberger.</w:t></w:r><w:r><w:rPr><w:spacing w:val="23"/><w:w w:val="103"/><w:lang w:val="fr-CA"/></w:rPr><w:t xml:space="preserve"> </w:t></w:r><w:r><w:rPr><w:w w:val="105"/><w:lang w:val="fr-CA"/></w:rPr><w:t>Paral</w:t></w:r><w:r><w:rPr><w:spacing w:val="0"/><w:w w:val="105"/><w:lang w:val="fr-CA"/></w:rPr><w:t>l`</w:t></w:r><w:r><w:rPr><w:w w:val="105"/><w:lang w:val="fr-CA"/></w:rPr><w:t>element,</w:t></w:r><w:r><w:rPr><w:spacing w:val="0"/><w:w w:val="105"/><w:lang w:val="fr-CA"/></w:rPr><w:t xml:space="preserve"> </w:t></w:r><w:r><w:rPr><w:w w:val="105"/><w:lang w:val="fr-CA"/></w:rPr><w:t>deux</w:t></w:r><w:r><w:rPr><w:spacing w:val="0"/><w:w w:val="105"/><w:lang w:val="fr-CA"/></w:rPr><w:t xml:space="preserve"> </w:t></w:r><w:r><w:rPr><w:w w:val="105"/><w:lang w:val="fr-CA"/></w:rPr><w:t>mo</w:t></w:r><w:r><w:rPr><w:spacing w:val="0"/><w:w w:val="105"/><w:lang w:val="fr-CA"/></w:rPr><w:t>d`</w:t></w:r><w:r><w:rPr><w:w w:val="105"/><w:lang w:val="fr-CA"/></w:rPr><w:t>eles</w:t></w:r><w:r><w:rPr><w:spacing w:val="0"/><w:w w:val="105"/><w:lang w:val="fr-CA"/></w:rPr><w:t xml:space="preserve"> </w:t></w:r><w:r><w:rPr><w:w w:val="105"/><w:lang w:val="fr-CA"/></w:rPr><w:t>de</w:t></w:r><w:r><w:rPr><w:spacing w:val="0"/><w:w w:val="105"/><w:lang w:val="fr-CA"/></w:rPr><w:t xml:space="preserve"> </w:t></w:r><w:r><w:rPr><w:w w:val="105"/><w:lang w:val="fr-CA"/></w:rPr><w:t>sondes</w:t></w:r><w:r><w:rPr><w:spacing w:val="0"/><w:w w:val="105"/><w:lang w:val="fr-CA"/></w:rPr><w:t xml:space="preserve"> </w:t></w:r><w:r><w:rPr><w:w w:val="105"/><w:lang w:val="fr-CA"/></w:rPr><w:t>ont</w:t></w:r><w:r><w:rPr><w:spacing w:val="0"/><w:w w:val="105"/><w:lang w:val="fr-CA"/></w:rPr><w:t xml:space="preserve"> ´</w:t></w:r><w:r><w:rPr><w:w w:val="105"/><w:lang w:val="fr-CA"/></w:rPr><w:t>e</w:t></w:r><w:r><w:rPr><w:spacing w:val="0"/><w:w w:val="105"/><w:lang w:val="fr-CA"/></w:rPr><w:t>t´</w:t></w:r><w:r><w:rPr><w:w w:val="105"/><w:lang w:val="fr-CA"/></w:rPr><w:t>e</w:t></w:r><w:r><w:rPr><w:spacing w:val="0"/><w:w w:val="105"/><w:lang w:val="fr-CA"/></w:rPr><w:t xml:space="preserve"> </w:t></w:r><w:r><w:rPr><w:w w:val="105"/><w:lang w:val="fr-CA"/></w:rPr><w:t>utili</w:t></w:r><w:r><w:rPr><w:spacing w:val="0"/><w:w w:val="105"/><w:lang w:val="fr-CA"/></w:rPr><w:t>s´</w:t></w:r><w:r><w:rPr><w:w w:val="105"/><w:lang w:val="fr-CA"/></w:rPr><w:t>es</w:t></w:r><w:r><w:rPr><w:spacing w:val="0"/><w:w w:val="105"/><w:lang w:val="fr-CA"/></w:rPr><w:t xml:space="preserve"> </w:t></w:r><w:r><w:rPr><w:w w:val="105"/><w:lang w:val="fr-CA"/></w:rPr><w:t>pour</w:t></w:r><w:r><w:rPr><w:spacing w:val="0"/><w:w w:val="105"/><w:lang w:val="fr-CA"/></w:rPr><w:t xml:space="preserve"> </w:t></w:r><w:r><w:rPr><w:w w:val="105"/><w:lang w:val="fr-CA"/></w:rPr><w:t>la</w:t></w:r><w:r><w:rPr><w:spacing w:val="0"/><w:w w:val="105"/><w:lang w:val="fr-CA"/></w:rPr><w:t xml:space="preserve"> </w:t></w:r><w:r><w:rPr><w:w w:val="105"/><w:lang w:val="fr-CA"/></w:rPr><w:t>mesure</w:t></w:r><w:r><w:rPr><w:spacing w:val="0"/><w:w w:val="105"/><w:lang w:val="fr-CA"/></w:rPr><w:t xml:space="preserve"> </w:t></w:r><w:r><w:rPr><w:w w:val="105"/><w:lang w:val="fr-CA"/></w:rPr><w:t>de</w:t></w:r><w:r><w:rPr><w:spacing w:val="0"/><w:w w:val="105"/><w:lang w:val="fr-CA"/></w:rPr><w:t xml:space="preserve"> </w:t></w:r><w:r><w:rPr><w:w w:val="105"/><w:lang w:val="fr-CA"/></w:rPr><w:t>la</w:t></w:r><w:r><w:rPr><w:spacing w:val="0"/><w:w w:val="105"/><w:lang w:val="fr-CA"/></w:rPr><w:t xml:space="preserve"> </w:t></w:r><w:r><w:rPr><w:w w:val="105"/><w:lang w:val="fr-CA"/></w:rPr><w:t>pression</w:t></w:r><w:r><w:rPr><w:spacing w:val="0"/><w:w w:val="105"/><w:lang w:val="fr-CA"/></w:rPr><w:t xml:space="preserve"> </w:t></w:r><w:r><w:rPr><w:w w:val="105"/><w:lang w:val="fr-CA"/></w:rPr><w:t>atmosp</w:t></w:r><w:r><w:rPr><w:spacing w:val="0"/><w:w w:val="105"/><w:lang w:val="fr-CA"/></w:rPr><w:t>h´</w:t></w:r><w:r><w:rPr><w:w w:val="105"/><w:lang w:val="fr-CA"/></w:rPr><w:t>erique:</w:t></w:r></w:p><w:p><w:pPr><w:sectPr><w:type w:val="continuous"/><w:pgSz w:w="12240" w:h="15840"/><w:pgMar w:left="1020" w:right="980" w:header="0" w:top="1120" w:footer="515" w:bottom="700" w:gutter="0"/><w:formProt w:val="false"/><w:textDirection w:val="lrTb"/><w:docGrid w:type="default" w:linePitch="240" w:charSpace="4294965247"/></w:sectPr><w:pStyle w:val="TextBody"/><w:spacing w:lineRule="auto" w:line="249"/><w:ind w:left="133" w:right="1087" w:hanging="28"/><w:jc w:val="both"/><w:rPr><w:lang w:val="fr-CA"/></w:rPr></w:pPr><w:r><w:rPr><w:w w:val="105"/><w:lang w:val="fr-CA"/></w:rPr><w:t>(1)</w:t></w:r><w:r><w:rPr><w:spacing w:val="22"/><w:w w:val="105"/><w:lang w:val="fr-CA"/></w:rPr><w:t xml:space="preserve"> </w:t></w:r><w:r><w:rPr><w:w w:val="105"/><w:lang w:val="fr-CA"/></w:rPr><w:t>barologger</w:t></w:r><w:r><w:rPr><w:spacing w:val="21"/><w:w w:val="105"/><w:lang w:val="fr-CA"/></w:rPr><w:t xml:space="preserve"> </w:t></w:r><w:r><w:rPr><w:w w:val="105"/><w:lang w:val="fr-CA"/></w:rPr><w:t>Gold</w:t></w:r><w:r><w:rPr><w:spacing w:val="22"/><w:w w:val="105"/><w:lang w:val="fr-CA"/></w:rPr><w:t xml:space="preserve"> </w:t></w:r><w:r><w:rPr><w:w w:val="105"/><w:lang w:val="fr-CA"/></w:rPr><w:t>de</w:t></w:r><w:r><w:rPr><w:spacing w:val="22"/><w:w w:val="105"/><w:lang w:val="fr-CA"/></w:rPr><w:t xml:space="preserve"> </w:t></w:r><w:r><w:rPr><w:w w:val="105"/><w:lang w:val="fr-CA"/></w:rPr><w:t>Solinst</w:t></w:r><w:r><w:rPr><w:spacing w:val="22"/><w:w w:val="105"/><w:lang w:val="fr-CA"/></w:rPr><w:t xml:space="preserve"> </w:t></w:r><w:r><w:rPr><w:w w:val="105"/><w:lang w:val="fr-CA"/></w:rPr><w:t>et</w:t></w:r><w:r><w:rPr><w:spacing w:val="22"/><w:w w:val="105"/><w:lang w:val="fr-CA"/></w:rPr><w:t xml:space="preserve"> </w:t></w:r><w:r><w:rPr><w:w w:val="105"/><w:lang w:val="fr-CA"/></w:rPr><w:t>(2)</w:t></w:r><w:r><w:rPr><w:spacing w:val="22"/><w:w w:val="105"/><w:lang w:val="fr-CA"/></w:rPr><w:t xml:space="preserve"> </w:t></w:r><w:r><w:rPr><w:w w:val="105"/><w:lang w:val="fr-CA"/></w:rPr><w:t>barologger</w:t></w:r><w:r><w:rPr><w:spacing w:val="21"/><w:w w:val="105"/><w:lang w:val="fr-CA"/></w:rPr><w:t xml:space="preserve"> </w:t></w:r><w:r><w:rPr><w:w w:val="105"/><w:lang w:val="fr-CA"/></w:rPr><w:t>Edge</w:t></w:r><w:r><w:rPr><w:spacing w:val="22"/><w:w w:val="105"/><w:lang w:val="fr-CA"/></w:rPr><w:t xml:space="preserve"> </w:t></w:r><w:r><w:rPr><w:w w:val="105"/><w:lang w:val="fr-CA"/></w:rPr><w:t>de</w:t></w:r><w:r><w:rPr><w:spacing w:val="23"/><w:w w:val="105"/><w:lang w:val="fr-CA"/></w:rPr><w:t xml:space="preserve"> </w:t></w:r><w:r><w:rPr><w:spacing w:val="0"/><w:w w:val="105"/><w:lang w:val="fr-CA"/></w:rPr><w:t>Solinst.</w:t></w:r><w:r><w:rPr><w:spacing w:val="55"/><w:w w:val="105"/><w:lang w:val="fr-CA"/></w:rPr><w:t xml:space="preserve"> </w:t></w:r><w:r><w:rPr><w:w w:val="105"/><w:lang w:val="fr-CA"/></w:rPr><w:t>Il</w:t></w:r><w:r><w:rPr><w:spacing w:val="22"/><w:w w:val="105"/><w:lang w:val="fr-CA"/></w:rPr><w:t xml:space="preserve"> </w:t></w:r><w:r><w:rPr><w:w w:val="105"/><w:lang w:val="fr-CA"/></w:rPr><w:t>est</w:t></w:r><w:r><w:rPr><w:spacing w:val="22"/><w:w w:val="105"/><w:lang w:val="fr-CA"/></w:rPr><w:t xml:space="preserve"> </w:t></w:r><w:r><w:rPr><w:w w:val="105"/><w:lang w:val="fr-CA"/></w:rPr><w:t>important</w:t></w:r><w:r><w:rPr><w:spacing w:val="22"/><w:w w:val="105"/><w:lang w:val="fr-CA"/></w:rPr><w:t xml:space="preserve"> </w:t></w:r><w:r><w:rPr><w:w w:val="105"/><w:lang w:val="fr-CA"/></w:rPr><w:t>de</w:t></w:r><w:r><w:rPr><w:spacing w:val="22"/><w:w w:val="105"/><w:lang w:val="fr-CA"/></w:rPr><w:t xml:space="preserve"> </w:t></w:r><w:r><w:rPr><w:w w:val="105"/><w:lang w:val="fr-CA"/></w:rPr><w:t>savoir</w:t></w:r><w:r><w:rPr><w:spacing w:val="23"/><w:w w:val="105"/><w:lang w:val="fr-CA"/></w:rPr><w:t xml:space="preserve"> </w:t></w:r><w:r><w:rPr><w:w w:val="105"/><w:lang w:val="fr-CA"/></w:rPr><w:t>que</w:t></w:r><w:r><w:rPr><w:spacing w:val="27"/><w:w w:val="105"/><w:lang w:val="fr-CA"/></w:rPr><w:t xml:space="preserve"> </w:t></w:r><w:r><w:rPr><w:w w:val="105"/><w:lang w:val="fr-CA"/></w:rPr><w:t>la</w:t></w:r><w:r><w:rPr><w:spacing w:val="19"/><w:w w:val="105"/><w:lang w:val="fr-CA"/></w:rPr><w:t xml:space="preserve"> </w:t></w:r><w:r><w:rPr><w:spacing w:val="0"/><w:w w:val="105"/><w:lang w:val="fr-CA"/></w:rPr><w:t>m´</w:t></w:r><w:r><w:rPr><w:w w:val="105"/><w:lang w:val="fr-CA"/></w:rPr><w:t>ethode</w:t></w:r><w:r><w:rPr><w:spacing w:val="19"/><w:w w:val="105"/><w:lang w:val="fr-CA"/></w:rPr><w:t xml:space="preserve"> </w:t></w:r><w:r><w:rPr><w:w w:val="105"/><w:lang w:val="fr-CA"/></w:rPr><w:t>de</w:t></w:r><w:r><w:rPr><w:spacing w:val="19"/><w:w w:val="105"/><w:lang w:val="fr-CA"/></w:rPr><w:t xml:space="preserve"> </w:t></w:r><w:r><w:rPr><w:w w:val="105"/><w:lang w:val="fr-CA"/></w:rPr><w:t>stockage</w:t></w:r><w:r><w:rPr><w:spacing w:val="19"/><w:w w:val="105"/><w:lang w:val="fr-CA"/></w:rPr><w:t xml:space="preserve"> </w:t></w:r><w:r><w:rPr><w:w w:val="105"/><w:lang w:val="fr-CA"/></w:rPr><w:t>des</w:t></w:r><w:r><w:rPr><w:spacing w:val="18"/><w:w w:val="105"/><w:lang w:val="fr-CA"/></w:rPr><w:t xml:space="preserve"> </w:t></w:r><w:r><w:rPr><w:w w:val="105"/><w:lang w:val="fr-CA"/></w:rPr><w:t>don</w:t></w:r><w:r><w:rPr><w:spacing w:val="0"/><w:w w:val="105"/><w:lang w:val="fr-CA"/></w:rPr><w:t>n´</w:t></w:r><w:r><w:rPr><w:w w:val="105"/><w:lang w:val="fr-CA"/></w:rPr><w:t>ees</w:t></w:r><w:r><w:rPr><w:spacing w:val="19"/><w:w w:val="105"/><w:lang w:val="fr-CA"/></w:rPr><w:t xml:space="preserve"> </w:t></w:r><w:r><w:rPr><w:w w:val="105"/><w:lang w:val="fr-CA"/></w:rPr><w:t>brutes</w:t></w:r><w:r><w:rPr><w:spacing w:val="18"/><w:w w:val="105"/><w:lang w:val="fr-CA"/></w:rPr><w:t xml:space="preserve"> </w:t></w:r><w:r><w:rPr><w:w w:val="105"/><w:lang w:val="fr-CA"/></w:rPr><w:t>varie</w:t></w:r><w:r><w:rPr><w:spacing w:val="18"/><w:w w:val="105"/><w:lang w:val="fr-CA"/></w:rPr><w:t xml:space="preserve"> </w:t></w:r><w:r><w:rPr><w:w w:val="105"/><w:lang w:val="fr-CA"/></w:rPr><w:t>d’un</w:t></w:r><w:r><w:rPr><w:spacing w:val="20"/><w:w w:val="105"/><w:lang w:val="fr-CA"/></w:rPr><w:t xml:space="preserve"> </w:t></w:r><w:r><w:rPr><w:w w:val="105"/><w:lang w:val="fr-CA"/></w:rPr><w:t>instrument</w:t></w:r><w:r><w:rPr><w:spacing w:val="18"/><w:w w:val="105"/><w:lang w:val="fr-CA"/></w:rPr><w:t xml:space="preserve"> </w:t></w:r><w:r><w:rPr><w:spacing w:val="0"/><w:w w:val="105"/><w:lang w:val="fr-CA"/></w:rPr><w:t>`</w:t></w:r><w:r><w:rPr><w:w w:val="105"/><w:lang w:val="fr-CA"/></w:rPr><w:t>a</w:t></w:r><w:r><w:rPr><w:spacing w:val="19"/><w:w w:val="105"/><w:lang w:val="fr-CA"/></w:rPr><w:t xml:space="preserve"> </w:t></w:r><w:r><w:rPr><w:w w:val="105"/><w:lang w:val="fr-CA"/></w:rPr><w:t>l’autre.</w:t></w:r><w:r><w:rPr><w:spacing w:val="46"/><w:w w:val="105"/><w:lang w:val="fr-CA"/></w:rPr><w:t xml:space="preserve"> </w:t></w:r><w:r><w:rPr><w:w w:val="105"/><w:lang w:val="fr-CA"/></w:rPr><w:t>C’est-</w:t></w:r><w:r><w:rPr><w:spacing w:val="0"/><w:w w:val="105"/><w:lang w:val="fr-CA"/></w:rPr><w:t>`</w:t></w:r><w:r><w:rPr><w:w w:val="105"/><w:lang w:val="fr-CA"/></w:rPr><w:t>a-dire</w:t></w:r><w:r><w:rPr><w:spacing w:val="19"/><w:w w:val="105"/><w:lang w:val="fr-CA"/></w:rPr><w:t xml:space="preserve"> </w:t></w:r><w:r><w:rPr><w:w w:val="105"/><w:lang w:val="fr-CA"/></w:rPr><w:t>que</w:t></w:r><w:r><w:rPr><w:spacing w:val="20"/><w:w w:val="105"/><w:lang w:val="fr-CA"/></w:rPr><w:t xml:space="preserve"> </w:t></w:r><w:r><w:rPr><w:w w:val="105"/><w:lang w:val="fr-CA"/></w:rPr><w:t>des</w:t></w:r><w:r><w:rPr><w:w w:val="103"/><w:lang w:val="fr-CA"/></w:rPr><w:t xml:space="preserve"> </w:t></w:r><w:r><w:rPr><w:w w:val="105"/><w:lang w:val="fr-CA"/></w:rPr><w:t>transformations</w:t></w:r><w:r><w:rPr><w:spacing w:val="39"/><w:w w:val="105"/><w:lang w:val="fr-CA"/></w:rPr><w:t xml:space="preserve"> </w:t></w:r><w:r><w:rPr><w:w w:val="105"/><w:lang w:val="fr-CA"/></w:rPr><w:t>mat</w:t></w:r><w:r><w:rPr><w:spacing w:val="0"/><w:w w:val="105"/><w:lang w:val="fr-CA"/></w:rPr><w:t>h´</w:t></w:r><w:r><w:rPr><w:w w:val="105"/><w:lang w:val="fr-CA"/></w:rPr><w:t>ematiques</w:t></w:r><w:r><w:rPr><w:spacing w:val="41"/><w:w w:val="105"/><w:lang w:val="fr-CA"/></w:rPr><w:t xml:space="preserve"> </w:t></w:r><w:r><w:rPr><w:w w:val="105"/><w:lang w:val="fr-CA"/></w:rPr><w:t>sont</w:t></w:r><w:r><w:rPr><w:spacing w:val="40"/><w:w w:val="105"/><w:lang w:val="fr-CA"/></w:rPr><w:t xml:space="preserve"> </w:t></w:r><w:r><w:rPr><w:w w:val="105"/><w:lang w:val="fr-CA"/></w:rPr><w:t>parfois</w:t></w:r><w:r><w:rPr><w:spacing w:val="39"/><w:w w:val="105"/><w:lang w:val="fr-CA"/></w:rPr><w:t xml:space="preserve"> </w:t></w:r><w:r><w:rPr><w:w w:val="105"/><w:lang w:val="fr-CA"/></w:rPr><w:t>appliq</w:t></w:r><w:r><w:rPr><w:spacing w:val="0"/><w:w w:val="105"/><w:lang w:val="fr-CA"/></w:rPr><w:t>u´</w:t></w:r><w:r><w:rPr><w:w w:val="105"/><w:lang w:val="fr-CA"/></w:rPr><w:t>ees</w:t></w:r><w:r><w:rPr><w:spacing w:val="39"/><w:w w:val="105"/><w:lang w:val="fr-CA"/></w:rPr><w:t xml:space="preserve"> </w:t></w:r><w:r><w:rPr><w:w w:val="105"/><w:lang w:val="fr-CA"/></w:rPr><w:t>sur</w:t></w:r><w:r><w:rPr><w:spacing w:val="40"/><w:w w:val="105"/><w:lang w:val="fr-CA"/></w:rPr><w:t xml:space="preserve"> </w:t></w:r><w:r><w:rPr><w:w w:val="105"/><w:lang w:val="fr-CA"/></w:rPr><w:t>les</w:t></w:r><w:r><w:rPr><w:spacing w:val="40"/><w:w w:val="105"/><w:lang w:val="fr-CA"/></w:rPr><w:t xml:space="preserve"> </w:t></w:r><w:r><w:rPr><w:w w:val="105"/><w:lang w:val="fr-CA"/></w:rPr><w:t>mesures</w:t></w:r><w:r><w:rPr><w:spacing w:val="38"/><w:w w:val="105"/><w:lang w:val="fr-CA"/></w:rPr><w:t xml:space="preserve"> </w:t></w:r><w:r><w:rPr><w:w w:val="105"/><w:lang w:val="fr-CA"/></w:rPr><w:t>avant</w:t></w:r><w:r><w:rPr><w:spacing w:val="40"/><w:w w:val="105"/><w:lang w:val="fr-CA"/></w:rPr><w:t xml:space="preserve"> </w:t></w:r><w:r><w:rPr><w:w w:val="105"/><w:lang w:val="fr-CA"/></w:rPr><w:t>de</w:t></w:r><w:r><w:rPr><w:spacing w:val="40"/><w:w w:val="105"/><w:lang w:val="fr-CA"/></w:rPr><w:t xml:space="preserve"> </w:t></w:r><w:r><w:rPr><w:w w:val="105"/><w:lang w:val="fr-CA"/></w:rPr><w:t>les</w:t></w:r><w:r><w:rPr><w:spacing w:val="40"/><w:w w:val="105"/><w:lang w:val="fr-CA"/></w:rPr><w:t xml:space="preserve"> </w:t></w:r><w:r><w:rPr><w:w w:val="105"/><w:lang w:val="fr-CA"/></w:rPr><w:t>mettre</w:t></w:r><w:r><w:rPr><w:spacing w:val="38"/><w:w w:val="105"/><w:lang w:val="fr-CA"/></w:rPr><w:t xml:space="preserve"> </w:t></w:r><w:r><w:rPr><w:w w:val="105"/><w:lang w:val="fr-CA"/></w:rPr><w:t xml:space="preserve">en </w:t></w:r><w:r><w:rPr><w:spacing w:val="0"/><w:w w:val="105"/><w:lang w:val="fr-CA"/></w:rPr><w:t>m´</w:t></w:r><w:r><w:rPr><w:w w:val="105"/><w:lang w:val="fr-CA"/></w:rPr><w:t>emoire.</w:t></w:r><w:r><w:rPr><w:spacing w:val="55"/><w:w w:val="105"/><w:lang w:val="fr-CA"/></w:rPr><w:t xml:space="preserve"> </w:t></w:r><w:r><w:rPr><w:w w:val="105"/><w:lang w:val="fr-CA"/></w:rPr><w:t>En</w:t></w:r><w:r><w:rPr><w:spacing w:val="19"/><w:w w:val="105"/><w:lang w:val="fr-CA"/></w:rPr><w:t xml:space="preserve"> </w:t></w:r><w:r><w:rPr><w:spacing w:val="0"/><w:w w:val="105"/><w:lang w:val="fr-CA"/></w:rPr><w:t>g´</w:t></w:r><w:r><w:rPr><w:w w:val="105"/><w:lang w:val="fr-CA"/></w:rPr><w:t>e</w:t></w:r><w:r><w:rPr><w:spacing w:val="0"/><w:w w:val="105"/><w:lang w:val="fr-CA"/></w:rPr><w:t>n´</w:t></w:r><w:r><w:rPr><w:w w:val="105"/><w:lang w:val="fr-CA"/></w:rPr><w:t>eral,</w:t></w:r><w:r><w:rPr><w:spacing w:val="22"/><w:w w:val="105"/><w:lang w:val="fr-CA"/></w:rPr><w:t xml:space="preserve"> </w:t></w:r><w:r><w:rPr><w:w w:val="105"/><w:lang w:val="fr-CA"/></w:rPr><w:t>cela</w:t></w:r><w:r><w:rPr><w:spacing w:val="19"/><w:w w:val="105"/><w:lang w:val="fr-CA"/></w:rPr><w:t xml:space="preserve"> </w:t></w:r><w:r><w:rPr><w:w w:val="105"/><w:lang w:val="fr-CA"/></w:rPr><w:t>ne</w:t></w:r><w:r><w:rPr><w:spacing w:val="20"/><w:w w:val="105"/><w:lang w:val="fr-CA"/></w:rPr><w:t xml:space="preserve"> </w:t></w:r><w:r><w:rPr><w:spacing w:val="0"/><w:w w:val="105"/><w:lang w:val="fr-CA"/></w:rPr><w:t>c</w:t></w:r><w:r><w:rPr><w:w w:val="105"/><w:lang w:val="fr-CA"/></w:rPr><w:t>ause</w:t></w:r><w:r><w:rPr><w:spacing w:val="19"/><w:w w:val="105"/><w:lang w:val="fr-CA"/></w:rPr><w:t xml:space="preserve"> </w:t></w:r><w:r><w:rPr><w:w w:val="105"/><w:lang w:val="fr-CA"/></w:rPr><w:t>pas</w:t></w:r><w:r><w:rPr><w:spacing w:val="19"/><w:w w:val="105"/><w:lang w:val="fr-CA"/></w:rPr><w:t xml:space="preserve"> </w:t></w:r><w:r><w:rPr><w:w w:val="105"/><w:lang w:val="fr-CA"/></w:rPr><w:t>de</w:t></w:r><w:r><w:rPr><w:spacing w:val="20"/><w:w w:val="105"/><w:lang w:val="fr-CA"/></w:rPr><w:t xml:space="preserve"> </w:t></w:r><w:r><w:rPr><w:w w:val="105"/><w:lang w:val="fr-CA"/></w:rPr><w:t>prob</w:t></w:r><w:r><w:rPr><w:spacing w:val="0"/><w:w w:val="105"/><w:lang w:val="fr-CA"/></w:rPr><w:t>l`</w:t></w:r><w:r><w:rPr><w:w w:val="105"/><w:lang w:val="fr-CA"/></w:rPr><w:t>eme</w:t></w:r><w:r><w:rPr><w:spacing w:val="19"/><w:w w:val="105"/><w:lang w:val="fr-CA"/></w:rPr><w:t xml:space="preserve"> </w:t></w:r><w:r><w:rPr><w:w w:val="105"/><w:lang w:val="fr-CA"/></w:rPr><w:t>car</w:t></w:r><w:r><w:rPr><w:spacing w:val="19"/><w:w w:val="105"/><w:lang w:val="fr-CA"/></w:rPr><w:t xml:space="preserve"> </w:t></w:r><w:r><w:rPr><w:w w:val="105"/><w:lang w:val="fr-CA"/></w:rPr><w:t>les</w:t></w:r><w:r><w:rPr><w:spacing w:val="20"/><w:w w:val="105"/><w:lang w:val="fr-CA"/></w:rPr><w:t xml:space="preserve"> </w:t></w:r><w:r><w:rPr><w:w w:val="105"/><w:lang w:val="fr-CA"/></w:rPr><w:t>logiciels</w:t></w:r><w:r><w:rPr><w:spacing w:val="18"/><w:w w:val="105"/><w:lang w:val="fr-CA"/></w:rPr><w:t xml:space="preserve"> </w:t></w:r><w:r><w:rPr><w:w w:val="105"/><w:lang w:val="fr-CA"/></w:rPr><w:t>de</w:t></w:r><w:r><w:rPr><w:spacing w:val="20"/><w:w w:val="105"/><w:lang w:val="fr-CA"/></w:rPr><w:t xml:space="preserve"> </w:t></w:r><w:r><w:rPr><w:w w:val="105"/><w:lang w:val="fr-CA"/></w:rPr><w:t>traitement</w:t></w:r><w:r><w:rPr><w:spacing w:val="19"/><w:w w:val="105"/><w:lang w:val="fr-CA"/></w:rPr><w:t xml:space="preserve"> </w:t></w:r><w:r><w:rPr><w:w w:val="105"/><w:lang w:val="fr-CA"/></w:rPr><w:t>des</w:t></w:r><w:r><w:rPr><w:spacing w:val="19"/><w:w w:val="105"/><w:lang w:val="fr-CA"/></w:rPr><w:t xml:space="preserve"> </w:t></w:r><w:r><w:rPr><w:w w:val="105"/><w:lang w:val="fr-CA"/></w:rPr><w:t>don</w:t></w:r><w:r><w:rPr><w:spacing w:val="0"/><w:w w:val="105"/><w:lang w:val="fr-CA"/></w:rPr><w:t>n´</w:t></w:r><w:r><w:rPr><w:w w:val="105"/><w:lang w:val="fr-CA"/></w:rPr><w:t>ees</w:t></w:r><w:r><w:rPr><w:w w:val="99"/><w:lang w:val="fr-CA"/></w:rPr><w:t xml:space="preserve"> </w:t></w:r><w:r><w:rPr><w:w w:val="105"/><w:lang w:val="fr-CA"/></w:rPr><w:t>fournis</w:t></w:r><w:r><w:rPr><w:spacing w:val="16"/><w:w w:val="105"/><w:lang w:val="fr-CA"/></w:rPr><w:t xml:space="preserve"> </w:t></w:r><w:r><w:rPr><w:w w:val="105"/><w:lang w:val="fr-CA"/></w:rPr><w:t>par</w:t></w:r><w:r><w:rPr><w:spacing w:val="16"/><w:w w:val="105"/><w:lang w:val="fr-CA"/></w:rPr><w:t xml:space="preserve"> </w:t></w:r><w:r><w:rPr><w:w w:val="105"/><w:lang w:val="fr-CA"/></w:rPr><w:t>les</w:t></w:r><w:r><w:rPr><w:spacing w:val="17"/><w:w w:val="105"/><w:lang w:val="fr-CA"/></w:rPr><w:t xml:space="preserve"> </w:t></w:r><w:r><w:rPr><w:w w:val="105"/><w:lang w:val="fr-CA"/></w:rPr><w:t>fabricants</w:t></w:r><w:r><w:rPr><w:spacing w:val="16"/><w:w w:val="105"/><w:lang w:val="fr-CA"/></w:rPr><w:t xml:space="preserve"> </w:t></w:r><w:r><w:rPr><w:spacing w:val="0"/><w:w w:val="105"/><w:lang w:val="fr-CA"/></w:rPr><w:t>g`</w:t></w:r><w:r><w:rPr><w:w w:val="105"/><w:lang w:val="fr-CA"/></w:rPr><w:t>erent</w:t></w:r><w:r><w:rPr><w:spacing w:val="17"/><w:w w:val="105"/><w:lang w:val="fr-CA"/></w:rPr><w:t xml:space="preserve"> </w:t></w:r><w:r><w:rPr><w:w w:val="105"/><w:lang w:val="fr-CA"/></w:rPr><w:t>le</w:t></w:r><w:r><w:rPr><w:spacing w:val="16"/><w:w w:val="105"/><w:lang w:val="fr-CA"/></w:rPr><w:t xml:space="preserve"> </w:t></w:r><w:r><w:rPr><w:w w:val="105"/><w:lang w:val="fr-CA"/></w:rPr><w:t>tout</w:t></w:r><w:r><w:rPr><w:spacing w:val="17"/><w:w w:val="105"/><w:lang w:val="fr-CA"/></w:rPr><w:t xml:space="preserve"> </w:t></w:r><w:r><w:rPr><w:w w:val="105"/><w:lang w:val="fr-CA"/></w:rPr><w:t>de</w:t></w:r><w:r><w:rPr><w:spacing w:val="16"/><w:w w:val="105"/><w:lang w:val="fr-CA"/></w:rPr><w:t xml:space="preserve"> </w:t></w:r><w:r><w:rPr><w:w w:val="105"/><w:lang w:val="fr-CA"/></w:rPr><w:t>f</w:t></w:r><w:r><w:rPr><w:spacing w:val="0"/><w:w w:val="105"/><w:lang w:val="fr-CA"/></w:rPr><w:t>ac¸</w:t></w:r><w:r><w:rPr><w:w w:val="105"/><w:lang w:val="fr-CA"/></w:rPr><w:t>on</w:t></w:r><w:r><w:rPr><w:spacing w:val="17"/><w:w w:val="105"/><w:lang w:val="fr-CA"/></w:rPr><w:t xml:space="preserve"> </w:t></w:r><w:r><w:rPr><w:w w:val="105"/><w:lang w:val="fr-CA"/></w:rPr><w:t>automatique</w:t></w:r><w:r><w:rPr><w:spacing w:val="16"/><w:w w:val="105"/><w:lang w:val="fr-CA"/></w:rPr><w:t xml:space="preserve"> </w:t></w:r><w:r><w:rPr><w:w w:val="105"/><w:lang w:val="fr-CA"/></w:rPr><w:t>et</w:t></w:r><w:r><w:rPr><w:spacing w:val="17"/><w:w w:val="105"/><w:lang w:val="fr-CA"/></w:rPr><w:t xml:space="preserve"> </w:t></w:r><w:r><w:rPr><w:w w:val="105"/><w:lang w:val="fr-CA"/></w:rPr><w:t>implicite.</w:t></w:r><w:r><w:rPr><w:spacing w:val="44"/><w:w w:val="105"/><w:lang w:val="fr-CA"/></w:rPr><w:t xml:space="preserve"> </w:t></w:r><w:r><w:rPr><w:w w:val="105"/><w:lang w:val="fr-CA"/></w:rPr><w:t>Par</w:t></w:r><w:r><w:rPr><w:spacing w:val="16"/><w:w w:val="105"/><w:lang w:val="fr-CA"/></w:rPr><w:t xml:space="preserve"> </w:t></w:r><w:r><w:rPr><w:w w:val="105"/><w:lang w:val="fr-CA"/></w:rPr><w:t>contre,</w:t></w:r><w:r><w:rPr><w:spacing w:val="17"/><w:w w:val="105"/><w:lang w:val="fr-CA"/></w:rPr><w:t xml:space="preserve"> </w:t></w:r><w:r><w:rPr><w:w w:val="105"/><w:lang w:val="fr-CA"/></w:rPr><w:t>lorsqu’une</w:t></w:r><w:r><w:rPr><w:w w:val="101"/><w:lang w:val="fr-CA"/></w:rPr><w:t xml:space="preserve"> </w:t></w:r><w:r><w:rPr><w:w w:val="105"/><w:lang w:val="fr-CA"/></w:rPr><w:t>manipulation</w:t></w:r><w:r><w:rPr><w:spacing w:val="0"/><w:w w:val="105"/><w:lang w:val="fr-CA"/></w:rPr><w:t xml:space="preserve"> </w:t></w:r><w:r><w:rPr><w:w w:val="105"/><w:lang w:val="fr-CA"/></w:rPr><w:t>manuelle</w:t></w:r><w:r><w:rPr><w:spacing w:val="0"/><w:w w:val="105"/><w:lang w:val="fr-CA"/></w:rPr><w:t xml:space="preserve"> </w:t></w:r><w:r><w:rPr><w:w w:val="105"/><w:lang w:val="fr-CA"/></w:rPr><w:t>des</w:t></w:r><w:r><w:rPr><w:spacing w:val="0"/><w:w w:val="105"/><w:lang w:val="fr-CA"/></w:rPr><w:t xml:space="preserve"> </w:t></w:r><w:r><w:rPr><w:w w:val="105"/><w:lang w:val="fr-CA"/></w:rPr><w:t>don</w:t></w:r><w:r><w:rPr><w:spacing w:val="0"/><w:w w:val="105"/><w:lang w:val="fr-CA"/></w:rPr><w:t>n´</w:t></w:r><w:r><w:rPr><w:w w:val="105"/><w:lang w:val="fr-CA"/></w:rPr><w:t>ees</w:t></w:r><w:r><w:rPr><w:spacing w:val="0"/><w:w w:val="105"/><w:lang w:val="fr-CA"/></w:rPr><w:t xml:space="preserve"> </w:t></w:r><w:r><w:rPr><w:w w:val="105"/><w:lang w:val="fr-CA"/></w:rPr><w:t>brutes</w:t></w:r><w:r><w:rPr><w:spacing w:val="0"/><w:w w:val="105"/><w:lang w:val="fr-CA"/></w:rPr><w:t xml:space="preserve"> </w:t></w:r><w:r><w:rPr><w:w w:val="105"/><w:lang w:val="fr-CA"/></w:rPr><w:t>est</w:t></w:r><w:r><w:rPr><w:spacing w:val="0"/><w:w w:val="105"/><w:lang w:val="fr-CA"/></w:rPr><w:t xml:space="preserve"> n´</w:t></w:r><w:r><w:rPr><w:w w:val="105"/><w:lang w:val="fr-CA"/></w:rPr><w:t>ecessaire</w:t></w:r><w:r><w:rPr><w:spacing w:val="0"/><w:w w:val="105"/><w:lang w:val="fr-CA"/></w:rPr><w:t xml:space="preserve"> </w:t></w:r><w:r><w:rPr><w:w w:val="105"/><w:lang w:val="fr-CA"/></w:rPr><w:t>ou</w:t></w:r><w:r><w:rPr><w:spacing w:val="0"/><w:w w:val="105"/><w:lang w:val="fr-CA"/></w:rPr><w:t xml:space="preserve"> </w:t></w:r><w:r><w:rPr><w:w w:val="105"/><w:lang w:val="fr-CA"/></w:rPr><w:t>lorsque</w:t></w:r><w:r><w:rPr><w:spacing w:val="0"/><w:w w:val="105"/><w:lang w:val="fr-CA"/></w:rPr><w:t xml:space="preserve"> </w:t></w:r><w:r><w:rPr><w:w w:val="105"/><w:lang w:val="fr-CA"/></w:rPr><w:t>des</w:t></w:r><w:r><w:rPr><w:spacing w:val="0"/><w:w w:val="105"/><w:lang w:val="fr-CA"/></w:rPr><w:t xml:space="preserve"> </w:t></w:r><w:r><w:rPr><w:w w:val="105"/><w:lang w:val="fr-CA"/></w:rPr><w:t>analyses</w:t></w:r><w:r><w:rPr><w:spacing w:val="0"/><w:w w:val="105"/><w:lang w:val="fr-CA"/></w:rPr><w:t xml:space="preserve"> </w:t></w:r><w:r><w:rPr><w:w w:val="105"/><w:lang w:val="fr-CA"/></w:rPr><w:t>plus</w:t></w:r><w:r><w:rPr><w:spacing w:val="0"/><w:w w:val="105"/><w:lang w:val="fr-CA"/></w:rPr><w:t xml:space="preserve"> </w:t></w:r><w:r><w:rPr><w:w w:val="105"/><w:lang w:val="fr-CA"/></w:rPr><w:t>complexes</w:t></w:r><w:r><w:rPr><w:spacing w:val="0"/><w:w w:val="105"/><w:lang w:val="fr-CA"/></w:rPr><w:t xml:space="preserve"> </w:t></w:r><w:r><w:rPr><w:w w:val="105"/><w:lang w:val="fr-CA"/></w:rPr><w:t>sont envisa</w:t></w:r><w:r><w:rPr><w:spacing w:val="0"/><w:w w:val="105"/><w:lang w:val="fr-CA"/></w:rPr><w:t>g´</w:t></w:r><w:r><w:rPr><w:w w:val="105"/><w:lang w:val="fr-CA"/></w:rPr><w:t>ees,</w:t></w:r><w:r><w:rPr><w:spacing w:val="5"/><w:w w:val="105"/><w:lang w:val="fr-CA"/></w:rPr><w:t xml:space="preserve"> </w:t></w:r><w:r><w:rPr><w:w w:val="105"/><w:lang w:val="fr-CA"/></w:rPr><w:t>une</w:t></w:r><w:r><w:rPr><w:spacing w:val="5"/><w:w w:val="105"/><w:lang w:val="fr-CA"/></w:rPr><w:t xml:space="preserve"> </w:t></w:r><w:r><w:rPr><w:w w:val="105"/><w:lang w:val="fr-CA"/></w:rPr><w:t>connaissance</w:t></w:r><w:r><w:rPr><w:spacing w:val="6"/><w:w w:val="105"/><w:lang w:val="fr-CA"/></w:rPr><w:t xml:space="preserve"> </w:t></w:r><w:r><w:rPr><w:w w:val="105"/><w:lang w:val="fr-CA"/></w:rPr><w:t>des</w:t></w:r><w:r><w:rPr><w:spacing w:val="5"/><w:w w:val="105"/><w:lang w:val="fr-CA"/></w:rPr><w:t xml:space="preserve"> </w:t></w:r><w:r><w:rPr><w:w w:val="105"/><w:lang w:val="fr-CA"/></w:rPr><w:t>dif</w:t></w:r><w:r><w:rPr><w:spacing w:val="0"/><w:w w:val="105"/><w:lang w:val="fr-CA"/></w:rPr><w:t>f´</w:t></w:r><w:r><w:rPr><w:w w:val="105"/><w:lang w:val="fr-CA"/></w:rPr><w:t>erentes</w:t></w:r><w:r><w:rPr><w:spacing w:val="5"/><w:w w:val="105"/><w:lang w:val="fr-CA"/></w:rPr><w:t xml:space="preserve"> </w:t></w:r><w:r><w:rPr><w:w w:val="105"/><w:lang w:val="fr-CA"/></w:rPr><w:t>stra</w:t></w:r><w:r><w:rPr><w:spacing w:val="0"/><w:w w:val="105"/><w:lang w:val="fr-CA"/></w:rPr><w:t>t´</w:t></w:r><w:r><w:rPr><w:w w:val="105"/><w:lang w:val="fr-CA"/></w:rPr><w:t>egies</w:t></w:r><w:r><w:rPr><w:spacing w:val="5"/><w:w w:val="105"/><w:lang w:val="fr-CA"/></w:rPr><w:t xml:space="preserve"> </w:t></w:r><w:r><w:rPr><w:w w:val="105"/><w:lang w:val="fr-CA"/></w:rPr><w:t>de</w:t></w:r><w:r><w:rPr><w:spacing w:val="5"/><w:w w:val="105"/><w:lang w:val="fr-CA"/></w:rPr><w:t xml:space="preserve"> </w:t></w:r><w:r><w:rPr><w:w w:val="105"/><w:lang w:val="fr-CA"/></w:rPr><w:t>stockage</w:t></w:r><w:r><w:rPr><w:spacing w:val="5"/><w:w w:val="105"/><w:lang w:val="fr-CA"/></w:rPr><w:t xml:space="preserve"> </w:t></w:r><w:r><w:rPr><w:w w:val="105"/><w:lang w:val="fr-CA"/></w:rPr><w:t>des</w:t></w:r><w:r><w:rPr><w:spacing w:val="5"/><w:w w:val="105"/><w:lang w:val="fr-CA"/></w:rPr><w:t xml:space="preserve"> </w:t></w:r><w:r><w:rPr><w:w w:val="105"/><w:lang w:val="fr-CA"/></w:rPr><w:t>inst</w:t></w:r><w:r><w:rPr><w:spacing w:val="0"/><w:w w:val="105"/><w:lang w:val="fr-CA"/></w:rPr><w:t>r</w:t></w:r><w:r><w:rPr><w:w w:val="105"/><w:lang w:val="fr-CA"/></w:rPr><w:t>uments</w:t></w:r><w:r><w:rPr><w:spacing w:val="5"/><w:w w:val="105"/><w:lang w:val="fr-CA"/></w:rPr><w:t xml:space="preserve"> </w:t></w:r><w:r><w:rPr><w:w w:val="105"/><w:lang w:val="fr-CA"/></w:rPr><w:t>est</w:t></w:r><w:r><w:rPr><w:spacing w:val="5"/><w:w w:val="105"/><w:lang w:val="fr-CA"/></w:rPr><w:t xml:space="preserve"> </w:t></w:r><w:r><w:rPr><w:w w:val="105"/><w:lang w:val="fr-CA"/></w:rPr><w:t>essentielle.</w:t></w:r><w:r><w:rPr><w:w w:val="102"/><w:lang w:val="fr-CA"/></w:rPr><w:t xml:space="preserve"> </w:t></w:r><w:r><w:rPr><w:w w:val="105"/><w:lang w:val="fr-CA"/></w:rPr><w:t>Pour</w:t></w:r><w:r><w:rPr><w:spacing w:val="5"/><w:w w:val="105"/><w:lang w:val="fr-CA"/></w:rPr><w:t xml:space="preserve"> </w:t></w:r><w:r><w:rPr><w:w w:val="105"/><w:lang w:val="fr-CA"/></w:rPr><w:t>les</w:t></w:r><w:r><w:rPr><w:spacing w:val="4"/><w:w w:val="105"/><w:lang w:val="fr-CA"/></w:rPr><w:t xml:space="preserve"> </w:t></w:r><w:r><w:rPr><w:w w:val="105"/><w:lang w:val="fr-CA"/></w:rPr><w:t>sondes</w:t></w:r><w:r><w:rPr><w:spacing w:val="5"/><w:w w:val="105"/><w:lang w:val="fr-CA"/></w:rPr><w:t xml:space="preserve"> </w:t></w:r><w:r><w:rPr><w:w w:val="105"/><w:lang w:val="fr-CA"/></w:rPr><w:t>levelog</w:t></w:r><w:r><w:rPr><w:spacing w:val="0"/><w:w w:val="105"/><w:lang w:val="fr-CA"/></w:rPr><w:t>g</w:t></w:r><w:r><w:rPr><w:w w:val="105"/><w:lang w:val="fr-CA"/></w:rPr><w:t>er</w:t></w:r><w:r><w:rPr><w:spacing w:val="6"/><w:w w:val="105"/><w:lang w:val="fr-CA"/></w:rPr><w:t xml:space="preserve"> </w:t></w:r><w:r><w:rPr><w:w w:val="105"/><w:lang w:val="fr-CA"/></w:rPr><w:t>et</w:t></w:r><w:r><w:rPr><w:spacing w:val="4"/><w:w w:val="105"/><w:lang w:val="fr-CA"/></w:rPr><w:t xml:space="preserve"> </w:t></w:r><w:r><w:rPr><w:w w:val="105"/><w:lang w:val="fr-CA"/></w:rPr><w:t>barologger</w:t></w:r><w:r><w:rPr><w:spacing w:val="4"/><w:w w:val="105"/><w:lang w:val="fr-CA"/></w:rPr><w:t xml:space="preserve"> </w:t></w:r><w:r><w:rPr><w:w w:val="105"/><w:lang w:val="fr-CA"/></w:rPr><w:t>Gold,</w:t></w:r><w:r><w:rPr><w:spacing w:val="6"/><w:w w:val="105"/><w:lang w:val="fr-CA"/></w:rPr><w:t xml:space="preserve"> </w:t></w:r><w:r><w:rPr><w:w w:val="105"/><w:lang w:val="fr-CA"/></w:rPr><w:t>les</w:t></w:r><w:r><w:rPr><w:spacing w:val="4"/><w:w w:val="105"/><w:lang w:val="fr-CA"/></w:rPr><w:t xml:space="preserve"> </w:t></w:r><w:r><w:rPr><w:w w:val="105"/><w:lang w:val="fr-CA"/></w:rPr><w:t>don</w:t></w:r><w:r><w:rPr><w:spacing w:val="0"/><w:w w:val="105"/><w:lang w:val="fr-CA"/></w:rPr><w:t>n´</w:t></w:r><w:r><w:rPr><w:w w:val="105"/><w:lang w:val="fr-CA"/></w:rPr><w:t>ees</w:t></w:r><w:r><w:rPr><w:spacing w:val="4"/><w:w w:val="105"/><w:lang w:val="fr-CA"/></w:rPr><w:t xml:space="preserve"> </w:t></w:r><w:r><w:rPr><w:w w:val="105"/><w:lang w:val="fr-CA"/></w:rPr><w:t>brutes</w:t></w:r><w:r><w:rPr><w:spacing w:val="5"/><w:w w:val="105"/><w:lang w:val="fr-CA"/></w:rPr><w:t xml:space="preserve"> </w:t></w:r><w:r><w:rPr><w:w w:val="105"/><w:lang w:val="fr-CA"/></w:rPr><w:t>enregist</w:t></w:r><w:r><w:rPr><w:spacing w:val="0"/><w:w w:val="105"/><w:lang w:val="fr-CA"/></w:rPr><w:t>r´</w:t></w:r><w:r><w:rPr><w:w w:val="105"/><w:lang w:val="fr-CA"/></w:rPr><w:t>ees</w:t></w:r><w:r><w:rPr><w:spacing w:val="4"/><w:w w:val="105"/><w:lang w:val="fr-CA"/></w:rPr><w:t xml:space="preserve"> </w:t></w:r><w:r><w:rPr><w:w w:val="105"/><w:lang w:val="fr-CA"/></w:rPr><w:t>par</w:t></w:r><w:r><w:rPr><w:spacing w:val="4"/><w:w w:val="105"/><w:lang w:val="fr-CA"/></w:rPr><w:t xml:space="preserve"> </w:t></w:r><w:r><w:rPr><w:w w:val="105"/><w:lang w:val="fr-CA"/></w:rPr><w:t>les</w:t></w:r><w:r><w:rPr><w:spacing w:val="5"/><w:w w:val="105"/><w:lang w:val="fr-CA"/></w:rPr><w:t xml:space="preserve"> </w:t></w:r><w:r><w:rPr><w:w w:val="105"/><w:lang w:val="fr-CA"/></w:rPr><w:t>instruments</w:t></w:r><w:r><w:rPr><w:w w:val="108"/><w:lang w:val="fr-CA"/></w:rPr><w:t xml:space="preserve"> </w:t></w:r><w:r><w:rPr><w:w w:val="105"/><w:lang w:val="fr-CA"/></w:rPr><w:t>correspondent</w:t></w:r><w:r><w:rPr><w:spacing w:val="0"/><w:w w:val="105"/><w:lang w:val="fr-CA"/></w:rPr><w:t xml:space="preserve"> </w:t></w:r><w:r><w:rPr><w:w w:val="105"/><w:lang w:val="fr-CA"/></w:rPr><w:t>aux</w:t></w:r><w:r><w:rPr><w:spacing w:val="0"/><w:w w:val="105"/><w:lang w:val="fr-CA"/></w:rPr><w:t xml:space="preserve"> </w:t></w:r><w:r><w:rPr><w:w w:val="105"/><w:lang w:val="fr-CA"/></w:rPr><w:t>pressions</w:t></w:r><w:r><w:rPr><w:spacing w:val="0"/><w:w w:val="105"/><w:lang w:val="fr-CA"/></w:rPr><w:t xml:space="preserve"> </w:t></w:r><w:r><w:rPr><w:w w:val="105"/><w:lang w:val="fr-CA"/></w:rPr><w:t>mesu</w:t></w:r><w:r><w:rPr><w:spacing w:val="0"/><w:w w:val="105"/><w:lang w:val="fr-CA"/></w:rPr><w:t>r´</w:t></w:r><w:r><w:rPr><w:w w:val="105"/><w:lang w:val="fr-CA"/></w:rPr><w:t>ees,</w:t></w:r><w:r><w:rPr><w:spacing w:val="0"/><w:w w:val="105"/><w:lang w:val="fr-CA"/></w:rPr><w:t xml:space="preserve"> </w:t></w:r><w:r><w:rPr><w:w w:val="105"/><w:lang w:val="fr-CA"/></w:rPr><w:t>converties</w:t></w:r><w:r><w:rPr><w:spacing w:val="0"/><w:w w:val="105"/><w:lang w:val="fr-CA"/></w:rPr><w:t xml:space="preserve"> </w:t></w:r><w:r><w:rPr><w:w w:val="105"/><w:lang w:val="fr-CA"/></w:rPr><w:t>en</w:t></w:r><w:r><w:rPr><w:spacing w:val="0"/><w:w w:val="105"/><w:lang w:val="fr-CA"/></w:rPr><w:t xml:space="preserve"> </w:t></w:r><w:r><w:rPr><w:w w:val="105"/><w:lang w:val="fr-CA"/></w:rPr><w:t>hauteur</w:t></w:r><w:r><w:rPr><w:spacing w:val="0"/><w:w w:val="105"/><w:lang w:val="fr-CA"/></w:rPr><w:t xml:space="preserve"> </w:t></w:r><w:r><w:rPr><w:w w:val="105"/><w:lang w:val="fr-CA"/></w:rPr><w:t>d’eau</w:t></w:r><w:r><w:rPr><w:spacing w:val="0"/><w:w w:val="105"/><w:lang w:val="fr-CA"/></w:rPr><w:t xml:space="preserve"> ´</w:t></w:r><w:r><w:rPr><w:w w:val="105"/><w:lang w:val="fr-CA"/></w:rPr><w:t>equivalente,</w:t></w:r><w:r><w:rPr><w:spacing w:val="0"/><w:w w:val="105"/><w:lang w:val="fr-CA"/></w:rPr><w:t xml:space="preserve"> </w:t></w:r><w:r><w:rPr><w:w w:val="105"/><w:lang w:val="fr-CA"/></w:rPr><w:t>moins</w:t></w:r><w:r><w:rPr><w:spacing w:val="0"/><w:w w:val="105"/><w:lang w:val="fr-CA"/></w:rPr><w:t xml:space="preserve"> </w:t></w:r><w:r><w:rPr><w:w w:val="105"/><w:lang w:val="fr-CA"/></w:rPr><w:t>une</w:t></w:r><w:r><w:rPr><w:spacing w:val="0"/><w:w w:val="105"/><w:lang w:val="fr-CA"/></w:rPr><w:t xml:space="preserve"> </w:t></w:r><w:r><w:rPr><w:w w:val="105"/><w:lang w:val="fr-CA"/></w:rPr><w:t>constante dont</w:t></w:r><w:r><w:rPr><w:spacing w:val="17"/><w:w w:val="105"/><w:lang w:val="fr-CA"/></w:rPr><w:t xml:space="preserve"> </w:t></w:r><w:r><w:rPr><w:w w:val="105"/><w:lang w:val="fr-CA"/></w:rPr><w:t>la</w:t></w:r><w:r><w:rPr><w:spacing w:val="17"/><w:w w:val="105"/><w:lang w:val="fr-CA"/></w:rPr><w:t xml:space="preserve"> </w:t></w:r><w:r><w:rPr><w:w w:val="105"/><w:lang w:val="fr-CA"/></w:rPr><w:t>valeur</w:t></w:r><w:r><w:rPr><w:spacing w:val="17"/><w:w w:val="105"/><w:lang w:val="fr-CA"/></w:rPr><w:t xml:space="preserve"> </w:t></w:r><w:r><w:rPr><w:w w:val="105"/><w:lang w:val="fr-CA"/></w:rPr><w:t>est</w:t></w:r><w:r><w:rPr><w:spacing w:val="10"/><w:w w:val="105"/><w:lang w:val="fr-CA"/></w:rPr><w:t xml:space="preserve"> </w:t></w:r><w:r><w:rPr><w:spacing w:val="0"/><w:w w:val="105"/><w:lang w:val="fr-CA"/></w:rPr><w:t>´</w:t></w:r><w:r><w:rPr><w:w w:val="105"/><w:lang w:val="fr-CA"/></w:rPr><w:t>etablie</w:t></w:r><w:r><w:rPr><w:spacing w:val="18"/><w:w w:val="105"/><w:lang w:val="fr-CA"/></w:rPr><w:t xml:space="preserve"> </w:t></w:r><w:r><w:rPr><w:w w:val="105"/><w:lang w:val="fr-CA"/></w:rPr><w:t>en</w:t></w:r><w:r><w:rPr><w:spacing w:val="17"/><w:w w:val="105"/><w:lang w:val="fr-CA"/></w:rPr><w:t xml:space="preserve"> </w:t></w:r><w:r><w:rPr><w:w w:val="105"/><w:lang w:val="fr-CA"/></w:rPr><w:t>fonction</w:t></w:r><w:r><w:rPr><w:spacing w:val="17"/><w:w w:val="105"/><w:lang w:val="fr-CA"/></w:rPr><w:t xml:space="preserve"> </w:t></w:r><w:r><w:rPr><w:w w:val="105"/><w:lang w:val="fr-CA"/></w:rPr><w:t>de</w:t></w:r><w:r><w:rPr><w:spacing w:val="16"/><w:w w:val="105"/><w:lang w:val="fr-CA"/></w:rPr><w:t xml:space="preserve"> </w:t></w:r><w:r><w:rPr><w:w w:val="105"/><w:lang w:val="fr-CA"/></w:rPr><w:t>la</w:t></w:r><w:r><w:rPr><w:spacing w:val="18"/><w:w w:val="105"/><w:lang w:val="fr-CA"/></w:rPr><w:t xml:space="preserve"> </w:t></w:r><w:r><w:rPr><w:w w:val="105"/><w:lang w:val="fr-CA"/></w:rPr><w:t>p</w:t></w:r><w:r><w:rPr><w:spacing w:val="0"/><w:w w:val="105"/><w:lang w:val="fr-CA"/></w:rPr><w:t>r</w:t></w:r><w:r><w:rPr><w:w w:val="105"/><w:lang w:val="fr-CA"/></w:rPr><w:t>ession</w:t></w:r><w:r><w:rPr><w:spacing w:val="17"/><w:w w:val="105"/><w:lang w:val="fr-CA"/></w:rPr><w:t xml:space="preserve"> </w:t></w:r><w:r><w:rPr><w:w w:val="105"/><w:lang w:val="fr-CA"/></w:rPr><w:t>atmosp</w:t></w:r><w:r><w:rPr><w:spacing w:val="0"/><w:w w:val="105"/><w:lang w:val="fr-CA"/></w:rPr><w:t>h´</w:t></w:r><w:r><w:rPr><w:w w:val="105"/><w:lang w:val="fr-CA"/></w:rPr><w:t>erique</w:t></w:r><w:r><w:rPr><w:spacing w:val="17"/><w:w w:val="105"/><w:lang w:val="fr-CA"/></w:rPr><w:t xml:space="preserve"> </w:t></w:r><w:r><w:rPr><w:w w:val="105"/><w:lang w:val="fr-CA"/></w:rPr><w:t>minimale</w:t></w:r><w:r><w:rPr><w:spacing w:val="16"/><w:w w:val="105"/><w:lang w:val="fr-CA"/></w:rPr><w:t xml:space="preserve"> </w:t></w:r><w:r><w:rPr><w:w w:val="105"/><w:lang w:val="fr-CA"/></w:rPr><w:t>antici</w:t></w:r><w:r><w:rPr><w:spacing w:val="0"/><w:w w:val="105"/><w:lang w:val="fr-CA"/></w:rPr><w:t>p´</w:t></w:r><w:r><w:rPr><w:w w:val="105"/><w:lang w:val="fr-CA"/></w:rPr><w:t>ee</w:t></w:r><w:r><w:rPr><w:spacing w:val="17"/><w:w w:val="105"/><w:lang w:val="fr-CA"/></w:rPr><w:t xml:space="preserve"> </w:t></w:r><w:r><w:rPr><w:w w:val="105"/><w:lang w:val="fr-CA"/></w:rPr><w:t>au</w:t></w:r><w:r><w:rPr><w:spacing w:val="17"/><w:w w:val="105"/><w:lang w:val="fr-CA"/></w:rPr><w:t xml:space="preserve"> </w:t></w:r><w:r><w:rPr><w:w w:val="105"/><w:lang w:val="fr-CA"/></w:rPr><w:t>niveau</w:t></w:r></w:p><w:p><w:pPr><w:pStyle w:val="TextBody"/><w:spacing w:lineRule="auto" w:line="249" w:before="29" w:after="0"/><w:ind w:left="113" w:right="112" w:hanging="0"/><w:jc w:val="both"/><w:rPr><w:lang w:val="fr-CA"/></w:rPr></w:pPr><w:r><w:rPr><w:w w:val="105"/><w:lang w:val="fr-CA"/></w:rPr><w:t>de</w:t></w:r><w:r><w:rPr><w:spacing w:val="28"/><w:w w:val="105"/><w:lang w:val="fr-CA"/></w:rPr><w:t xml:space="preserve"> </w:t></w:r><w:r><w:rPr><w:w w:val="105"/><w:lang w:val="fr-CA"/></w:rPr><w:t>la</w:t></w:r><w:r><w:rPr><w:spacing w:val="29"/><w:w w:val="105"/><w:lang w:val="fr-CA"/></w:rPr><w:t xml:space="preserve"> </w:t></w:r><w:r><w:rPr><w:w w:val="105"/><w:lang w:val="fr-CA"/></w:rPr><w:t>mer</w:t></w:r><w:r><w:rPr><w:spacing w:val="29"/><w:w w:val="105"/><w:lang w:val="fr-CA"/></w:rPr><w:t xml:space="preserve"> </w:t></w:r><w:r><w:rPr><w:w w:val="105"/><w:lang w:val="fr-CA"/></w:rPr><w:t>et</w:t></w:r><w:r><w:rPr><w:spacing w:val="29"/><w:w w:val="105"/><w:lang w:val="fr-CA"/></w:rPr><w:t xml:space="preserve"> </w:t></w:r><w:r><w:rPr><w:w w:val="105"/><w:lang w:val="fr-CA"/></w:rPr><w:t>de</w:t></w:r><w:r><w:rPr><w:spacing w:val="29"/><w:w w:val="105"/><w:lang w:val="fr-CA"/></w:rPr><w:t xml:space="preserve"> </w:t></w:r><w:r><w:rPr><w:w w:val="105"/><w:lang w:val="fr-CA"/></w:rPr><w:t>l’altitude</w:t></w:r><w:r><w:rPr><w:spacing w:val="28"/><w:w w:val="105"/><w:lang w:val="fr-CA"/></w:rPr><w:t xml:space="preserve"> </w:t></w:r><w:r><w:rPr><w:w w:val="105"/><w:lang w:val="fr-CA"/></w:rPr><w:t>fournie</w:t></w:r><w:r><w:rPr><w:spacing w:val="29"/><w:w w:val="105"/><w:lang w:val="fr-CA"/></w:rPr><w:t xml:space="preserve"> </w:t></w:r><w:r><w:rPr><w:spacing w:val="0"/><w:w w:val="105"/><w:lang w:val="fr-CA"/></w:rPr><w:t>`</w:t></w:r><w:r><w:rPr><w:w w:val="105"/><w:lang w:val="fr-CA"/></w:rPr><w:t>a</w:t></w:r><w:r><w:rPr><w:spacing w:val="30"/><w:w w:val="105"/><w:lang w:val="fr-CA"/></w:rPr><w:t xml:space="preserve"> </w:t></w:r><w:r><w:rPr><w:w w:val="105"/><w:lang w:val="fr-CA"/></w:rPr><w:t>la</w:t></w:r><w:r><w:rPr><w:spacing w:val="29"/><w:w w:val="105"/><w:lang w:val="fr-CA"/></w:rPr><w:t xml:space="preserve"> </w:t></w:r><w:r><w:rPr><w:w w:val="105"/><w:lang w:val="fr-CA"/></w:rPr><w:t>sonde</w:t></w:r><w:r><w:rPr><w:spacing w:val="30"/><w:w w:val="105"/><w:lang w:val="fr-CA"/></w:rPr><w:t xml:space="preserve"> </w:t></w:r><w:r><w:rPr><w:w w:val="105"/><w:lang w:val="fr-CA"/></w:rPr><w:t>par</w:t></w:r><w:r><w:rPr><w:spacing w:val="28"/><w:w w:val="105"/><w:lang w:val="fr-CA"/></w:rPr><w:t xml:space="preserve"> </w:t></w:r><w:r><w:rPr><w:w w:val="105"/><w:lang w:val="fr-CA"/></w:rPr><w:t>l’utilisateur</w:t></w:r><w:r><w:rPr><w:spacing w:val="29"/><w:w w:val="105"/><w:lang w:val="fr-CA"/></w:rPr><w:t xml:space="preserve"> </w:t></w:r><w:r><w:rPr><w:w w:val="105"/><w:lang w:val="fr-CA"/></w:rPr><w:t>l</w:t></w:r><w:r><w:rPr><w:spacing w:val="0"/><w:w w:val="105"/><w:lang w:val="fr-CA"/></w:rPr><w:t>o</w:t></w:r><w:r><w:rPr><w:w w:val="105"/><w:lang w:val="fr-CA"/></w:rPr><w:t>rs</w:t></w:r><w:r><w:rPr><w:spacing w:val="29"/><w:w w:val="105"/><w:lang w:val="fr-CA"/></w:rPr><w:t xml:space="preserve"> </w:t></w:r><w:r><w:rPr><w:w w:val="105"/><w:lang w:val="fr-CA"/></w:rPr><w:t>de</w:t></w:r><w:r><w:rPr><w:spacing w:val="29"/><w:w w:val="105"/><w:lang w:val="fr-CA"/></w:rPr><w:t xml:space="preserve"> </w:t></w:r><w:r><w:rPr><w:w w:val="105"/><w:lang w:val="fr-CA"/></w:rPr><w:t>sa</w:t></w:r><w:r><w:rPr><w:spacing w:val="29"/><w:w w:val="105"/><w:lang w:val="fr-CA"/></w:rPr><w:t xml:space="preserve"> </w:t></w:r><w:r><w:rPr><w:w w:val="105"/><w:lang w:val="fr-CA"/></w:rPr><w:t>programmation</w:t></w:r><w:r><w:rPr><w:spacing w:val="28"/><w:w w:val="105"/><w:lang w:val="fr-CA"/></w:rPr><w:t xml:space="preserve"> </w:t></w:r><w:r><w:rPr><w:w w:val="105"/><w:lang w:val="fr-CA"/></w:rPr><w:t>(9.5</w:t></w:r><w:r><w:rPr><w:spacing w:val="30"/><w:w w:val="105"/><w:lang w:val="fr-CA"/></w:rPr><w:t xml:space="preserve"> </w:t></w:r><w:r><w:rPr><w:w w:val="105"/><w:lang w:val="fr-CA"/></w:rPr><w:t>m</w:t></w:r><w:r><w:rPr><w:spacing w:val="29"/><w:w w:val="105"/><w:lang w:val="fr-CA"/></w:rPr><w:t xml:space="preserve"> </w:t></w:r><w:r><w:rPr><w:w w:val="105"/><w:lang w:val="fr-CA"/></w:rPr><w:t>-</w:t></w:r><w:r><w:rPr><w:w w:val="99"/><w:lang w:val="fr-CA"/></w:rPr><w:t xml:space="preserve"> </w:t></w:r><w:r><w:rPr><w:w w:val="105"/><w:lang w:val="fr-CA"/></w:rPr><w:t>0.0012</w:t></w:r><w:r><w:rPr><w:spacing w:val="0"/><w:w w:val="105"/><w:lang w:val="fr-CA"/></w:rPr><w:t xml:space="preserve"> </w:t></w:r><w:r><w:rPr><w:w w:val="105"/><w:lang w:val="fr-CA"/></w:rPr><w:t>m</w:t></w:r><w:r><w:rPr><w:spacing w:val="0"/><w:w w:val="105"/><w:lang w:val="fr-CA"/></w:rPr><w:t xml:space="preserve"> </w:t></w:r><w:r><w:rPr><w:w w:val="105"/><w:lang w:val="fr-CA"/></w:rPr><w:t>par</w:t></w:r><w:r><w:rPr><w:spacing w:val="0"/><w:w w:val="105"/><w:lang w:val="fr-CA"/></w:rPr><w:t xml:space="preserve"> m`</w:t></w:r><w:r><w:rPr><w:w w:val="105"/><w:lang w:val="fr-CA"/></w:rPr><w:t>etre</w:t></w:r><w:r><w:rPr><w:spacing w:val="0"/><w:w w:val="105"/><w:lang w:val="fr-CA"/></w:rPr><w:t xml:space="preserve"> </w:t></w:r><w:r><w:rPr><w:w w:val="105"/><w:lang w:val="fr-CA"/></w:rPr><w:t>d’altitude).</w:t></w:r><w:r><w:rPr><w:spacing w:val="7"/><w:w w:val="105"/><w:lang w:val="fr-CA"/></w:rPr><w:t xml:space="preserve"> </w:t></w:r><w:r><w:rPr><w:w w:val="105"/><w:lang w:val="fr-CA"/></w:rPr><w:t>Pour</w:t></w:r><w:r><w:rPr><w:spacing w:val="0"/><w:w w:val="105"/><w:lang w:val="fr-CA"/></w:rPr><w:t xml:space="preserve"> </w:t></w:r><w:r><w:rPr><w:w w:val="105"/><w:lang w:val="fr-CA"/></w:rPr><w:t>les</w:t></w:r><w:r><w:rPr><w:spacing w:val="0"/><w:w w:val="105"/><w:lang w:val="fr-CA"/></w:rPr><w:t xml:space="preserve"> </w:t></w:r><w:r><w:rPr><w:w w:val="105"/><w:lang w:val="fr-CA"/></w:rPr><w:t>sondes</w:t></w:r><w:r><w:rPr><w:spacing w:val="0"/><w:w w:val="105"/><w:lang w:val="fr-CA"/></w:rPr><w:t xml:space="preserve"> </w:t></w:r><w:r><w:rPr><w:w w:val="105"/><w:lang w:val="fr-CA"/></w:rPr><w:t>Micro-Diver</w:t></w:r><w:r><w:rPr><w:spacing w:val="0"/><w:w w:val="105"/><w:lang w:val="fr-CA"/></w:rPr><w:t xml:space="preserve"> </w:t></w:r><w:r><w:rPr><w:w w:val="105"/><w:lang w:val="fr-CA"/></w:rPr><w:t>et</w:t></w:r><w:r><w:rPr><w:spacing w:val="0"/><w:w w:val="105"/><w:lang w:val="fr-CA"/></w:rPr><w:t xml:space="preserve"> </w:t></w:r><w:r><w:rPr><w:w w:val="105"/><w:lang w:val="fr-CA"/></w:rPr><w:t>Level</w:t></w:r><w:r><w:rPr><w:spacing w:val="0"/><w:w w:val="105"/><w:lang w:val="fr-CA"/></w:rPr><w:t>o</w:t></w:r><w:r><w:rPr><w:w w:val="105"/><w:lang w:val="fr-CA"/></w:rPr><w:t>gger</w:t></w:r><w:r><w:rPr><w:spacing w:val="0"/><w:w w:val="105"/><w:lang w:val="fr-CA"/></w:rPr><w:t xml:space="preserve"> </w:t></w:r><w:r><w:rPr><w:w w:val="105"/><w:lang w:val="fr-CA"/></w:rPr><w:t>Edge,</w:t></w:r><w:r><w:rPr><w:spacing w:val="0"/><w:w w:val="105"/><w:lang w:val="fr-CA"/></w:rPr><w:t xml:space="preserve"> </w:t></w:r><w:r><w:rPr><w:w w:val="105"/><w:lang w:val="fr-CA"/></w:rPr><w:t>les</w:t></w:r><w:r><w:rPr><w:spacing w:val="0"/><w:w w:val="105"/><w:lang w:val="fr-CA"/></w:rPr><w:t xml:space="preserve"> </w:t></w:r><w:r><w:rPr><w:w w:val="105"/><w:lang w:val="fr-CA"/></w:rPr><w:t>don</w:t></w:r><w:r><w:rPr><w:spacing w:val="0"/><w:w w:val="105"/><w:lang w:val="fr-CA"/></w:rPr><w:t>n´</w:t></w:r><w:r><w:rPr><w:w w:val="105"/><w:lang w:val="fr-CA"/></w:rPr><w:t>ees</w:t></w:r><w:r><w:rPr><w:spacing w:val="0"/><w:w w:val="105"/><w:lang w:val="fr-CA"/></w:rPr><w:t xml:space="preserve"> </w:t></w:r><w:r><w:rPr><w:w w:val="105"/><w:lang w:val="fr-CA"/></w:rPr><w:t>brutes</w:t></w:r><w:r><w:rPr><w:w w:val="106"/><w:lang w:val="fr-CA"/></w:rPr><w:t xml:space="preserve"> </w:t></w:r><w:r><w:rPr><w:w w:val="105"/><w:lang w:val="fr-CA"/></w:rPr><w:t>enregist</w:t></w:r><w:r><w:rPr><w:spacing w:val="0"/><w:w w:val="105"/><w:lang w:val="fr-CA"/></w:rPr><w:t>r´</w:t></w:r><w:r><w:rPr><w:w w:val="105"/><w:lang w:val="fr-CA"/></w:rPr><w:t>ees</w:t></w:r><w:r><w:rPr><w:spacing w:val="0"/><w:w w:val="105"/><w:lang w:val="fr-CA"/></w:rPr><w:t xml:space="preserve"> </w:t></w:r><w:r><w:rPr><w:w w:val="105"/><w:lang w:val="fr-CA"/></w:rPr><w:t>par</w:t></w:r><w:r><w:rPr><w:spacing w:val="0"/><w:w w:val="105"/><w:lang w:val="fr-CA"/></w:rPr><w:t xml:space="preserve"> </w:t></w:r><w:r><w:rPr><w:w w:val="105"/><w:lang w:val="fr-CA"/></w:rPr><w:t>les</w:t></w:r><w:r><w:rPr><w:spacing w:val="0"/><w:w w:val="105"/><w:lang w:val="fr-CA"/></w:rPr><w:t xml:space="preserve"> </w:t></w:r><w:r><w:rPr><w:w w:val="105"/><w:lang w:val="fr-CA"/></w:rPr><w:t>instruments</w:t></w:r><w:r><w:rPr><w:spacing w:val="0"/><w:w w:val="105"/><w:lang w:val="fr-CA"/></w:rPr><w:t xml:space="preserve"> </w:t></w:r><w:r><w:rPr><w:w w:val="105"/><w:lang w:val="fr-CA"/></w:rPr><w:t>correspondent</w:t></w:r><w:r><w:rPr><w:spacing w:val="0"/><w:w w:val="105"/><w:lang w:val="fr-CA"/></w:rPr><w:t xml:space="preserve"> </w:t></w:r><w:r><w:rPr><w:w w:val="105"/><w:lang w:val="fr-CA"/></w:rPr><w:t>aux</w:t></w:r><w:r><w:rPr><w:spacing w:val="0"/><w:w w:val="105"/><w:lang w:val="fr-CA"/></w:rPr><w:t xml:space="preserve"> </w:t></w:r><w:r><w:rPr><w:w w:val="105"/><w:lang w:val="fr-CA"/></w:rPr><w:t>pressions</w:t></w:r><w:r><w:rPr><w:spacing w:val="0"/><w:w w:val="105"/><w:lang w:val="fr-CA"/></w:rPr><w:t xml:space="preserve"> </w:t></w:r><w:r><w:rPr><w:w w:val="105"/><w:lang w:val="fr-CA"/></w:rPr><w:t>mesu</w:t></w:r><w:r><w:rPr><w:spacing w:val="0"/><w:w w:val="105"/><w:lang w:val="fr-CA"/></w:rPr><w:t>r´</w:t></w:r><w:r><w:rPr><w:w w:val="105"/><w:lang w:val="fr-CA"/></w:rPr><w:t>ees</w:t></w:r><w:r><w:rPr><w:spacing w:val="0"/><w:w w:val="105"/><w:lang w:val="fr-CA"/></w:rPr><w:t xml:space="preserve"> </w:t></w:r><w:r><w:rPr><w:w w:val="105"/><w:lang w:val="fr-CA"/></w:rPr><w:t>converties</w:t></w:r><w:r><w:rPr><w:spacing w:val="0"/><w:w w:val="105"/><w:lang w:val="fr-CA"/></w:rPr><w:t xml:space="preserve"> </w:t></w:r><w:r><w:rPr><w:w w:val="105"/><w:lang w:val="fr-CA"/></w:rPr><w:t>en</w:t></w:r><w:r><w:rPr><w:spacing w:val="0"/><w:w w:val="105"/><w:lang w:val="fr-CA"/></w:rPr><w:t xml:space="preserve"> </w:t></w:r><w:r><w:rPr><w:w w:val="105"/><w:lang w:val="fr-CA"/></w:rPr><w:t>hauteur</w:t></w:r><w:r><w:rPr><w:spacing w:val="0"/><w:w w:val="105"/><w:lang w:val="fr-CA"/></w:rPr><w:t xml:space="preserve"> </w:t></w:r><w:r><w:rPr><w:w w:val="105"/><w:lang w:val="fr-CA"/></w:rPr><w:t>d’eau</w:t></w:r></w:p><w:p><w:pPr><w:pStyle w:val="TextBody"/><w:spacing w:lineRule="auto" w:line="249"/><w:ind w:left="113" w:right="151" w:hanging="7"/><w:jc w:val="both"/><w:rPr><w:lang w:val="fr-CA"/></w:rPr></w:pPr><w:r><w:rPr><w:spacing w:val="0"/><w:w w:val="105"/><w:lang w:val="fr-CA"/></w:rPr><w:t>´</w:t></w:r><w:r><w:rPr><w:w w:val="105"/><w:lang w:val="fr-CA"/></w:rPr><w:t>equivalente.</w:t></w:r><w:r><w:rPr><w:spacing w:val="2"/><w:w w:val="105"/><w:lang w:val="fr-CA"/></w:rPr><w:t xml:space="preserve"> </w:t></w:r><w:r><w:rPr><w:w w:val="105"/><w:lang w:val="fr-CA"/></w:rPr><w:t>Enfin,</w:t></w:r><w:r><w:rPr><w:spacing w:val="0"/><w:w w:val="105"/><w:lang w:val="fr-CA"/></w:rPr><w:t xml:space="preserve"> </w:t></w:r><w:r><w:rPr><w:w w:val="105"/><w:lang w:val="fr-CA"/></w:rPr><w:t>pour</w:t></w:r><w:r><w:rPr><w:spacing w:val="0"/><w:w w:val="105"/><w:lang w:val="fr-CA"/></w:rPr><w:t xml:space="preserve"> </w:t></w:r><w:r><w:rPr><w:w w:val="105"/><w:lang w:val="fr-CA"/></w:rPr><w:t>les</w:t></w:r><w:r><w:rPr><w:spacing w:val="0"/><w:w w:val="105"/><w:lang w:val="fr-CA"/></w:rPr><w:t xml:space="preserve"> </w:t></w:r><w:r><w:rPr><w:w w:val="105"/><w:lang w:val="fr-CA"/></w:rPr><w:t>sondes</w:t></w:r><w:r><w:rPr><w:spacing w:val="0"/><w:w w:val="105"/><w:lang w:val="fr-CA"/></w:rPr><w:t xml:space="preserve"> </w:t></w:r><w:r><w:rPr><w:w w:val="105"/><w:lang w:val="fr-CA"/></w:rPr><w:t>b</w:t></w:r><w:r><w:rPr><w:spacing w:val="0"/><w:w w:val="105"/><w:lang w:val="fr-CA"/></w:rPr><w:t>a</w:t></w:r><w:r><w:rPr><w:w w:val="105"/><w:lang w:val="fr-CA"/></w:rPr><w:t>rologger</w:t></w:r><w:r><w:rPr><w:spacing w:val="0"/><w:w w:val="105"/><w:lang w:val="fr-CA"/></w:rPr><w:t xml:space="preserve"> </w:t></w:r><w:r><w:rPr><w:w w:val="105"/><w:lang w:val="fr-CA"/></w:rPr><w:t>Edge,</w:t></w:r><w:r><w:rPr><w:spacing w:val="0"/><w:w w:val="105"/><w:lang w:val="fr-CA"/></w:rPr><w:t xml:space="preserve"> </w:t></w:r><w:r><w:rPr><w:w w:val="105"/><w:lang w:val="fr-CA"/></w:rPr><w:t>la</w:t></w:r><w:r><w:rPr><w:spacing w:val="0"/><w:w w:val="105"/><w:lang w:val="fr-CA"/></w:rPr><w:t xml:space="preserve"> </w:t></w:r><w:r><w:rPr><w:w w:val="105"/><w:lang w:val="fr-CA"/></w:rPr><w:t>pression</w:t></w:r><w:r><w:rPr><w:spacing w:val="0"/><w:w w:val="105"/><w:lang w:val="fr-CA"/></w:rPr><w:t xml:space="preserve"> </w:t></w:r><w:r><w:rPr><w:w w:val="105"/><w:lang w:val="fr-CA"/></w:rPr><w:t>atmosp</w:t></w:r><w:r><w:rPr><w:spacing w:val="0"/><w:w w:val="105"/><w:lang w:val="fr-CA"/></w:rPr><w:t>h´</w:t></w:r><w:r><w:rPr><w:w w:val="105"/><w:lang w:val="fr-CA"/></w:rPr><w:t>erique</w:t></w:r><w:r><w:rPr><w:spacing w:val="0"/><w:w w:val="105"/><w:lang w:val="fr-CA"/></w:rPr><w:t xml:space="preserve"> </w:t></w:r><w:r><w:rPr><w:w w:val="105"/><w:lang w:val="fr-CA"/></w:rPr><w:t>est</w:t></w:r><w:r><w:rPr><w:spacing w:val="0"/><w:w w:val="105"/><w:lang w:val="fr-CA"/></w:rPr><w:t xml:space="preserve"> </w:t></w:r><w:r><w:rPr><w:w w:val="105"/><w:lang w:val="fr-CA"/></w:rPr><w:t>dire</w:t></w:r><w:r><w:rPr><w:spacing w:val="0"/><w:w w:val="105"/><w:lang w:val="fr-CA"/></w:rPr><w:t>c</w:t></w:r><w:r><w:rPr><w:w w:val="105"/><w:lang w:val="fr-CA"/></w:rPr><w:t>tement</w:t></w:r><w:r><w:rPr><w:spacing w:val="0"/><w:w w:val="105"/><w:lang w:val="fr-CA"/></w:rPr><w:t xml:space="preserve"> </w:t></w:r><w:r><w:rPr><w:w w:val="105"/><w:lang w:val="fr-CA"/></w:rPr><w:t>mise</w:t></w:r><w:r><w:rPr><w:w w:val="98"/><w:lang w:val="fr-CA"/></w:rPr><w:t xml:space="preserve"> </w:t></w:r><w:r><w:rPr><w:w w:val="105"/><w:lang w:val="fr-CA"/></w:rPr><w:t>en</w:t></w:r><w:r><w:rPr><w:spacing w:val="5"/><w:w w:val="105"/><w:lang w:val="fr-CA"/></w:rPr><w:t xml:space="preserve"> </w:t></w:r><w:r><w:rPr><w:spacing w:val="0"/><w:w w:val="105"/><w:lang w:val="fr-CA"/></w:rPr><w:t>m´</w:t></w:r><w:r><w:rPr><w:w w:val="105"/><w:lang w:val="fr-CA"/></w:rPr><w:t>emoire</w:t></w:r><w:r><w:rPr><w:spacing w:val="5"/><w:w w:val="105"/><w:lang w:val="fr-CA"/></w:rPr><w:t xml:space="preserve"> </w:t></w:r><w:r><w:rPr><w:w w:val="105"/><w:lang w:val="fr-CA"/></w:rPr><w:t>sans</w:t></w:r><w:r><w:rPr><w:spacing w:val="6"/><w:w w:val="105"/><w:lang w:val="fr-CA"/></w:rPr><w:t xml:space="preserve"> </w:t></w:r><w:r><w:rPr><w:w w:val="105"/><w:lang w:val="fr-CA"/></w:rPr><w:t>aucune</w:t></w:r><w:r><w:rPr><w:spacing w:val="5"/><w:w w:val="105"/><w:lang w:val="fr-CA"/></w:rPr><w:t xml:space="preserve"> </w:t></w:r><w:r><w:rPr><w:w w:val="105"/><w:lang w:val="fr-CA"/></w:rPr><w:t>transformation</w:t></w:r><w:r><w:rPr><w:spacing w:val="6"/><w:w w:val="105"/><w:lang w:val="fr-CA"/></w:rPr><w:t xml:space="preserve"> </w:t></w:r><w:r><w:rPr><w:w w:val="105"/><w:lang w:val="fr-CA"/></w:rPr><w:t>p</w:t></w:r><w:r><w:rPr><w:spacing w:val="0"/><w:w w:val="105"/><w:lang w:val="fr-CA"/></w:rPr><w:t>r´</w:t></w:r><w:r><w:rPr><w:w w:val="105"/><w:lang w:val="fr-CA"/></w:rPr><w:t>ealable.</w:t></w:r><w:r><w:rPr><w:spacing w:val="29"/><w:w w:val="105"/><w:lang w:val="fr-CA"/></w:rPr><w:t xml:space="preserve"> </w:t></w:r><w:r><w:rPr><w:w w:val="105"/><w:lang w:val="fr-CA"/></w:rPr><w:t>Le</w:t></w:r><w:r><w:rPr><w:spacing w:val="6"/><w:w w:val="105"/><w:lang w:val="fr-CA"/></w:rPr><w:t xml:space="preserve"> </w:t></w:r><w:r><w:rPr><w:w w:val="105"/><w:lang w:val="fr-CA"/></w:rPr><w:t>Tableau</w:t></w:r><w:r><w:rPr><w:spacing w:val="5"/><w:w w:val="105"/><w:lang w:val="fr-CA"/></w:rPr><w:t xml:space="preserve"> </w:t></w:r><w:r><w:rPr><w:w w:val="105"/><w:lang w:val="fr-CA"/></w:rPr><w:t>1</w:t></w:r><w:r><w:rPr><w:spacing w:val="6"/><w:w w:val="105"/><w:lang w:val="fr-CA"/></w:rPr><w:t xml:space="preserve"> </w:t></w:r><w:r><w:rPr><w:spacing w:val="0"/><w:w w:val="105"/><w:lang w:val="fr-CA"/></w:rPr><w:t>r´</w:t></w:r><w:r><w:rPr><w:w w:val="105"/><w:lang w:val="fr-CA"/></w:rPr><w:t>esume</w:t></w:r><w:r><w:rPr><w:spacing w:val="5"/><w:w w:val="105"/><w:lang w:val="fr-CA"/></w:rPr><w:t xml:space="preserve"> </w:t></w:r><w:r><w:rPr><w:w w:val="105"/><w:lang w:val="fr-CA"/></w:rPr><w:t>les</w:t></w:r><w:r><w:rPr><w:spacing w:val="5"/><w:w w:val="105"/><w:lang w:val="fr-CA"/></w:rPr><w:t xml:space="preserve"> </w:t></w:r><w:r><w:rPr><w:w w:val="105"/><w:lang w:val="fr-CA"/></w:rPr><w:t>dif</w:t></w:r><w:r><w:rPr><w:spacing w:val="0"/><w:w w:val="105"/><w:lang w:val="fr-CA"/></w:rPr><w:t>f´</w:t></w:r><w:r><w:rPr><w:w w:val="105"/><w:lang w:val="fr-CA"/></w:rPr><w:t>erentes</w:t></w:r><w:r><w:rPr><w:spacing w:val="5"/><w:w w:val="105"/><w:lang w:val="fr-CA"/></w:rPr><w:t xml:space="preserve"> </w:t></w:r><w:r><w:rPr><w:w w:val="105"/><w:lang w:val="fr-CA"/></w:rPr><w:t>o</w:t></w:r><w:r><w:rPr><w:spacing w:val="0"/><w:w w:val="105"/><w:lang w:val="fr-CA"/></w:rPr><w:t>p´e</w:t></w:r><w:r><w:rPr><w:w w:val="105"/><w:lang w:val="fr-CA"/></w:rPr><w:t>rations</w:t></w:r><w:r><w:rPr><w:w w:val="107"/><w:lang w:val="fr-CA"/></w:rPr><w:t xml:space="preserve"> </w:t></w:r><w:r><w:rPr><w:w w:val="105"/><w:lang w:val="fr-CA"/></w:rPr><w:t>mat</w:t></w:r><w:r><w:rPr><w:spacing w:val="0"/><w:w w:val="105"/><w:lang w:val="fr-CA"/></w:rPr><w:t>h´</w:t></w:r><w:r><w:rPr><w:w w:val="105"/><w:lang w:val="fr-CA"/></w:rPr><w:t>ematiques</w:t></w:r><w:r><w:rPr><w:spacing w:val="0"/><w:w w:val="105"/><w:lang w:val="fr-CA"/></w:rPr><w:t xml:space="preserve"> </w:t></w:r><w:r><w:rPr><w:w w:val="105"/><w:lang w:val="fr-CA"/></w:rPr><w:t>qui</w:t></w:r><w:r><w:rPr><w:spacing w:val="0"/><w:w w:val="105"/><w:lang w:val="fr-CA"/></w:rPr><w:t xml:space="preserve"> </w:t></w:r><w:r><w:rPr><w:w w:val="105"/><w:lang w:val="fr-CA"/></w:rPr><w:t>sont</w:t></w:r><w:r><w:rPr><w:spacing w:val="0"/><w:w w:val="105"/><w:lang w:val="fr-CA"/></w:rPr><w:t xml:space="preserve"> </w:t></w:r><w:r><w:rPr><w:w w:val="105"/><w:lang w:val="fr-CA"/></w:rPr><w:t>appliq</w:t></w:r><w:r><w:rPr><w:spacing w:val="0"/><w:w w:val="105"/><w:lang w:val="fr-CA"/></w:rPr><w:t>u´</w:t></w:r><w:r><w:rPr><w:w w:val="105"/><w:lang w:val="fr-CA"/></w:rPr><w:t>ees</w:t></w:r><w:r><w:rPr><w:spacing w:val="0"/><w:w w:val="105"/><w:lang w:val="fr-CA"/></w:rPr><w:t xml:space="preserve"> </w:t></w:r><w:r><w:rPr><w:w w:val="105"/><w:lang w:val="fr-CA"/></w:rPr><w:t>aux</w:t></w:r><w:r><w:rPr><w:spacing w:val="0"/><w:w w:val="105"/><w:lang w:val="fr-CA"/></w:rPr><w:t xml:space="preserve"> </w:t></w:r><w:r><w:rPr><w:w w:val="105"/><w:lang w:val="fr-CA"/></w:rPr><w:t>mesures</w:t></w:r><w:r><w:rPr><w:spacing w:val="0"/><w:w w:val="105"/><w:lang w:val="fr-CA"/></w:rPr><w:t xml:space="preserve"> </w:t></w:r><w:r><w:rPr><w:w w:val="105"/><w:lang w:val="fr-CA"/></w:rPr><w:t>avant</w:t></w:r><w:r><w:rPr><w:spacing w:val="0"/><w:w w:val="105"/><w:lang w:val="fr-CA"/></w:rPr><w:t xml:space="preserve"> </w:t></w:r><w:r><w:rPr><w:w w:val="105"/><w:lang w:val="fr-CA"/></w:rPr><w:t>de</w:t></w:r><w:r><w:rPr><w:spacing w:val="0"/><w:w w:val="105"/><w:lang w:val="fr-CA"/></w:rPr><w:t xml:space="preserve"> </w:t></w:r><w:r><w:rPr><w:w w:val="105"/><w:lang w:val="fr-CA"/></w:rPr><w:t>les</w:t></w:r><w:r><w:rPr><w:spacing w:val="0"/><w:w w:val="105"/><w:lang w:val="fr-CA"/></w:rPr><w:t xml:space="preserve"> </w:t></w:r><w:r><w:rPr><w:w w:val="105"/><w:lang w:val="fr-CA"/></w:rPr><w:t>mettre</w:t></w:r><w:r><w:rPr><w:spacing w:val="0"/><w:w w:val="105"/><w:lang w:val="fr-CA"/></w:rPr><w:t xml:space="preserve"> </w:t></w:r><w:r><w:rPr><w:w w:val="105"/><w:lang w:val="fr-CA"/></w:rPr><w:t>en</w:t></w:r><w:r><w:rPr><w:spacing w:val="0"/><w:w w:val="105"/><w:lang w:val="fr-CA"/></w:rPr><w:t xml:space="preserve"> m´</w:t></w:r><w:r><w:rPr><w:w w:val="105"/><w:lang w:val="fr-CA"/></w:rPr><w:t>emoire</w:t></w:r><w:r><w:rPr><w:spacing w:val="0"/><w:w w:val="105"/><w:lang w:val="fr-CA"/></w:rPr><w:t xml:space="preserve"> </w:t></w:r><w:r><w:rPr><w:w w:val="105"/><w:lang w:val="fr-CA"/></w:rPr><w:t>pour</w:t></w:r><w:r><w:rPr><w:spacing w:val="0"/><w:w w:val="105"/><w:lang w:val="fr-CA"/></w:rPr><w:t xml:space="preserve"> </w:t></w:r><w:r><w:rPr><w:w w:val="105"/><w:lang w:val="fr-CA"/></w:rPr><w:t>les</w:t></w:r><w:r><w:rPr><w:spacing w:val="0"/><w:w w:val="105"/><w:lang w:val="fr-CA"/></w:rPr><w:t xml:space="preserve"> </w:t></w:r><w:r><w:rPr><w:w w:val="105"/><w:lang w:val="fr-CA"/></w:rPr><w:t>dif</w:t></w:r><w:r><w:rPr><w:spacing w:val="0"/><w:w w:val="105"/><w:lang w:val="fr-CA"/></w:rPr><w:t>f´</w:t></w:r><w:r><w:rPr><w:w w:val="105"/><w:lang w:val="fr-CA"/></w:rPr><w:t>e</w:t></w:r><w:r><w:rPr><w:spacing w:val="0"/><w:w w:val="105"/><w:lang w:val="fr-CA"/></w:rPr><w:t>r</w:t></w:r><w:r><w:rPr><w:w w:val="105"/><w:lang w:val="fr-CA"/></w:rPr><w:t>ents types</w:t></w:r><w:r><w:rPr><w:spacing w:val="8"/><w:w w:val="105"/><w:lang w:val="fr-CA"/></w:rPr><w:t xml:space="preserve"> </w:t></w:r><w:r><w:rPr><w:w w:val="105"/><w:lang w:val="fr-CA"/></w:rPr><w:t>de</w:t></w:r><w:r><w:rPr><w:spacing w:val="9"/><w:w w:val="105"/><w:lang w:val="fr-CA"/></w:rPr><w:t xml:space="preserve"> </w:t></w:r><w:r><w:rPr><w:w w:val="105"/><w:lang w:val="fr-CA"/></w:rPr><w:t>sondes</w:t></w:r><w:r><w:rPr><w:spacing w:val="9"/><w:w w:val="105"/><w:lang w:val="fr-CA"/></w:rPr><w:t xml:space="preserve"> </w:t></w:r><w:r><w:rPr><w:w w:val="105"/><w:lang w:val="fr-CA"/></w:rPr><w:t>qui</w:t></w:r><w:r><w:rPr><w:spacing w:val="9"/><w:w w:val="105"/><w:lang w:val="fr-CA"/></w:rPr><w:t xml:space="preserve"> </w:t></w:r><w:r><w:rPr><w:w w:val="105"/><w:lang w:val="fr-CA"/></w:rPr><w:t>furent</w:t></w:r><w:r><w:rPr><w:spacing w:val="9"/><w:w w:val="105"/><w:lang w:val="fr-CA"/></w:rPr><w:t xml:space="preserve"> </w:t></w:r><w:r><w:rPr><w:w w:val="105"/><w:lang w:val="fr-CA"/></w:rPr><w:t>util</w:t></w:r><w:r><w:rPr><w:spacing w:val="0"/><w:w w:val="105"/><w:lang w:val="fr-CA"/></w:rPr><w:t>is´</w:t></w:r><w:r><w:rPr><w:w w:val="105"/><w:lang w:val="fr-CA"/></w:rPr><w:t>ees</w:t></w:r><w:r><w:rPr><w:spacing w:val="9"/><w:w w:val="105"/><w:lang w:val="fr-CA"/></w:rPr><w:t xml:space="preserve"> </w:t></w:r><w:r><w:rPr><w:w w:val="105"/><w:lang w:val="fr-CA"/></w:rPr><w:t>au</w:t></w:r><w:r><w:rPr><w:spacing w:val="9"/><w:w w:val="105"/><w:lang w:val="fr-CA"/></w:rPr><w:t xml:space="preserve"> </w:t></w:r><w:r><w:rPr><w:w w:val="105"/><w:lang w:val="fr-CA"/></w:rPr><w:t>cours</w:t></w:r><w:r><w:rPr><w:spacing w:val="9"/><w:w w:val="105"/><w:lang w:val="fr-CA"/></w:rPr><w:t xml:space="preserve"> </w:t></w:r><w:r><w:rPr><w:w w:val="105"/><w:lang w:val="fr-CA"/></w:rPr><w:t>du</w:t></w:r><w:r><w:rPr><w:spacing w:val="9"/><w:w w:val="105"/><w:lang w:val="fr-CA"/></w:rPr><w:t xml:space="preserve"> </w:t></w:r><w:r><w:rPr><w:w w:val="105"/><w:lang w:val="fr-CA"/></w:rPr><w:t>projet</w:t></w:r><w:r><w:rPr><w:spacing w:val="8"/><w:w w:val="105"/><w:lang w:val="fr-CA"/></w:rPr><w:t xml:space="preserve"> </w:t></w:r><w:r><w:rPr><w:w w:val="105"/><w:lang w:val="fr-CA"/></w:rPr><w:t>Mon</w:t></w:r><w:r><w:rPr><w:spacing w:val="0"/><w:w w:val="105"/><w:lang w:val="fr-CA"/></w:rPr><w:t>t´</w:t></w:r><w:r><w:rPr><w:w w:val="105"/><w:lang w:val="fr-CA"/></w:rPr><w:t>e</w:t></w:r><w:r><w:rPr><w:spacing w:val="0"/><w:w w:val="105"/><w:lang w:val="fr-CA"/></w:rPr><w:t>r´</w:t></w:r><w:r><w:rPr><w:w w:val="105"/><w:lang w:val="fr-CA"/></w:rPr><w:t>egie.</w:t></w:r></w:p><w:p><w:pPr><w:sectPr><w:type w:val="nextPage"/><w:pgSz w:w="12240" w:h="15840"/><w:pgMar w:left="1020" w:right="980" w:header="0" w:top="1120" w:footer="0" w:bottom="700" w:gutter="0"/><w:pgNumType w:fmt="decimal"/><w:formProt w:val="false"/><w:textDirection w:val="lrTb"/><w:docGrid w:type="default" w:linePitch="240" w:charSpace="4294965247"/></w:sectPr><w:pStyle w:val="TextBody"/><w:spacing w:lineRule="auto" w:line="249"/><w:ind w:left="113" w:right="151" w:firstLine="351"/><w:jc w:val="both"/><w:rPr><w:lang w:val="fr-CA"/></w:rPr></w:pPr><w:r><w:rPr><w:spacing w:val="0"/><w:w w:val="105"/><w:lang w:val="fr-CA"/></w:rPr><w:t>ou</w:t></w:r><w:r><w:rPr><w:w w:val="105"/><w:lang w:val="fr-CA"/></w:rPr><w:t>`</w:t></w:r><w:r><w:rPr><w:spacing w:val="18"/><w:w w:val="105"/><w:lang w:val="fr-CA"/></w:rPr><w:t xml:space="preserve"> </w:t></w:r><w:r><w:rPr><w:w w:val="105"/><w:lang w:val="fr-CA"/></w:rPr><w:t>Ptot</w:t></w:r><w:r><w:rPr><w:spacing w:val="14"/><w:w w:val="105"/><w:lang w:val="fr-CA"/></w:rPr><w:t xml:space="preserve"> </w:t></w:r><w:r><w:rPr><w:spacing w:val="0"/><w:w w:val="105"/><w:lang w:val="fr-CA"/></w:rPr><w:t>(</w:t></w:r><w:r><w:rPr><w:w w:val="105"/><w:lang w:val="fr-CA"/></w:rPr><w:t>kPa)</w:t></w:r><w:r><w:rPr><w:spacing w:val="14"/><w:w w:val="105"/><w:lang w:val="fr-CA"/></w:rPr><w:t xml:space="preserve"> </w:t></w:r><w:r><w:rPr><w:w w:val="105"/><w:lang w:val="fr-CA"/></w:rPr><w:t>est</w:t></w:r><w:r><w:rPr><w:spacing w:val="15"/><w:w w:val="105"/><w:lang w:val="fr-CA"/></w:rPr><w:t xml:space="preserve"> </w:t></w:r><w:r><w:rPr><w:w w:val="105"/><w:lang w:val="fr-CA"/></w:rPr><w:t>la</w:t></w:r><w:r><w:rPr><w:spacing w:val="14"/><w:w w:val="105"/><w:lang w:val="fr-CA"/></w:rPr><w:t xml:space="preserve"> </w:t></w:r><w:r><w:rPr><w:w w:val="105"/><w:lang w:val="fr-CA"/></w:rPr><w:t>pression</w:t></w:r><w:r><w:rPr><w:spacing w:val="13"/><w:w w:val="105"/><w:lang w:val="fr-CA"/></w:rPr><w:t xml:space="preserve"> </w:t></w:r><w:r><w:rPr><w:w w:val="105"/><w:lang w:val="fr-CA"/></w:rPr><w:t>absolue</w:t></w:r><w:r><w:rPr><w:spacing w:val="15"/><w:w w:val="105"/><w:lang w:val="fr-CA"/></w:rPr><w:t xml:space="preserve"> </w:t></w:r><w:r><w:rPr><w:w w:val="105"/><w:lang w:val="fr-CA"/></w:rPr><w:t>ressentie</w:t></w:r><w:r><w:rPr><w:spacing w:val="13"/><w:w w:val="105"/><w:lang w:val="fr-CA"/></w:rPr><w:t xml:space="preserve"> </w:t></w:r><w:r><w:rPr><w:w w:val="105"/><w:lang w:val="fr-CA"/></w:rPr><w:t>par</w:t></w:r><w:r><w:rPr><w:spacing w:val="14"/><w:w w:val="105"/><w:lang w:val="fr-CA"/></w:rPr><w:t xml:space="preserve"> </w:t></w:r><w:r><w:rPr><w:w w:val="105"/><w:lang w:val="fr-CA"/></w:rPr><w:t>la</w:t></w:r><w:r><w:rPr><w:spacing w:val="14"/><w:w w:val="105"/><w:lang w:val="fr-CA"/></w:rPr><w:t xml:space="preserve"> </w:t></w:r><w:r><w:rPr><w:w w:val="105"/><w:lang w:val="fr-CA"/></w:rPr><w:t>sonde</w:t></w:r><w:r><w:rPr><w:spacing w:val="13"/><w:w w:val="105"/><w:lang w:val="fr-CA"/></w:rPr><w:t xml:space="preserve"> </w:t></w:r><w:r><w:rPr><w:spacing w:val="0"/><w:w w:val="115"/><w:lang w:val="fr-CA"/></w:rPr><w:t>a</w:t></w:r><w:r><w:rPr><w:w w:val="115"/><w:lang w:val="fr-CA"/></w:rPr><w:t>`</w:t></w:r><w:r><w:rPr><w:spacing w:val="6"/><w:w w:val="115"/><w:lang w:val="fr-CA"/></w:rPr><w:t xml:space="preserve"> </w:t></w:r><w:r><w:rPr><w:w w:val="105"/><w:lang w:val="fr-CA"/></w:rPr><w:t>niveaux</w:t></w:r><w:r><w:rPr><w:spacing w:val="14"/><w:w w:val="105"/><w:lang w:val="fr-CA"/></w:rPr><w:t xml:space="preserve"> </w:t></w:r><w:r><w:rPr><w:w w:val="105"/><w:lang w:val="fr-CA"/></w:rPr><w:t>d’eau,</w:t></w:r><w:r><w:rPr><w:spacing w:val="15"/><w:w w:val="105"/><w:lang w:val="fr-CA"/></w:rPr><w:t xml:space="preserve"> </w:t></w:r><w:r><w:rPr><w:w w:val="105"/><w:lang w:val="fr-CA"/></w:rPr><w:t>Patm</w:t></w:r><w:r><w:rPr><w:spacing w:val="14"/><w:w w:val="105"/><w:lang w:val="fr-CA"/></w:rPr><w:t xml:space="preserve"> </w:t></w:r><w:r><w:rPr><w:w w:val="105"/><w:lang w:val="fr-CA"/></w:rPr><w:t>(kPa)</w:t></w:r><w:r><w:rPr><w:spacing w:val="14"/><w:w w:val="105"/><w:lang w:val="fr-CA"/></w:rPr><w:t xml:space="preserve"> </w:t></w:r><w:r><w:rPr><w:w w:val="105"/><w:lang w:val="fr-CA"/></w:rPr><w:t>est</w:t></w:r><w:r><w:rPr><w:spacing w:val="15"/><w:w w:val="105"/><w:lang w:val="fr-CA"/></w:rPr><w:t xml:space="preserve"> </w:t></w:r><w:r><w:rPr><w:w w:val="105"/><w:lang w:val="fr-CA"/></w:rPr><w:t>la</w:t></w:r><w:r><w:rPr><w:w w:val="103"/><w:lang w:val="fr-CA"/></w:rPr><w:t xml:space="preserve"> </w:t></w:r><w:r><w:rPr><w:w w:val="105"/><w:lang w:val="fr-CA"/></w:rPr><w:t>pression</w:t></w:r><w:r><w:rPr><w:spacing w:val="11"/><w:w w:val="105"/><w:lang w:val="fr-CA"/></w:rPr><w:t xml:space="preserve"> </w:t></w:r><w:r><w:rPr><w:w w:val="105"/><w:lang w:val="fr-CA"/></w:rPr><w:t>atmosp</w:t></w:r><w:r><w:rPr><w:spacing w:val="0"/><w:w w:val="105"/><w:lang w:val="fr-CA"/></w:rPr><w:t>h´</w:t></w:r><w:r><w:rPr><w:w w:val="105"/><w:lang w:val="fr-CA"/></w:rPr><w:t>erique,</w:t></w:r><w:r><w:rPr><w:spacing w:val="14"/><w:w w:val="105"/><w:lang w:val="fr-CA"/></w:rPr><w:t xml:space="preserve"> </w:t></w:r><w:r><w:rPr><w:w w:val="105"/><w:lang w:val="fr-CA"/></w:rPr><w:t>rho</w:t></w:r><w:r><w:rPr><w:spacing w:val="13"/><w:w w:val="105"/><w:lang w:val="fr-CA"/></w:rPr><w:t xml:space="preserve"> </w:t></w:r><w:r><w:rPr><w:w w:val="105"/><w:lang w:val="fr-CA"/></w:rPr><w:t>(kg/m3)</w:t></w:r><w:r><w:rPr><w:spacing w:val="13"/><w:w w:val="105"/><w:lang w:val="fr-CA"/></w:rPr><w:t xml:space="preserve"> </w:t></w:r><w:r><w:rPr><w:w w:val="105"/><w:lang w:val="fr-CA"/></w:rPr><w:t>est</w:t></w:r><w:r><w:rPr><w:spacing w:val="13"/><w:w w:val="105"/><w:lang w:val="fr-CA"/></w:rPr><w:t xml:space="preserve"> </w:t></w:r><w:r><w:rPr><w:w w:val="105"/><w:lang w:val="fr-CA"/></w:rPr><w:t>la</w:t></w:r><w:r><w:rPr><w:spacing w:val="13"/><w:w w:val="105"/><w:lang w:val="fr-CA"/></w:rPr><w:t xml:space="preserve"> </w:t></w:r><w:r><w:rPr><w:w w:val="105"/><w:lang w:val="fr-CA"/></w:rPr><w:t>masse</w:t></w:r><w:r><w:rPr><w:spacing w:val="12"/><w:w w:val="105"/><w:lang w:val="fr-CA"/></w:rPr><w:t xml:space="preserve"> </w:t></w:r><w:r><w:rPr><w:w w:val="105"/><w:lang w:val="fr-CA"/></w:rPr><w:t>volumique</w:t></w:r><w:r><w:rPr><w:spacing w:val="13"/><w:w w:val="105"/><w:lang w:val="fr-CA"/></w:rPr><w:t xml:space="preserve"> </w:t></w:r><w:r><w:rPr><w:w w:val="105"/><w:lang w:val="fr-CA"/></w:rPr><w:t>de</w:t></w:r><w:r><w:rPr><w:spacing w:val="13"/><w:w w:val="105"/><w:lang w:val="fr-CA"/></w:rPr><w:t xml:space="preserve"> </w:t></w:r><w:r><w:rPr><w:w w:val="105"/><w:lang w:val="fr-CA"/></w:rPr><w:t>l’eau,</w:t></w:r><w:r><w:rPr><w:spacing w:val="13"/><w:w w:val="105"/><w:lang w:val="fr-CA"/></w:rPr><w:t xml:space="preserve"> </w:t></w:r><w:r><w:rPr><w:w w:val="105"/><w:lang w:val="fr-CA"/></w:rPr><w:t>g</w:t></w:r><w:r><w:rPr><w:spacing w:val="13"/><w:w w:val="105"/><w:lang w:val="fr-CA"/></w:rPr><w:t xml:space="preserve"> </w:t></w:r><w:r><w:rPr><w:w w:val="105"/><w:lang w:val="fr-CA"/></w:rPr><w:t>(m/s2)</w:t></w:r><w:r><w:rPr><w:spacing w:val="12"/><w:w w:val="105"/><w:lang w:val="fr-CA"/></w:rPr><w:t xml:space="preserve"> </w:t></w:r><w:r><w:rPr><w:w w:val="105"/><w:lang w:val="fr-CA"/></w:rPr><w:t>est</w:t></w:r><w:r><w:rPr><w:spacing w:val="13"/><w:w w:val="105"/><w:lang w:val="fr-CA"/></w:rPr><w:t xml:space="preserve"> </w:t></w:r><w:r><w:rPr><w:w w:val="105"/><w:lang w:val="fr-CA"/></w:rPr><w:t>l’ac</w:t></w:r><w:r><w:rPr><w:spacing w:val="0"/><w:w w:val="105"/><w:lang w:val="fr-CA"/></w:rPr><w:t>c´</w:t></w:r><w:r><w:rPr><w:w w:val="105"/><w:lang w:val="fr-CA"/></w:rPr><w:t>e</w:t></w:r><w:r><w:rPr><w:spacing w:val="0"/><w:w w:val="105"/><w:lang w:val="fr-CA"/></w:rPr><w:t>l´</w:t></w:r><w:r><w:rPr><w:w w:val="105"/><w:lang w:val="fr-CA"/></w:rPr><w:t>eration</w:t></w:r><w:r><w:rPr><w:w w:val="107"/><w:lang w:val="fr-CA"/></w:rPr><w:t xml:space="preserve"> </w:t></w:r><w:r><w:rPr><w:w w:val="105"/><w:lang w:val="fr-CA"/></w:rPr><w:t>gravitationnelle</w:t></w:r><w:r><w:rPr><w:spacing w:val="20"/><w:w w:val="105"/><w:lang w:val="fr-CA"/></w:rPr><w:t xml:space="preserve"> </w:t></w:r><w:r><w:rPr><w:w w:val="105"/><w:lang w:val="fr-CA"/></w:rPr><w:t>terrestre</w:t></w:r><w:r><w:rPr><w:spacing w:val="19"/><w:w w:val="105"/><w:lang w:val="fr-CA"/></w:rPr><w:t xml:space="preserve"> </w:t></w:r><w:r><w:rPr><w:w w:val="105"/><w:lang w:val="fr-CA"/></w:rPr><w:t>et</w:t></w:r><w:r><w:rPr><w:spacing w:val="20"/><w:w w:val="105"/><w:lang w:val="fr-CA"/></w:rPr><w:t xml:space="preserve"> </w:t></w:r><w:r><w:rPr><w:w w:val="105"/><w:lang w:val="fr-CA"/></w:rPr><w:t>Zalt</w:t></w:r><w:r><w:rPr><w:spacing w:val="20"/><w:w w:val="105"/><w:lang w:val="fr-CA"/></w:rPr><w:t xml:space="preserve"> </w:t></w:r><w:r><w:rPr><w:w w:val="105"/><w:lang w:val="fr-CA"/></w:rPr><w:t>(m)</w:t></w:r><w:r><w:rPr><w:spacing w:val="20"/><w:w w:val="105"/><w:lang w:val="fr-CA"/></w:rPr><w:t xml:space="preserve"> </w:t></w:r><w:r><w:rPr><w:w w:val="105"/><w:lang w:val="fr-CA"/></w:rPr><w:t>est</w:t></w:r><w:r><w:rPr><w:spacing w:val="20"/><w:w w:val="105"/><w:lang w:val="fr-CA"/></w:rPr><w:t xml:space="preserve"> </w:t></w:r><w:r><w:rPr><w:w w:val="105"/><w:lang w:val="fr-CA"/></w:rPr><w:t>l’altitude</w:t></w:r><w:r><w:rPr><w:spacing w:val="19"/><w:w w:val="105"/><w:lang w:val="fr-CA"/></w:rPr><w:t xml:space="preserve"> </w:t></w:r><w:r><w:rPr><w:w w:val="105"/><w:lang w:val="fr-CA"/></w:rPr><w:t>du</w:t></w:r><w:r><w:rPr><w:spacing w:val="20"/><w:w w:val="105"/><w:lang w:val="fr-CA"/></w:rPr><w:t xml:space="preserve"> </w:t></w:r><w:r><w:rPr><w:w w:val="105"/><w:lang w:val="fr-CA"/></w:rPr><w:t>puits</w:t></w:r><w:r><w:rPr><w:spacing w:val="20"/><w:w w:val="105"/><w:lang w:val="fr-CA"/></w:rPr><w:t xml:space="preserve"> </w:t></w:r><w:r><w:rPr><w:w w:val="105"/><w:lang w:val="fr-CA"/></w:rPr><w:t>fourni</w:t></w:r><w:r><w:rPr><w:spacing w:val="20"/><w:w w:val="105"/><w:lang w:val="fr-CA"/></w:rPr><w:t xml:space="preserve"> </w:t></w:r><w:r><w:rPr><w:spacing w:val="0"/><w:w w:val="105"/><w:lang w:val="fr-CA"/></w:rPr><w:t>`</w:t></w:r><w:r><w:rPr><w:w w:val="105"/><w:lang w:val="fr-CA"/></w:rPr><w:t>a</w:t></w:r><w:r><w:rPr><w:spacing w:val="20"/><w:w w:val="105"/><w:lang w:val="fr-CA"/></w:rPr><w:t xml:space="preserve"> </w:t></w:r><w:r><w:rPr><w:w w:val="105"/><w:lang w:val="fr-CA"/></w:rPr><w:t>la</w:t></w:r><w:r><w:rPr><w:spacing w:val="20"/><w:w w:val="105"/><w:lang w:val="fr-CA"/></w:rPr><w:t xml:space="preserve"> </w:t></w:r><w:r><w:rPr><w:w w:val="105"/><w:lang w:val="fr-CA"/></w:rPr><w:t>sonde</w:t></w:r><w:r><w:rPr><w:spacing w:val="20"/><w:w w:val="105"/><w:lang w:val="fr-CA"/></w:rPr><w:t xml:space="preserve"> </w:t></w:r><w:r><w:rPr><w:w w:val="105"/><w:lang w:val="fr-CA"/></w:rPr><w:t>par</w:t></w:r><w:r><w:rPr><w:spacing w:val="20"/><w:w w:val="105"/><w:lang w:val="fr-CA"/></w:rPr><w:t xml:space="preserve"> </w:t></w:r><w:r><w:rPr><w:w w:val="105"/><w:lang w:val="fr-CA"/></w:rPr><w:t>l’utilisateur</w:t></w:r><w:r><w:rPr><w:spacing w:val="19"/><w:w w:val="105"/><w:lang w:val="fr-CA"/></w:rPr><w:t xml:space="preserve"> </w:t></w:r><w:r><w:rPr><w:w w:val="105"/><w:lang w:val="fr-CA"/></w:rPr><w:t>lors</w:t></w:r><w:r><w:rPr><w:w w:val="101"/><w:lang w:val="fr-CA"/></w:rPr><w:t xml:space="preserve"> </w:t></w:r><w:r><w:rPr><w:w w:val="105"/><w:lang w:val="fr-CA"/></w:rPr><w:t>de</w:t></w:r><w:r><w:rPr><w:spacing w:val="16"/><w:w w:val="105"/><w:lang w:val="fr-CA"/></w:rPr><w:t xml:space="preserve"> </w:t></w:r><w:r><w:rPr><w:w w:val="105"/><w:lang w:val="fr-CA"/></w:rPr><w:t>sa</w:t></w:r><w:r><w:rPr><w:spacing w:val="16"/><w:w w:val="105"/><w:lang w:val="fr-CA"/></w:rPr><w:t xml:space="preserve"> </w:t></w:r><w:r><w:rPr><w:spacing w:val="0"/><w:w w:val="105"/><w:lang w:val="fr-CA"/></w:rPr><w:t>programmation.</w:t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spacing w:before="7" w:after="0"/><w:rPr><w:rFonts w:ascii="Times New Roman" w:hAnsi="Times New Roman" w:eastAsia="Times New Roman" w:cs="Times New Roman"/><w:sz w:val="26"/><w:szCs w:val="26"/><w:lang w:val="fr-CA"/></w:rPr></w:pPr><w:r><w:rPr><w:rFonts w:eastAsia="Times New Roman" w:cs="Times New Roman" w:ascii="Times New Roman" w:hAnsi="Times New Roman"/><w:sz w:val="26"/><w:szCs w:val="26"/><w:lang w:val="fr-CA"/></w:rPr></w:r></w:p><w:p><w:pPr><w:pStyle w:val="Heading1"/><w:numPr><w:ilvl w:val="0"/><w:numId w:val="4"/></w:numPr><w:tabs><w:tab w:val="left" w:pos="883" w:leader="none"/></w:tabs><w:spacing w:lineRule="auto" w:line="256"/><w:ind w:left="133" w:right="2727" w:hanging="0"/><w:rPr><w:b w:val="false"/><w:b w:val="false"/><w:bCs w:val="false"/></w:rPr></w:pPr><w:bookmarkStart w:id="90" w:name="_bookmark52"/><w:bookmarkStart w:id="91" w:name="Estimation_of_missing_daily_climatologic"/><w:bookmarkEnd w:id="90"/><w:bookmarkEnd w:id="91"/><w:r><w:rPr><w:w w:val="95"/></w:rPr><w:t>Estimation</w:t></w:r><w:r><w:rPr><w:spacing w:val="30"/><w:w w:val="95"/></w:rPr><w:t xml:space="preserve"> </w:t></w:r><w:r><w:rPr><w:w w:val="95"/></w:rPr><w:t>of</w:t></w:r><w:r><w:rPr><w:spacing w:val="29"/><w:w w:val="95"/></w:rPr><w:t xml:space="preserve"> </w:t></w:r><w:r><w:rPr><w:w w:val="95"/></w:rPr><w:t>missing</w:t></w:r><w:r><w:rPr><w:spacing w:val="29"/><w:w w:val="95"/></w:rPr><w:t xml:space="preserve"> </w:t></w:r><w:r><w:rPr><w:w w:val="95"/></w:rPr><w:t xml:space="preserve">daily </w:t></w:r><w:del w:id="2040" w:author="Rivard, Christine" w:date="2015-03-27T10:33:00Z"><w:r><w:rPr><w:w w:val="95"/></w:rPr><w:delText>climatological</w:delText></w:r></w:del><w:del w:id="2041" w:author="Rivard, Christine" w:date="2015-03-27T10:33:00Z"><w:r><w:rPr><w:spacing w:val="10"/><w:w w:val="95"/></w:rPr><w:delText xml:space="preserve"> </w:delText></w:r></w:del><w:ins w:id="2042" w:author="Rivard, Christine" w:date="2015-03-27T10:33:00Z"><w:r><w:rPr><w:w w:val="95"/></w:rPr><w:t xml:space="preserve">weather </w:t></w:r></w:ins><w:r><w:rPr><w:w w:val="95"/></w:rPr><w:t>data</w:t></w:r></w:p><w:p><w:pPr><w:pStyle w:val="Normal"/><w:spacing w:before="2" w:after="0"/><w:rPr><w:rFonts w:ascii="Georgia" w:hAnsi="Georgia" w:eastAsia="Georgia" w:cs="Georgia"/><w:b/><w:b/><w:bCs/><w:sz w:val="68"/><w:szCs w:val="68"/></w:rPr></w:pPr><w:r><w:rPr><w:rFonts w:eastAsia="Georgia" w:cs="Georgia" w:ascii="Georgia" w:hAnsi="Georgia"/><w:b/><w:bCs/><w:sz w:val="68"/><w:szCs w:val="68"/></w:rPr></w:r></w:p><w:p><w:pPr><w:pStyle w:val="Heading2"/><w:numPr><w:ilvl w:val="1"/><w:numId w:val="4"/></w:numPr><w:tabs><w:tab w:val="left" w:pos="1017" w:leader="none"/></w:tabs><w:spacing w:before="0" w:after="0"/><w:jc w:val="both"/><w:rPr><w:b w:val="false"/><w:b w:val="false"/><w:bCs w:val="false"/></w:rPr></w:pPr><w:bookmarkStart w:id="92" w:name="Introduction"/><w:bookmarkStart w:id="93" w:name="_bookmark53"/><w:bookmarkEnd w:id="92"/><w:bookmarkEnd w:id="93"/><w:r><w:rPr></w:rPr><w:t>Introduction</w:t></w:r></w:p><w:p><w:pPr><w:pStyle w:val="TextBody"/><w:spacing w:lineRule="auto" w:line="249" w:before="227" w:after="0"/><w:ind w:left="125" w:right="146" w:firstLine="8"/><w:jc w:val="both"/><w:rPr></w:rPr></w:pPr><w:r><w:rPr><w:w w:val="105"/></w:rPr><w:t>Climate</w:t></w:r><w:r><w:rPr><w:spacing w:val="0"/><w:w w:val="105"/></w:rPr><w:t xml:space="preserve"> </w:t></w:r><w:r><w:rPr><w:w w:val="105"/></w:rPr><w:t>data</w:t></w:r><w:r><w:rPr><w:spacing w:val="0"/><w:w w:val="105"/></w:rPr><w:t xml:space="preserve"> </w:t></w:r><w:r><w:rPr><w:w w:val="105"/></w:rPr><w:t>are</w:t></w:r><w:r><w:rPr><w:spacing w:val="0"/><w:w w:val="105"/></w:rPr><w:t xml:space="preserve"> </w:t></w:r><w:r><w:rPr><w:w w:val="105"/></w:rPr><w:t>useful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several</w:t></w:r><w:r><w:rPr><w:spacing w:val="0"/><w:w w:val="105"/></w:rPr><w:t xml:space="preserve"> </w:t></w:r><w:r><w:rPr><w:w w:val="105"/></w:rPr><w:t>fields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Earth</w:t></w:r><w:r><w:rPr><w:spacing w:val="0"/><w:w w:val="105"/></w:rPr><w:t xml:space="preserve"> </w:t></w:r><w:ins w:id="2043" w:author="Rivard, Christine" w:date="2015-03-27T10:39:00Z"><w:r><w:rPr><w:w w:val="105"/></w:rPr><w:t>s</w:t></w:r></w:ins><w:del w:id="2044" w:author="Rivard, Christine" w:date="2015-03-27T10:39:00Z"><w:r><w:rPr><w:w w:val="105"/></w:rPr><w:delText>S</w:delText></w:r></w:del><w:r><w:rPr><w:w w:val="105"/></w:rPr><w:t>ciences,</w:t></w:r><w:r><w:rPr><w:spacing w:val="0"/><w:w w:val="105"/></w:rPr><w:t xml:space="preserve"> </w:t></w:r><w:r><w:rPr><w:w w:val="105"/></w:rPr><w:t>including</w:t></w:r><w:r><w:rPr><w:spacing w:val="0"/><w:w w:val="105"/></w:rPr><w:t xml:space="preserve"> </w:t></w:r><w:r><w:rPr><w:w w:val="105"/></w:rPr><w:t>hydrology,</w:t></w:r><w:r><w:rPr><w:spacing w:val="0"/><w:w w:val="105"/></w:rPr><w:t xml:space="preserve"> </w:t></w:r><w:r><w:rPr><w:w w:val="105"/></w:rPr><w:t>hydrogeology</w:t></w:r><w:r><w:rPr><w:spacing w:val="0"/><w:w w:val="105"/></w:rPr><w:t xml:space="preserve"> </w:t></w:r><w:r><w:rPr><w:w w:val="105"/></w:rPr><w:t>and</w:t></w:r><w:r><w:rPr><w:w w:val="108"/></w:rPr><w:t xml:space="preserve"> </w:t></w:r><w:r><w:rPr><w:w w:val="105"/></w:rPr><w:t>agronomy.</w:t></w:r><w:r><w:rPr><w:spacing w:val="33"/><w:w w:val="105"/></w:rPr><w:t xml:space="preserve"> </w:t></w:r><w:r><w:rPr><w:w w:val="105"/></w:rPr><w:t>However,</w:t></w:r><w:r><w:rPr><w:spacing w:val="10"/><w:w w:val="105"/></w:rPr><w:t xml:space="preserve"> </w:t></w:r><w:r><w:rPr><w:w w:val="105"/></w:rPr><w:t>climate</w:t></w:r><w:r><w:rPr><w:spacing w:val="9"/><w:w w:val="105"/></w:rPr><w:t xml:space="preserve"> </w:t></w:r><w:r><w:rPr><w:spacing w:val="0"/><w:w w:val="105"/></w:rPr><w:t>datasets</w:t></w:r><w:r><w:rPr><w:spacing w:val="9"/><w:w w:val="105"/></w:rPr><w:t xml:space="preserve"> </w:t></w:r><w:r><w:rPr><w:w w:val="105"/></w:rPr><w:t>are</w:t></w:r><w:ins w:id="2045" w:author="Rivard, Christine" w:date="2015-03-27T10:40:00Z"><w:r><w:rPr><w:w w:val="105"/></w:rPr><w:t>, most of the time,</w:t></w:r></w:ins><w:del w:id="2046" w:author="Rivard, Christine" w:date="2015-03-27T10:40:00Z"><w:r><w:rPr><w:spacing w:val="8"/><w:w w:val="105"/></w:rPr><w:delText xml:space="preserve"> </w:delText></w:r></w:del><w:del w:id="2047" w:author="Rivard, Christine" w:date="2015-03-27T10:40:00Z"><w:r><w:rPr><w:w w:val="105"/></w:rPr><w:delText>often</w:delText></w:r></w:del><w:r><w:rPr><w:spacing w:val="10"/><w:w w:val="105"/></w:rPr><w:t xml:space="preserve"> </w:t></w:r><w:r><w:rPr><w:w w:val="105"/></w:rPr><w:t>incomplete.</w:t></w:r><w:r><w:rPr><w:spacing w:val="32"/><w:w w:val="105"/></w:rPr><w:t xml:space="preserve"> </w:t></w:r><w:r><w:rPr><w:w w:val="105"/></w:rPr><w:t>This</w:t></w:r><w:r><w:rPr><w:spacing w:val="10"/><w:w w:val="105"/></w:rPr><w:t xml:space="preserve"> </w:t></w:r><w:ins w:id="2048" w:author="Rivard, Christine" w:date="2015-03-27T10:40:00Z"><w:r><w:rPr><w:spacing w:val="10"/><w:w w:val="105"/></w:rPr><w:t xml:space="preserve">can </w:t></w:r></w:ins><w:r><w:rPr><w:w w:val="105"/></w:rPr><w:t>represent</w:t></w:r><w:del w:id="2049" w:author="Rivard, Christine" w:date="2015-03-27T10:40:00Z"><w:r><w:rPr><w:w w:val="105"/></w:rPr><w:delText>s</w:delText></w:r></w:del><w:r><w:rPr><w:spacing w:val="8"/><w:w w:val="105"/></w:rPr><w:t xml:space="preserve"> </w:t></w:r><w:r><w:rPr><w:w w:val="105"/></w:rPr><w:t>a</w:t></w:r><w:r><w:rPr><w:spacing w:val="10"/><w:w w:val="105"/></w:rPr><w:t xml:space="preserve"> </w:t></w:r><w:del w:id="2050" w:author="Rivard, Christine" w:date="2015-03-27T10:43:00Z"><w:commentRangeStart w:id="58"/><w:r><w:rPr><w:w w:val="105"/></w:rPr><w:delText>serious</w:delText></w:r></w:del><w:del w:id="2051" w:author="Rivard, Christine" w:date="2015-03-27T10:43:00Z"><w:r><w:rPr><w:spacing w:val="9"/><w:w w:val="105"/></w:rPr><w:delText xml:space="preserve"> </w:delText></w:r></w:del><w:r><w:rPr><w:spacing w:val="9"/><w:w w:val="105"/></w:rPr></w:r><w:ins w:id="2052" w:author="Rivard, Christine" w:date="2015-03-27T10:43:00Z"><w:commentRangeEnd w:id="58"/><w:r><w:commentReference w:id="58"/></w:r><w:r><w:rPr><w:w w:val="105"/></w:rPr><w:t>major</w:t></w:r></w:ins><w:ins w:id="2053" w:author="Rivard, Christine" w:date="2015-03-27T10:43:00Z"><w:r><w:rPr><w:spacing w:val="9"/><w:w w:val="105"/></w:rPr><w:t xml:space="preserve"> </w:t></w:r></w:ins><w:r><w:rPr><w:w w:val="105"/></w:rPr><w:t>issue</w:t></w:r><w:r><w:rPr><w:spacing w:val="9"/><w:w w:val="105"/></w:rPr><w:t xml:space="preserve"> </w:t></w:r><w:ins w:id="2054" w:author="Rivard, Christine" w:date="2015-03-27T10:44:00Z"><w:r><w:rPr><w:spacing w:val="9"/><w:w w:val="105"/></w:rPr><w:t xml:space="preserve">in </w:t></w:r></w:ins><w:ins w:id="2055" w:author="Rivard, Christine" w:date="2015-03-27T10:41:00Z"><w:r><w:rPr><w:spacing w:val="9"/><w:w w:val="105"/></w:rPr><w:t xml:space="preserve">various applications, such as </w:t></w:r></w:ins><w:ins w:id="2056" w:author="Rivard, Christine" w:date="2015-03-27T10:44:00Z"><w:r><w:rPr><w:spacing w:val="9"/><w:w w:val="105"/></w:rPr><w:t xml:space="preserve">for </w:t></w:r></w:ins><w:ins w:id="2057" w:author="Rivard, Christine" w:date="2015-03-27T10:41:00Z"><w:r><w:rPr><w:spacing w:val="9"/><w:w w:val="105"/></w:rPr><w:t xml:space="preserve">hydrological or hydrogeological model simulations </w:t></w:r></w:ins><w:del w:id="2058" w:author="Rivard, Christine" w:date="2015-03-27T10:42:00Z"><w:r><w:rPr><w:w w:val="105"/></w:rPr><w:delText>to</w:delText></w:r></w:del><w:del w:id="2059" w:author="Rivard, Christine" w:date="2015-03-27T10:42:00Z"><w:r><w:rPr><w:spacing w:val="8"/><w:w w:val="105"/></w:rPr><w:delText xml:space="preserve"> </w:delText></w:r></w:del><w:del w:id="2060" w:author="Rivard, Christine" w:date="2015-03-27T10:42:00Z"><w:r><w:rPr><w:w w:val="105"/></w:rPr><w:delText>the</w:delText></w:r></w:del><w:del w:id="2061" w:author="Rivard, Christine" w:date="2015-03-27T10:42:00Z"><w:r><w:rPr><w:spacing w:val="27"/><w:w w:val="110"/></w:rPr><w:delText xml:space="preserve"> </w:delText></w:r></w:del><w:del w:id="2062" w:author="Rivard, Christine" w:date="2015-03-27T10:42:00Z"><w:r><w:rPr><w:w w:val="105"/></w:rPr><w:delText>use</w:delText></w:r></w:del><w:del w:id="2063" w:author="Rivard, Christine" w:date="2015-03-27T10:42:00Z"><w:r><w:rPr><w:spacing w:val="34"/><w:w w:val="105"/></w:rPr><w:delText xml:space="preserve"> </w:delText></w:r></w:del><w:del w:id="2064" w:author="Rivard, Christine" w:date="2015-03-27T10:42:00Z"><w:r><w:rPr><w:w w:val="105"/></w:rPr><w:delText>of</w:delText></w:r></w:del><w:del w:id="2065" w:author="Rivard, Christine" w:date="2015-03-27T10:42:00Z"><w:r><w:rPr><w:spacing w:val="35"/><w:w w:val="105"/></w:rPr><w:delText xml:space="preserve"> </w:delText></w:r></w:del><w:del w:id="2066" w:author="Rivard, Christine" w:date="2015-03-27T10:42:00Z"><w:r><w:rPr><w:w w:val="105"/></w:rPr><w:delText>models</w:delText></w:r></w:del><w:del w:id="2067" w:author="Rivard, Christine" w:date="2015-03-27T10:42:00Z"><w:r><w:rPr><w:spacing w:val="34"/><w:w w:val="105"/></w:rPr><w:delText xml:space="preserve"> </w:delText></w:r></w:del><w:r><w:rPr><w:w w:val="105"/></w:rPr><w:t>that</w:t></w:r><w:r><w:rPr><w:spacing w:val="35"/><w:w w:val="105"/></w:rPr><w:t xml:space="preserve"> </w:t></w:r><w:ins w:id="2068" w:author="Rivard, Christine" w:date="2015-03-27T10:43:00Z"><w:r><w:rPr><w:spacing w:val="35"/><w:w w:val="105"/></w:rPr><w:t xml:space="preserve">heavily </w:t></w:r></w:ins><w:r><w:rPr><w:w w:val="105"/></w:rPr><w:t>depend</w:t></w:r><w:r><w:rPr><w:spacing w:val="34"/><w:w w:val="105"/></w:rPr><w:t xml:space="preserve"> </w:t></w:r><w:r><w:rPr><w:w w:val="105"/></w:rPr><w:t>on</w:t></w:r><w:r><w:rPr><w:spacing w:val="35"/><w:w w:val="105"/></w:rPr><w:t xml:space="preserve"> </w:t></w:r><w:r><w:rPr><w:w w:val="105"/></w:rPr><w:t>these</w:t></w:r><w:r><w:rPr><w:spacing w:val="35"/><w:w w:val="105"/></w:rPr><w:t xml:space="preserve"> </w:t></w:r><w:r><w:rPr><w:w w:val="105"/></w:rPr><w:t>data.</w:t></w:r><w:r><w:rPr><w:spacing w:val="23"/><w:w w:val="105"/></w:rPr><w:t xml:space="preserve"> </w:t></w:r><w:r><w:rPr><w:w w:val="105"/></w:rPr><w:t>For</w:t></w:r><w:r><w:rPr><w:spacing w:val="35"/><w:w w:val="105"/></w:rPr><w:t xml:space="preserve"> </w:t></w:r><w:r><w:rPr><w:w w:val="105"/></w:rPr><w:t>example,</w:t></w:r><w:r><w:rPr><w:spacing w:val="39"/><w:w w:val="105"/></w:rPr><w:t xml:space="preserve"> </w:t></w:r><w:r><w:rPr><w:w w:val="105"/></w:rPr><w:t>the</w:t></w:r><w:r><w:rPr><w:spacing w:val="34"/><w:w w:val="105"/></w:rPr><w:t xml:space="preserve"> </w:t></w:r><w:r><w:rPr><w:w w:val="105"/></w:rPr><w:t>method</w:t></w:r><w:r><w:rPr><w:spacing w:val="35"/><w:w w:val="105"/></w:rPr><w:t xml:space="preserve"> </w:t></w:r><w:ins w:id="2069" w:author="Rivard, Christine" w:date="2015-03-27T10:47:00Z"><w:r><w:rPr><w:spacing w:val="35"/><w:w w:val="105"/></w:rPr><w:t xml:space="preserve">WHAT is </w:t></w:r></w:ins><w:r><w:rPr><w:w w:val="105"/></w:rPr><w:t>us</w:t></w:r><w:del w:id="2070" w:author="Rivard, Christine" w:date="2015-03-27T10:47:00Z"><w:r><w:rPr><w:w w:val="105"/></w:rPr><w:delText>ed</w:delText></w:r></w:del><w:ins w:id="2071" w:author="Rivard, Christine" w:date="2015-03-27T10:47:00Z"><w:r><w:rPr><w:w w:val="105"/></w:rPr><w:t>ing</w:t></w:r></w:ins><w:r><w:rPr><w:spacing w:val="35"/><w:w w:val="105"/></w:rPr><w:t xml:space="preserve"> </w:t></w:r><w:r><w:rPr><w:w w:val="105"/></w:rPr><w:t>for</w:t></w:r><w:r><w:rPr><w:spacing w:val="34"/><w:w w:val="105"/></w:rPr><w:t xml:space="preserve"> </w:t></w:r><w:r><w:rPr><w:w w:val="105"/></w:rPr><w:t>the</w:t></w:r><w:r><w:rPr><w:spacing w:val="35"/><w:w w:val="105"/></w:rPr><w:t xml:space="preserve"> </w:t></w:r><w:r><w:rPr><w:w w:val="105"/></w:rPr><w:t>estimation</w:t></w:r><w:r><w:rPr><w:spacing w:val="35"/><w:w w:val="105"/></w:rPr><w:t xml:space="preserve"> </w:t></w:r><w:r><w:rPr><w:w w:val="105"/></w:rPr><w:t>of</w:t></w:r><w:r><w:rPr><w:w w:val="96"/></w:rPr><w:t xml:space="preserve"> </w:t></w:r><w:r><w:rPr><w:w w:val="105"/></w:rPr><w:t>groundwater</w:t></w:r><w:r><w:rPr><w:spacing w:val="0"/><w:w w:val="105"/></w:rPr><w:t xml:space="preserve"> </w:t></w:r><w:r><w:rPr><w:w w:val="105"/></w:rPr><w:t>recharge</w:t></w:r><w:r><w:rPr><w:spacing w:val="0"/><w:w w:val="105"/></w:rPr><w:t xml:space="preserve"> </w:t></w:r><w:del w:id="2072" w:author="Rivard, Christine" w:date="2015-03-27T10:47:00Z"><w:r><w:rPr><w:w w:val="105"/></w:rPr><w:delText>in</w:delText></w:r></w:del><w:del w:id="2073" w:author="Rivard, Christine" w:date="2015-03-27T10:47:00Z"><w:r><w:rPr><w:spacing w:val="0"/><w:w w:val="105"/></w:rPr><w:delText xml:space="preserve"> </w:delText></w:r></w:del><w:del w:id="2074" w:author="Rivard, Christine" w:date="2015-03-27T10:47:00Z"><w:r><w:rPr><w:w w:val="105"/></w:rPr><w:delText>WHAT</w:delText></w:r></w:del><w:del w:id="2075" w:author="Rivard, Christine" w:date="2015-03-27T10:47:00Z"><w:r><w:rPr><w:spacing w:val="0"/><w:w w:val="105"/></w:rPr><w:delText xml:space="preserve"> </w:delText></w:r></w:del><w:r><w:rPr><w:w w:val="105"/></w:rPr><w:t>requires</w:t></w:r><w:r><w:rPr><w:spacing w:val="0"/><w:w w:val="105"/></w:rPr><w:t xml:space="preserve"> </w:t></w:r><w:r><w:rPr><w:w w:val="105"/></w:rPr><w:t>serially</w:t></w:r><w:r><w:rPr><w:spacing w:val="0"/><w:w w:val="105"/></w:rPr><w:t xml:space="preserve"> </w:t></w:r><w:r><w:rPr><w:w w:val="105"/></w:rPr><w:t>complete</w:t></w:r><w:r><w:rPr><w:spacing w:val="0"/><w:w w:val="105"/></w:rPr><w:t xml:space="preserve"> </w:t></w:r><w:r><w:rPr><w:w w:val="105"/></w:rPr><w:t>(no</w:t></w:r><w:r><w:rPr><w:spacing w:val="0"/><w:w w:val="105"/></w:rPr><w:t xml:space="preserve"> </w:t></w:r><w:r><w:rPr><w:w w:val="105"/></w:rPr><w:t>missing</w:t></w:r><w:r><w:rPr><w:spacing w:val="0"/><w:w w:val="105"/></w:rPr><w:t xml:space="preserve"> </w:t></w:r><w:r><w:rPr><w:w w:val="105"/></w:rPr><w:t>data</w:t></w:r><w:r><w:rPr><w:spacing w:val="0"/><w:w w:val="105"/></w:rPr><w:t xml:space="preserve"> </w:t></w:r><w:r><w:rPr><w:w w:val="105"/></w:rPr><w:t>values)</w:t></w:r><w:r><w:rPr><w:spacing w:val="0"/><w:w w:val="105"/></w:rPr><w:t xml:space="preserve"> </w:t></w:r><w:r><w:rPr><w:w w:val="105"/></w:rPr><w:t>air</w:t></w:r><w:r><w:rPr><w:spacing w:val="0"/><w:w w:val="105"/></w:rPr><w:t xml:space="preserve"> temperature</w:t></w:r><w:r><w:rPr><w:spacing w:val="20"/><w:w w:val="103"/></w:rPr><w:t xml:space="preserve"> </w:t></w:r><w:r><w:rPr><w:w w:val="105"/></w:rPr><w:t>and</w:t></w:r><w:r><w:rPr><w:spacing w:val="31"/><w:w w:val="105"/></w:rPr><w:t xml:space="preserve"> </w:t></w:r><w:r><w:rPr><w:w w:val="105"/></w:rPr><w:t>precipitation</w:t></w:r><w:r><w:rPr><w:spacing w:val="31"/><w:w w:val="105"/></w:rPr><w:t xml:space="preserve"> </w:t></w:r><w:r><w:rPr><w:w w:val="105"/></w:rPr><w:t>daily</w:t></w:r><w:r><w:rPr><w:spacing w:val="31"/><w:w w:val="105"/></w:rPr><w:t xml:space="preserve"> </w:t></w:r><w:del w:id="2076" w:author="Rivard, Christine" w:date="2015-03-27T10:49:00Z"><w:r><w:rPr><w:w w:val="105"/></w:rPr><w:delText>time</w:delText></w:r></w:del><w:del w:id="2077" w:author="Rivard, Christine" w:date="2015-03-27T10:48:00Z"><w:r><w:rPr><w:spacing w:val="32"/><w:w w:val="105"/></w:rPr><w:delText xml:space="preserve"> </w:delText></w:r></w:del><w:del w:id="2078" w:author="Rivard, Christine" w:date="2015-03-27T10:49:00Z"><w:r><w:rPr><w:w w:val="105"/></w:rPr><w:delText>series</w:delText></w:r></w:del><w:ins w:id="2079" w:author="Rivard, Christine" w:date="2015-03-27T10:49:00Z"><w:r><w:rPr><w:w w:val="105"/></w:rPr><w:t>datasets</w:t></w:r></w:ins><w:r><w:rPr><w:w w:val="105"/></w:rPr><w:t>.</w:t></w:r><w:r><w:rPr><w:spacing w:val="9"/><w:w w:val="105"/></w:rPr><w:t xml:space="preserve"> </w:t></w:r><w:r><w:rPr><w:w w:val="105"/></w:rPr><w:t>The</w:t></w:r><w:r><w:rPr><w:spacing w:val="32"/><w:w w:val="105"/></w:rPr><w:t xml:space="preserve"> </w:t></w:r><w:r><w:rPr><w:w w:val="105"/></w:rPr><w:t>quality</w:t></w:r><w:r><w:rPr><w:spacing w:val="32"/><w:w w:val="105"/></w:rPr><w:t xml:space="preserve"> </w:t></w:r><w:r><w:rPr><w:spacing w:val="0"/><w:w w:val="105"/></w:rPr><w:t>of</w:t></w:r><w:r><w:rPr><w:spacing w:val="31"/><w:w w:val="105"/></w:rPr><w:t xml:space="preserve"> </w:t></w:r><w:r><w:rPr><w:w w:val="105"/></w:rPr><w:t>the</w:t></w:r><w:r><w:rPr><w:spacing w:val="32"/><w:w w:val="105"/></w:rPr><w:t xml:space="preserve"> </w:t></w:r><w:r><w:rPr><w:w w:val="105"/></w:rPr><w:t>groundwater</w:t></w:r><w:r><w:rPr><w:spacing w:val="32"/><w:w w:val="105"/></w:rPr><w:t xml:space="preserve"> </w:t></w:r><w:r><w:rPr><w:w w:val="105"/></w:rPr><w:t>recharge</w:t></w:r><w:r><w:rPr><w:spacing w:val="30"/><w:w w:val="105"/></w:rPr><w:t xml:space="preserve"> </w:t></w:r><w:r><w:rPr><w:w w:val="105"/></w:rPr><w:t>assessment</w:t></w:r><w:del w:id="2080" w:author="Rivard, Christine" w:date="2015-03-27T10:49:00Z"><w:r><w:rPr><w:w w:val="105"/></w:rPr><w:delText>s</w:delText></w:r></w:del><w:r><w:rPr><w:spacing w:val="31"/><w:w w:val="105"/></w:rPr><w:t xml:space="preserve"> </w:t></w:r><w:r><w:rPr><w:w w:val="105"/></w:rPr><w:t>made</w:t></w:r><w:r><w:rPr><w:spacing w:val="21"/><w:w w:val="107"/></w:rPr><w:t xml:space="preserve"> </w:t></w:r><w:r><w:rPr><w:w w:val="105"/></w:rPr><w:t>with</w:t></w:r><w:r><w:rPr><w:spacing w:val="3"/><w:w w:val="105"/></w:rPr><w:t xml:space="preserve"> </w:t></w:r><w:r><w:rPr><w:w w:val="105"/></w:rPr><w:t>this</w:t></w:r><w:r><w:rPr><w:spacing w:val="3"/><w:w w:val="105"/></w:rPr><w:t xml:space="preserve"> </w:t></w:r><w:r><w:rPr><w:w w:val="105"/></w:rPr><w:t>technique</w:t></w:r><w:r><w:rPr><w:spacing w:val="3"/><w:w w:val="105"/></w:rPr><w:t xml:space="preserve"> </w:t></w:r><w:ins w:id="2081" w:author="Rivard, Christine" w:date="2015-03-27T10:49:00Z"><w:r><w:rPr><w:w w:val="105"/></w:rPr><w:t>is</w:t></w:r></w:ins><w:del w:id="2082" w:author="Rivard, Christine" w:date="2015-03-27T10:49:00Z"><w:r><w:rPr><w:w w:val="105"/></w:rPr><w:delText>are</w:delText></w:r></w:del><w:r><w:rPr><w:spacing w:val="2"/><w:w w:val="105"/></w:rPr><w:t xml:space="preserve"> </w:t></w:r><w:r><w:rPr><w:w w:val="105"/></w:rPr><w:t>highly</w:t></w:r><w:r><w:rPr><w:spacing w:val="3"/><w:w w:val="105"/></w:rPr><w:t xml:space="preserve"> </w:t></w:r><w:r><w:rPr><w:w w:val="105"/></w:rPr><w:t>dependent</w:t></w:r><w:r><w:rPr><w:spacing w:val="2"/><w:w w:val="105"/></w:rPr><w:t xml:space="preserve"> </w:t></w:r><w:r><w:rPr><w:w w:val="105"/></w:rPr><w:t>upon</w:t></w:r><w:r><w:rPr><w:spacing w:val="3"/><w:w w:val="105"/></w:rPr><w:t xml:space="preserve"> </w:t></w:r><w:r><w:rPr><w:w w:val="105"/></w:rPr><w:t>the</w:t></w:r><w:r><w:rPr><w:spacing w:val="2"/><w:w w:val="105"/></w:rPr><w:t xml:space="preserve"> </w:t></w:r><w:r><w:rPr><w:w w:val="105"/></w:rPr><w:t>quality</w:t></w:r><w:r><w:rPr><w:spacing w:val="3"/><w:w w:val="105"/></w:rPr><w:t xml:space="preserve"> </w:t></w:r><w:r><w:rPr><w:w w:val="105"/></w:rPr><w:t>of</w:t></w:r><w:r><w:rPr><w:spacing w:val="3"/><w:w w:val="105"/></w:rPr><w:t xml:space="preserve"> </w:t></w:r><w:r><w:rPr><w:w w:val="105"/></w:rPr><w:t>the</w:t></w:r><w:r><w:rPr><w:spacing w:val="3"/><w:w w:val="105"/></w:rPr><w:t xml:space="preserve"> </w:t></w:r><w:r><w:rPr><w:w w:val="105"/></w:rPr><w:t>weather</w:t></w:r><w:r><w:rPr><w:spacing w:val="3"/><w:w w:val="105"/></w:rPr><w:t xml:space="preserve"> </w:t></w:r><w:r><w:rPr><w:w w:val="105"/></w:rPr><w:t>dat</w:t></w:r><w:del w:id="2083" w:author="Rivard, Christine" w:date="2015-03-27T10:49:00Z"><w:r><w:rPr><w:w w:val="105"/></w:rPr><w:delText>e</w:delText></w:r></w:del><w:del w:id="2084" w:author="Rivard, Christine" w:date="2015-03-27T10:49:00Z"><w:r><w:rPr><w:spacing w:val="3"/><w:w w:val="105"/></w:rPr><w:delText xml:space="preserve"> </w:delText></w:r></w:del><w:ins w:id="2085" w:author="Rivard, Christine" w:date="2015-03-27T10:49:00Z"><w:r><w:rPr><w:spacing w:val="3"/><w:w w:val="105"/></w:rPr><w:t>a</w:t></w:r></w:ins><w:r><w:rPr><w:w w:val="105"/></w:rPr><w:t>set</w:t></w:r><w:r><w:rPr><w:spacing w:val="3"/><w:w w:val="105"/></w:rPr><w:t xml:space="preserve"> </w:t></w:r><w:r><w:rPr><w:w w:val="105"/></w:rPr><w:t>used.</w:t></w:r><w:r><w:rPr><w:spacing w:val="27"/><w:w w:val="105"/></w:rPr><w:t xml:space="preserve"> </w:t></w:r><w:r><w:rPr><w:w w:val="105"/></w:rPr><w:t>Hence,</w:t></w:r><w:r><w:rPr><w:spacing w:val="4"/><w:w w:val="105"/></w:rPr><w:t xml:space="preserve"> </w:t></w:r><w:r><w:rPr><w:spacing w:val="0"/><w:w w:val="105"/></w:rPr><w:t>the</w:t></w:r><w:r><w:rPr><w:spacing w:val="22"/><w:w w:val="101"/></w:rPr><w:t xml:space="preserve"> </w:t></w:r><w:ins w:id="2086" w:author="Rivard, Christine" w:date="2015-03-27T10:54:00Z"><w:r><w:rPr><w:spacing w:val="22"/><w:w w:val="101"/></w:rPr><w:t>development of a reliable</w:t></w:r></w:ins><w:del w:id="2087" w:author="Rivard, Christine" w:date="2015-03-27T10:54:00Z"><w:r><w:rPr><w:w w:val="105"/></w:rPr><w:delText>adequate</w:delText></w:r></w:del><w:r><w:rPr><w:spacing w:val="28"/><w:w w:val="105"/></w:rPr><w:t xml:space="preserve"> </w:t></w:r><w:commentRangeStart w:id="59"/><w:r><w:rPr><w:w w:val="105"/></w:rPr><w:t>and</w:t></w:r><w:r><w:rPr><w:spacing w:val="28"/><w:w w:val="105"/></w:rPr><w:t xml:space="preserve"> </w:t></w:r><w:r><w:rPr><w:w w:val="105"/></w:rPr><w:t>accurate</w:t></w:r><w:r><w:rPr><w:spacing w:val="28"/><w:w w:val="105"/></w:rPr><w:t xml:space="preserve"> </w:t></w:r><w:r><w:rPr><w:spacing w:val="28"/><w:w w:val="105"/></w:rPr></w:r><w:ins w:id="2088" w:author="Rivard, Christine" w:date="2015-03-27T10:55:00Z"><w:commentRangeEnd w:id="59"/><w:r><w:commentReference w:id="59"/></w:r><w:r><w:rPr><w:spacing w:val="28"/><w:w w:val="105"/></w:rPr><w:t xml:space="preserve">gap-filling procedure </w:t></w:r></w:ins><w:del w:id="2089" w:author="Rivard, Christine" w:date="2015-03-27T10:55:00Z"><w:r><w:rPr><w:w w:val="105"/></w:rPr><w:delText>handling</w:delText></w:r></w:del><w:del w:id="2090" w:author="Rivard, Christine" w:date="2015-03-27T10:55:00Z"><w:r><w:rPr><w:spacing w:val="28"/><w:w w:val="105"/></w:rPr><w:delText xml:space="preserve"> </w:delText></w:r></w:del><w:del w:id="2091" w:author="Rivard, Christine" w:date="2015-03-27T10:55:00Z"><w:r><w:rPr><w:spacing w:val="0"/><w:w w:val="105"/></w:rPr><w:delText>of</w:delText></w:r></w:del><w:del w:id="2092" w:author="Rivard, Christine" w:date="2015-03-27T10:55:00Z"><w:r><w:rPr><w:spacing w:val="28"/><w:w w:val="105"/></w:rPr><w:delText xml:space="preserve"> </w:delText></w:r></w:del><w:del w:id="2093" w:author="Rivard, Christine" w:date="2015-03-27T10:55:00Z"><w:r><w:rPr><w:w w:val="105"/></w:rPr><w:delText>missing</w:delText></w:r></w:del><w:del w:id="2094" w:author="Rivard, Christine" w:date="2015-03-27T10:55:00Z"><w:r><w:rPr><w:spacing w:val="27"/><w:w w:val="105"/></w:rPr><w:delText xml:space="preserve"> </w:delText></w:r></w:del><w:del w:id="2095" w:author="Rivard, Christine" w:date="2015-03-27T10:55:00Z"><w:r><w:rPr><w:w w:val="105"/></w:rPr><w:delText>data</w:delText></w:r></w:del><w:del w:id="2096" w:author="Rivard, Christine" w:date="2015-03-27T10:55:00Z"><w:r><w:rPr><w:spacing w:val="28"/><w:w w:val="105"/></w:rPr><w:delText xml:space="preserve"> </w:delText></w:r></w:del><w:r><w:rPr><w:w w:val="105"/></w:rPr><w:t>has</w:t></w:r><w:r><w:rPr><w:spacing w:val="28"/><w:w w:val="105"/></w:rPr><w:t xml:space="preserve"> </w:t></w:r><w:commentRangeStart w:id="60"/><w:r><w:rPr><w:w w:val="105"/></w:rPr><w:t>been</w:t></w:r><w:r><w:rPr><w:spacing w:val="28"/><w:w w:val="105"/></w:rPr><w:t xml:space="preserve"> </w:t></w:r><w:r><w:rPr><w:w w:val="105"/></w:rPr><w:t>made</w:t></w:r><w:r><w:rPr><w:spacing w:val="28"/><w:w w:val="105"/></w:rPr><w:t xml:space="preserve"> </w:t></w:r><w:r><w:rPr><w:spacing w:val="28"/><w:w w:val="105"/></w:rPr></w:r><w:commentRangeEnd w:id="60"/><w:r><w:commentReference w:id="60"/></w:r><w:r><w:rPr><w:w w:val="105"/></w:rPr><w:t>an</w:t></w:r><w:r><w:rPr><w:spacing w:val="28"/><w:w w:val="105"/></w:rPr><w:t xml:space="preserve"> </w:t></w:r><w:r><w:rPr><w:w w:val="105"/></w:rPr><w:t>integral</w:t></w:r><w:r><w:rPr><w:spacing w:val="27"/><w:w w:val="105"/></w:rPr><w:t xml:space="preserve"> </w:t></w:r><w:r><w:rPr><w:w w:val="105"/></w:rPr><w:t>part</w:t></w:r><w:r><w:rPr><w:spacing w:val="28"/><w:w w:val="105"/></w:rPr><w:t xml:space="preserve"> </w:t></w:r><w:r><w:rPr><w:w w:val="105"/></w:rPr><w:t>of</w:t></w:r><w:r><w:rPr><w:spacing w:val="28"/><w:w w:val="105"/></w:rPr><w:t xml:space="preserve"> </w:t></w:r><w:ins w:id="2097" w:author="Rivard, Christine" w:date="2015-03-27T10:52:00Z"><w:r><w:rPr><w:spacing w:val="28"/><w:w w:val="105"/></w:rPr><w:t xml:space="preserve">the </w:t></w:r></w:ins><w:r><w:rPr><w:spacing w:val="0"/><w:w w:val="105"/></w:rPr><w:t>groundwater</w:t></w:r><w:r><w:rPr><w:spacing w:val="22"/><w:w w:val="109"/></w:rPr><w:t xml:space="preserve"> </w:t></w:r><w:r><w:rPr><w:w w:val="105"/></w:rPr><w:t>recharge</w:t></w:r><w:r><w:rPr><w:spacing w:val="4"/><w:w w:val="105"/></w:rPr><w:t xml:space="preserve"> </w:t></w:r><w:r><w:rPr><w:w w:val="105"/></w:rPr><w:t>assessment</w:t></w:r><w:r><w:rPr><w:spacing w:val="5"/><w:w w:val="105"/></w:rPr><w:t xml:space="preserve"> </w:t></w:r><w:r><w:rPr><w:w w:val="105"/></w:rPr><w:t>in</w:t></w:r><w:r><w:rPr><w:spacing w:val="5"/><w:w w:val="105"/></w:rPr><w:t xml:space="preserve"> </w:t></w:r><w:r><w:rPr><w:w w:val="105"/></w:rPr><w:t>WHAT.</w:t></w:r></w:p><w:p><w:pPr><w:pStyle w:val="TextBody"/><w:spacing w:lineRule="auto" w:line="249"/><w:ind w:left="125" w:right="106" w:firstLine="359"/><w:jc w:val="both"/><w:rPr></w:rPr></w:pPr><w:r><w:rPr><w:w w:val="105"/></w:rPr><w:t>A</w:t></w:r><w:r><w:rPr><w:spacing w:val="0"/><w:w w:val="105"/></w:rPr><w:t xml:space="preserve"> </w:t></w:r><w:r><w:rPr><w:w w:val="105"/></w:rPr><w:t>guide</w:t></w:r><w:r><w:rPr><w:spacing w:val="0"/><w:w w:val="105"/></w:rPr><w:t xml:space="preserve"> </w:t></w:r><w:r><w:rPr><w:w w:val="105"/></w:rPr><w:t>for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preparation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gapless</w:t></w:r><w:r><w:rPr><w:spacing w:val="0"/><w:w w:val="105"/></w:rPr><w:t xml:space="preserve"> </w:t></w:r><w:r><w:rPr><w:w w:val="105"/></w:rPr><w:t>weather</w:t></w:r><w:r><w:rPr><w:spacing w:val="0"/><w:w w:val="105"/></w:rPr><w:t xml:space="preserve"> </w:t></w:r><w:r><w:rPr><w:w w:val="105"/></w:rPr><w:t>data</w:t></w:r><w:r><w:rPr><w:spacing w:val="0"/><w:w w:val="105"/></w:rPr><w:t xml:space="preserve"> </w:t></w:r><w:r><w:rPr><w:w w:val="105"/></w:rPr><w:t>series</w:t></w:r><w:r><w:rPr><w:spacing w:val="0"/><w:w w:val="105"/></w:rPr><w:t xml:space="preserve"> </w:t></w:r><w:del w:id="2098" w:author="Rivard, Christine" w:date="2015-03-27T10:59:00Z"><w:r><w:rPr><w:w w:val="105"/></w:rPr><w:delText>has</w:delText></w:r></w:del><w:del w:id="2099" w:author="Rivard, Christine" w:date="2015-03-27T10:59:00Z"><w:r><w:rPr><w:spacing w:val="0"/><w:w w:val="105"/></w:rPr><w:delText xml:space="preserve"> </w:delText></w:r></w:del><w:del w:id="2100" w:author="Rivard, Christine" w:date="2015-03-27T10:59:00Z"><w:r><w:rPr><w:w w:val="105"/></w:rPr><w:delText>already</w:delText></w:r></w:del><w:del w:id="2101" w:author="Rivard, Christine" w:date="2015-03-27T10:59:00Z"><w:r><w:rPr><w:spacing w:val="0"/><w:w w:val="105"/></w:rPr><w:delText xml:space="preserve"> </w:delText></w:r></w:del><w:del w:id="2102" w:author="Rivard, Christine" w:date="2015-03-27T10:59:00Z"><w:r><w:rPr><w:w w:val="105"/></w:rPr><w:delText>been</w:delText></w:r></w:del><w:ins w:id="2103" w:author="Rivard, Christine" w:date="2015-03-27T10:59:00Z"><w:r><w:rPr><w:w w:val="105"/></w:rPr><w:t>was</w:t></w:r></w:ins><w:r><w:rPr><w:spacing w:val="0"/><w:w w:val="105"/></w:rPr><w:t xml:space="preserve"> </w:t></w:r><w:r><w:rPr><w:w w:val="105"/></w:rPr><w:t>presented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Section</w:t></w:r><w:r><w:rPr><w:spacing w:val="0"/><w:w w:val="105"/></w:rPr><w:t xml:space="preserve"> </w:t></w:r><w:hyperlink w:anchor="_bookmark16"><w:r><w:rPr><w:rStyle w:val="InternetLink"/><w:w w:val="105"/></w:rPr><w:t>3.</w:t></w:r></w:hyperlink><w:r><w:rPr><w:w w:val="98"/></w:rPr><w:t xml:space="preserve"> </w:t></w:r><w:r><w:rPr><w:w w:val="105"/></w:rPr><w:t>This</w:t></w:r><w:r><w:rPr><w:spacing w:val="6"/><w:w w:val="105"/></w:rPr><w:t xml:space="preserve"> </w:t></w:r><w:r><w:rPr><w:w w:val="105"/></w:rPr><w:t>section</w:t></w:r><w:r><w:rPr><w:spacing w:val="7"/><w:w w:val="105"/></w:rPr><w:t xml:space="preserve"> </w:t></w:r><w:r><w:rPr><w:w w:val="105"/></w:rPr><w:t>presents</w:t></w:r><w:r><w:rPr><w:spacing w:val="6"/><w:w w:val="105"/></w:rPr><w:t xml:space="preserve"> </w:t></w:r><w:r><w:rPr><w:w w:val="105"/></w:rPr><w:t>a</w:t></w:r><w:r><w:rPr><w:spacing w:val="7"/><w:w w:val="105"/></w:rPr><w:t xml:space="preserve"> </w:t></w:r><w:r><w:rPr><w:w w:val="105"/></w:rPr><w:t>brief</w:t></w:r><w:r><w:rPr><w:spacing w:val="6"/><w:w w:val="105"/></w:rPr><w:t xml:space="preserve"> </w:t></w:r><w:r><w:rPr><w:spacing w:val="0"/><w:w w:val="105"/></w:rPr><w:t>literature</w:t></w:r><w:r><w:rPr><w:spacing w:val="7"/><w:w w:val="105"/></w:rPr><w:t xml:space="preserve"> </w:t></w:r><w:r><w:rPr><w:w w:val="105"/></w:rPr><w:t>review</w:t></w:r><w:r><w:rPr><w:spacing w:val="5"/><w:w w:val="105"/></w:rPr><w:t xml:space="preserve"> </w:t></w:r><w:r><w:rPr><w:w w:val="105"/></w:rPr><w:t>on</w:t></w:r><w:r><w:rPr><w:spacing w:val="7"/><w:w w:val="105"/></w:rPr><w:t xml:space="preserve"> </w:t></w:r><w:r><w:rPr><w:w w:val="105"/></w:rPr><w:t>the</w:t></w:r><w:r><w:rPr><w:spacing w:val="6"/><w:w w:val="105"/></w:rPr><w:t xml:space="preserve"> </w:t></w:r><w:r><w:rPr><w:w w:val="105"/></w:rPr><w:t>subject,</w:t></w:r><w:r><w:rPr><w:spacing w:val="7"/><w:w w:val="105"/></w:rPr><w:t xml:space="preserve"> </w:t></w:r><w:r><w:rPr><w:w w:val="105"/></w:rPr><w:t>followed</w:t></w:r><w:r><w:rPr><w:spacing w:val="7"/><w:w w:val="105"/></w:rPr><w:t xml:space="preserve"> </w:t></w:r><w:r><w:rPr><w:w w:val="105"/></w:rPr><w:t>by</w:t></w:r><w:r><w:rPr><w:spacing w:val="6"/><w:w w:val="105"/></w:rPr><w:t xml:space="preserve"> </w:t></w:r><w:r><w:rPr><w:w w:val="105"/></w:rPr><w:t>a</w:t></w:r><w:r><w:rPr><w:spacing w:val="6"/><w:w w:val="105"/></w:rPr><w:t xml:space="preserve"> </w:t></w:r><w:r><w:rPr><w:w w:val="105"/></w:rPr><w:t>detailed</w:t></w:r><w:r><w:rPr><w:spacing w:val="6"/><w:w w:val="105"/></w:rPr><w:t xml:space="preserve"> </w:t></w:r><w:r><w:rPr><w:w w:val="105"/></w:rPr><w:t>description</w:t></w:r><w:r><w:rPr><w:spacing w:val="6"/><w:w w:val="105"/></w:rPr><w:t xml:space="preserve"> </w:t></w:r><w:r><w:rPr><w:w w:val="105"/></w:rPr><w:t>of</w:t></w:r><w:r><w:rPr><w:spacing w:val="29"/><w:w w:val="93"/></w:rPr><w:t xml:space="preserve"> </w:t></w:r><w:r><w:rPr><w:w w:val="105"/></w:rPr><w:t>the</w:t></w:r><w:r><w:rPr><w:spacing w:val="17"/><w:w w:val="105"/></w:rPr><w:t xml:space="preserve"> </w:t></w:r><w:r><w:rPr><w:w w:val="105"/></w:rPr><w:t>method</w:t></w:r><w:r><w:rPr><w:spacing w:val="17"/><w:w w:val="105"/></w:rPr><w:t xml:space="preserve"> </w:t></w:r><w:r><w:rPr><w:w w:val="105"/></w:rPr><w:t>implemented</w:t></w:r><w:r><w:rPr><w:spacing w:val="18"/><w:w w:val="105"/></w:rPr><w:t xml:space="preserve"> </w:t></w:r><w:r><w:rPr><w:w w:val="105"/></w:rPr><w:t>in</w:t></w:r><w:r><w:rPr><w:spacing w:val="17"/><w:w w:val="105"/></w:rPr><w:t xml:space="preserve"> </w:t></w:r><w:r><w:rPr><w:w w:val="105"/></w:rPr><w:t>WHAT</w:t></w:r><w:r><w:rPr><w:spacing w:val="18"/><w:w w:val="105"/></w:rPr><w:t xml:space="preserve"> </w:t></w:r><w:r><w:rPr><w:w w:val="105"/></w:rPr><w:t>for</w:t></w:r><w:r><w:rPr><w:spacing w:val="17"/><w:w w:val="105"/></w:rPr><w:t xml:space="preserve"> </w:t></w:r><w:r><w:rPr><w:w w:val="105"/></w:rPr><w:t>the</w:t></w:r><w:r><w:rPr><w:spacing w:val="18"/><w:w w:val="105"/></w:rPr><w:t xml:space="preserve"> </w:t></w:r><w:r><w:rPr><w:w w:val="105"/></w:rPr><w:t>estimation</w:t></w:r><w:r><w:rPr><w:spacing w:val="18"/><w:w w:val="105"/></w:rPr><w:t xml:space="preserve"> </w:t></w:r><w:r><w:rPr><w:w w:val="105"/></w:rPr><w:t>of</w:t></w:r><w:r><w:rPr><w:spacing w:val="17"/><w:w w:val="105"/></w:rPr><w:t xml:space="preserve"> </w:t></w:r><w:r><w:rPr><w:w w:val="105"/></w:rPr><w:t>missing</w:t></w:r><w:r><w:rPr><w:spacing w:val="18"/><w:w w:val="105"/></w:rPr><w:t xml:space="preserve"> </w:t></w:r><w:r><w:rPr><w:w w:val="105"/></w:rPr><w:t>daily</w:t></w:r><w:r><w:rPr><w:spacing w:val="17"/><w:w w:val="105"/></w:rPr><w:t xml:space="preserve"> </w:t></w:r><w:r><w:rPr><w:w w:val="105"/></w:rPr><w:t>weather</w:t></w:r><w:r><w:rPr><w:spacing w:val="19"/><w:w w:val="105"/></w:rPr><w:t xml:space="preserve"> </w:t></w:r><w:r><w:rPr><w:w w:val="105"/></w:rPr><w:t>data</w:t></w:r><w:ins w:id="2104" w:author="Rivard, Christine" w:date="2015-03-27T10:59:00Z"><w:r><w:rPr><w:w w:val="105"/></w:rPr><w:t xml:space="preserve">. </w:t></w:r></w:ins><w:del w:id="2105" w:author="Rivard, Christine" w:date="2015-03-27T10:59:00Z"><w:r><w:rPr><w:w w:val="105"/></w:rPr><w:delText>,</w:delText></w:r></w:del><w:del w:id="2106" w:author="Rivard, Christine" w:date="2015-03-27T10:59:00Z"><w:r><w:rPr><w:spacing w:val="17"/><w:w w:val="105"/></w:rPr><w:delText xml:space="preserve"> </w:delText></w:r></w:del><w:del w:id="2107" w:author="Rivard, Christine" w:date="2015-03-27T10:59:00Z"><w:r><w:rPr><w:w w:val="105"/></w:rPr><w:delText>and</w:delText></w:r></w:del><w:del w:id="2108" w:author="Rivard, Christine" w:date="2015-03-27T10:59:00Z"><w:r><w:rPr><w:spacing w:val="19"/><w:w w:val="105"/></w:rPr><w:delText xml:space="preserve"> </w:delText></w:r></w:del><w:del w:id="2109" w:author="Rivard, Christine" w:date="2015-03-27T10:59:00Z"><w:r><w:rPr><w:w w:val="105"/></w:rPr><w:delText>f</w:delText></w:r></w:del><w:ins w:id="2110" w:author="Rivard, Christine" w:date="2015-03-27T10:59:00Z"><w:r><w:rPr><w:w w:val="105"/></w:rPr><w:t>F</w:t></w:r></w:ins><w:r><w:rPr><w:w w:val="105"/></w:rPr><w:t>inally</w:t></w:r><w:ins w:id="2111" w:author="Rivard, Christine" w:date="2015-03-27T10:59:00Z"><w:r><w:rPr><w:w w:val="105"/></w:rPr><w:t>,</w:t></w:r></w:ins><w:r><w:rPr><w:w w:val="102"/></w:rPr><w:t xml:space="preserve"> </w:t></w:r><w:r><w:rPr><w:w w:val="105"/></w:rPr><w:t>an</w:t></w:r><w:r><w:rPr><w:spacing w:val="13"/><w:w w:val="105"/></w:rPr><w:t xml:space="preserve"> </w:t></w:r><w:r><w:rPr><w:w w:val="105"/></w:rPr><w:t>application</w:t></w:r><w:r><w:rPr><w:spacing w:val="14"/><w:w w:val="105"/></w:rPr><w:t xml:space="preserve"> </w:t></w:r><w:r><w:rPr><w:w w:val="105"/></w:rPr><w:t>is</w:t></w:r><w:r><w:rPr><w:spacing w:val="14"/><w:w w:val="105"/></w:rPr><w:t xml:space="preserve"> </w:t></w:r><w:r><w:rPr><w:w w:val="105"/></w:rPr><w:t>presented</w:t></w:r><w:r><w:rPr><w:spacing w:val="12"/><w:w w:val="105"/></w:rPr><w:t xml:space="preserve"> </w:t></w:r><w:r><w:rPr><w:w w:val="105"/></w:rPr><w:t>for</w:t></w:r><w:r><w:rPr><w:spacing w:val="14"/><w:w w:val="105"/></w:rPr><w:t xml:space="preserve"> </w:t></w:r><w:r><w:rPr><w:w w:val="105"/></w:rPr><w:t>the</w:t></w:r><w:r><w:rPr><w:spacing w:val="14"/><w:w w:val="105"/></w:rPr><w:t xml:space="preserve"> </w:t></w:r><w:r><w:rPr><w:w w:val="105"/></w:rPr><w:t>Mont</w:t></w:r><w:ins w:id="2112" w:author="Rivard, Christine" w:date="2015-03-27T10:50:00Z"><w:r><w:rPr><w:w w:val="105"/></w:rPr><w:t>é</w:t></w:r></w:ins><w:del w:id="2113" w:author="Rivard, Christine" w:date="2015-03-27T10:50:00Z"><w:r><w:rPr><w:w w:val="105"/></w:rPr><w:delText>e</w:delText></w:r></w:del><w:r><w:rPr><w:w w:val="105"/></w:rPr><w:t>r</w:t></w:r><w:ins w:id="2114" w:author="Rivard, Christine" w:date="2015-03-27T10:50:00Z"><w:r><w:rPr><w:w w:val="105"/></w:rPr><w:t>é</w:t></w:r></w:ins><w:del w:id="2115" w:author="Rivard, Christine" w:date="2015-03-27T10:50:00Z"><w:r><w:rPr><w:w w:val="105"/></w:rPr><w:delText>e</w:delText></w:r></w:del><w:r><w:rPr><w:w w:val="105"/></w:rPr><w:t>gie</w:t></w:r><w:r><w:rPr><w:spacing w:val="13"/><w:w w:val="105"/></w:rPr><w:t xml:space="preserve"> </w:t></w:r><w:r><w:rPr><w:w w:val="105"/></w:rPr><w:t>Est</w:t></w:r><w:r><w:rPr><w:spacing w:val="14"/><w:w w:val="105"/></w:rPr><w:t xml:space="preserve"> </w:t></w:r><w:r><w:rPr><w:w w:val="105"/></w:rPr><w:t>region,</w:t></w:r><w:r><w:rPr><w:spacing w:val="14"/><w:w w:val="105"/></w:rPr><w:t xml:space="preserve"> </w:t></w:r><w:r><w:rPr><w:w w:val="105"/></w:rPr><w:t>located</w:t></w:r><w:r><w:rPr><w:spacing w:val="12"/><w:w w:val="105"/></w:rPr><w:t xml:space="preserve"> </w:t></w:r><w:r><w:rPr><w:w w:val="105"/></w:rPr><w:t>in</w:t></w:r><w:r><w:rPr><w:spacing w:val="14"/><w:w w:val="105"/></w:rPr><w:t xml:space="preserve"> </w:t></w:r><w:r><w:rPr><w:w w:val="105"/></w:rPr><w:t>southern</w:t></w:r><w:r><w:rPr><w:spacing w:val="14"/><w:w w:val="105"/></w:rPr><w:t xml:space="preserve"> </w:t></w:r><w:r><w:rPr><w:w w:val="105"/></w:rPr><w:t>Quebec,</w:t></w:r><w:r><w:rPr><w:spacing w:val="13"/><w:w w:val="105"/></w:rPr><w:t xml:space="preserve"> </w:t></w:r><w:r><w:rPr><w:w w:val="105"/></w:rPr><w:t>Canada.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Heading2"/><w:numPr><w:ilvl w:val="1"/><w:numId w:val="4"/></w:numPr><w:tabs><w:tab w:val="left" w:pos="1017" w:leader="none"/></w:tabs><w:jc w:val="both"/><w:rPr><w:b w:val="false"/><w:b w:val="false"/><w:bCs w:val="false"/></w:rPr></w:pPr><w:bookmarkStart w:id="94" w:name="Literature_review"/><w:bookmarkStart w:id="95" w:name="_bookmark54"/><w:bookmarkEnd w:id="94"/><w:bookmarkEnd w:id="95"/><w:r><w:rPr><w:w w:val="95"/></w:rPr><w:t>Literature</w:t></w:r><w:r><w:rPr><w:spacing w:val="33"/><w:w w:val="95"/></w:rPr><w:t xml:space="preserve"> </w:t></w:r><w:r><w:rPr><w:w w:val="95"/></w:rPr><w:t>review</w:t></w:r></w:p><w:p><w:pPr><w:pStyle w:val="TextBody"/><w:spacing w:lineRule="auto" w:line="249" w:before="227" w:after="0"/><w:ind w:left="125" w:right="106" w:firstLine="8"/><w:jc w:val="both"/><w:rPr></w:rPr></w:pPr><w:r><w:rPr><w:w w:val="105"/></w:rPr><w:t>Filling</w:t></w:r><w:r><w:rPr><w:spacing w:val="4"/><w:w w:val="105"/></w:rPr><w:t xml:space="preserve"> </w:t></w:r><w:r><w:rPr><w:w w:val="105"/></w:rPr><w:t>the</w:t></w:r><w:r><w:rPr><w:spacing w:val="3"/><w:w w:val="105"/></w:rPr><w:t xml:space="preserve"> </w:t></w:r><w:r><w:rPr><w:w w:val="105"/></w:rPr><w:t>gaps</w:t></w:r><w:r><w:rPr><w:spacing w:val="3"/><w:w w:val="105"/></w:rPr><w:t xml:space="preserve"> </w:t></w:r><w:r><w:rPr><w:w w:val="105"/></w:rPr><w:t>in</w:t></w:r><w:r><w:rPr><w:spacing w:val="4"/><w:w w:val="105"/></w:rPr><w:t xml:space="preserve"> </w:t></w:r><w:r><w:rPr><w:spacing w:val="0"/><w:w w:val="105"/></w:rPr><w:t>weather</w:t></w:r><w:r><w:rPr><w:spacing w:val="3"/><w:w w:val="105"/></w:rPr><w:t xml:space="preserve"> </w:t></w:r><w:r><w:rPr><w:w w:val="105"/></w:rPr><w:t>data</w:t></w:r><w:ins w:id="2116" w:author="Rivard, Christine" w:date="2015-03-27T11:01:00Z"><w:r><w:rPr><w:w w:val="105"/></w:rPr><w:t>sets</w:t></w:r></w:ins><w:del w:id="2117" w:author="Rivard, Christine" w:date="2015-03-27T11:01:00Z"><w:r><w:rPr><w:spacing w:val="3"/><w:w w:val="105"/></w:rPr><w:delText xml:space="preserve"> </w:delText></w:r></w:del><w:del w:id="2118" w:author="Rivard, Christine" w:date="2015-03-27T11:01:00Z"><w:r><w:rPr><w:w w:val="105"/></w:rPr><w:delText>time</w:delText></w:r></w:del><w:del w:id="2119" w:author="Rivard, Christine" w:date="2015-03-27T11:01:00Z"><w:r><w:rPr><w:spacing w:val="3"/><w:w w:val="105"/></w:rPr><w:delText xml:space="preserve"> </w:delText></w:r></w:del><w:del w:id="2120" w:author="Rivard, Christine" w:date="2015-03-27T11:01:00Z"><w:r><w:rPr><w:w w:val="105"/></w:rPr><w:delText>series</w:delText></w:r></w:del><w:ins w:id="2121" w:author="Rivard, Christine" w:date="2015-03-27T11:01:00Z"><w:r><w:rPr><w:w w:val="105"/></w:rPr><w:t xml:space="preserve"> can quickly become</w:t></w:r></w:ins><w:r><w:rPr><w:spacing w:val="4"/><w:w w:val="105"/></w:rPr><w:t xml:space="preserve"> </w:t></w:r><w:del w:id="2122" w:author="Rivard, Christine" w:date="2015-03-27T11:01:00Z"><w:r><w:rPr><w:w w:val="105"/></w:rPr><w:delText>is</w:delText></w:r></w:del><w:del w:id="2123" w:author="Rivard, Christine" w:date="2015-03-27T11:01:00Z"><w:r><w:rPr><w:spacing w:val="2"/><w:w w:val="105"/></w:rPr><w:delText xml:space="preserve"> </w:delText></w:r></w:del><w:r><w:rPr><w:w w:val="105"/></w:rPr><w:t>a</w:t></w:r><w:r><w:rPr><w:spacing w:val="3"/><w:w w:val="105"/></w:rPr><w:t xml:space="preserve"> </w:t></w:r><w:r><w:rPr><w:w w:val="105"/></w:rPr><w:t>tedious</w:t></w:r><w:r><w:rPr><w:spacing w:val="3"/><w:w w:val="105"/></w:rPr><w:t xml:space="preserve"> </w:t></w:r><w:r><w:rPr><w:spacing w:val="0"/><w:w w:val="105"/></w:rPr><w:t>task</w:t></w:r><w:ins w:id="2124" w:author="Rivard, Christine" w:date="2015-03-27T11:02:00Z"><w:r><w:rPr><w:spacing w:val="0"/><w:w w:val="105"/></w:rPr><w:t xml:space="preserve">, as a function of the dataset size and number of </w:t></w:r></w:ins><w:ins w:id="2125" w:author="Rivard, Christine" w:date="2015-03-27T11:03:00Z"><w:r><w:rPr><w:spacing w:val="0"/><w:w w:val="105"/></w:rPr><w:t xml:space="preserve">selected </w:t></w:r></w:ins><w:ins w:id="2126" w:author="Rivard, Christine" w:date="2015-03-27T11:02:00Z"><w:r><w:rPr><w:spacing w:val="0"/><w:w w:val="105"/></w:rPr><w:t xml:space="preserve">stations. </w:t></w:r></w:ins><w:ins w:id="2127" w:author="Rivard, Christine" w:date="2015-03-27T11:03:00Z"><w:r><w:rPr><w:spacing w:val="0"/><w:w w:val="105"/></w:rPr><w:t>Moreover,</w:t></w:r></w:ins><w:r><w:rPr><w:spacing w:val="3"/><w:w w:val="105"/></w:rPr><w:t xml:space="preserve"> </w:t></w:r><w:del w:id="2128" w:author="Rivard, Christine" w:date="2015-03-27T11:04:00Z"><w:r><w:rPr><w:w w:val="105"/></w:rPr><w:delText>that</w:delText></w:r></w:del><w:del w:id="2129" w:author="Rivard, Christine" w:date="2015-03-27T11:04:00Z"><w:r><w:rPr><w:spacing w:val="3"/><w:w w:val="105"/></w:rPr><w:delText xml:space="preserve"> </w:delText></w:r></w:del><w:del w:id="2130" w:author="Rivard, Christine" w:date="2015-03-27T11:04:00Z"><w:r><w:rPr><w:w w:val="105"/></w:rPr><w:delText>can</w:delText></w:r></w:del><w:del w:id="2131" w:author="Rivard, Christine" w:date="2015-03-27T11:04:00Z"><w:r><w:rPr><w:spacing w:val="4"/><w:w w:val="105"/></w:rPr><w:delText xml:space="preserve"> </w:delText></w:r></w:del><w:del w:id="2132" w:author="Rivard, Christine" w:date="2015-03-27T11:04:00Z"><w:r><w:rPr><w:w w:val="105"/></w:rPr><w:delText>become</w:delText></w:r></w:del><w:ins w:id="2133" w:author="Rivard, Christine" w:date="2015-03-27T11:04:00Z"><w:r><w:rPr><w:w w:val="105"/></w:rPr><w:t>it can also become</w:t></w:r></w:ins><w:r><w:rPr><w:spacing w:val="2"/><w:w w:val="105"/></w:rPr><w:t xml:space="preserve"> </w:t></w:r><w:r><w:rPr><w:w w:val="105"/></w:rPr><w:t>rather</w:t></w:r><w:r><w:rPr><w:spacing w:val="3"/><w:w w:val="105"/></w:rPr><w:t xml:space="preserve"> </w:t></w:r><w:r><w:rPr><w:w w:val="105"/></w:rPr><w:t>complex</w:t></w:r><w:r><w:rPr><w:spacing w:val="4"/><w:w w:val="105"/></w:rPr><w:t xml:space="preserve"> </w:t></w:r><w:r><w:rPr><w:w w:val="105"/></w:rPr><w:t>when</w:t></w:r><w:r><w:rPr><w:spacing w:val="29"/></w:rPr><w:t xml:space="preserve"> </w:t></w:r><w:ins w:id="2134" w:author="Rivard, Christine" w:date="2015-03-27T11:10:00Z"><w:commentRangeStart w:id="61"/><w:r><w:rPr><w:spacing w:val="29"/></w:rPr><w:t>constraints</w:t></w:r></w:ins><w:r><w:rPr><w:spacing w:val="29"/></w:rPr></w:r><w:ins w:id="2135" w:author="Rivard, Christine" w:date="2015-03-27T11:11:00Z"><w:commentRangeEnd w:id="61"/><w:r><w:commentReference w:id="61"/></w:r><w:r><w:rPr><w:spacing w:val="29"/></w:rPr><w:t xml:space="preserve"> </w:t></w:r></w:ins><w:ins w:id="2136" w:author="Rivard, Christine" w:date="2015-03-27T11:10:00Z"><w:r><w:rPr><w:spacing w:val="29"/></w:rPr><w:t xml:space="preserve">such as </w:t></w:r></w:ins><w:ins w:id="2137" w:author="Rivard, Christine" w:date="2015-03-27T11:06:00Z"><w:commentRangeStart w:id="62"/><w:r><w:rPr><w:spacing w:val="29"/></w:rPr><w:t>time-</w:t></w:r></w:ins><w:r><w:rPr><w:spacing w:val="29"/></w:rPr></w:r><w:commentRangeEnd w:id="62"/><w:r><w:commentReference w:id="62"/></w:r><w:r><w:rPr><w:w w:val="105"/></w:rPr><w:t>efficiency</w:t></w:r><w:r><w:rPr><w:spacing w:val="3"/><w:w w:val="105"/></w:rPr><w:t xml:space="preserve"> </w:t></w:r><w:r><w:rPr><w:w w:val="105"/></w:rPr><w:t>of</w:t></w:r><w:r><w:rPr><w:spacing w:val="3"/><w:w w:val="105"/></w:rPr><w:t xml:space="preserve"> </w:t></w:r><w:r><w:rPr><w:w w:val="105"/></w:rPr><w:t>the</w:t></w:r><w:r><w:rPr><w:spacing w:val="4"/><w:w w:val="105"/></w:rPr><w:t xml:space="preserve"> </w:t></w:r><w:r><w:rPr><w:w w:val="105"/></w:rPr><w:t>method,</w:t></w:r><w:r><w:rPr><w:spacing w:val="3"/><w:w w:val="105"/></w:rPr><w:t xml:space="preserve"> </w:t></w:r><w:r><w:rPr><w:w w:val="105"/></w:rPr><w:t>accuracy</w:t></w:r><w:r><w:rPr><w:spacing w:val="3"/><w:w w:val="105"/></w:rPr><w:t xml:space="preserve"> </w:t></w:r><w:r><w:rPr><w:w w:val="105"/></w:rPr><w:t>in</w:t></w:r><w:r><w:rPr><w:spacing w:val="3"/><w:w w:val="105"/></w:rPr><w:t xml:space="preserve"> </w:t></w:r><w:r><w:rPr><w:w w:val="105"/></w:rPr><w:t>the</w:t></w:r><w:r><w:rPr><w:spacing w:val="4"/><w:w w:val="105"/></w:rPr><w:t xml:space="preserve"> </w:t></w:r><w:r><w:rPr><w:w w:val="105"/></w:rPr><w:t>estimation</w:t></w:r><w:r><w:rPr><w:spacing w:val="5"/><w:w w:val="105"/></w:rPr><w:t xml:space="preserve"> </w:t></w:r><w:r><w:rPr><w:w w:val="105"/></w:rPr><w:t>of</w:t></w:r><w:r><w:rPr><w:spacing w:val="3"/><w:w w:val="105"/></w:rPr><w:t xml:space="preserve"> </w:t></w:r><w:r><w:rPr><w:w w:val="105"/></w:rPr><w:t>the</w:t></w:r><w:r><w:rPr><w:spacing w:val="3"/><w:w w:val="105"/></w:rPr><w:t xml:space="preserve"> </w:t></w:r><w:r><w:rPr><w:w w:val="105"/></w:rPr><w:t>missing</w:t></w:r><w:r><w:rPr><w:spacing w:val="3"/><w:w w:val="105"/></w:rPr><w:t xml:space="preserve"> </w:t></w:r><w:r><w:rPr><w:w w:val="105"/></w:rPr><w:t>values,</w:t></w:r><w:r><w:rPr><w:spacing w:val="3"/><w:w w:val="105"/></w:rPr><w:t xml:space="preserve"> </w:t></w:r><w:r><w:rPr><w:w w:val="105"/></w:rPr><w:t>and</w:t></w:r><w:r><w:rPr><w:spacing w:val="4"/><w:w w:val="105"/></w:rPr><w:t xml:space="preserve"> </w:t></w:r><w:r><w:rPr><w:w w:val="105"/></w:rPr><w:t>preservation</w:t></w:r><w:r><w:rPr><w:spacing w:val="3"/><w:w w:val="105"/></w:rPr><w:t xml:space="preserve"> </w:t></w:r><w:r><w:rPr><w:w w:val="105"/></w:rPr><w:t>of</w:t></w:r><w:r><w:rPr><w:spacing w:val="3"/><w:w w:val="105"/></w:rPr><w:t xml:space="preserve"> </w:t></w:r><w:r><w:rPr><w:w w:val="105"/></w:rPr><w:t>the</w:t></w:r><w:r><w:rPr><w:w w:val="109"/></w:rPr><w:t xml:space="preserve"> </w:t></w:r><w:r><w:rPr><w:w w:val="105"/></w:rPr><w:t>statistical</w:t></w:r><w:r><w:rPr><w:spacing w:val="8"/><w:w w:val="105"/></w:rPr><w:t xml:space="preserve"> </w:t></w:r><w:r><w:rPr><w:w w:val="105"/></w:rPr><w:t>properties</w:t></w:r><w:r><w:rPr><w:spacing w:val="7"/><w:w w:val="105"/></w:rPr><w:t xml:space="preserve"> </w:t></w:r><w:r><w:rPr><w:w w:val="105"/></w:rPr><w:t>of</w:t></w:r><w:r><w:rPr><w:spacing w:val="8"/><w:w w:val="105"/></w:rPr><w:t xml:space="preserve"> </w:t></w:r><w:r><w:rPr><w:w w:val="105"/></w:rPr><w:t>the</w:t></w:r><w:r><w:rPr><w:spacing w:val="8"/><w:w w:val="105"/></w:rPr><w:t xml:space="preserve"> </w:t></w:r><w:r><w:rPr><w:w w:val="105"/></w:rPr><w:t>weather</w:t></w:r><w:r><w:rPr><w:spacing w:val="8"/><w:w w:val="105"/></w:rPr><w:t xml:space="preserve"> </w:t></w:r><w:r><w:rPr><w:w w:val="105"/></w:rPr><w:t>time</w:t></w:r><w:r><w:rPr><w:spacing w:val="7"/><w:w w:val="105"/></w:rPr><w:t xml:space="preserve"> </w:t></w:r><w:r><w:rPr><w:w w:val="105"/></w:rPr><w:t>series</w:t></w:r><w:r><w:rPr><w:spacing w:val="8"/><w:w w:val="105"/></w:rPr><w:t xml:space="preserve"> </w:t></w:r><w:r><w:rPr><w:w w:val="105"/></w:rPr><w:t>(probability</w:t></w:r><w:r><w:rPr><w:spacing w:val="8"/><w:w w:val="105"/></w:rPr><w:t xml:space="preserve"> </w:t></w:r><w:r><w:rPr><w:w w:val="105"/></w:rPr><w:t>distribution</w:t></w:r><w:r><w:rPr><w:spacing w:val="7"/><w:w w:val="105"/></w:rPr><w:t xml:space="preserve"> </w:t></w:r><w:r><w:rPr><w:w w:val="105"/></w:rPr><w:t>and</w:t></w:r><w:r><w:rPr><w:spacing w:val="8"/><w:w w:val="105"/></w:rPr><w:t xml:space="preserve"> </w:t></w:r><w:commentRangeStart w:id="63"/><w:r><w:rPr><w:w w:val="105"/></w:rPr><w:t>normals</w:t></w:r><w:r><w:rPr><w:w w:val="105"/></w:rPr></w:r><w:commentRangeEnd w:id="63"/><w:r><w:commentReference w:id="63"/></w:r><w:r><w:rPr><w:w w:val="105"/></w:rPr><w:t>)</w:t></w:r><w:r><w:rPr><w:spacing w:val="8"/><w:w w:val="105"/></w:rPr><w:t xml:space="preserve"> </w:t></w:r><w:del w:id="2138" w:author="Rivard, Christine" w:date="2015-03-27T11:04:00Z"><w:r><w:rPr><w:w w:val="105"/></w:rPr><w:delText>are</w:delText></w:r></w:del><w:del w:id="2139" w:author="Rivard, Christine" w:date="2015-03-27T11:04:00Z"><w:r><w:rPr><w:spacing w:val="8"/><w:w w:val="105"/></w:rPr><w:delText xml:space="preserve"> </w:delText></w:r></w:del><w:del w:id="2140" w:author="Rivard, Christine" w:date="2015-03-27T11:04:00Z"><w:r><w:rPr><w:w w:val="105"/></w:rPr><w:delText>required</w:delText></w:r></w:del><w:ins w:id="2141" w:author="Rivard, Christine" w:date="2015-03-27T11:04:00Z"><w:r><w:rPr><w:w w:val="105"/></w:rPr><w:t>are taken into account</w:t></w:r></w:ins><w:r><w:rPr><w:w w:val="105"/></w:rPr><w:t>.</w:t></w:r><w:r><w:rPr><w:w w:val="103"/></w:rPr><w:t xml:space="preserve"> </w:t></w:r><w:r><w:rPr><w:w w:val="105"/></w:rPr><w:t>This</w:t></w:r><w:r><w:rPr><w:spacing w:val="4"/><w:w w:val="105"/></w:rPr><w:t xml:space="preserve"> </w:t></w:r><w:r><w:rPr><w:w w:val="105"/></w:rPr><w:t>is</w:t></w:r><w:r><w:rPr><w:spacing w:val="4"/><w:w w:val="105"/></w:rPr><w:t xml:space="preserve"> </w:t></w:r><w:r><w:rPr><w:spacing w:val="0"/><w:w w:val="105"/></w:rPr><w:t>particularly</w:t></w:r><w:r><w:rPr><w:spacing w:val="4"/><w:w w:val="105"/></w:rPr><w:t xml:space="preserve"> </w:t></w:r><w:r><w:rPr><w:w w:val="105"/></w:rPr><w:t>true</w:t></w:r><w:r><w:rPr><w:spacing w:val="5"/><w:w w:val="105"/></w:rPr><w:t xml:space="preserve"> </w:t></w:r><w:r><w:rPr><w:w w:val="105"/></w:rPr><w:t>for</w:t></w:r><w:r><w:rPr><w:spacing w:val="4"/><w:w w:val="105"/></w:rPr><w:t xml:space="preserve"> </w:t></w:r><w:r><w:rPr><w:w w:val="105"/></w:rPr><w:t>the</w:t></w:r><w:r><w:rPr><w:spacing w:val="4"/><w:w w:val="105"/></w:rPr><w:t xml:space="preserve"> </w:t></w:r><w:r><w:rPr><w:w w:val="105"/></w:rPr><w:t>estimation</w:t></w:r><w:r><w:rPr><w:spacing w:val="4"/><w:w w:val="105"/></w:rPr><w:t xml:space="preserve"> </w:t></w:r><w:r><w:rPr><w:w w:val="105"/></w:rPr><w:t>of</w:t></w:r><w:r><w:rPr><w:spacing w:val="4"/><w:w w:val="105"/></w:rPr><w:t xml:space="preserve"> </w:t></w:r><w:r><w:rPr><w:w w:val="105"/></w:rPr><w:t>missing</w:t></w:r><w:r><w:rPr><w:spacing w:val="4"/><w:w w:val="105"/></w:rPr><w:t xml:space="preserve"> </w:t></w:r><w:r><w:rPr><w:w w:val="105"/></w:rPr><w:t>daily</w:t></w:r><w:r><w:rPr><w:spacing w:val="4"/><w:w w:val="105"/></w:rPr><w:t xml:space="preserve"> </w:t></w:r><w:r><w:rPr><w:w w:val="105"/></w:rPr><w:t>precipitation</w:t></w:r><w:r><w:rPr><w:spacing w:val="4"/><w:w w:val="105"/></w:rPr><w:t xml:space="preserve"> </w:t></w:r><w:r><w:rPr><w:spacing w:val="0"/><w:w w:val="105"/></w:rPr><w:t>data</w:t></w:r><w:r><w:rPr><w:spacing w:val="4"/><w:w w:val="105"/></w:rPr><w:t xml:space="preserve"> </w:t></w:r><w:r><w:rPr><w:w w:val="105"/></w:rPr><w:t>because</w:t></w:r><w:r><w:rPr><w:spacing w:val="3"/><w:w w:val="105"/></w:rPr><w:t xml:space="preserve"> </w:t></w:r><w:r><w:rPr><w:w w:val="105"/></w:rPr><w:t>of</w:t></w:r><w:r><w:rPr><w:spacing w:val="4"/><w:w w:val="105"/></w:rPr><w:t xml:space="preserve"> </w:t></w:r><w:r><w:rPr><w:w w:val="105"/></w:rPr><w:t>their</w:t></w:r><w:r><w:rPr><w:spacing w:val="5"/><w:w w:val="105"/></w:rPr><w:t xml:space="preserve"> </w:t></w:r><w:r><w:rPr><w:w w:val="105"/></w:rPr><w:t>high</w:t></w:r><w:r><w:rPr><w:spacing w:val="28"/></w:rPr><w:t xml:space="preserve"> </w:t></w:r><w:r><w:rPr><w:w w:val="105"/></w:rPr><w:t>spatial</w:t></w:r><w:r><w:rPr><w:spacing w:val="13"/><w:w w:val="105"/></w:rPr><w:t xml:space="preserve"> </w:t></w:r><w:r><w:rPr><w:w w:val="105"/></w:rPr><w:t>and</w:t></w:r><w:r><w:rPr><w:spacing w:val="13"/><w:w w:val="105"/></w:rPr><w:t xml:space="preserve"> </w:t></w:r><w:r><w:rPr><w:spacing w:val="0"/><w:w w:val="105"/></w:rPr><w:t>temporal</w:t></w:r><w:r><w:rPr><w:spacing w:val="14"/><w:w w:val="105"/></w:rPr><w:t xml:space="preserve"> </w:t></w:r><w:r><w:rPr><w:w w:val="105"/></w:rPr><w:t>variability</w:t></w:r><w:r><w:rPr><w:spacing w:val="13"/><w:w w:val="105"/></w:rPr><w:t xml:space="preserve"> </w:t></w:r><w:hyperlink w:anchor="_bookmark97"><w:r><w:rPr><w:rStyle w:val="InternetLink"/><w:w w:val="105"/></w:rPr><w:t>(Simolo</w:t></w:r><w:r><w:rPr><w:rStyle w:val="InternetLink"/><w:spacing w:val="14"/><w:w w:val="105"/></w:rPr><w:t xml:space="preserve"> </w:t></w:r><w:r><w:rPr><w:rStyle w:val="InternetLink"/><w:w w:val="105"/></w:rPr><w:t>et</w:t></w:r><w:r><w:rPr><w:rStyle w:val="InternetLink"/><w:spacing w:val="13"/><w:w w:val="105"/></w:rPr><w:t xml:space="preserve"> </w:t></w:r><w:r><w:rPr><w:rStyle w:val="InternetLink"/><w:w w:val="105"/></w:rPr><w:t>al.,</w:t></w:r></w:hyperlink><w:r><w:rPr><w:spacing w:val="13"/><w:w w:val="105"/></w:rPr><w:t xml:space="preserve"> </w:t></w:r><w:hyperlink w:anchor="_bookmark97"><w:r><w:rPr><w:rStyle w:val="InternetLink"/><w:w w:val="105"/></w:rPr><w:t>2010).</w:t></w:r></w:hyperlink></w:p><w:p><w:pPr><w:pStyle w:val="TextBody"/><w:spacing w:lineRule="auto" w:line="249"/><w:ind w:left="106" w:right="142" w:firstLine="378"/><w:jc w:val="both"/><w:rPr></w:rPr></w:pPr><w:r><w:rPr><w:w w:val="105"/></w:rPr><w:t>The</w:t></w:r><w:r><w:rPr><w:spacing w:val="29"/><w:w w:val="105"/></w:rPr><w:t xml:space="preserve"> </w:t></w:r><w:r><w:rPr><w:w w:val="105"/></w:rPr><w:t>creation</w:t></w:r><w:r><w:rPr><w:spacing w:val="30"/><w:w w:val="105"/></w:rPr><w:t xml:space="preserve"> </w:t></w:r><w:r><w:rPr><w:w w:val="105"/></w:rPr><w:t>of</w:t></w:r><w:r><w:rPr><w:spacing w:val="29"/><w:w w:val="105"/></w:rPr><w:t xml:space="preserve"> </w:t></w:r><w:r><w:rPr><w:w w:val="105"/></w:rPr><w:t>a</w:t></w:r><w:r><w:rPr><w:spacing w:val="29"/><w:w w:val="105"/></w:rPr><w:t xml:space="preserve"> </w:t></w:r><w:r><w:rPr><w:w w:val="105"/></w:rPr><w:t>serially</w:t></w:r><w:r><w:rPr><w:spacing w:val="30"/><w:w w:val="105"/></w:rPr><w:t xml:space="preserve"> </w:t></w:r><w:r><w:rPr><w:w w:val="105"/></w:rPr><w:t>complete</w:t></w:r><w:r><w:rPr><w:spacing w:val="30"/><w:w w:val="105"/></w:rPr><w:t xml:space="preserve"> </w:t></w:r><w:r><w:rPr><w:w w:val="105"/></w:rPr><w:t>weather</w:t></w:r><w:r><w:rPr><w:spacing w:val="30"/><w:w w:val="105"/></w:rPr><w:t xml:space="preserve"> </w:t></w:r><w:r><w:rPr><w:w w:val="105"/></w:rPr><w:t>dataset</w:t></w:r><w:r><w:rPr><w:spacing w:val="28"/><w:w w:val="105"/></w:rPr><w:t xml:space="preserve"> </w:t></w:r><w:r><w:rPr><w:w w:val="105"/></w:rPr><w:t>generally</w:t></w:r><w:r><w:rPr><w:spacing w:val="29"/><w:w w:val="105"/></w:rPr><w:t xml:space="preserve"> </w:t></w:r><w:r><w:rPr><w:spacing w:val="0"/><w:w w:val="105"/></w:rPr><w:t>consists</w:t></w:r><w:r><w:rPr><w:spacing w:val="29"/><w:w w:val="105"/></w:rPr><w:t xml:space="preserve"> </w:t></w:r><w:r><w:rPr><w:w w:val="105"/></w:rPr><w:t>in</w:t></w:r><w:r><w:rPr><w:spacing w:val="29"/><w:w w:val="105"/></w:rPr><w:t xml:space="preserve"> </w:t></w:r><w:r><w:rPr><w:w w:val="105"/></w:rPr><w:t>the</w:t></w:r><w:r><w:rPr><w:spacing w:val="29"/><w:w w:val="105"/></w:rPr><w:t xml:space="preserve"> </w:t></w:r><w:r><w:rPr><w:spacing w:val="0"/><w:w w:val="105"/></w:rPr><w:t>replacement</w:t></w:r><w:r><w:rPr><w:spacing w:val="29"/><w:w w:val="105"/></w:rPr><w:t xml:space="preserve"> </w:t></w:r><w:r><w:rPr><w:w w:val="105"/></w:rPr><w:t>of</w:t></w:r><w:r><w:rPr><w:spacing w:val="34"/><w:w w:val="96"/></w:rPr><w:t xml:space="preserve"> </w:t></w:r><w:r><w:rPr><w:w w:val="105"/></w:rPr><w:t>missing</w:t></w:r><w:r><w:rPr><w:spacing w:val="40"/><w:w w:val="105"/></w:rPr><w:t xml:space="preserve"> </w:t></w:r><w:r><w:rPr><w:w w:val="105"/></w:rPr><w:t>daily</w:t></w:r><w:r><w:rPr><w:spacing w:val="41"/><w:w w:val="105"/></w:rPr><w:t xml:space="preserve"> </w:t></w:r><w:r><w:rPr><w:w w:val="105"/></w:rPr><w:t>data</w:t></w:r><w:r><w:rPr><w:spacing w:val="41"/><w:w w:val="105"/></w:rPr><w:t xml:space="preserve"> </w:t></w:r><w:r><w:rPr><w:w w:val="105"/></w:rPr><w:t>with</w:t></w:r><w:r><w:rPr><w:spacing w:val="42"/><w:w w:val="105"/></w:rPr><w:t xml:space="preserve"> </w:t></w:r><w:r><w:rPr><w:w w:val="105"/></w:rPr><w:t>estimated</w:t></w:r><w:r><w:rPr><w:spacing w:val="41"/><w:w w:val="105"/></w:rPr><w:t xml:space="preserve"> </w:t></w:r><w:r><w:rPr><w:w w:val="105"/></w:rPr><w:t>values</w:t></w:r><w:r><w:rPr><w:spacing w:val="41"/><w:w w:val="105"/></w:rPr><w:t xml:space="preserve"> </w:t></w:r><w:r><w:rPr><w:w w:val="105"/></w:rPr><w:t>calculated</w:t></w:r><w:r><w:rPr><w:spacing w:val="42"/><w:w w:val="105"/></w:rPr><w:t xml:space="preserve"> </w:t></w:r><w:r><w:rPr><w:w w:val="105"/></w:rPr><w:t>from</w:t></w:r><w:r><w:rPr><w:spacing w:val="42"/><w:w w:val="105"/></w:rPr><w:t xml:space="preserve"> </w:t></w:r><w:r><w:rPr><w:w w:val="105"/></w:rPr><w:t>simultaneous</w:t></w:r><w:r><w:rPr><w:spacing w:val="43"/><w:w w:val="105"/></w:rPr><w:t xml:space="preserve"> </w:t></w:r><w:r><w:rPr><w:w w:val="105"/></w:rPr><w:t>observations</w:t></w:r><w:r><w:rPr><w:spacing w:val="41"/><w:w w:val="105"/></w:rPr><w:t xml:space="preserve"> </w:t></w:r><w:r><w:rPr><w:w w:val="105"/></w:rPr><w:t>at</w:t></w:r><w:r><w:rPr><w:spacing w:val="41"/><w:w w:val="105"/></w:rPr><w:t xml:space="preserve"> </w:t></w:r><w:r><w:rPr><w:w w:val="105"/></w:rPr><w:t>nearby</w:t></w:r><w:r><w:rPr><w:w w:val="108"/></w:rPr><w:t xml:space="preserve"> </w:t></w:r><w:r><w:rPr><w:w w:val="105"/></w:rPr><w:t>stations.</w:t></w:r><w:r><w:rPr><w:spacing w:val="35"/><w:w w:val="105"/></w:rPr><w:t xml:space="preserve"> </w:t></w:r><w:r><w:rPr><w:w w:val="105"/></w:rPr><w:t>Within-station</w:t></w:r><w:r><w:rPr><w:spacing w:val="13"/><w:w w:val="105"/></w:rPr><w:t xml:space="preserve"> </w:t></w:r><w:r><w:rPr><w:w w:val="105"/></w:rPr><w:t>method,</w:t></w:r><w:r><w:rPr><w:spacing w:val="9"/><w:w w:val="105"/></w:rPr><w:t xml:space="preserve"> </w:t></w:r><w:r><w:rPr><w:w w:val="105"/></w:rPr><w:t>i.e.</w:t></w:r><w:r><w:rPr><w:spacing w:val="35"/><w:w w:val="105"/></w:rPr><w:t xml:space="preserve"> </w:t></w:r><w:r><w:rPr><w:w w:val="105"/></w:rPr><w:t>methods</w:t></w:r><w:r><w:rPr><w:spacing w:val="9"/><w:w w:val="105"/></w:rPr><w:t xml:space="preserve"> </w:t></w:r><w:r><w:rPr><w:w w:val="105"/></w:rPr><w:t>that</w:t></w:r><w:r><w:rPr><w:spacing w:val="10"/><w:w w:val="105"/></w:rPr><w:t xml:space="preserve"> </w:t></w:r><w:r><w:rPr><w:w w:val="105"/></w:rPr><w:t>only</w:t></w:r><w:r><w:rPr><w:spacing w:val="10"/><w:w w:val="105"/></w:rPr><w:t xml:space="preserve"> </w:t></w:r><w:r><w:rPr><w:w w:val="105"/></w:rPr><w:t>use</w:t></w:r><w:r><w:rPr><w:spacing w:val="9"/><w:w w:val="105"/></w:rPr><w:t xml:space="preserve"> </w:t></w:r><w:r><w:rPr><w:w w:val="105"/></w:rPr><w:t>data</w:t></w:r><w:r><w:rPr><w:spacing w:val="10"/><w:w w:val="105"/></w:rPr><w:t xml:space="preserve"> </w:t></w:r><w:r><w:rPr><w:w w:val="105"/></w:rPr><w:t>from</w:t></w:r><w:r><w:rPr><w:spacing w:val="10"/><w:w w:val="105"/></w:rPr><w:t xml:space="preserve"> </w:t></w:r><w:r><w:rPr><w:w w:val="105"/></w:rPr><w:t>the</w:t></w:r><w:r><w:rPr><w:spacing w:val="10"/><w:w w:val="105"/></w:rPr><w:t xml:space="preserve"> </w:t></w:r><w:r><w:rPr><w:w w:val="105"/></w:rPr><w:t>series</w:t></w:r><w:r><w:rPr><w:spacing w:val="10"/><w:w w:val="105"/></w:rPr><w:t xml:space="preserve"> </w:t></w:r><w:r><w:rPr><w:w w:val="105"/></w:rPr><w:t>being</w:t></w:r><w:r><w:rPr><w:spacing w:val="10"/><w:w w:val="105"/></w:rPr><w:t xml:space="preserve"> </w:t></w:r><w:r><w:rPr><w:w w:val="105"/></w:rPr><w:t>filled,</w:t></w:r><w:r><w:rPr><w:spacing w:val="10"/><w:w w:val="105"/></w:rPr><w:t xml:space="preserve"> </w:t></w:r><w:r><w:rPr><w:spacing w:val="0"/><w:w w:val="105"/></w:rPr><w:t>have</w:t></w:r><w:r><w:rPr><w:spacing w:val="23"/><w:w w:val="96"/></w:rPr><w:t xml:space="preserve"> </w:t></w:r><w:r><w:rPr><w:w w:val="105"/></w:rPr><w:t>been</w:t></w:r><w:r><w:rPr><w:spacing w:val="24"/><w:w w:val="105"/></w:rPr><w:t xml:space="preserve"> </w:t></w:r><w:r><w:rPr><w:w w:val="105"/></w:rPr><w:t>proven</w:t></w:r><w:r><w:rPr><w:spacing w:val="25"/><w:w w:val="105"/></w:rPr><w:t xml:space="preserve"> </w:t></w:r><w:r><w:rPr><w:w w:val="105"/></w:rPr><w:t>to</w:t></w:r><w:r><w:rPr><w:spacing w:val="25"/><w:w w:val="105"/></w:rPr><w:t xml:space="preserve"> </w:t></w:r><w:r><w:rPr><w:w w:val="105"/></w:rPr><w:t>perform</w:t></w:r><w:r><w:rPr><w:spacing w:val="23"/><w:w w:val="105"/></w:rPr><w:t xml:space="preserve"> </w:t></w:r><w:del w:id="2142" w:author="Rivard, Christine" w:date="2015-03-27T11:14:00Z"><w:r><w:rPr><w:w w:val="105"/></w:rPr><w:delText>badly</w:delText></w:r></w:del><w:del w:id="2143" w:author="Rivard, Christine" w:date="2015-03-27T11:14:00Z"><w:r><w:rPr><w:spacing w:val="25"/><w:w w:val="105"/></w:rPr><w:delText xml:space="preserve"> </w:delText></w:r></w:del><w:ins w:id="2144" w:author="Rivard, Christine" w:date="2015-03-27T11:14:00Z"><w:r><w:rPr><w:w w:val="105"/></w:rPr><w:t>poorly</w:t></w:r></w:ins><w:ins w:id="2145" w:author="Rivard, Christine" w:date="2015-03-27T11:14:00Z"><w:r><w:rPr><w:spacing w:val="25"/><w:w w:val="105"/></w:rPr><w:t xml:space="preserve"> </w:t></w:r></w:ins><w:r><w:rPr><w:w w:val="105"/></w:rPr><w:t>compared</w:t></w:r><w:r><w:rPr><w:spacing w:val="26"/><w:w w:val="105"/></w:rPr><w:t xml:space="preserve"> </w:t></w:r><w:r><w:rPr><w:w w:val="105"/></w:rPr><w:t>to</w:t></w:r><w:r><w:rPr><w:spacing w:val="25"/><w:w w:val="105"/></w:rPr><w:t xml:space="preserve"> </w:t></w:r><w:r><w:rPr><w:w w:val="105"/></w:rPr><w:t>methods</w:t></w:r><w:r><w:rPr><w:spacing w:val="24"/><w:w w:val="105"/></w:rPr><w:t xml:space="preserve"> </w:t></w:r><w:r><w:rPr><w:w w:val="105"/></w:rPr><w:t>based</w:t></w:r><w:r><w:rPr><w:spacing w:val="25"/><w:w w:val="105"/></w:rPr><w:t xml:space="preserve"> </w:t></w:r><w:r><w:rPr><w:w w:val="105"/></w:rPr><w:t>on</w:t></w:r><w:r><w:rPr><w:spacing w:val="25"/><w:w w:val="105"/></w:rPr><w:t xml:space="preserve"> </w:t></w:r><w:r><w:rPr><w:w w:val="105"/></w:rPr><w:t>the</w:t></w:r><w:r><w:rPr><w:spacing w:val="25"/><w:w w:val="105"/></w:rPr><w:t xml:space="preserve"> </w:t></w:r><w:r><w:rPr><w:w w:val="105"/></w:rPr><w:t>use</w:t></w:r><w:r><w:rPr><w:spacing w:val="24"/><w:w w:val="105"/></w:rPr><w:t xml:space="preserve"> </w:t></w:r><w:r><w:rPr><w:w w:val="105"/></w:rPr><w:t>of</w:t></w:r><w:r><w:rPr><w:spacing w:val="25"/><w:w w:val="105"/></w:rPr><w:t xml:space="preserve"> </w:t></w:r><w:r><w:rPr><w:w w:val="105"/></w:rPr><w:t>data</w:t></w:r><w:r><w:rPr><w:spacing w:val="25"/><w:w w:val="105"/></w:rPr><w:t xml:space="preserve"> </w:t></w:r><w:r><w:rPr><w:w w:val="105"/></w:rPr><w:t>from</w:t></w:r><w:r><w:rPr><w:spacing w:val="25"/><w:w w:val="105"/></w:rPr><w:t xml:space="preserve"> </w:t></w:r><w:ins w:id="2146" w:author="Rivard, Christine" w:date="2015-03-27T11:14:00Z"><w:r><w:rPr><w:spacing w:val="25"/><w:w w:val="105"/></w:rPr><w:t xml:space="preserve">multiple </w:t></w:r></w:ins><w:r><w:rPr><w:w w:val="105"/></w:rPr><w:t>neighboring stations</w:t></w:r><w:ins w:id="2147" w:author="Rivard, Christine" w:date="2015-03-27T11:15:00Z"><w:r><w:rPr><w:w w:val="105"/></w:rPr><w:t>. They</w:t></w:r></w:ins><w:del w:id="2148" w:author="Rivard, Christine" w:date="2015-03-27T11:15:00Z"><w:r><w:rPr><w:spacing w:val="51"/><w:w w:val="105"/></w:rPr><w:delText xml:space="preserve"> </w:delText></w:r></w:del><w:del w:id="2149" w:author="Rivard, Christine" w:date="2015-03-27T11:15:00Z"><w:r><w:rPr><w:w w:val="105"/></w:rPr><w:delText>and</w:delText></w:r></w:del><w:r><w:rPr><w:spacing w:val="52"/><w:w w:val="105"/></w:rPr><w:t xml:space="preserve"> </w:t></w:r><w:r><w:rPr><w:spacing w:val="0"/><w:w w:val="105"/></w:rPr><w:t>are</w:t></w:r><w:ins w:id="2150" w:author="Rivard, Christine" w:date="2015-03-27T11:15:00Z"><w:r><w:rPr><w:spacing w:val="0"/><w:w w:val="105"/></w:rPr><w:t>,</w:t></w:r></w:ins><w:r><w:rPr><w:spacing w:val="52"/><w:w w:val="105"/></w:rPr><w:t xml:space="preserve"> </w:t></w:r><w:r><w:rPr><w:w w:val="105"/></w:rPr><w:t>moreover</w:t></w:r><w:ins w:id="2151" w:author="Rivard, Christine" w:date="2015-03-27T11:15:00Z"><w:r><w:rPr><w:w w:val="105"/></w:rPr><w:t>,</w:t></w:r></w:ins><w:r><w:rPr><w:spacing w:val="51"/><w:w w:val="105"/></w:rPr><w:t xml:space="preserve"> </w:t></w:r><w:commentRangeStart w:id="64"/><w:r><w:rPr><w:w w:val="105"/></w:rPr><w:t>ill-adapted</w:t></w:r><w:r><w:rPr><w:spacing w:val="51"/><w:w w:val="105"/></w:rPr><w:t xml:space="preserve"> </w:t></w:r><w:r><w:rPr><w:w w:val="105"/></w:rPr><w:t>for</w:t></w:r><w:r><w:rPr><w:spacing w:val="52"/><w:w w:val="105"/></w:rPr><w:t xml:space="preserve"> </w:t></w:r><w:r><w:rPr><w:w w:val="105"/></w:rPr><w:t>the</w:t></w:r><w:r><w:rPr><w:spacing w:val="52"/><w:w w:val="105"/></w:rPr><w:t xml:space="preserve"> </w:t></w:r><w:r><w:rPr><w:w w:val="105"/></w:rPr><w:t>reconstruction</w:t></w:r><w:r><w:rPr><w:spacing w:val="51"/><w:w w:val="105"/></w:rPr><w:t xml:space="preserve"> </w:t></w:r><w:r><w:rPr><w:w w:val="105"/></w:rPr><w:t>of</w:t></w:r><w:r><w:rPr><w:spacing w:val="51"/><w:w w:val="105"/></w:rPr><w:t xml:space="preserve"> </w:t></w:r><w:r><w:rPr><w:w w:val="105"/></w:rPr><w:t>daily</w:t></w:r><w:r><w:rPr><w:spacing w:val="51"/><w:w w:val="105"/></w:rPr><w:t xml:space="preserve"> </w:t></w:r><w:r><w:rPr><w:w w:val="105"/></w:rPr><w:t>precipitation</w:t></w:r><w:r><w:rPr><w:spacing w:val="51"/><w:w w:val="105"/></w:rPr><w:t xml:space="preserve"> </w:t></w:r><w:r><w:rPr><w:w w:val="105"/></w:rPr><w:t>time</w:t></w:r><w:r><w:rPr><w:spacing w:val="52"/><w:w w:val="105"/></w:rPr><w:t xml:space="preserve"> </w:t></w:r><w:r><w:rPr><w:w w:val="105"/></w:rPr><w:t>series</w:t></w:r><w:r><w:rPr><w:w w:val="105"/></w:rPr></w:r><w:commentRangeEnd w:id="64"/><w:r><w:commentReference w:id="64"/></w:r><w:r><w:rPr><w:spacing w:val="22"/><w:w w:val="102"/></w:rPr><w:t xml:space="preserve"> </w:t></w:r><w:hyperlink w:anchor="_bookmark90"><w:r><w:rPr><w:rStyle w:val="InternetLink"/><w:w w:val="105"/></w:rPr><w:t>(Eischeid</w:t></w:r><w:r><w:rPr><w:rStyle w:val="InternetLink"/><w:spacing w:val="1"/><w:w w:val="105"/></w:rPr><w:t xml:space="preserve"> </w:t></w:r><w:r><w:rPr><w:rStyle w:val="InternetLink"/><w:w w:val="105"/></w:rPr><w:t>et</w:t></w:r><w:r><w:rPr><w:rStyle w:val="InternetLink"/><w:spacing w:val="2"/><w:w w:val="105"/></w:rPr><w:t xml:space="preserve"> </w:t></w:r><w:r><w:rPr><w:rStyle w:val="InternetLink"/><w:w w:val="105"/></w:rPr><w:t>al.,</w:t></w:r></w:hyperlink><w:r><w:rPr><w:spacing w:val="2"/><w:w w:val="105"/></w:rPr><w:t xml:space="preserve"> </w:t></w:r><w:hyperlink w:anchor="_bookmark90"><w:r><w:rPr><w:rStyle w:val="InternetLink"/><w:w w:val="105"/></w:rPr><w:t>1995;</w:t></w:r></w:hyperlink><w:r><w:rPr><w:spacing w:val="2"/><w:w w:val="105"/></w:rPr><w:t xml:space="preserve"> </w:t></w:r><w:hyperlink w:anchor="_bookmark93"><w:r><w:rPr><w:rStyle w:val="InternetLink"/><w:w w:val="105"/></w:rPr><w:t>Kemp</w:t></w:r><w:r><w:rPr><w:rStyle w:val="InternetLink"/><w:spacing w:val="2"/><w:w w:val="105"/></w:rPr><w:t xml:space="preserve"> </w:t></w:r><w:r><w:rPr><w:rStyle w:val="InternetLink"/><w:w w:val="105"/></w:rPr><w:t>et</w:t></w:r><w:r><w:rPr><w:rStyle w:val="InternetLink"/><w:spacing w:val="2"/><w:w w:val="105"/></w:rPr><w:t xml:space="preserve"> </w:t></w:r><w:r><w:rPr><w:rStyle w:val="InternetLink"/><w:w w:val="105"/></w:rPr><w:t>al.,</w:t></w:r></w:hyperlink><w:r><w:rPr><w:spacing w:val="2"/><w:w w:val="105"/></w:rPr><w:t xml:space="preserve"> </w:t></w:r><w:hyperlink w:anchor="_bookmark93"><w:r><w:rPr><w:rStyle w:val="InternetLink"/><w:w w:val="105"/></w:rPr><w:t>1983;</w:t></w:r></w:hyperlink><w:r><w:rPr><w:spacing w:val="3"/><w:w w:val="105"/></w:rPr><w:t xml:space="preserve"> </w:t></w:r><w:hyperlink w:anchor="_bookmark97"><w:r><w:rPr><w:rStyle w:val="InternetLink"/><w:w w:val="105"/></w:rPr><w:t>Simolo</w:t></w:r><w:r><w:rPr><w:rStyle w:val="InternetLink"/><w:spacing w:val="2"/><w:w w:val="105"/></w:rPr><w:t xml:space="preserve"> </w:t></w:r><w:r><w:rPr><w:rStyle w:val="InternetLink"/><w:w w:val="105"/></w:rPr><w:t>et</w:t></w:r><w:r><w:rPr><w:rStyle w:val="InternetLink"/><w:spacing w:val="2"/><w:w w:val="105"/></w:rPr><w:t xml:space="preserve"> </w:t></w:r><w:r><w:rPr><w:rStyle w:val="InternetLink"/><w:w w:val="105"/></w:rPr><w:t>al.,</w:t></w:r></w:hyperlink><w:r><w:rPr><w:spacing w:val="2"/><w:w w:val="105"/></w:rPr><w:t xml:space="preserve"> </w:t></w:r><w:hyperlink w:anchor="_bookmark97"><w:r><w:rPr><w:rStyle w:val="InternetLink"/><w:w w:val="105"/></w:rPr><w:t>2010).</w:t></w:r></w:hyperlink></w:p><w:p><w:pPr><w:pStyle w:val="TextBody"/><w:spacing w:lineRule="auto" w:line="249"/><w:ind w:left="106" w:right="106" w:firstLine="378"/><w:jc w:val="both"/><w:rPr></w:rPr></w:pPr><w:r><w:rPr><w:w w:val="105"/></w:rPr><w:t>Numerous</w:t></w:r><w:r><w:rPr><w:spacing w:val="23"/><w:w w:val="105"/></w:rPr><w:t xml:space="preserve"> </w:t></w:r><w:r><w:rPr><w:w w:val="105"/></w:rPr><w:t>spatial</w:t></w:r><w:r><w:rPr><w:spacing w:val="23"/><w:w w:val="105"/></w:rPr><w:t xml:space="preserve"> </w:t></w:r><w:r><w:rPr><w:spacing w:val="0"/><w:w w:val="105"/></w:rPr><w:t>interpolation</w:t></w:r><w:r><w:rPr><w:spacing w:val="23"/><w:w w:val="105"/></w:rPr><w:t xml:space="preserve"> </w:t></w:r><w:r><w:rPr><w:w w:val="105"/></w:rPr><w:t>techniques</w:t></w:r><w:r><w:rPr><w:spacing w:val="22"/><w:w w:val="105"/></w:rPr><w:t xml:space="preserve"> </w:t></w:r><w:r><w:rPr><w:w w:val="105"/></w:rPr><w:t>exist</w:t></w:r><w:r><w:rPr><w:spacing w:val="23"/><w:w w:val="105"/></w:rPr><w:t xml:space="preserve"> </w:t></w:r><w:r><w:rPr><w:w w:val="105"/></w:rPr><w:t>for</w:t></w:r><w:r><w:rPr><w:spacing w:val="23"/><w:w w:val="105"/></w:rPr><w:t xml:space="preserve"> </w:t></w:r><w:r><w:rPr><w:w w:val="105"/></w:rPr><w:t>handling</w:t></w:r><w:r><w:rPr><w:spacing w:val="22"/><w:w w:val="105"/></w:rPr><w:t xml:space="preserve"> </w:t></w:r><w:del w:id="2152" w:author="Rivard, Christine" w:date="2015-03-27T11:17:00Z"><w:r><w:rPr><w:w w:val="105"/></w:rPr><w:delText>the</w:delText></w:r></w:del><w:del w:id="2153" w:author="Rivard, Christine" w:date="2015-03-27T11:17:00Z"><w:r><w:rPr><w:spacing w:val="22"/><w:w w:val="105"/></w:rPr><w:delText xml:space="preserve"> </w:delText></w:r></w:del><w:r><w:rPr><w:w w:val="105"/></w:rPr><w:t>missing</w:t></w:r><w:r><w:rPr><w:spacing w:val="22"/><w:w w:val="105"/></w:rPr><w:t xml:space="preserve"> </w:t></w:r><w:r><w:rPr><w:w w:val="105"/></w:rPr><w:t>data</w:t></w:r><w:r><w:rPr><w:spacing w:val="22"/><w:w w:val="105"/></w:rPr><w:t xml:space="preserve"> </w:t></w:r><w:r><w:rPr><w:w w:val="105"/></w:rPr><w:t>in</w:t></w:r><w:r><w:rPr><w:spacing w:val="23"/><w:w w:val="105"/></w:rPr><w:t xml:space="preserve"> </w:t></w:r><w:r><w:rPr><w:w w:val="105"/></w:rPr><w:t>the</w:t></w:r><w:r><w:rPr><w:spacing w:val="22"/><w:w w:val="105"/></w:rPr><w:t xml:space="preserve"> </w:t></w:r><w:r><w:rPr><w:w w:val="105"/></w:rPr><w:t>weather</w:t></w:r><w:r><w:rPr><w:spacing w:val="24"/><w:w w:val="107"/></w:rPr><w:t xml:space="preserve"> </w:t></w:r><w:r><w:rPr><w:w w:val="105"/></w:rPr><w:t>time</w:t></w:r><w:ins w:id="2154" w:author="Rivard, Christine" w:date="2015-03-27T11:17:00Z"><w:r><w:rPr><w:spacing w:val="49"/><w:w w:val="105"/></w:rPr><w:t>-</w:t></w:r></w:ins><w:del w:id="2155" w:author="Rivard, Christine" w:date="2015-03-27T11:17:00Z"><w:r><w:rPr><w:spacing w:val="49"/><w:w w:val="105"/></w:rPr><w:delText xml:space="preserve"> </w:delText></w:r></w:del><w:r><w:rPr><w:w w:val="105"/></w:rPr><w:t>series</w:t></w:r><w:r><w:rPr><w:spacing w:val="50"/><w:w w:val="105"/></w:rPr><w:t xml:space="preserve"> </w:t></w:r><w:r><w:rPr><w:w w:val="105"/></w:rPr><w:t>of</w:t></w:r><w:r><w:rPr><w:spacing w:val="50"/><w:w w:val="105"/></w:rPr><w:t xml:space="preserve"> </w:t></w:r><w:r><w:rPr><w:w w:val="105"/></w:rPr><w:t>a</w:t></w:r><w:r><w:rPr><w:spacing w:val="49"/><w:w w:val="105"/></w:rPr><w:t xml:space="preserve"> </w:t></w:r><w:r><w:rPr><w:w w:val="105"/></w:rPr><w:t>given</w:t></w:r><w:r><w:rPr><w:spacing w:val="50"/><w:w w:val="105"/></w:rPr><w:t xml:space="preserve"> </w:t></w:r><w:r><w:rPr><w:w w:val="105"/></w:rPr><w:t>station</w:t></w:r><w:r><w:rPr><w:spacing w:val="51"/><w:w w:val="105"/></w:rPr><w:t xml:space="preserve"> </w:t></w:r><w:del w:id="2156" w:author="Rivard, Christine" w:date="2015-03-27T11:18:00Z"><w:commentRangeStart w:id="65"/><w:r><w:rPr><w:w w:val="105"/></w:rPr><w:delText>by</w:delText></w:r></w:del><w:del w:id="2157" w:author="Rivard, Christine" w:date="2015-03-27T11:18:00Z"><w:r><w:rPr><w:spacing w:val="49"/><w:w w:val="105"/></w:rPr><w:delText xml:space="preserve"> </w:delText></w:r></w:del><w:ins w:id="2158" w:author="Rivard, Christine" w:date="2015-03-27T11:19:00Z"><w:r><w:rPr><w:spacing w:val="49"/><w:w w:val="105"/></w:rPr><w:t xml:space="preserve">that are </w:t></w:r></w:ins><w:ins w:id="2159" w:author="Rivard, Christine" w:date="2015-03-27T11:19:00Z"><w:r><w:rPr><w:w w:val="105"/></w:rPr><w:t>capable of?</w:t></w:r></w:ins><w:ins w:id="2160" w:author="Rivard, Christine" w:date="2015-03-27T11:18:00Z"><w:r><w:rPr><w:spacing w:val="49"/><w:w w:val="105"/></w:rPr><w:t xml:space="preserve"> </w:t></w:r></w:ins><w:r><w:rPr><w:spacing w:val="49"/><w:w w:val="105"/></w:rPr></w:r><w:commentRangeEnd w:id="65"/><w:r><w:commentReference w:id="65"/></w:r><w:r><w:rPr><w:w w:val="105"/></w:rPr><w:t>using</w:t></w:r><w:r><w:rPr><w:spacing w:val="50"/><w:w w:val="105"/></w:rPr><w:t xml:space="preserve"> </w:t></w:r><w:r><w:rPr><w:w w:val="105"/></w:rPr><w:t>data</w:t></w:r><w:r><w:rPr><w:spacing w:val="50"/><w:w w:val="105"/></w:rPr><w:t xml:space="preserve"> </w:t></w:r><w:r><w:rPr><w:w w:val="105"/></w:rPr><w:t>from</w:t></w:r><w:r><w:rPr><w:spacing w:val="50"/><w:w w:val="105"/></w:rPr><w:t xml:space="preserve"> </w:t></w:r><w:r><w:rPr><w:w w:val="105"/></w:rPr><w:t>irregularly</w:t></w:r><w:r><w:rPr><w:spacing w:val="48"/><w:w w:val="105"/></w:rPr><w:t xml:space="preserve"> </w:t></w:r><w:r><w:rPr><w:w w:val="105"/></w:rPr><w:t>spaced</w:t></w:r><w:r><w:rPr><w:spacing w:val="50"/><w:w w:val="105"/></w:rPr><w:t xml:space="preserve"> </w:t></w:r><w:r><w:rPr><w:spacing w:val="0"/><w:w w:val="105"/></w:rPr><w:t>neighboring</w:t></w:r><w:r><w:rPr><w:spacing w:val="50"/><w:w w:val="105"/></w:rPr><w:t xml:space="preserve"> </w:t></w:r><w:r><w:rPr><w:w w:val="105"/></w:rPr><w:t>station</w:t></w:r><w:ins w:id="2161" w:author="Rivard, Christine" w:date="2015-03-27T11:19:00Z"><w:r><w:rPr><w:w w:val="105"/></w:rPr><w:t>s</w:t></w:r></w:ins><w:r><w:rPr><w:spacing w:val="50"/><w:w w:val="105"/></w:rPr><w:t xml:space="preserve"> </w:t></w:r><w:r><w:rPr><w:w w:val="105"/></w:rPr><w:t>(e.g.</w:t></w:r><w:ins w:id="2162" w:author="Rivard, Christine" w:date="2015-03-27T11:20:00Z"><w:r><w:rPr><w:w w:val="105"/></w:rPr><w:t>,</w:t></w:r></w:ins><w:r><w:rPr><w:spacing w:val="20"/><w:w w:val="105"/></w:rPr><w:t xml:space="preserve"> </w:t></w:r><w:r><w:rPr><w:w w:val="105"/></w:rPr><w:t>simple</w:t></w:r><w:r><w:rPr><w:spacing w:val="0"/><w:w w:val="105"/></w:rPr><w:t xml:space="preserve"> </w:t></w:r><w:r><w:rPr><w:w w:val="105"/></w:rPr><w:t>arithmetic</w:t></w:r><w:r><w:rPr><w:spacing w:val="0"/><w:w w:val="105"/></w:rPr><w:t xml:space="preserve"> </w:t></w:r><w:r><w:rPr><w:w w:val="105"/></w:rPr><w:t>averaging,</w:t></w:r><w:r><w:rPr><w:spacing w:val="0"/><w:w w:val="105"/></w:rPr><w:t xml:space="preserve"> </w:t></w:r><w:r><w:rPr><w:w w:val="105"/></w:rPr><w:t>inverse</w:t></w:r><w:r><w:rPr><w:spacing w:val="0"/><w:w w:val="105"/></w:rPr><w:t xml:space="preserve"> </w:t></w:r><w:r><w:rPr><w:w w:val="105"/></w:rPr><w:t>distance</w:t></w:r><w:r><w:rPr><w:spacing w:val="0"/><w:w w:val="105"/></w:rPr><w:t xml:space="preserve"> </w:t></w:r><w:r><w:rPr><w:w w:val="105"/></w:rPr><w:t>method,</w:t></w:r><w:r><w:rPr><w:spacing w:val="0"/><w:w w:val="105"/></w:rPr><w:t xml:space="preserve"> </w:t></w:r><w:r><w:rPr><w:w w:val="105"/></w:rPr><w:t>single</w:t></w:r><w:r><w:rPr><w:spacing w:val="0"/><w:w w:val="105"/></w:rPr><w:t xml:space="preserve"> </w:t></w:r><w:r><w:rPr><w:w w:val="105"/></w:rPr><w:t>best</w:t></w:r><w:r><w:rPr><w:spacing w:val="0"/><w:w w:val="105"/></w:rPr><w:t xml:space="preserve"> </w:t></w:r><w:r><w:rPr><w:w w:val="105"/></w:rPr><w:t>estimator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multiple</w:t></w:r><w:r><w:rPr><w:spacing w:val="0"/><w:w w:val="105"/></w:rPr><w:t xml:space="preserve"> </w:t></w:r><w:r><w:rPr><w:w w:val="105"/></w:rPr><w:t>regression</w:t></w:r><w:r><w:rPr><w:w w:val="99"/></w:rPr><w:t xml:space="preserve"> </w:t></w:r><w:r><w:rPr><w:w w:val="105"/></w:rPr><w:t>analysis).</w:t></w:r><w:r><w:rPr><w:spacing w:val="41"/><w:w w:val="105"/></w:rPr><w:t xml:space="preserve"> </w:t></w:r><w:hyperlink w:anchor="_bookmark89"><w:r><w:rPr><w:rStyle w:val="InternetLink"/><w:w w:val="105"/></w:rPr><w:t>Eischeid</w:t></w:r><w:r><w:rPr><w:rStyle w:val="InternetLink"/><w:spacing w:val="43"/><w:w w:val="105"/></w:rPr><w:t xml:space="preserve"> </w:t></w:r><w:r><w:rPr><w:rStyle w:val="InternetLink"/><w:w w:val="105"/></w:rPr><w:t>et</w:t></w:r><w:r><w:rPr><w:rStyle w:val="InternetLink"/><w:spacing w:val="42"/><w:w w:val="105"/></w:rPr><w:t xml:space="preserve"> </w:t></w:r><w:r><w:rPr><w:rStyle w:val="InternetLink"/><w:w w:val="105"/></w:rPr><w:t>al.</w:t></w:r></w:hyperlink><w:r><w:rPr><w:spacing w:val="43"/><w:w w:val="105"/></w:rPr><w:t xml:space="preserve"> </w:t></w:r><w:hyperlink w:anchor="_bookmark89"><w:r><w:rPr><w:rStyle w:val="InternetLink"/><w:spacing w:val="0"/><w:w w:val="105"/></w:rPr><w:t>(2000</w:t></w:r></w:hyperlink><w:r><w:rPr><w:spacing w:val="0"/><w:w w:val="105"/></w:rPr><w:t>)</w:t></w:r><w:r><w:rPr><w:spacing w:val="43"/><w:w w:val="105"/></w:rPr><w:t xml:space="preserve"> </w:t></w:r><w:del w:id="2163" w:author="Rivard, Christine" w:date="2015-03-27T11:23:00Z"><w:r><w:rPr><w:spacing w:val="0"/><w:w w:val="105"/></w:rPr><w:delText>demonstrated</w:delText></w:r></w:del><w:del w:id="2164" w:author="Rivard, Christine" w:date="2015-03-27T11:23:00Z"><w:r><w:rPr><w:spacing w:val="42"/><w:w w:val="105"/></w:rPr><w:delText xml:space="preserve"> </w:delText></w:r></w:del><w:ins w:id="2165" w:author="Rivard, Christine" w:date="2015-03-27T11:23:00Z"><w:r><w:rPr><w:spacing w:val="0"/><w:w w:val="105"/></w:rPr><w:t>found</w:t></w:r></w:ins><w:ins w:id="2166" w:author="Rivard, Christine" w:date="2015-03-27T11:23:00Z"><w:r><w:rPr><w:spacing w:val="42"/><w:w w:val="105"/></w:rPr><w:t xml:space="preserve"> </w:t></w:r></w:ins><w:r><w:rPr><w:w w:val="105"/></w:rPr><w:t>that</w:t></w:r><w:r><w:rPr><w:spacing w:val="43"/><w:w w:val="105"/></w:rPr><w:t xml:space="preserve"> </w:t></w:r><w:r><w:rPr><w:w w:val="105"/></w:rPr><w:t>the</w:t></w:r><w:r><w:rPr><w:spacing w:val="43"/><w:w w:val="105"/></w:rPr><w:t xml:space="preserve"> </w:t></w:r><w:r><w:rPr><w:w w:val="105"/></w:rPr><w:t>multi-linear</w:t></w:r><w:r><w:rPr><w:spacing w:val="41"/><w:w w:val="105"/></w:rPr><w:t xml:space="preserve"> </w:t></w:r><w:r><w:rPr><w:w w:val="105"/></w:rPr><w:t>regression</w:t></w:r><w:r><w:rPr><w:spacing w:val="42"/><w:w w:val="105"/></w:rPr><w:t xml:space="preserve"> </w:t></w:r><w:r><w:rPr><w:w w:val="105"/></w:rPr><w:t>(MLR)</w:t></w:r><w:r><w:rPr><w:spacing w:val="41"/><w:w w:val="105"/></w:rPr><w:t xml:space="preserve"> </w:t></w:r><w:r><w:rPr><w:w w:val="105"/></w:rPr><w:t>method</w:t></w:r><w:r><w:rPr><w:spacing w:val="32"/><w:w w:val="108"/></w:rPr><w:t xml:space="preserve"> </w:t></w:r><w:hyperlink w:anchor="_bookmark88"><w:r><w:rPr><w:rStyle w:val="InternetLink"/><w:w w:val="105"/></w:rPr><w:t>(DeGaetano</w:t></w:r><w:r><w:rPr><w:rStyle w:val="InternetLink"/><w:spacing w:val="40"/><w:w w:val="105"/></w:rPr><w:t xml:space="preserve"> </w:t></w:r><w:r><w:rPr><w:rStyle w:val="InternetLink"/><w:w w:val="105"/></w:rPr><w:t>et</w:t></w:r><w:r><w:rPr><w:rStyle w:val="InternetLink"/><w:spacing w:val="41"/><w:w w:val="105"/></w:rPr><w:t xml:space="preserve"> </w:t></w:r><w:r><w:rPr><w:rStyle w:val="InternetLink"/><w:w w:val="105"/></w:rPr><w:t>al.,</w:t></w:r></w:hyperlink><w:r><w:rPr><w:spacing w:val="41"/><w:w w:val="105"/></w:rPr><w:t xml:space="preserve"> </w:t></w:r><w:hyperlink w:anchor="_bookmark88"><w:r><w:rPr><w:rStyle w:val="InternetLink"/><w:w w:val="105"/></w:rPr><w:t>1995)</w:t></w:r></w:hyperlink><w:r><w:rPr><w:spacing w:val="41"/><w:w w:val="105"/></w:rPr><w:t xml:space="preserve"> </w:t></w:r><w:ins w:id="2167" w:author="Rivard, Christine" w:date="2015-03-27T11:22:00Z"><w:r><w:rPr><w:spacing w:val="41"/><w:w w:val="105"/></w:rPr><w:t xml:space="preserve">usually </w:t></w:r></w:ins><w:r><w:rPr><w:w w:val="105"/></w:rPr><w:t>outperformed</w:t></w:r><w:r><w:rPr><w:spacing w:val="41"/><w:w w:val="105"/></w:rPr><w:t xml:space="preserve"> </w:t></w:r><w:del w:id="2168" w:author="Rivard, Christine" w:date="2015-03-27T11:22:00Z"><w:commentRangeStart w:id="66"/><w:r><w:rPr><w:w w:val="105"/></w:rPr><w:delText>most</w:delText></w:r></w:del><w:del w:id="2169" w:author="Rivard, Christine" w:date="2015-03-27T11:22:00Z"><w:r><w:rPr><w:spacing w:val="41"/><w:w w:val="105"/></w:rPr><w:delText xml:space="preserve"> </w:delText></w:r></w:del><w:del w:id="2170" w:author="Rivard, Christine" w:date="2015-03-27T11:22:00Z"><w:r><w:rPr><w:w w:val="105"/></w:rPr><w:delText>of</w:delText></w:r></w:del><w:del w:id="2171" w:author="Rivard, Christine" w:date="2015-03-27T11:22:00Z"><w:r><w:rPr><w:spacing w:val="42"/><w:w w:val="105"/></w:rPr><w:delText xml:space="preserve"> </w:delText></w:r></w:del><w:del w:id="2172" w:author="Rivard, Christine" w:date="2015-03-27T11:24:00Z"><w:r><w:rPr><w:w w:val="105"/></w:rPr><w:delText>the</w:delText></w:r></w:del><w:del w:id="2173" w:author="Rivard, Christine" w:date="2015-03-27T11:24:00Z"><w:r><w:rPr><w:spacing w:val="41"/><w:w w:val="105"/></w:rPr><w:delText xml:space="preserve"> </w:delText></w:r></w:del><w:del w:id="2174" w:author="Rivard, Christine" w:date="2015-03-27T11:25:00Z"><w:r><w:rPr><w:w w:val="105"/></w:rPr><w:delText>commonly</w:delText></w:r></w:del><w:del w:id="2175" w:author="Rivard, Christine" w:date="2015-03-27T11:25:00Z"><w:r><w:rPr><w:spacing w:val="41"/><w:w w:val="105"/></w:rPr><w:delText xml:space="preserve"> </w:delText></w:r></w:del><w:del w:id="2176" w:author="Rivard, Christine" w:date="2015-03-27T11:25:00Z"><w:r><w:rPr><w:w w:val="105"/></w:rPr><w:delText>used</w:delText></w:r></w:del><w:del w:id="2177" w:author="Rivard, Christine" w:date="2015-03-27T11:25:00Z"><w:r><w:rPr><w:spacing w:val="41"/><w:w w:val="105"/></w:rPr><w:delText xml:space="preserve"> </w:delText></w:r></w:del><w:del w:id="2178" w:author="Rivard, Christine" w:date="2015-03-27T11:25:00Z"><w:r><w:rPr><w:spacing w:val="0"/><w:w w:val="105"/></w:rPr><w:delText>techniques</w:delText></w:r></w:del><w:del w:id="2179" w:author="Rivard, Christine" w:date="2015-03-27T11:25:00Z"><w:r><w:rPr><w:spacing w:val="41"/><w:w w:val="105"/></w:rPr><w:delText xml:space="preserve"> </w:delText></w:r></w:del><w:del w:id="2180" w:author="Rivard, Christine" w:date="2015-03-27T11:25:00Z"><w:r><w:rPr><w:w w:val="105"/></w:rPr><w:delText>among</w:delText></w:r></w:del><w:del w:id="2181" w:author="Rivard, Christine" w:date="2015-03-27T11:25:00Z"><w:r><w:rPr><w:spacing w:val="41"/><w:w w:val="105"/></w:rPr><w:delText xml:space="preserve"> </w:delText></w:r></w:del><w:del w:id="2182" w:author="Rivard, Christine" w:date="2015-03-27T11:25:00Z"><w:r><w:rPr><w:w w:val="105"/></w:rPr><w:delText>the</w:delText></w:r></w:del><w:del w:id="2183" w:author="Rivard, Christine" w:date="2015-03-27T11:25:00Z"><w:r><w:rPr><w:spacing w:val="41"/><w:w w:val="105"/></w:rPr><w:delText xml:space="preserve"> </w:delText></w:r></w:del><w:r><w:rPr><w:w w:val="105"/></w:rPr><w:t>six</w:t></w:r><w:r><w:rPr><w:spacing w:val="29"/><w:w w:val="102"/></w:rPr><w:t xml:space="preserve"> </w:t></w:r><w:del w:id="2184" w:author="Rivard, Christine" w:date="2015-03-27T11:25:00Z"><w:r><w:rPr><w:w w:val="105"/></w:rPr><w:delText>classical</w:delText></w:r></w:del><w:r><w:rPr><w:w w:val="105"/></w:rPr></w:r><w:del w:id="2185" w:author="Rivard, Christine" w:date="2015-03-27T11:25:00Z"><w:commentRangeEnd w:id="66"/><w:r><w:commentReference w:id="66"/></w:r><w:r><w:rPr><w:spacing w:val="3"/><w:w w:val="105"/></w:rPr><w:delText xml:space="preserve"> </w:delText></w:r></w:del><w:del w:id="2186" w:author="Rivard, Christine" w:date="2015-03-27T11:25:00Z"><w:r><w:rPr><w:w w:val="105"/></w:rPr><w:delText>methods</w:delText></w:r></w:del><w:ins w:id="2187" w:author="Rivard, Christine" w:date="2015-03-27T11:25:00Z"><w:r><w:rPr><w:w w:val="105"/></w:rPr><w:t>commonly used techniques</w:t></w:r></w:ins><w:r><w:rPr><w:spacing w:val="4"/><w:w w:val="105"/></w:rPr><w:t xml:space="preserve"> </w:t></w:r><w:ins w:id="2188" w:author="Rivard, Christine" w:date="2015-03-27T11:26:00Z"><w:r><w:rPr><w:spacing w:val="4"/><w:w w:val="105"/></w:rPr><w:t xml:space="preserve">while </w:t></w:r></w:ins><w:r><w:rPr><w:w w:val="105"/></w:rPr><w:t>test</w:t></w:r><w:del w:id="2189" w:author="Rivard, Christine" w:date="2015-03-27T11:26:00Z"><w:r><w:rPr><w:w w:val="105"/></w:rPr><w:delText>ed</w:delText></w:r></w:del><w:ins w:id="2190" w:author="Rivard, Christine" w:date="2015-03-27T11:26:00Z"><w:r><w:rPr><w:w w:val="105"/></w:rPr><w:t>ing</w:t></w:r></w:ins><w:r><w:rPr><w:spacing w:val="3"/><w:w w:val="105"/></w:rPr><w:t xml:space="preserve"> </w:t></w:r><w:del w:id="2191" w:author="Rivard, Christine" w:date="2015-03-27T11:26:00Z"><w:r><w:rPr><w:w w:val="105"/></w:rPr><w:delText>for</w:delText></w:r></w:del><w:del w:id="2192" w:author="Rivard, Christine" w:date="2015-03-27T11:26:00Z"><w:r><w:rPr><w:spacing w:val="4"/><w:w w:val="105"/></w:rPr><w:delText xml:space="preserve"> </w:delText></w:r></w:del><w:r><w:rPr><w:w w:val="105"/></w:rPr><w:t>the</w:t></w:r><w:r><w:rPr><w:spacing w:val="3"/><w:w w:val="105"/></w:rPr><w:t xml:space="preserve"> </w:t></w:r><w:r><w:rPr><w:w w:val="105"/></w:rPr><w:t>creation</w:t></w:r><w:r><w:rPr><w:spacing w:val="4"/><w:w w:val="105"/></w:rPr><w:t xml:space="preserve"> </w:t></w:r><w:r><w:rPr><w:w w:val="105"/></w:rPr><w:t>of</w:t></w:r><w:r><w:rPr><w:spacing w:val="4"/><w:w w:val="105"/></w:rPr><w:t xml:space="preserve"> </w:t></w:r><w:del w:id="2193" w:author="Rivard, Christine" w:date="2015-03-27T11:26:00Z"><w:commentRangeStart w:id="67"/><w:r><w:rPr><w:w w:val="105"/></w:rPr><w:delText>a</w:delText></w:r></w:del><w:del w:id="2194" w:author="Rivard, Christine" w:date="2015-03-27T11:26:00Z"><w:r><w:rPr><w:spacing w:val="4"/><w:w w:val="105"/></w:rPr><w:delText xml:space="preserve"> </w:delText></w:r></w:del><w:r><w:rPr><w:w w:val="105"/></w:rPr><w:t>serially</w:t></w:r><w:r><w:rPr><w:spacing w:val="5"/><w:w w:val="105"/></w:rPr><w:t xml:space="preserve"> </w:t></w:r><w:r><w:rPr><w:w w:val="105"/></w:rPr><w:t>complete</w:t></w:r><w:r><w:rPr><w:spacing w:val="4"/><w:w w:val="105"/></w:rPr><w:t xml:space="preserve"> </w:t></w:r><w:r><w:rPr><w:w w:val="105"/></w:rPr><w:t>daily</w:t></w:r><w:r><w:rPr><w:spacing w:val="4"/><w:w w:val="105"/></w:rPr><w:t xml:space="preserve"> </w:t></w:r><w:r><w:rPr><w:spacing w:val="0"/><w:w w:val="105"/></w:rPr><w:t>temperature</w:t></w:r><w:r><w:rPr><w:spacing w:val="3"/><w:w w:val="105"/></w:rPr><w:t xml:space="preserve"> </w:t></w:r><w:r><w:rPr><w:w w:val="105"/></w:rPr><w:t>and</w:t></w:r><w:r><w:rPr><w:spacing w:val="4"/><w:w w:val="105"/></w:rPr><w:t xml:space="preserve"> </w:t></w:r><w:r><w:rPr><w:w w:val="105"/></w:rPr><w:t>precipitation</w:t></w:r><w:ins w:id="2195" w:author="Rivard, Christine" w:date="2015-03-27T11:20:00Z"><w:r><w:rPr><w:w w:val="105"/></w:rPr><w:t xml:space="preserve"> </w:t></w:r></w:ins><w:r><w:rPr><w:w w:val="105"/></w:rPr><w:t>dataset</w:t></w:r><w:ins w:id="2196" w:author="Rivard, Christine" w:date="2015-03-27T11:21:00Z"><w:r><w:rPr><w:w w:val="105"/></w:rPr><w:t>s</w:t></w:r></w:ins><w:r><w:rPr><w:spacing w:val="22"/><w:w w:val="105"/></w:rPr><w:t xml:space="preserve"> </w:t></w:r><w:r><w:rPr><w:spacing w:val="22"/><w:w w:val="105"/></w:rPr></w:r><w:del w:id="2197" w:author="Rivard, Christine" w:date="2015-03-27T11:21:00Z"><w:commentRangeEnd w:id="67"/><w:r><w:commentReference w:id="67"/></w:r><w:r><w:rPr><w:w w:val="105"/></w:rPr><w:delText>for</w:delText></w:r></w:del><w:del w:id="2198" w:author="Rivard, Christine" w:date="2015-03-27T11:21:00Z"><w:r><w:rPr><w:spacing w:val="24"/><w:w w:val="105"/></w:rPr><w:delText xml:space="preserve"> </w:delText></w:r></w:del><w:ins w:id="2199" w:author="Rivard, Christine" w:date="2015-03-27T11:21:00Z"><w:r><w:rPr><w:w w:val="105"/></w:rPr><w:t>in</w:t></w:r></w:ins><w:ins w:id="2200" w:author="Rivard, Christine" w:date="2015-03-27T11:21:00Z"><w:r><w:rPr><w:spacing w:val="24"/><w:w w:val="105"/></w:rPr><w:t xml:space="preserve"> </w:t></w:r></w:ins><w:r><w:rPr><w:w w:val="105"/></w:rPr><w:t>the</w:t></w:r><w:r><w:rPr><w:spacing w:val="24"/><w:w w:val="105"/></w:rPr><w:t xml:space="preserve"> </w:t></w:r><w:ins w:id="2201" w:author="Rivard, Christine" w:date="2015-03-27T11:21:00Z"><w:r><w:rPr><w:spacing w:val="24"/><w:w w:val="105"/></w:rPr><w:t>U.S.</w:t></w:r></w:ins><w:del w:id="2202" w:author="Rivard, Christine" w:date="2015-03-27T11:21:00Z"><w:r><w:rPr><w:w w:val="105"/></w:rPr><w:delText>United</w:delText></w:r></w:del><w:del w:id="2203" w:author="Rivard, Christine" w:date="2015-03-27T11:21:00Z"><w:r><w:rPr><w:spacing w:val="23"/><w:w w:val="105"/></w:rPr><w:delText xml:space="preserve"> </w:delText></w:r></w:del><w:del w:id="2204" w:author="Rivard, Christine" w:date="2015-03-27T11:21:00Z"><w:r><w:rPr><w:w w:val="105"/></w:rPr><w:delText>States</w:delText></w:r></w:del><w:r><w:rPr><w:w w:val="105"/></w:rPr><w:t>.</w:t></w:r><w:r><w:rPr><w:spacing w:val="52"/><w:w w:val="105"/></w:rPr><w:t xml:space="preserve"> </w:t></w:r><w:r><w:rPr><w:w w:val="105"/></w:rPr><w:t>Similarly,</w:t></w:r><w:r><w:rPr><w:spacing w:val="22"/><w:w w:val="105"/></w:rPr><w:t xml:space="preserve"> </w:t></w:r><w:hyperlink w:anchor="_bookmark102"><w:r><w:rPr><w:rStyle w:val="InternetLink"/><w:w w:val="105"/></w:rPr><w:t>Xia</w:t></w:r><w:r><w:rPr><w:rStyle w:val="InternetLink"/><w:spacing w:val="24"/><w:w w:val="105"/></w:rPr><w:t xml:space="preserve"> </w:t></w:r><w:r><w:rPr><w:rStyle w:val="InternetLink"/><w:w w:val="105"/></w:rPr><w:t>et</w:t></w:r><w:r><w:rPr><w:rStyle w:val="InternetLink"/><w:spacing w:val="24"/><w:w w:val="105"/></w:rPr><w:t xml:space="preserve"> </w:t></w:r><w:r><w:rPr><w:rStyle w:val="InternetLink"/><w:w w:val="105"/></w:rPr><w:t>al.</w:t></w:r></w:hyperlink><w:r><w:rPr><w:spacing w:val="24"/><w:w w:val="105"/></w:rPr><w:t xml:space="preserve"> </w:t></w:r><w:hyperlink w:anchor="_bookmark102"><w:r><w:rPr><w:rStyle w:val="InternetLink"/><w:w w:val="105"/></w:rPr><w:t>(1999)</w:t></w:r></w:hyperlink><w:r><w:rPr><w:spacing w:val="22"/><w:w w:val="105"/></w:rPr><w:t xml:space="preserve"> </w:t></w:r><w:r><w:rPr><w:w w:val="105"/></w:rPr><w:t>also</w:t></w:r><w:r><w:rPr><w:spacing w:val="24"/><w:w w:val="105"/></w:rPr><w:t xml:space="preserve"> </w:t></w:r><w:r><w:rPr><w:w w:val="105"/></w:rPr><w:t>found</w:t></w:r><w:r><w:rPr><w:spacing w:val="24"/><w:w w:val="105"/></w:rPr><w:t xml:space="preserve"> </w:t></w:r><w:r><w:rPr><w:w w:val="105"/></w:rPr><w:t>that</w:t></w:r><w:r><w:rPr><w:spacing w:val="23"/><w:w w:val="105"/></w:rPr><w:t xml:space="preserve"> </w:t></w:r><w:r><w:rPr><w:w w:val="105"/></w:rPr><w:t>the</w:t></w:r><w:r><w:rPr><w:spacing w:val="24"/><w:w w:val="105"/></w:rPr><w:t xml:space="preserve"> </w:t></w:r><w:r><w:rPr><w:w w:val="105"/></w:rPr><w:t>MLR</w:t></w:r><w:r><w:rPr><w:spacing w:val="24"/><w:w w:val="105"/></w:rPr><w:t xml:space="preserve"> </w:t></w:r><w:r><w:rPr><w:w w:val="105"/></w:rPr><w:t>method</w:t></w:r><w:r><w:rPr><w:spacing w:val="22"/><w:w w:val="105"/></w:rPr><w:t xml:space="preserve"> </w:t></w:r><w:r><w:rPr><w:w w:val="105"/></w:rPr><w:t>was</w:t></w:r><w:r><w:rPr><w:w w:val="102"/></w:rPr><w:t xml:space="preserve"> </w:t></w:r><w:r><w:rPr><w:w w:val="105"/></w:rPr><w:t>consistently</w:t></w:r><w:r><w:rPr><w:spacing w:val="33"/><w:w w:val="105"/></w:rPr><w:t xml:space="preserve"> </w:t></w:r><w:r><w:rPr><w:w w:val="105"/></w:rPr><w:t>the</w:t></w:r><w:r><w:rPr><w:spacing w:val="31"/><w:w w:val="105"/></w:rPr><w:t xml:space="preserve"> </w:t></w:r><w:r><w:rPr><w:w w:val="105"/></w:rPr><w:t>most</w:t></w:r><w:r><w:rPr><w:spacing w:val="31"/><w:w w:val="105"/></w:rPr><w:t xml:space="preserve"> </w:t></w:r><w:r><w:rPr><w:w w:val="105"/></w:rPr><w:t>accurate</w:t></w:r><w:r><w:rPr><w:spacing w:val="31"/><w:w w:val="105"/></w:rPr><w:t xml:space="preserve"> </w:t></w:r><w:r><w:rPr><w:w w:val="105"/></w:rPr><w:t>out</w:t></w:r><w:r><w:rPr><w:spacing w:val="31"/><w:w w:val="105"/></w:rPr><w:t xml:space="preserve"> </w:t></w:r><w:r><w:rPr><w:spacing w:val="0"/><w:w w:val="105"/></w:rPr><w:t>of</w:t></w:r><w:r><w:rPr><w:spacing w:val="31"/><w:w w:val="105"/></w:rPr><w:t xml:space="preserve"> </w:t></w:r><w:r><w:rPr><w:w w:val="105"/></w:rPr><w:t>the</w:t></w:r><w:r><w:rPr><w:spacing w:val="31"/><w:w w:val="105"/></w:rPr><w:t xml:space="preserve"> </w:t></w:r><w:r><w:rPr><w:w w:val="105"/></w:rPr><w:t>six</w:t></w:r><w:r><w:rPr><w:spacing w:val="32"/><w:w w:val="105"/></w:rPr><w:t xml:space="preserve"> </w:t></w:r><w:r><w:rPr><w:w w:val="105"/></w:rPr><w:t>classical</w:t></w:r><w:r><w:rPr><w:spacing w:val="32"/><w:w w:val="105"/></w:rPr><w:t xml:space="preserve"> </w:t></w:r><w:r><w:rPr><w:spacing w:val="0"/><w:w w:val="105"/></w:rPr><w:t>methods</w:t></w:r><w:r><w:rPr><w:spacing w:val="31"/><w:w w:val="105"/></w:rPr><w:t xml:space="preserve"> </w:t></w:r><w:r><w:rPr><w:w w:val="105"/></w:rPr><w:t>tested</w:t></w:r><w:r><w:rPr><w:spacing w:val="31"/><w:w w:val="105"/></w:rPr><w:t xml:space="preserve"> </w:t></w:r><w:r><w:rPr><w:w w:val="105"/></w:rPr><w:t>to</w:t></w:r><w:r><w:rPr><w:spacing w:val="31"/><w:w w:val="105"/></w:rPr><w:t xml:space="preserve"> </w:t></w:r><w:r><w:rPr><w:w w:val="105"/></w:rPr><w:t>estimate</w:t></w:r><w:r><w:rPr><w:spacing w:val="32"/><w:w w:val="105"/></w:rPr><w:t xml:space="preserve"> </w:t></w:r><w:r><w:rPr><w:w w:val="105"/></w:rPr><w:t>missing</w:t></w:r><w:r><w:rPr><w:spacing w:val="32"/><w:w w:val="105"/></w:rPr><w:t xml:space="preserve"> </w:t></w:r><w:r><w:rPr><w:w w:val="105"/></w:rPr><w:t>daily</w:t></w:r><w:r><w:rPr><w:spacing w:val="27"/><w:w w:val="106"/></w:rPr><w:t xml:space="preserve"> </w:t></w:r><w:r><w:rPr><w:w w:val="105"/></w:rPr><w:t>weather</w:t></w:r><w:r><w:rPr><w:spacing w:val="44"/><w:w w:val="105"/></w:rPr><w:t xml:space="preserve"> </w:t></w:r><w:r><w:rPr><w:w w:val="105"/></w:rPr><w:t>data</w:t></w:r><w:r><w:rPr><w:spacing w:val="45"/><w:w w:val="105"/></w:rPr><w:t xml:space="preserve"> </w:t></w:r><w:r><w:rPr><w:w w:val="105"/></w:rPr><w:t>in</w:t></w:r><w:r><w:rPr><w:spacing w:val="45"/><w:w w:val="105"/></w:rPr><w:t xml:space="preserve"> </w:t></w:r><w:r><w:rPr><w:w w:val="105"/></w:rPr><w:t>Bavaria,</w:t></w:r><w:r><w:rPr><w:spacing w:val="51"/><w:w w:val="105"/></w:rPr><w:t xml:space="preserve"> </w:t></w:r><w:r><w:rPr><w:w w:val="105"/></w:rPr><w:t>Germany.</w:t></w:r><w:r><w:rPr><w:spacing w:val="50"/><w:w w:val="105"/></w:rPr><w:t xml:space="preserve"> </w:t></w:r><w:r><w:rPr><w:w w:val="105"/></w:rPr><w:t>One</w:t></w:r><w:r><w:rPr><w:spacing w:val="45"/><w:w w:val="105"/></w:rPr><w:t xml:space="preserve"> </w:t></w:r><w:r><w:rPr><w:w w:val="105"/></w:rPr><w:t>of</w:t></w:r><w:r><w:rPr><w:spacing w:val="45"/><w:w w:val="105"/></w:rPr><w:t xml:space="preserve"> </w:t></w:r><w:r><w:rPr><w:w w:val="105"/></w:rPr><w:t>the</w:t></w:r><w:r><w:rPr><w:spacing w:val="45"/><w:w w:val="105"/></w:rPr><w:t xml:space="preserve"> </w:t></w:r><w:r><w:rPr><w:w w:val="105"/></w:rPr><w:t>advantage</w:t></w:r><w:r><w:rPr><w:spacing w:val="45"/><w:w w:val="105"/></w:rPr><w:t xml:space="preserve"> </w:t></w:r><w:ins w:id="2205" w:author="Rivard, Christine" w:date="2015-03-27T11:29:00Z"><w:r><w:rPr><w:spacing w:val="45"/><w:w w:val="105"/></w:rPr><w:t xml:space="preserve">that </w:t></w:r></w:ins><w:r><w:rPr><w:w w:val="105"/></w:rPr><w:t>the</w:t></w:r><w:r><w:rPr><w:spacing w:val="45"/><w:w w:val="105"/></w:rPr><w:t xml:space="preserve"> </w:t></w:r><w:r><w:rPr><w:w w:val="105"/></w:rPr><w:t>MLR</w:t></w:r><w:r><w:rPr><w:spacing w:val="45"/><w:w w:val="105"/></w:rPr><w:t xml:space="preserve"> </w:t></w:r><w:r><w:rPr><w:w w:val="105"/></w:rPr><w:t>approach</w:t></w:r><w:r><w:rPr><w:spacing w:val="45"/><w:w w:val="105"/></w:rPr><w:t xml:space="preserve"> </w:t></w:r><w:r><w:rPr><w:w w:val="105"/></w:rPr><w:t>has</w:t></w:r><w:r><w:rPr><w:spacing w:val="43"/><w:w w:val="105"/></w:rPr><w:t xml:space="preserve"> </w:t></w:r><w:r><w:rPr><w:w w:val="105"/></w:rPr><w:t>over</w:t></w:r><w:r><w:rPr><w:spacing w:val="45"/><w:w w:val="105"/></w:rPr><w:t xml:space="preserve"> </w:t></w:r><w:r><w:rPr><w:w w:val="105"/></w:rPr><w:t>many</w:t></w:r><w:r><w:rPr><w:w w:val="108"/></w:rPr><w:t xml:space="preserve"> </w:t></w:r><w:r><w:rPr><w:w w:val="105"/></w:rPr><w:t>classical</w:t></w:r><w:r><w:rPr><w:spacing w:val="20"/><w:w w:val="105"/></w:rPr><w:t xml:space="preserve"> </w:t></w:r><w:r><w:rPr><w:w w:val="105"/></w:rPr><w:t>method</w:t></w:r><w:ins w:id="2206" w:author="Rivard, Christine" w:date="2015-03-27T11:29:00Z"><w:r><w:rPr><w:w w:val="105"/></w:rPr><w:t>s</w:t></w:r></w:ins><w:r><w:rPr><w:spacing w:val="19"/><w:w w:val="105"/></w:rPr><w:t xml:space="preserve"> </w:t></w:r><w:r><w:rPr><w:w w:val="105"/></w:rPr><w:t>is</w:t></w:r><w:r><w:rPr><w:spacing w:val="20"/><w:w w:val="105"/></w:rPr><w:t xml:space="preserve"> </w:t></w:r><w:r><w:rPr><w:w w:val="105"/></w:rPr><w:t>that</w:t></w:r><w:r><w:rPr><w:spacing w:val="19"/><w:w w:val="105"/></w:rPr><w:t xml:space="preserve"> </w:t></w:r><w:r><w:rPr><w:w w:val="105"/></w:rPr><w:t>it</w:t></w:r><w:r><w:rPr><w:spacing w:val="19"/><w:w w:val="105"/></w:rPr><w:t xml:space="preserve"> </w:t></w:r><w:r><w:rPr><w:w w:val="105"/></w:rPr><w:t>can</w:t></w:r><w:r><w:rPr><w:spacing w:val="21"/><w:w w:val="105"/></w:rPr><w:t xml:space="preserve"> </w:t></w:r><w:r><w:rPr><w:w w:val="105"/></w:rPr><w:t>account</w:t></w:r><w:r><w:rPr><w:spacing w:val="19"/><w:w w:val="105"/></w:rPr><w:t xml:space="preserve"> </w:t></w:r><w:r><w:rPr><w:w w:val="105"/></w:rPr><w:t>for</w:t></w:r><w:r><w:rPr><w:spacing w:val="20"/><w:w w:val="105"/></w:rPr><w:t xml:space="preserve"> </w:t></w:r><w:del w:id="2207" w:author="Rivard, Christine" w:date="2015-03-27T11:29:00Z"><w:r><w:rPr><w:w w:val="105"/></w:rPr><w:delText>the</w:delText></w:r></w:del><w:del w:id="2208" w:author="Rivard, Christine" w:date="2015-03-27T11:29:00Z"><w:r><w:rPr><w:spacing w:val="19"/><w:w w:val="105"/></w:rPr><w:delText xml:space="preserve"> </w:delText></w:r></w:del><w:r><w:rPr><w:w w:val="105"/></w:rPr><w:t>local</w:t></w:r><w:r><w:rPr><w:spacing w:val="19"/><w:w w:val="105"/></w:rPr><w:t xml:space="preserve"> </w:t></w:r><w:r><w:rPr><w:w w:val="105"/></w:rPr><w:t>effect</w:t></w:r><w:ins w:id="2209" w:author="Rivard, Christine" w:date="2015-03-27T11:29:00Z"><w:r><w:rPr><w:w w:val="105"/></w:rPr><w:t>s, such as</w:t></w:r></w:ins><w:del w:id="2210" w:author="Rivard, Christine" w:date="2015-03-27T11:29:00Z"><w:r><w:rPr><w:spacing w:val="20"/><w:w w:val="105"/></w:rPr><w:delText xml:space="preserve"> </w:delText></w:r></w:del><w:del w:id="2211" w:author="Rivard, Christine" w:date="2015-03-27T11:29:00Z"><w:commentRangeStart w:id="68"/><w:r><w:rPr><w:w w:val="105"/></w:rPr><w:delText>(i.e.</w:delText></w:r></w:del><w:r><w:rPr><w:spacing w:val="48"/><w:w w:val="105"/></w:rPr><w:t xml:space="preserve"> </w:t></w:r><w:r><w:rPr><w:w w:val="105"/></w:rPr><w:t>topography,</w:t></w:r><w:r><w:rPr><w:spacing w:val="19"/><w:w w:val="105"/></w:rPr><w:t xml:space="preserve"> </w:t></w:r><w:r><w:rPr><w:w w:val="105"/></w:rPr><w:t>land</w:t></w:r><w:r><w:rPr><w:spacing w:val="20"/><w:w w:val="105"/></w:rPr><w:t xml:space="preserve"> </w:t></w:r><w:r><w:rPr><w:w w:val="105"/></w:rPr><w:t>cover,</w:t></w:r><w:r><w:rPr><w:spacing w:val="20"/><w:w w:val="105"/></w:rPr><w:t xml:space="preserve"> </w:t></w:r><w:r><w:rPr><w:w w:val="105"/></w:rPr><w:t>land</w:t></w:r><w:r><w:rPr><w:spacing w:val="19"/><w:w w:val="105"/></w:rPr><w:t xml:space="preserve"> </w:t></w:r><w:r><w:rPr><w:w w:val="105"/></w:rPr><w:t>use</w:t></w:r><w:ins w:id="2212" w:author="Rivard, Christine" w:date="2015-03-27T11:30:00Z"><w:r><w:rPr><w:w w:val="105"/></w:rPr><w:t xml:space="preserve"> and</w:t></w:r></w:ins><w:del w:id="2213" w:author="Rivard, Christine" w:date="2015-03-27T11:30:00Z"><w:r><w:rPr><w:w w:val="105"/></w:rPr><w:delText>,</w:delText></w:r></w:del><w:r><w:rPr><w:w w:val="104"/></w:rPr><w:t xml:space="preserve"> </w:t></w:r><w:r><w:rPr><w:w w:val="105"/></w:rPr><w:t>surface</w:t></w:r><w:r><w:rPr><w:spacing w:val="14"/><w:w w:val="105"/></w:rPr><w:t xml:space="preserve"> </w:t></w:r><w:r><w:rPr><w:w w:val="105"/></w:rPr><w:t>water</w:t></w:r><w:del w:id="2214" w:author="Rivard, Christine" w:date="2015-03-27T11:30:00Z"><w:r><w:rPr><w:w w:val="105"/></w:rPr><w:delText>)</w:delText></w:r></w:del><w:r><w:rPr><w:w w:val="105"/></w:rPr><w:t>.</w:t></w:r><w:commentRangeEnd w:id="68"/><w:r><w:commentReference w:id="68"/></w:r><w:r><w:rPr><w:w w:val="105"/></w:rPr></w:r></w:p><w:p><w:pPr><w:pStyle w:val="TextBody"/><w:spacing w:lineRule="auto" w:line="249"/><w:ind w:left="113" w:right="144" w:firstLine="351"/><w:jc w:val="both"/><w:rPr></w:rPr></w:pPr><w:r><w:rPr><w:w w:val="105"/></w:rPr><w:t>However,</w:t></w:r><w:r><w:rPr><w:spacing w:val="29"/><w:w w:val="105"/></w:rPr><w:t xml:space="preserve"> </w:t></w:r><w:r><w:rPr><w:w w:val="105"/></w:rPr><w:t>weighing</w:t></w:r><w:r><w:rPr><w:spacing w:val="27"/><w:w w:val="105"/></w:rPr><w:t xml:space="preserve"> </w:t></w:r><w:r><w:rPr><w:w w:val="105"/></w:rPr><w:t>and</w:t></w:r><w:r><w:rPr><w:spacing w:val="26"/><w:w w:val="105"/></w:rPr><w:t xml:space="preserve"> </w:t></w:r><w:r><w:rPr><w:w w:val="105"/></w:rPr><w:t>regression-based</w:t></w:r><w:r><w:rPr><w:spacing w:val="25"/><w:w w:val="105"/></w:rPr><w:t xml:space="preserve"> </w:t></w:r><w:r><w:rPr><w:w w:val="105"/></w:rPr><w:t>techniques,</w:t></w:r><w:r><w:rPr><w:spacing w:val="29"/><w:w w:val="105"/></w:rPr><w:t xml:space="preserve"> </w:t></w:r><w:r><w:rPr><w:spacing w:val="0"/><w:w w:val="105"/></w:rPr><w:t>including</w:t></w:r><w:r><w:rPr><w:spacing w:val="26"/><w:w w:val="105"/></w:rPr><w:t xml:space="preserve"> </w:t></w:r><w:r><w:rPr><w:w w:val="105"/></w:rPr><w:t>the</w:t></w:r><w:r><w:rPr><w:spacing w:val="26"/><w:w w:val="105"/></w:rPr><w:t xml:space="preserve"> </w:t></w:r><w:r><w:rPr><w:w w:val="105"/></w:rPr><w:t>MLR</w:t></w:r><w:r><w:rPr><w:spacing w:val="26"/><w:w w:val="105"/></w:rPr><w:t xml:space="preserve"> </w:t></w:r><w:r><w:rPr><w:w w:val="105"/></w:rPr><w:t>method</w:t></w:r><w:ins w:id="2215" w:author="Rivard, Christine" w:date="2015-03-27T11:31:00Z"><w:r><w:rPr><w:w w:val="105"/></w:rPr><w:t>,</w:t></w:r></w:ins><w:del w:id="2216" w:author="Rivard, Christine" w:date="2015-03-27T11:31:00Z"><w:r><w:rPr><w:spacing w:val="26"/><w:w w:val="105"/></w:rPr><w:delText xml:space="preserve"> </w:delText></w:r></w:del><w:del w:id="2217" w:author="Rivard, Christine" w:date="2015-03-27T11:31:00Z"><w:r><w:rPr><w:w w:val="105"/></w:rPr><w:delText>mentioned</w:delText></w:r></w:del><w:del w:id="2218" w:author="Rivard, Christine" w:date="2015-03-27T11:31:00Z"><w:r><w:rPr><w:spacing w:val="28"/><w:w w:val="107"/></w:rPr><w:delText xml:space="preserve"> </w:delText></w:r></w:del><w:del w:id="2219" w:author="Rivard, Christine" w:date="2015-03-27T11:31:00Z"><w:r><w:rPr><w:w w:val="105"/></w:rPr><w:delText>above,</w:delText></w:r></w:del><w:r><w:rPr><w:spacing w:val="1"/><w:w w:val="105"/></w:rPr><w:t xml:space="preserve"> </w:t></w:r><w:r><w:rPr><w:w w:val="105"/></w:rPr><w:t xml:space="preserve">all tend to </w:t></w:r><w:ins w:id="2220" w:author="Rivard, Christine" w:date="2015-03-27T11:31:00Z"><w:r><w:rPr><w:w w:val="105"/></w:rPr><w:t xml:space="preserve">slightly? </w:t></w:r></w:ins><w:r><w:rPr><w:w w:val="105"/></w:rPr><w:t>overestimate the</w:t></w:r><w:r><w:rPr><w:spacing w:val="1"/><w:w w:val="105"/></w:rPr><w:t xml:space="preserve"> </w:t></w:r><w:r><w:rPr><w:w w:val="105"/></w:rPr><w:t>number of rainy days</w:t></w:r><w:ins w:id="2221" w:author="Rivard, Christine" w:date="2015-03-27T11:32:00Z"><w:r><w:rPr><w:w w:val="105"/></w:rPr><w:t>, while</w:t></w:r></w:ins><w:del w:id="2222" w:author="Rivard, Christine" w:date="2015-03-27T11:32:00Z"><w:r><w:rPr><w:w w:val="105"/></w:rPr><w:delText>.</w:delText></w:r></w:del><w:del w:id="2223" w:author="Rivard, Christine" w:date="2015-03-27T11:32:00Z"><w:r><w:rPr><w:spacing w:val="25"/><w:w w:val="105"/></w:rPr><w:delText xml:space="preserve"> </w:delText></w:r></w:del><w:del w:id="2224" w:author="Rivard, Christine" w:date="2015-03-27T11:32:00Z"><w:r><w:rPr><w:w w:val="105"/></w:rPr><w:delText>Also,</w:delText></w:r></w:del><w:r><w:rPr><w:spacing w:val="2"/><w:w w:val="105"/></w:rPr><w:t xml:space="preserve"> </w:t></w:r><w:del w:id="2225" w:author="Rivard, Christine" w:date="2015-03-27T11:32:00Z"><w:r><w:rPr><w:w w:val="105"/></w:rPr><w:delText>the rainfall probability distribution is usually not preserved with</w:delText></w:r></w:del><w:del w:id="2226" w:author="Rivard, Christine" w:date="2015-03-27T11:32:00Z"><w:r><w:rPr><w:spacing w:val="1"/><w:w w:val="105"/></w:rPr><w:delText xml:space="preserve"> </w:delText></w:r></w:del><w:del w:id="2227" w:author="Rivard, Christine" w:date="2015-03-27T11:32:00Z"><w:r><w:rPr><w:w w:val="105"/></w:rPr><w:delText xml:space="preserve">these </w:delText></w:r></w:del><w:del w:id="2228" w:author="Rivard, Christine" w:date="2015-03-27T11:32:00Z"><w:r><w:rPr><w:spacing w:val="0"/><w:w w:val="105"/></w:rPr><w:delText>techniques,</w:delText></w:r></w:del><w:del w:id="2229" w:author="Rivard, Christine" w:date="2015-03-27T11:32:00Z"><w:r><w:rPr><w:spacing w:val="1"/><w:w w:val="105"/></w:rPr><w:delText xml:space="preserve"> </w:delText></w:r></w:del><w:del w:id="2230" w:author="Rivard, Christine" w:date="2015-03-27T11:32:00Z"><w:r><w:rPr><w:w w:val="105"/></w:rPr><w:delText>that</w:delText></w:r></w:del><w:del w:id="2231" w:author="Rivard, Christine" w:date="2015-03-27T11:32:00Z"><w:r><w:rPr><w:spacing w:val="1"/><w:w w:val="105"/></w:rPr><w:delText xml:space="preserve"> </w:delText></w:r></w:del><w:del w:id="2232" w:author="Rivard, Christine" w:date="2015-03-27T11:32:00Z"><w:r><w:rPr><w:w w:val="105"/></w:rPr><w:delText xml:space="preserve">is </w:delText></w:r></w:del><w:r><w:rPr><w:w w:val="105"/></w:rPr><w:t xml:space="preserve">heavy </w:t></w:r><w:r><w:rPr><w:spacing w:val="0"/><w:w w:val="105"/></w:rPr><w:t>precipitation</w:t></w:r><w:r><w:rPr><w:w w:val="105"/></w:rPr><w:t xml:space="preserve"> events</w:t></w:r><w:r><w:rPr><w:spacing w:val="1"/><w:w w:val="105"/></w:rPr><w:t xml:space="preserve"> </w:t></w:r><w:r><w:rPr><w:w w:val="105"/></w:rPr><w:t>are</w:t></w:r><w:r><w:rPr><w:spacing w:val="1"/><w:w w:val="105"/></w:rPr><w:t xml:space="preserve"> </w:t></w:r><w:r><w:rPr><w:w w:val="105"/></w:rPr><w:t>systematically</w:t></w:r><w:r><w:rPr><w:spacing w:val="44"/><w:w w:val="103"/></w:rPr><w:t xml:space="preserve"> </w:t></w:r><w:r><w:rPr><w:w w:val="105"/></w:rPr><w:t>underestimated</w:t></w:r><w:ins w:id="2233" w:author="Rivard, Christine" w:date="2015-03-27T11:32:00Z"><w:r><w:rPr><w:w w:val="105"/></w:rPr><w:t xml:space="preserve"> (</w:t></w:r></w:ins><w:ins w:id="2234" w:author="Rivard, Christine" w:date="2015-03-27T11:33:00Z"><w:r><w:rPr><w:w w:val="105"/></w:rPr><w:t>i.e., the rainfall probability distribution is usually not preserved with</w:t></w:r></w:ins><w:ins w:id="2235" w:author="Rivard, Christine" w:date="2015-03-27T11:33:00Z"><w:r><w:rPr><w:spacing w:val="1"/><w:w w:val="105"/></w:rPr><w:t xml:space="preserve"> </w:t></w:r></w:ins><w:ins w:id="2236" w:author="Rivard, Christine" w:date="2015-03-27T11:33:00Z"><w:r><w:rPr><w:w w:val="105"/></w:rPr><w:t xml:space="preserve">these </w:t></w:r></w:ins><w:ins w:id="2237" w:author="Rivard, Christine" w:date="2015-03-27T11:33:00Z"><w:r><w:rPr><w:spacing w:val="0"/><w:w w:val="105"/></w:rPr><w:t>techniques)</w:t></w:r></w:ins><w:r><w:rPr><w:w w:val="105"/></w:rPr><w:t>.</w:t></w:r><w:r><w:rPr><w:spacing w:val="57"/><w:w w:val="105"/></w:rPr><w:t xml:space="preserve"> </w:t></w:r><w:ins w:id="2238" w:author="Rivard, Christine" w:date="2015-03-27T11:33:00Z"><w:r><w:rPr><w:spacing w:val="57"/><w:w w:val="105"/></w:rPr><w:t xml:space="preserve">However, </w:t></w:r></w:ins><w:hyperlink w:anchor="_bookmark97"><w:r><w:rPr><w:rStyle w:val="InternetLink"/><w:w w:val="105"/></w:rPr><w:t>Simolo</w:t></w:r><w:r><w:rPr><w:rStyle w:val="InternetLink"/><w:spacing w:val="23"/><w:w w:val="105"/></w:rPr><w:t xml:space="preserve"> </w:t></w:r><w:r><w:rPr><w:rStyle w:val="InternetLink"/><w:w w:val="105"/></w:rPr><w:t>et</w:t></w:r><w:r><w:rPr><w:rStyle w:val="InternetLink"/><w:spacing w:val="23"/><w:w w:val="105"/></w:rPr><w:t xml:space="preserve"> </w:t></w:r><w:r><w:rPr><w:rStyle w:val="InternetLink"/><w:w w:val="105"/></w:rPr><w:t>al.</w:t></w:r></w:hyperlink><w:r><w:rPr><w:spacing w:val="23"/><w:w w:val="105"/></w:rPr><w:t xml:space="preserve"> </w:t></w:r><w:hyperlink w:anchor="_bookmark97"><w:r><w:rPr><w:rStyle w:val="InternetLink"/><w:w w:val="105"/></w:rPr><w:t>(2010)</w:t></w:r></w:hyperlink><w:r><w:rPr><w:spacing w:val="24"/><w:w w:val="105"/></w:rPr><w:t xml:space="preserve"> </w:t></w:r><w:r><w:rPr><w:w w:val="105"/></w:rPr><w:t>have</w:t></w:r><w:r><w:rPr><w:spacing w:val="23"/><w:w w:val="105"/></w:rPr><w:t xml:space="preserve"> </w:t></w:r><w:r><w:rPr><w:w w:val="105"/></w:rPr><w:t>proposed</w:t></w:r><w:r><w:rPr><w:spacing w:val="23"/><w:w w:val="105"/></w:rPr><w:t xml:space="preserve"> </w:t></w:r><w:commentRangeStart w:id="69"/><w:r><w:rPr><w:w w:val="105"/></w:rPr><w:t>a</w:t></w:r><w:r><w:rPr><w:spacing w:val="23"/><w:w w:val="105"/></w:rPr><w:t xml:space="preserve"> </w:t></w:r><w:r><w:rPr><w:w w:val="105"/></w:rPr><w:t>two-step</w:t></w:r><w:r><w:rPr><w:spacing w:val="23"/><w:w w:val="105"/></w:rPr><w:t xml:space="preserve"> </w:t></w:r><w:r><w:rPr><w:w w:val="105"/></w:rPr><w:t>procedure</w:t></w:r><w:r><w:rPr><w:spacing w:val="23"/><w:w w:val="105"/></w:rPr><w:t xml:space="preserve"> </w:t></w:r><w:r><w:rPr><w:w w:val="105"/></w:rPr><w:t>to</w:t></w:r><w:r><w:rPr><w:spacing w:val="23"/><w:w w:val="105"/></w:rPr><w:t xml:space="preserve"> </w:t></w:r><w:r><w:rPr><w:w w:val="105"/></w:rPr><w:t>modif</w:t></w:r><w:del w:id="2239" w:author="Rivard, Christine" w:date="2015-03-27T11:34:00Z"><w:r><w:rPr><w:w w:val="105"/></w:rPr><w:delText>ies</w:delText></w:r></w:del><w:ins w:id="2240" w:author="Rivard, Christine" w:date="2015-03-27T11:34:00Z"><w:r><w:rPr><w:w w:val="105"/></w:rPr><w:t>y</w:t></w:r></w:ins><w:r><w:rPr><w:spacing w:val="23"/><w:w w:val="105"/></w:rPr><w:t xml:space="preserve"> </w:t></w:r><w:r><w:rPr><w:w w:val="105"/></w:rPr><w:t>the</w:t></w:r><w:r><w:rPr><w:spacing w:val="23"/><w:w w:val="105"/></w:rPr><w:t xml:space="preserve"> </w:t></w:r><w:r><w:rPr><w:w w:val="105"/></w:rPr><w:t>MLR</w:t></w:r><w:r><w:rPr><w:w w:val="104"/></w:rPr><w:t xml:space="preserve"> </w:t></w:r><w:r><w:rPr><w:w w:val="105"/></w:rPr><w:t>method</w:t></w:r><w:r><w:rPr><w:spacing w:val="11"/><w:w w:val="105"/></w:rPr><w:t xml:space="preserve"> </w:t></w:r><w:r><w:rPr><w:w w:val="105"/></w:rPr><w:t>to</w:t></w:r><w:r><w:rPr><w:spacing w:val="12"/><w:w w:val="105"/></w:rPr><w:t xml:space="preserve"> </w:t></w:r><w:r><w:rPr><w:w w:val="105"/></w:rPr><w:t>address</w:t></w:r><w:r><w:rPr><w:spacing w:val="11"/><w:w w:val="105"/></w:rPr><w:t xml:space="preserve"> </w:t></w:r><w:r><w:rPr><w:w w:val="105"/></w:rPr><w:t>these</w:t></w:r><w:r><w:rPr><w:spacing w:val="11"/><w:w w:val="105"/></w:rPr><w:t xml:space="preserve"> </w:t></w:r><w:r><w:rPr><w:w w:val="105"/></w:rPr><w:t>issues</w:t></w:r><w:r><w:rPr><w:w w:val="105"/></w:rPr></w:r><w:commentRangeEnd w:id="69"/><w:r><w:commentReference w:id="69"/></w:r><w:r><w:rPr><w:w w:val="105"/></w:rPr><w:t>.</w:t></w:r></w:p><w:p><w:pPr><w:pStyle w:val="TextBody"/><w:spacing w:lineRule="auto" w:line="249"/><w:ind w:left="105" w:right="106" w:firstLine="359"/><w:jc w:val="both"/><w:rPr></w:rPr></w:pPr><w:r><w:rPr><w:w w:val="105"/></w:rPr><w:t>In</w:t></w:r><w:r><w:rPr><w:spacing w:val="60"/><w:w w:val="105"/></w:rPr><w:t xml:space="preserve"> </w:t></w:r><w:r><w:rPr><w:w w:val="105"/></w:rPr><w:t>recent</w:t></w:r><w:r><w:rPr><w:spacing w:val="60"/><w:w w:val="105"/></w:rPr><w:t xml:space="preserve"> </w:t></w:r><w:r><w:rPr><w:w w:val="105"/></w:rPr><w:t>years,</w:t></w:r><w:r><w:rPr><w:spacing w:val="6"/><w:w w:val="105"/></w:rPr><w:t xml:space="preserve"> </w:t></w:r><w:r><w:rPr><w:w w:val="105"/></w:rPr><w:t>the</w:t></w:r><w:r><w:rPr><w:spacing w:val="60"/><w:w w:val="105"/></w:rPr><w:t xml:space="preserve"> </w:t></w:r><w:r><w:rPr><w:w w:val="105"/></w:rPr><w:t>estimation</w:t></w:r><w:r><w:rPr><w:spacing w:val="61"/><w:w w:val="105"/></w:rPr><w:t xml:space="preserve"> </w:t></w:r><w:r><w:rPr><w:w w:val="105"/></w:rPr><w:t>of</w:t></w:r><w:r><w:rPr><w:spacing w:val="60"/><w:w w:val="105"/></w:rPr><w:t xml:space="preserve"> </w:t></w:r><w:r><w:rPr><w:w w:val="105"/></w:rPr><w:t>missing</w:t></w:r><w:r><w:rPr><w:spacing w:val="60"/><w:w w:val="105"/></w:rPr><w:t xml:space="preserve"> </w:t></w:r><w:r><w:rPr><w:w w:val="105"/></w:rPr><w:t>daily</w:t></w:r><w:r><w:rPr><w:spacing w:val="61"/><w:w w:val="105"/></w:rPr><w:t xml:space="preserve"> </w:t></w:r><w:r><w:rPr><w:w w:val="105"/></w:rPr><w:t>weather</w:t></w:r><w:r><w:rPr><w:spacing w:val="60"/><w:w w:val="105"/></w:rPr><w:t xml:space="preserve"> </w:t></w:r><w:r><w:rPr><w:w w:val="105"/></w:rPr><w:t>data</w:t></w:r><w:r><w:rPr><w:spacing w:val="60"/><w:w w:val="105"/></w:rPr><w:t xml:space="preserve"> </w:t></w:r><w:r><w:rPr><w:w w:val="105"/></w:rPr><w:t>using</w:t></w:r><w:r><w:rPr><w:spacing w:val="60"/><w:w w:val="105"/></w:rPr><w:t xml:space="preserve"> </w:t></w:r><w:r><w:rPr><w:w w:val="105"/></w:rPr><w:t>artificial</w:t></w:r><w:r><w:rPr><w:spacing w:val="61"/><w:w w:val="105"/></w:rPr><w:t xml:space="preserve"> </w:t></w:r><w:r><w:rPr><w:w w:val="105"/></w:rPr><w:t>intelligence</w:t></w:r><w:r><w:rPr><w:w w:val="104"/></w:rPr><w:t xml:space="preserve"> </w:t></w:r><w:r><w:rPr><w:w w:val="105"/></w:rPr><w:t>techniques</w:t></w:r><w:r><w:rPr><w:spacing w:val="34"/><w:w w:val="105"/></w:rPr><w:t xml:space="preserve"> </w:t></w:r><w:r><w:rPr><w:w w:val="105"/></w:rPr><w:t>have</w:t></w:r><w:r><w:rPr><w:spacing w:val="34"/><w:w w:val="105"/></w:rPr><w:t xml:space="preserve"> </w:t></w:r><w:r><w:rPr><w:w w:val="105"/></w:rPr><w:t>been</w:t></w:r><w:r><w:rPr><w:spacing w:val="34"/><w:w w:val="105"/></w:rPr><w:t xml:space="preserve"> </w:t></w:r><w:r><w:rPr><w:w w:val="105"/></w:rPr><w:t>the</w:t></w:r><w:r><w:rPr><w:spacing w:val="34"/><w:w w:val="105"/></w:rPr><w:t xml:space="preserve"> </w:t></w:r><w:r><w:rPr><w:w w:val="105"/></w:rPr><w:t>subject</w:t></w:r><w:r><w:rPr><w:spacing w:val="35"/><w:w w:val="105"/></w:rPr><w:t xml:space="preserve"> </w:t></w:r><w:r><w:rPr><w:w w:val="105"/></w:rPr><w:t>of</w:t></w:r><w:r><w:rPr><w:spacing w:val="34"/><w:w w:val="105"/></w:rPr><w:t xml:space="preserve"> </w:t></w:r><w:r><w:rPr><w:w w:val="105"/></w:rPr><w:t>many</w:t></w:r><w:r><w:rPr><w:spacing w:val="34"/><w:w w:val="105"/></w:rPr><w:t xml:space="preserve"> </w:t></w:r><w:r><w:rPr><w:w w:val="105"/></w:rPr><w:t>research</w:t></w:r><w:r><w:rPr><w:spacing w:val="34"/><w:w w:val="105"/></w:rPr><w:t xml:space="preserve"> </w:t></w:r><w:r><w:rPr><w:w w:val="105"/></w:rPr><w:t>studies</w:t></w:r><w:r><w:rPr><w:spacing w:val="35"/><w:w w:val="105"/></w:rPr><w:t xml:space="preserve"> </w:t></w:r><w:ins w:id="2241" w:author="Rivard, Christine" w:date="2015-03-27T11:35:00Z"><w:r><w:rPr><w:spacing w:val="35"/><w:w w:val="105"/></w:rPr><w:t>(</w:t></w:r></w:ins><w:hyperlink w:anchor="_bookmark83"><w:r><w:rPr><w:rStyle w:val="InternetLink"/><w:w w:val="105"/></w:rPr><w:t>Abebe</w:t></w:r><w:r><w:rPr><w:rStyle w:val="InternetLink"/><w:spacing w:val="35"/><w:w w:val="105"/></w:rPr><w:t xml:space="preserve"> </w:t></w:r><w:r><w:rPr><w:rStyle w:val="InternetLink"/><w:w w:val="105"/></w:rPr><w:t>et</w:t></w:r><w:r><w:rPr><w:rStyle w:val="InternetLink"/><w:spacing w:val="34"/><w:w w:val="105"/></w:rPr><w:t xml:space="preserve"> </w:t></w:r><w:r><w:rPr><w:rStyle w:val="InternetLink"/><w:w w:val="105"/></w:rPr><w:t>al.</w:t></w:r></w:hyperlink><w:ins w:id="2242" w:author="Rivard, Christine" w:date="2015-03-27T11:35:00Z"><w:r><w:rPr><w:w w:val="105"/></w:rPr><w:t xml:space="preserve">, </w:t></w:r></w:ins><w:del w:id="2243" w:author="Rivard, Christine" w:date="2015-03-27T11:35:00Z"><w:r><w:rPr><w:spacing w:val="35"/><w:w w:val="105"/></w:rPr><w:delText xml:space="preserve"> </w:delText></w:r></w:del><w:hyperlink w:anchor="_bookmark83"><w:del w:id="2244" w:author="Rivard, Christine" w:date="2015-03-27T11:35:00Z"><w:r><w:rPr><w:rStyle w:val="InternetLink"/><w:w w:val="105"/></w:rPr><w:delText>(</w:delText></w:r></w:del><w:r><w:rPr><w:rStyle w:val="InternetLink"/><w:w w:val="105"/></w:rPr><w:t>2000</w:t></w:r><w:del w:id="2245" w:author="Rivard, Christine" w:date="2015-03-27T11:35:00Z"><w:r><w:rPr><w:rStyle w:val="InternetLink"/><w:w w:val="105"/></w:rPr><w:delText>)</w:delText></w:r></w:del><w:r><w:rPr><w:rStyle w:val="InternetLink"/><w:w w:val="105"/></w:rPr><w:t>;</w:t></w:r></w:hyperlink><w:r><w:rPr><w:spacing w:val="34"/><w:w w:val="105"/></w:rPr><w:t xml:space="preserve"> </w:t></w:r><w:hyperlink w:anchor="_bookmark87"><w:r><w:rPr><w:rStyle w:val="InternetLink"/><w:w w:val="105"/></w:rPr><w:t>Coulibaly</w:t></w:r><w:r><w:rPr><w:rStyle w:val="InternetLink"/><w:spacing w:val="36"/><w:w w:val="105"/></w:rPr><w:t xml:space="preserve"> </w:t></w:r><w:r><w:rPr><w:rStyle w:val="InternetLink"/><w:w w:val="105"/></w:rPr><w:t>and</w:t></w:r></w:hyperlink><w:r><w:rPr><w:w w:val="110"/></w:rPr><w:t xml:space="preserve"> </w:t></w:r><w:hyperlink w:anchor="_bookmark87"><w:r><w:rPr><w:rStyle w:val="InternetLink"/><w:w w:val="105"/></w:rPr><w:t>Evora</w:t></w:r></w:hyperlink><w:ins w:id="2246" w:author="Rivard, Christine" w:date="2015-03-27T11:35:00Z"><w:r><w:rPr><w:w w:val="105"/></w:rPr><w:t>,</w:t></w:r></w:ins><w:r><w:rPr><w:spacing w:val="39"/><w:w w:val="105"/></w:rPr><w:t xml:space="preserve"> </w:t></w:r><w:hyperlink w:anchor="_bookmark87"><w:del w:id="2247" w:author="Rivard, Christine" w:date="2015-03-27T11:35:00Z"><w:r><w:rPr><w:rStyle w:val="InternetLink"/><w:w w:val="105"/></w:rPr><w:delText>(</w:delText></w:r></w:del><w:r><w:rPr><w:rStyle w:val="InternetLink"/><w:w w:val="105"/></w:rPr><w:t>2007</w:t></w:r><w:del w:id="2248" w:author="Rivard, Christine" w:date="2015-03-27T11:35:00Z"><w:r><w:rPr><w:rStyle w:val="InternetLink"/><w:w w:val="105"/></w:rPr><w:delText>)</w:delText></w:r></w:del><w:r><w:rPr><w:rStyle w:val="InternetLink"/><w:w w:val="105"/></w:rPr><w:t>;</w:t></w:r></w:hyperlink><w:r><w:rPr><w:spacing w:val="40"/><w:w w:val="105"/></w:rPr><w:t xml:space="preserve"> </w:t></w:r><w:hyperlink w:anchor="_bookmark92"><w:r><w:rPr><w:rStyle w:val="InternetLink"/><w:w w:val="105"/></w:rPr><w:t>Kashani</w:t></w:r><w:r><w:rPr><w:rStyle w:val="InternetLink"/><w:spacing w:val="40"/><w:w w:val="105"/></w:rPr><w:t xml:space="preserve"> </w:t></w:r><w:r><w:rPr><w:rStyle w:val="InternetLink"/><w:w w:val="105"/></w:rPr><w:t>and</w:t></w:r><w:r><w:rPr><w:rStyle w:val="InternetLink"/><w:spacing w:val="40"/><w:w w:val="105"/></w:rPr><w:t xml:space="preserve"> </w:t></w:r><w:r><w:rPr><w:rStyle w:val="InternetLink"/><w:w w:val="105"/></w:rPr><w:t>Dinpashoh</w:t></w:r></w:hyperlink><w:ins w:id="2249" w:author="Rivard, Christine" w:date="2015-03-27T11:35:00Z"><w:r><w:rPr><w:w w:val="105"/></w:rPr><w:t>,</w:t></w:r></w:ins><w:r><w:rPr><w:spacing w:val="39"/><w:w w:val="105"/></w:rPr><w:t xml:space="preserve"> </w:t></w:r><w:hyperlink w:anchor="_bookmark92"><w:del w:id="2250" w:author="Rivard, Christine" w:date="2015-03-27T11:36:00Z"><w:r><w:rPr><w:rStyle w:val="InternetLink"/><w:w w:val="105"/></w:rPr><w:delText>(</w:delText></w:r></w:del><w:r><w:rPr><w:rStyle w:val="InternetLink"/><w:w w:val="105"/></w:rPr><w:t>2011</w:t></w:r><w:del w:id="2251" w:author="Rivard, Christine" w:date="2015-03-27T11:35:00Z"><w:r><w:rPr><w:rStyle w:val="InternetLink"/><w:w w:val="105"/></w:rPr><w:delText>)</w:delText></w:r></w:del><w:r><w:rPr><w:rStyle w:val="InternetLink"/><w:w w:val="105"/></w:rPr><w:t>;</w:t></w:r></w:hyperlink><w:r><w:rPr><w:spacing w:val="40"/><w:w w:val="105"/></w:rPr><w:t xml:space="preserve"> </w:t></w:r><w:hyperlink w:anchor="_bookmark94"><w:r><w:rPr><w:rStyle w:val="InternetLink"/><w:w w:val="105"/></w:rPr><w:t>Kim</w:t></w:r><w:r><w:rPr><w:rStyle w:val="InternetLink"/><w:spacing w:val="39"/><w:w w:val="105"/></w:rPr><w:t xml:space="preserve"> </w:t></w:r><w:r><w:rPr><w:rStyle w:val="InternetLink"/><w:w w:val="105"/></w:rPr><w:t>and</w:t></w:r><w:r><w:rPr><w:rStyle w:val="InternetLink"/><w:spacing w:val="40"/><w:w w:val="105"/></w:rPr><w:t xml:space="preserve"> </w:t></w:r><w:r><w:rPr><w:rStyle w:val="InternetLink"/><w:w w:val="105"/></w:rPr><w:t>Ahn</w:t></w:r></w:hyperlink><w:ins w:id="2252" w:author="Rivard, Christine" w:date="2015-03-27T11:35:00Z"><w:r><w:rPr><w:w w:val="105"/></w:rPr><w:t>,</w:t></w:r></w:ins><w:r><w:rPr><w:spacing w:val="39"/><w:w w:val="105"/></w:rPr><w:t xml:space="preserve"> </w:t></w:r><w:hyperlink w:anchor="_bookmark94"><w:del w:id="2253" w:author="Rivard, Christine" w:date="2015-03-27T11:35:00Z"><w:r><w:rPr><w:rStyle w:val="InternetLink"/><w:spacing w:val="0"/><w:w w:val="105"/></w:rPr><w:delText>(</w:delText></w:r></w:del><w:r><w:rPr><w:rStyle w:val="InternetLink"/><w:spacing w:val="0"/><w:w w:val="105"/></w:rPr><w:t>200</w:t></w:r></w:hyperlink><w:r><w:rPr><w:spacing w:val="0"/><w:w w:val="105"/></w:rPr><w:t>8</w:t></w:r><w:del w:id="2254" w:author="Rivard, Christine" w:date="2015-03-27T11:35:00Z"><w:r><w:rPr><w:spacing w:val="0"/><w:w w:val="105"/></w:rPr><w:delText>)</w:delText></w:r></w:del><w:r><w:rPr><w:spacing w:val="0"/><w:w w:val="105"/></w:rPr><w:t>;</w:t></w:r><w:r><w:rPr><w:spacing w:val="40"/><w:w w:val="105"/></w:rPr><w:t xml:space="preserve"> </w:t></w:r><w:hyperlink w:anchor="_bookmark99"><w:r><w:rPr><w:rStyle w:val="InternetLink"/><w:w w:val="105"/></w:rPr><w:t>Srikanthan</w:t></w:r><w:r><w:rPr><w:rStyle w:val="InternetLink"/><w:spacing w:val="39"/><w:w w:val="105"/></w:rPr><w:t xml:space="preserve"> </w:t></w:r><w:r><w:rPr><w:rStyle w:val="InternetLink"/><w:w w:val="105"/></w:rPr><w:t>et</w:t></w:r><w:r><w:rPr><w:rStyle w:val="InternetLink"/><w:spacing w:val="40"/><w:w w:val="105"/></w:rPr><w:t xml:space="preserve"> </w:t></w:r><w:r><w:rPr><w:rStyle w:val="InternetLink"/><w:w w:val="105"/></w:rPr><w:t>al.</w:t></w:r></w:hyperlink><w:r><w:rPr><w:spacing w:val="39"/><w:w w:val="105"/></w:rPr><w:t xml:space="preserve"> </w:t></w:r><w:hyperlink w:anchor="_bookmark99"><w:del w:id="2255" w:author="Rivard, Christine" w:date="2015-03-27T11:35:00Z"><w:r><w:rPr><w:rStyle w:val="InternetLink"/><w:w w:val="105"/></w:rPr><w:delText>(</w:delText></w:r></w:del><w:r><w:rPr><w:rStyle w:val="InternetLink"/><w:w w:val="105"/></w:rPr><w:t>2005</w:t></w:r><w:del w:id="2256" w:author="Rivard, Christine" w:date="2015-03-27T11:35:00Z"><w:r><w:rPr><w:rStyle w:val="InternetLink"/><w:w w:val="105"/></w:rPr><w:delText>)</w:delText></w:r></w:del><w:r><w:rPr><w:rStyle w:val="InternetLink"/><w:w w:val="105"/></w:rPr><w:t>;</w:t></w:r></w:hyperlink><w:r><w:rPr><w:spacing w:val="26"/><w:w w:val="103"/></w:rPr><w:t xml:space="preserve"> </w:t></w:r><w:hyperlink w:anchor="_bookmark100"><w:r><w:rPr><w:rStyle w:val="InternetLink"/><w:w w:val="105"/></w:rPr><w:t>Teegavarapu</w:t></w:r><w:r><w:rPr><w:rStyle w:val="InternetLink"/><w:spacing w:val="42"/><w:w w:val="105"/></w:rPr><w:t xml:space="preserve"> </w:t></w:r><w:r><w:rPr><w:rStyle w:val="InternetLink"/><w:w w:val="105"/></w:rPr><w:t>and</w:t></w:r><w:r><w:rPr><w:rStyle w:val="InternetLink"/><w:spacing w:val="41"/><w:w w:val="105"/></w:rPr><w:t xml:space="preserve"> </w:t></w:r><w:r><w:rPr><w:rStyle w:val="InternetLink"/><w:w w:val="105"/></w:rPr><w:t>Chandramouli</w:t></w:r></w:hyperlink><w:ins w:id="2257" w:author="Rivard, Christine" w:date="2015-03-27T11:36:00Z"><w:r><w:rPr><w:w w:val="105"/></w:rPr><w:t>,</w:t></w:r></w:ins><w:r><w:rPr><w:spacing w:val="44"/><w:w w:val="105"/></w:rPr><w:t xml:space="preserve"> </w:t></w:r><w:hyperlink w:anchor="_bookmark100"><w:del w:id="2258" w:author="Rivard, Christine" w:date="2015-03-27T11:35:00Z"><w:r><w:rPr><w:rStyle w:val="InternetLink"/><w:spacing w:val="0"/><w:w w:val="105"/></w:rPr><w:delText>(</w:delText></w:r></w:del><w:r><w:rPr><w:rStyle w:val="InternetLink"/><w:spacing w:val="0"/><w:w w:val="105"/></w:rPr><w:t>20</w:t></w:r></w:hyperlink><w:r><w:rPr><w:spacing w:val="0"/><w:w w:val="105"/></w:rPr><w:t>05).</w:t></w:r><w:r><w:rPr><w:spacing w:val="39"/><w:w w:val="105"/></w:rPr><w:t xml:space="preserve"> </w:t></w:r><w:hyperlink w:anchor="_bookmark92"><w:r><w:rPr><w:rStyle w:val="InternetLink"/><w:w w:val="105"/></w:rPr><w:t>Kashani</w:t></w:r><w:r><w:rPr><w:rStyle w:val="InternetLink"/><w:spacing w:val="43"/><w:w w:val="105"/></w:rPr><w:t xml:space="preserve"> </w:t></w:r><w:r><w:rPr><w:rStyle w:val="InternetLink"/><w:spacing w:val="0"/><w:w w:val="105"/></w:rPr><w:t>and</w:t></w:r><w:r><w:rPr><w:rStyle w:val="InternetLink"/><w:spacing w:val="41"/><w:w w:val="105"/></w:rPr><w:t xml:space="preserve"> </w:t></w:r><w:r><w:rPr><w:rStyle w:val="InternetLink"/><w:w w:val="105"/></w:rPr><w:t>Dinpashoh</w:t></w:r></w:hyperlink><w:r><w:rPr><w:spacing w:val="42"/><w:w w:val="105"/></w:rPr><w:t xml:space="preserve"> </w:t></w:r><w:hyperlink w:anchor="_bookmark92"><w:r><w:rPr><w:rStyle w:val="InternetLink"/><w:w w:val="105"/></w:rPr><w:t>(2011)</w:t></w:r></w:hyperlink><w:r><w:rPr><w:spacing w:val="41"/><w:w w:val="105"/></w:rPr><w:t xml:space="preserve"> </w:t></w:r><w:r><w:rPr><w:w w:val="105"/></w:rPr><w:t>found</w:t></w:r><w:r><w:rPr><w:spacing w:val="43"/><w:w w:val="105"/></w:rPr><w:t xml:space="preserve"> </w:t></w:r><w:r><w:rPr><w:spacing w:val="0"/><w:w w:val="105"/></w:rPr><w:t>that</w:t></w:r><w:r><w:rPr><w:spacing w:val="41"/><w:w w:val="105"/></w:rPr><w:t xml:space="preserve"> </w:t></w:r><w:r><w:rPr><w:w w:val="105"/></w:rPr><w:t>these</w:t></w:r><w:r><w:rPr><w:spacing w:val="42"/><w:w w:val="105"/></w:rPr><w:t xml:space="preserve"> </w:t></w:r><w:r><w:rPr><w:w w:val="105"/></w:rPr><w:t>new</w:t></w:r><w:r><w:rPr><w:spacing w:val="23"/><w:w w:val="102"/></w:rPr><w:t xml:space="preserve"> </w:t></w:r><w:r><w:rPr><w:w w:val="105"/></w:rPr><w:t>data-driven</w:t></w:r><w:r><w:rPr><w:spacing w:val="8"/><w:w w:val="105"/></w:rPr><w:t xml:space="preserve"> </w:t></w:r><w:r><w:rPr><w:w w:val="105"/></w:rPr><w:t>methods,</w:t></w:r><w:r><w:rPr><w:spacing w:val="9"/><w:w w:val="105"/></w:rPr><w:t xml:space="preserve"> </w:t></w:r><w:r><w:rPr><w:w w:val="105"/></w:rPr><w:t>more</w:t></w:r><w:r><w:rPr><w:spacing w:val="8"/><w:w w:val="105"/></w:rPr><w:t xml:space="preserve"> </w:t></w:r><w:r><w:rPr><w:w w:val="105"/></w:rPr><w:t>specifically</w:t></w:r><w:r><w:rPr><w:spacing w:val="11"/><w:w w:val="105"/></w:rPr><w:t xml:space="preserve"> </w:t></w:r><w:r><w:rPr><w:w w:val="105"/></w:rPr><w:t>the</w:t></w:r><w:r><w:rPr><w:spacing w:val="9"/><w:w w:val="105"/></w:rPr><w:t xml:space="preserve"> </w:t></w:r><w:r><w:rPr><w:w w:val="105"/></w:rPr><w:t>artificial</w:t></w:r><w:r><w:rPr><w:spacing w:val="10"/><w:w w:val="105"/></w:rPr><w:t xml:space="preserve"> </w:t></w:r><w:r><w:rPr><w:w w:val="105"/></w:rPr><w:t>neural</w:t></w:r><w:r><w:rPr><w:spacing w:val="9"/><w:w w:val="105"/></w:rPr><w:t xml:space="preserve"> </w:t></w:r><w:r><w:rPr><w:spacing w:val="0"/><w:w w:val="105"/></w:rPr><w:t>network</w:t></w:r><w:r><w:rPr><w:spacing w:val="10"/><w:w w:val="105"/></w:rPr><w:t xml:space="preserve"> </w:t></w:r><w:r><w:rPr><w:w w:val="105"/></w:rPr><w:t>and</w:t></w:r><w:r><w:rPr><w:spacing w:val="9"/><w:w w:val="105"/></w:rPr><w:t xml:space="preserve"> </w:t></w:r><w:r><w:rPr><w:w w:val="105"/></w:rPr><w:t>the</w:t></w:r><w:r><w:rPr><w:spacing w:val="10"/><w:w w:val="105"/></w:rPr><w:t xml:space="preserve"> </w:t></w:r><w:r><w:rPr><w:w w:val="105"/></w:rPr><w:t>genetic</w:t></w:r><w:r><w:rPr><w:spacing w:val="9"/><w:w w:val="105"/></w:rPr><w:t xml:space="preserve"> </w:t></w:r><w:r><w:rPr><w:w w:val="105"/></w:rPr><w:t>programming</w:t></w:r><w:r><w:rPr><w:spacing w:val="26"/><w:w w:val="104"/></w:rPr><w:t xml:space="preserve"> </w:t></w:r><w:r><w:rPr><w:w w:val="105"/></w:rPr><w:t>techniques,</w:t></w:r><w:r><w:rPr><w:spacing w:val="0"/><w:w w:val="105"/></w:rPr><w:t xml:space="preserve"> </w:t></w:r><w:r><w:rPr><w:w w:val="105"/></w:rPr><w:t>outperformed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classical</w:t></w:r><w:r><w:rPr><w:spacing w:val="0"/><w:w w:val="105"/></w:rPr><w:t xml:space="preserve"> </w:t></w:r><w:r><w:rPr><w:w w:val="105"/></w:rPr><w:t>application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MLR</w:t></w:r><w:r><w:rPr><w:spacing w:val="0"/><w:w w:val="105"/></w:rPr><w:t xml:space="preserve"> </w:t></w:r><w:r><w:rPr><w:w w:val="105"/></w:rPr><w:t>approach</w:t></w:r><w:r><w:rPr><w:spacing w:val="0"/><w:w w:val="105"/></w:rPr><w:t xml:space="preserve"> </w:t></w:r><w:r><w:rPr><w:w w:val="105"/></w:rPr><w:t>for</w:t></w:r><w:r><w:rPr><w:spacing w:val="0"/><w:w w:val="105"/></w:rPr><w:t xml:space="preserve"> </w:t></w:r><w:r><w:rPr><w:w w:val="105"/></w:rPr><w:t>three</w:t></w:r><w:r><w:rPr><w:spacing w:val="0"/><w:w w:val="105"/></w:rPr><w:t xml:space="preserve"> </w:t></w:r><w:r><w:rPr><w:w w:val="105"/></w:rPr><w:t>different</w:t></w:r><w:r><w:rPr><w:spacing w:val="0"/><w:w w:val="105"/></w:rPr><w:t xml:space="preserve"> </w:t></w:r><w:r><w:rPr><w:w w:val="105"/></w:rPr><w:t>climates</w:t></w:r><w:r><w:rPr><w:w w:val="106"/></w:rPr><w:t xml:space="preserve"> </w:t></w:r><w:r><w:rPr><w:w w:val="105"/></w:rPr><w:t>in</w:t></w:r><w:r><w:rPr><w:spacing w:val="32"/><w:w w:val="105"/></w:rPr><w:t xml:space="preserve"> </w:t></w:r><w:r><w:rPr><w:w w:val="105"/></w:rPr><w:t>Iran.</w:t></w:r><w:r><w:rPr><w:spacing w:val="27"/><w:w w:val="105"/></w:rPr><w:t xml:space="preserve"> </w:t></w:r><w:r><w:rPr><w:w w:val="105"/></w:rPr><w:t>Artificial</w:t></w:r><w:r><w:rPr><w:spacing w:val="33"/><w:w w:val="105"/></w:rPr><w:t xml:space="preserve"> </w:t></w:r><w:r><w:rPr><w:w w:val="105"/></w:rPr><w:t>intelligence</w:t></w:r><w:r><w:rPr><w:spacing w:val="31"/><w:w w:val="105"/></w:rPr><w:t xml:space="preserve"> </w:t></w:r><w:r><w:rPr><w:w w:val="105"/></w:rPr><w:t>techniques</w:t></w:r><w:r><w:rPr><w:spacing w:val="32"/><w:w w:val="105"/></w:rPr><w:t xml:space="preserve"> </w:t></w:r><w:r><w:rPr><w:w w:val="105"/></w:rPr><w:t>are</w:t></w:r><w:r><w:rPr><w:spacing w:val="32"/><w:w w:val="105"/></w:rPr><w:t xml:space="preserve"> </w:t></w:r><w:r><w:rPr><w:w w:val="105"/></w:rPr><w:t>interesting</w:t></w:r><w:r><w:rPr><w:spacing w:val="31"/><w:w w:val="105"/></w:rPr><w:t xml:space="preserve"> </w:t></w:r><w:r><w:rPr><w:w w:val="105"/></w:rPr><w:t>because,</w:t></w:r><w:r><w:rPr><w:spacing w:val="36"/><w:w w:val="105"/></w:rPr><w:t xml:space="preserve"> </w:t></w:r><w:r><w:rPr><w:w w:val="105"/></w:rPr><w:t>unlike</w:t></w:r><w:r><w:rPr><w:spacing w:val="31"/><w:w w:val="105"/></w:rPr><w:t xml:space="preserve"> </w:t></w:r><w:r><w:rPr><w:w w:val="105"/></w:rPr><w:t>the</w:t></w:r><w:r><w:rPr><w:spacing w:val="33"/><w:w w:val="105"/></w:rPr><w:t xml:space="preserve"> </w:t></w:r><w:r><w:rPr><w:w w:val="105"/></w:rPr><w:t>classical</w:t></w:r><w:r><w:rPr><w:spacing w:val="32"/><w:w w:val="105"/></w:rPr><w:t xml:space="preserve"> </w:t></w:r><w:r><w:rPr><w:w w:val="105"/></w:rPr><w:t>weighing</w:t></w:r><w:r><w:rPr><w:w w:val="102"/></w:rPr><w:t xml:space="preserve"> </w:t></w:r><w:r><w:rPr><w:w w:val="105"/></w:rPr><w:t>and</w:t></w:r><w:r><w:rPr><w:spacing w:val="20"/><w:w w:val="105"/></w:rPr><w:t xml:space="preserve"> </w:t></w:r><w:r><w:rPr><w:spacing w:val="0"/><w:w w:val="105"/></w:rPr><w:t>regression-based</w:t></w:r><w:r><w:rPr><w:spacing w:val="21"/><w:w w:val="105"/></w:rPr><w:t xml:space="preserve"> </w:t></w:r><w:r><w:rPr><w:w w:val="105"/></w:rPr><w:t>methods,</w:t></w:r><w:r><w:rPr><w:spacing w:val="19"/><w:w w:val="105"/></w:rPr><w:t xml:space="preserve"> </w:t></w:r><w:r><w:rPr><w:w w:val="105"/></w:rPr><w:t>they</w:t></w:r><w:r><w:rPr><w:spacing w:val="21"/><w:w w:val="105"/></w:rPr><w:t xml:space="preserve"> </w:t></w:r><w:r><w:rPr><w:w w:val="105"/></w:rPr><w:t>are</w:t></w:r><w:r><w:rPr><w:spacing w:val="20"/><w:w w:val="105"/></w:rPr><w:t xml:space="preserve"> </w:t></w:r><w:r><w:rPr><w:w w:val="105"/></w:rPr><w:t>able</w:t></w:r><w:r><w:rPr><w:spacing w:val="21"/><w:w w:val="105"/></w:rPr><w:t xml:space="preserve"> </w:t></w:r><w:r><w:rPr><w:w w:val="105"/></w:rPr><w:t>to</w:t></w:r><w:r><w:rPr><w:spacing w:val="21"/><w:w w:val="105"/></w:rPr><w:t xml:space="preserve"> </w:t></w:r><w:r><w:rPr><w:spacing w:val="0"/><w:w w:val="105"/></w:rPr><w:t>reflect</w:t></w:r><w:r><w:rPr><w:spacing w:val="20"/><w:w w:val="105"/></w:rPr><w:t xml:space="preserve"> </w:t></w:r><w:r><w:rPr><w:w w:val="105"/></w:rPr><w:t>the</w:t></w:r><w:r><w:rPr><w:spacing w:val="21"/><w:w w:val="105"/></w:rPr><w:t xml:space="preserve"> </w:t></w:r><w:r><w:rPr><w:spacing w:val="0"/><w:w w:val="105"/></w:rPr><w:t>inherently</w:t></w:r><w:r><w:rPr><w:spacing w:val="20"/><w:w w:val="105"/></w:rPr><w:t xml:space="preserve"> </w:t></w:r><w:r><w:rPr><w:w w:val="105"/></w:rPr><w:t>stochastic</w:t></w:r><w:r><w:rPr><w:spacing w:val="21"/><w:w w:val="105"/></w:rPr><w:t xml:space="preserve"> </w:t></w:r><w:r><w:rPr><w:w w:val="105"/></w:rPr><w:t>nature</w:t></w:r><w:r><w:rPr><w:spacing w:val="20"/><w:w w:val="105"/></w:rPr><w:t xml:space="preserve"> </w:t></w:r><w:r><w:rPr><w:w w:val="105"/></w:rPr><w:t>of</w:t></w:r><w:r><w:rPr><w:spacing w:val="21"/><w:w w:val="105"/></w:rPr><w:t xml:space="preserve"> </w:t></w:r><w:r><w:rPr><w:w w:val="105"/></w:rPr><w:t>natural</w:t></w:r><w:r><w:rPr><w:spacing w:val="61"/><w:w w:val="111"/></w:rPr><w:t xml:space="preserve"> </w:t></w:r><w:r><w:rPr><w:w w:val="105"/></w:rPr><w:t>processes.</w:t></w:r><w:r><w:rPr><w:spacing w:val="22"/><w:w w:val="105"/></w:rPr><w:t xml:space="preserve"> </w:t></w:r><w:r><w:rPr><w:spacing w:val="0"/><w:w w:val="105"/></w:rPr><w:t>Nevertheless,</w:t></w:r><w:r><w:rPr><w:spacing w:val="1"/><w:w w:val="105"/></w:rPr><w:t xml:space="preserve"> </w:t></w:r><w:del w:id="2259" w:author="Rivard, Christine" w:date="2015-03-27T11:38:00Z"><w:r><w:rPr><w:w w:val="105"/></w:rPr><w:delText>the</w:delText></w:r></w:del><w:del w:id="2260" w:author="Rivard, Christine" w:date="2015-03-27T11:38:00Z"><w:r><w:rPr><w:spacing w:val="2"/><w:w w:val="105"/></w:rPr><w:delText xml:space="preserve"> </w:delText></w:r></w:del><w:del w:id="2261" w:author="Rivard, Christine" w:date="2015-03-27T11:38:00Z"><w:r><w:rPr><w:w w:val="105"/></w:rPr><w:delText>results</w:delText></w:r></w:del><w:del w:id="2262" w:author="Rivard, Christine" w:date="2015-03-27T11:38:00Z"><w:r><w:rPr><w:spacing w:val="1"/><w:w w:val="105"/></w:rPr><w:delText xml:space="preserve"> </w:delText></w:r></w:del><w:del w:id="2263" w:author="Rivard, Christine" w:date="2015-03-27T11:38:00Z"><w:r><w:rPr><w:spacing w:val="0"/><w:w w:val="105"/></w:rPr><w:delText>of</w:delText></w:r></w:del><w:del w:id="2264" w:author="Rivard, Christine" w:date="2015-03-27T11:38:00Z"><w:r><w:rPr><w:spacing w:val="2"/><w:w w:val="105"/></w:rPr><w:delText xml:space="preserve"> </w:delText></w:r></w:del><w:hyperlink w:anchor="_bookmark92"><w:r><w:rPr><w:rStyle w:val="InternetLink"/><w:w w:val="105"/></w:rPr><w:t>Kashani</w:t></w:r><w:r><w:rPr><w:rStyle w:val="InternetLink"/><w:spacing w:val="2"/><w:w w:val="105"/></w:rPr><w:t xml:space="preserve"> </w:t></w:r><w:r><w:rPr><w:rStyle w:val="InternetLink"/><w:w w:val="105"/></w:rPr><w:t>and</w:t></w:r><w:r><w:rPr><w:rStyle w:val="InternetLink"/><w:spacing w:val="2"/><w:w w:val="105"/></w:rPr><w:t xml:space="preserve"> </w:t></w:r><w:r><w:rPr><w:rStyle w:val="InternetLink"/><w:w w:val="105"/></w:rPr><w:t>Dinpashoh</w:t></w:r></w:hyperlink><w:r><w:rPr><w:spacing w:val="1"/><w:w w:val="105"/></w:rPr><w:t xml:space="preserve"> </w:t></w:r><w:hyperlink w:anchor="_bookmark92"><w:r><w:rPr><w:rStyle w:val="InternetLink"/><w:w w:val="105"/></w:rPr><w:t>(2011)</w:t></w:r></w:hyperlink><w:r><w:rPr><w:spacing w:val="2"/><w:w w:val="105"/></w:rPr><w:t xml:space="preserve"> </w:t></w:r><w:del w:id="2265" w:author="Rivard, Christine" w:date="2015-03-27T11:38:00Z"><w:r><w:rPr><w:w w:val="105"/></w:rPr><w:delText>also</w:delText></w:r></w:del><w:del w:id="2266" w:author="Rivard, Christine" w:date="2015-03-27T11:38:00Z"><w:r><w:rPr><w:spacing w:val="1"/><w:w w:val="105"/></w:rPr><w:delText xml:space="preserve"> </w:delText></w:r></w:del><w:del w:id="2267" w:author="Rivard, Christine" w:date="2015-03-27T11:38:00Z"><w:r><w:rPr><w:w w:val="105"/></w:rPr><w:delText>indicated</w:delText></w:r></w:del><w:ins w:id="2268" w:author="Rivard, Christine" w:date="2015-03-27T11:38:00Z"><w:r><w:rPr><w:w w:val="105"/></w:rPr><w:t>concluded</w:t></w:r></w:ins><w:r><w:rPr><w:spacing w:val="2"/><w:w w:val="105"/></w:rPr><w:t xml:space="preserve"> </w:t></w:r><w:r><w:rPr><w:w w:val="105"/></w:rPr><w:t>that</w:t></w:r><w:r><w:rPr><w:spacing w:val="1"/><w:w w:val="105"/></w:rPr><w:t xml:space="preserve"> </w:t></w:r><w:r><w:rPr><w:w w:val="105"/></w:rPr><w:t>the</w:t></w:r><w:r><w:rPr><w:spacing w:val="2"/><w:w w:val="105"/></w:rPr><w:t xml:space="preserve"> </w:t></w:r><w:r><w:rPr><w:w w:val="105"/></w:rPr><w:t>MLR</w:t></w:r><w:r><w:rPr><w:spacing w:val="26"/></w:rPr><w:t xml:space="preserve"> </w:t></w:r><w:r><w:rPr><w:w w:val="105"/></w:rPr><w:t>method</w:t></w:r><w:r><w:rPr><w:spacing w:val="45"/><w:w w:val="105"/></w:rPr><w:t xml:space="preserve"> </w:t></w:r><w:r><w:rPr><w:w w:val="105"/></w:rPr><w:t>was</w:t></w:r><w:r><w:rPr><w:spacing w:val="45"/><w:w w:val="105"/></w:rPr><w:t xml:space="preserve"> </w:t></w:r><w:r><w:rPr><w:w w:val="105"/></w:rPr><w:t>an</w:t></w:r><w:r><w:rPr><w:spacing w:val="45"/><w:w w:val="105"/></w:rPr><w:t xml:space="preserve"> </w:t></w:r><w:r><w:rPr><w:w w:val="105"/></w:rPr><w:t>appropriate</w:t></w:r><w:r><w:rPr><w:spacing w:val="46"/><w:w w:val="105"/></w:rPr><w:t xml:space="preserve"> </w:t></w:r><w:r><w:rPr><w:spacing w:val="0"/><w:w w:val="105"/></w:rPr><w:t>technique</w:t></w:r><w:del w:id="2269" w:author="Rivard, Christine" w:date="2015-03-27T11:39:00Z"><w:r><w:rPr><w:spacing w:val="0"/><w:w w:val="105"/></w:rPr><w:delText>,</w:delText></w:r></w:del><w:ins w:id="2270" w:author="Rivard, Christine" w:date="2015-03-27T11:40:00Z"><w:r><w:rPr><w:spacing w:val="0"/><w:w w:val="105"/></w:rPr><w:t xml:space="preserve"> as it </w:t></w:r></w:ins><w:ins w:id="2271" w:author="Rivard, Christine" w:date="2015-03-27T11:39:00Z"><w:r><w:rPr><w:spacing w:val="0"/><w:w w:val="105"/></w:rPr><w:t xml:space="preserve">performed </w:t></w:r></w:ins><w:ins w:id="2272" w:author="Rivard, Christine" w:date="2015-03-27T11:40:00Z"><w:r><w:rPr><w:spacing w:val="0"/><w:w w:val="105"/></w:rPr><w:t>best?</w:t></w:r></w:ins><w:r><w:rPr><w:spacing w:val="50"/><w:w w:val="105"/></w:rPr><w:t xml:space="preserve"> </w:t></w:r><w:r><w:rPr><w:w w:val="105"/></w:rPr><w:t>among</w:t></w:r><w:r><w:rPr><w:spacing w:val="46"/><w:w w:val="105"/></w:rPr><w:t xml:space="preserve"> </w:t></w:r><w:r><w:rPr><w:w w:val="105"/></w:rPr><w:t>the</w:t></w:r><w:r><w:rPr><w:spacing w:val="45"/><w:w w:val="105"/></w:rPr><w:t xml:space="preserve"> </w:t></w:r><w:r><w:rPr><w:w w:val="105"/></w:rPr><w:t>eight</w:t></w:r><w:r><w:rPr><w:spacing w:val="46"/><w:w w:val="105"/></w:rPr><w:t xml:space="preserve"> </w:t></w:r><w:r><w:rPr><w:w w:val="105"/></w:rPr><w:t>traditional</w:t></w:r><w:r><w:rPr><w:spacing w:val="47"/><w:w w:val="105"/></w:rPr><w:t xml:space="preserve"> </w:t></w:r><w:r><w:rPr><w:w w:val="105"/></w:rPr><w:t>methods</w:t></w:r><w:r><w:rPr><w:spacing w:val="45"/><w:w w:val="105"/></w:rPr><w:t xml:space="preserve"> </w:t></w:r><w:r><w:rPr><w:w w:val="105"/></w:rPr><w:t>tested,</w:t></w:r><w:r><w:rPr><w:spacing w:val="48"/><w:w w:val="105"/></w:rPr><w:t xml:space="preserve"> </w:t></w:r><w:r><w:rPr><w:w w:val="105"/></w:rPr><w:t>for</w:t></w:r><w:r><w:rPr><w:spacing w:val="47"/><w:w w:val="105"/></w:rPr><w:t xml:space="preserve"> </w:t></w:r><w:r><w:rPr><w:w w:val="105"/></w:rPr><w:t>all</w:t></w:r><w:r><w:rPr><w:spacing w:val="46"/><w:w w:val="105"/></w:rPr><w:t xml:space="preserve"> </w:t></w:r><w:r><w:rPr><w:w w:val="105"/></w:rPr><w:t>the</w:t></w:r><w:r><w:rPr><w:spacing w:val="29"/><w:w w:val="112"/></w:rPr><w:t xml:space="preserve"> </w:t></w:r><w:r><w:rPr><w:w w:val="105"/></w:rPr><w:t>weather</w:t></w:r><w:r><w:rPr><w:spacing w:val="55"/><w:w w:val="105"/></w:rPr><w:t xml:space="preserve"> </w:t></w:r><w:r><w:rPr><w:w w:val="105"/></w:rPr><w:t>variables</w:t></w:r><w:r><w:rPr><w:spacing w:val="56"/><w:w w:val="105"/></w:rPr><w:t xml:space="preserve"> </w:t></w:r><w:r><w:rPr><w:w w:val="105"/></w:rPr><w:t>(air</w:t></w:r><w:r><w:rPr><w:spacing w:val="55"/><w:w w:val="105"/></w:rPr><w:t xml:space="preserve"> </w:t></w:r><w:r><w:rPr><w:spacing w:val="0"/><w:w w:val="105"/></w:rPr><w:t>temperature,</w:t></w:r><w:r><w:rPr><w:spacing w:val="62"/><w:w w:val="105"/></w:rPr><w:t xml:space="preserve"> </w:t></w:r><w:r><w:rPr><w:w w:val="105"/></w:rPr><w:t>wind</w:t></w:r><w:r><w:rPr><w:spacing w:val="55"/><w:w w:val="105"/></w:rPr><w:t xml:space="preserve"> </w:t></w:r><w:r><w:rPr><w:w w:val="105"/></w:rPr><w:t>speed,</w:t></w:r><w:r><w:rPr><w:spacing w:val="62"/><w:w w:val="105"/></w:rPr><w:t xml:space="preserve"> </w:t></w:r><w:r><w:rPr><w:w w:val="105"/></w:rPr><w:t>relative</w:t></w:r><w:r><w:rPr><w:spacing w:val="54"/><w:w w:val="105"/></w:rPr><w:t xml:space="preserve"> </w:t></w:r><w:r><w:rPr><w:w w:val="105"/></w:rPr><w:t>humidity</w:t></w:r><w:del w:id="2273" w:author="Rivard, Christine" w:date="2015-03-27T11:41:00Z"><w:r><w:rPr><w:w w:val="105"/></w:rPr><w:delText>,</w:delText></w:r></w:del><w:r><w:rPr><w:spacing w:val="61"/><w:w w:val="105"/></w:rPr><w:t xml:space="preserve"> </w:t></w:r><w:r><w:rPr><w:w w:val="105"/></w:rPr><w:t>and</w:t></w:r><w:r><w:rPr><w:spacing w:val="55"/><w:w w:val="105"/></w:rPr><w:t xml:space="preserve"> </w:t></w:r><w:r><w:rPr><w:spacing w:val="0"/><w:w w:val="105"/></w:rPr><w:t>precipitation)</w:t></w:r><w:r><w:rPr><w:spacing w:val="57"/><w:w w:val="105"/></w:rPr><w:t xml:space="preserve"> </w:t></w:r><w:del w:id="2274" w:author="Rivard, Christine" w:date="2015-03-27T11:42:00Z"><w:r><w:rPr><w:w w:val="105"/></w:rPr><w:delText>and</w:delText></w:r></w:del><w:del w:id="2275" w:author="Rivard, Christine" w:date="2015-03-27T11:42:00Z"><w:r><w:rPr><w:spacing w:val="56"/><w:w w:val="105"/></w:rPr><w:delText xml:space="preserve"> </w:delText></w:r></w:del><w:del w:id="2276" w:author="Rivard, Christine" w:date="2015-03-27T11:42:00Z"><w:r><w:rPr><w:w w:val="105"/></w:rPr><w:delText>the</w:delText></w:r></w:del><w:ins w:id="2277" w:author="Rivard, Christine" w:date="2015-03-27T11:42:00Z"><w:r><w:rPr><w:w w:val="105"/></w:rPr><w:t>for</w:t></w:r></w:ins><w:r><w:rPr><w:spacing w:val="48"/><w:w w:val="112"/></w:rPr><w:t xml:space="preserve"> </w:t></w:r><w:r><w:rPr><w:w w:val="105"/></w:rPr><w:t>different</w:t></w:r><w:r><w:rPr><w:spacing w:val="0"/><w:w w:val="105"/></w:rPr><w:t xml:space="preserve"> </w:t></w:r><w:r><w:rPr><w:w w:val="105"/></w:rPr><w:t xml:space="preserve">climate </w:t></w:r><w:r><w:rPr><w:spacing w:val="0"/><w:w w:val="105"/></w:rPr><w:t xml:space="preserve">conditions </w:t></w:r><w:r><w:rPr><w:w w:val="105"/></w:rPr><w:t>(dry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extra</w:t></w:r><w:r><w:rPr><w:spacing w:val="0"/><w:w w:val="105"/></w:rPr><w:t xml:space="preserve"> </w:t></w:r><w:r><w:rPr><w:w w:val="105"/></w:rPr><w:t>humid</w:t></w:r><w:r><w:rPr><w:spacing w:val="0"/><w:w w:val="105"/></w:rPr><w:t xml:space="preserve"> </w:t></w:r><w:r><w:rPr><w:w w:val="105"/></w:rPr><w:t>conditions)</w:t></w:r><w:r><w:rPr><w:spacing w:val="0"/><w:w w:val="105"/></w:rPr><w:t xml:space="preserve"> </w:t></w:r><w:del w:id="2278" w:author="Rivard, Christine" w:date="2015-03-27T11:42:00Z"><w:r><w:rPr><w:w w:val="105"/></w:rPr><w:delText>tested</w:delText></w:r></w:del><w:del w:id="2279" w:author="Rivard, Christine" w:date="2015-03-27T11:42:00Z"><w:r><w:rPr><w:spacing w:val="0"/><w:w w:val="105"/></w:rPr><w:delText xml:space="preserve"> </w:delText></w:r></w:del><w:hyperlink w:anchor="_bookmark92"><w:r><w:rPr><w:rStyle w:val="InternetLink"/><w:w w:val="105"/></w:rPr><w:t>(Kashani</w:t></w:r><w:r><w:rPr><w:rStyle w:val="InternetLink"/><w:spacing w:val="0"/><w:w w:val="105"/></w:rPr><w:t xml:space="preserve"> </w:t></w:r><w:r><w:rPr><w:rStyle w:val="InternetLink"/><w:w w:val="105"/></w:rPr><w:t>and</w:t></w:r><w:r><w:rPr><w:rStyle w:val="InternetLink"/><w:spacing w:val="0"/><w:w w:val="105"/></w:rPr><w:t xml:space="preserve"> </w:t></w:r><w:r><w:rPr><w:rStyle w:val="InternetLink"/><w:w w:val="105"/></w:rPr><w:t>Dinpashoh,</w:t></w:r></w:hyperlink><w:r><w:rPr><w:spacing w:val="0"/><w:w w:val="105"/></w:rPr><w:t xml:space="preserve"> </w:t></w:r><w:hyperlink w:anchor="_bookmark92"><w:r><w:rPr><w:rStyle w:val="InternetLink"/><w:spacing w:val="0"/><w:w w:val="105"/></w:rPr><w:t>2011</w:t></w:r></w:hyperlink><w:r><w:rPr><w:spacing w:val="0"/><w:w w:val="105"/></w:rPr><w:t>).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Heading2"/><w:numPr><w:ilvl w:val="1"/><w:numId w:val="4"/></w:numPr><w:tabs><w:tab w:val="left" w:pos="997" w:leader="none"/></w:tabs><w:ind w:left="996" w:hanging="883"/><w:jc w:val="both"/><w:rPr><w:b w:val="false"/><w:b w:val="false"/><w:bCs w:val="false"/></w:rPr></w:pPr><w:bookmarkStart w:id="96" w:name="_bookmark55"/><w:bookmarkStart w:id="97" w:name="Description_of_the_method"/><w:bookmarkEnd w:id="96"/><w:bookmarkEnd w:id="97"/><w:r><w:rPr><w:w w:val="95"/></w:rPr><w:t>Description</w:t></w:r><w:r><w:rPr><w:spacing w:val="30"/><w:w w:val="95"/></w:rPr><w:t xml:space="preserve"> </w:t></w:r><w:r><w:rPr><w:w w:val="95"/></w:rPr><w:t>of</w:t></w:r><w:r><w:rPr><w:spacing w:val="31"/><w:w w:val="95"/></w:rPr><w:t xml:space="preserve"> </w:t></w:r><w:r><w:rPr><w:w w:val="95"/></w:rPr><w:t>the</w:t></w:r><w:r><w:rPr><w:spacing w:val="30"/><w:w w:val="95"/></w:rPr><w:t xml:space="preserve"> </w:t></w:r><w:r><w:rPr><w:w w:val="95"/></w:rPr><w:t>method</w:t></w:r></w:p><w:p><w:pPr><w:pStyle w:val="TextBody"/><w:spacing w:lineRule="auto" w:line="249" w:before="227" w:after="0"/><w:ind w:left="105" w:right="106" w:hanging="0"/><w:jc w:val="both"/><w:rPr></w:rPr></w:pPr><w:del w:id="2280" w:author="Rivard, Christine" w:date="2015-03-27T11:43:00Z"><w:r><w:rPr><w:w w:val="105"/></w:rPr><w:delText>T</w:delText></w:r></w:del><w:ins w:id="2281" w:author="Rivard, Christine" w:date="2015-03-27T11:43:00Z"><w:r><w:rPr><w:w w:val="105"/></w:rPr><w:t>Alt</w:t></w:r></w:ins><w:r><w:rPr><w:w w:val="105"/></w:rPr><w:t>hough</w:t></w:r><w:r><w:rPr><w:spacing w:val="0"/><w:w w:val="105"/></w:rPr><w:t xml:space="preserve"> </w:t></w:r><w:r><w:rPr><w:w w:val="105"/></w:rPr><w:t>there</w:t></w:r><w:r><w:rPr><w:spacing w:val="0"/><w:w w:val="105"/></w:rPr><w:t xml:space="preserve"> </w:t></w:r><w:r><w:rPr><w:w w:val="105"/></w:rPr><w:t>exist various</w:t></w:r><w:r><w:rPr><w:spacing w:val="0"/><w:w w:val="105"/></w:rPr><w:t xml:space="preserve"> </w:t></w:r><w:r><w:rPr><w:w w:val="105"/></w:rPr><w:t>methods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estimate missing</w:t></w:r><w:r><w:rPr><w:spacing w:val="0"/><w:w w:val="105"/></w:rPr><w:t xml:space="preserve"> </w:t></w:r><w:r><w:rPr><w:w w:val="105"/></w:rPr><w:t>daily</w:t></w:r><w:r><w:rPr><w:spacing w:val="0"/><w:w w:val="105"/></w:rPr><w:t xml:space="preserve"> </w:t></w:r><w:r><w:rPr><w:w w:val="105"/></w:rPr><w:t>weather</w:t></w:r><w:r><w:rPr><w:spacing w:val="0"/><w:w w:val="105"/></w:rPr><w:t xml:space="preserve"> </w:t></w:r><w:r><w:rPr><w:w w:val="105"/></w:rPr><w:t>data</w:t></w:r><w:r><w:rPr><w:spacing w:val="0"/><w:w w:val="105"/></w:rPr><w:t xml:space="preserve"> </w:t></w:r><w:r><w:rPr><w:w w:val="105"/></w:rPr><w:t>that</w:t></w:r><w:r><w:rPr><w:spacing w:val="0"/><w:w w:val="105"/></w:rPr><w:t xml:space="preserve"> </w:t></w:r><w:r><w:rPr><w:w w:val="105"/></w:rPr><w:t>are</w:t></w:r><w:r><w:rPr><w:spacing w:val="0"/><w:w w:val="105"/></w:rPr><w:t xml:space="preserve"> </w:t></w:r><w:r><w:rPr><w:w w:val="105"/></w:rPr><w:t xml:space="preserve">well </w:t></w:r><w:r><w:rPr><w:spacing w:val="0"/><w:w w:val="105"/></w:rPr><w:t xml:space="preserve">covered </w:t></w:r><w:r><w:rPr><w:w w:val="105"/></w:rPr><w:t>in</w:t></w:r><w:r><w:rPr><w:spacing w:val="26"/><w:w w:val="102"/></w:rPr><w:t xml:space="preserve"> </w:t></w:r><w:r><w:rPr><w:w w:val="105"/></w:rPr><w:t>textbooks</w:t></w:r><w:r><w:rPr><w:spacing w:val="2"/><w:w w:val="105"/></w:rPr><w:t xml:space="preserve"> </w:t></w:r><w:r><w:rPr><w:w w:val="105"/></w:rPr><w:t>and</w:t></w:r><w:r><w:rPr><w:spacing w:val="3"/><w:w w:val="105"/></w:rPr><w:t xml:space="preserve"> </w:t></w:r><w:r><w:rPr><w:w w:val="105"/></w:rPr><w:t>technical</w:t></w:r><w:r><w:rPr><w:spacing w:val="3"/><w:w w:val="105"/></w:rPr><w:t xml:space="preserve"> </w:t></w:r><w:r><w:rPr><w:w w:val="105"/></w:rPr><w:t>papers,</w:t></w:r><w:r><w:rPr><w:spacing w:val="2"/><w:w w:val="105"/></w:rPr><w:t xml:space="preserve"> </w:t></w:r><w:ins w:id="2282" w:author="Rivard, Christine" w:date="2015-03-27T11:46:00Z"><w:r><w:rPr><w:spacing w:val="2"/><w:w w:val="105"/></w:rPr><w:t xml:space="preserve">very? </w:t></w:r></w:ins><w:ins w:id="2283" w:author="Rivard, Christine" w:date="2015-03-27T11:45:00Z"><w:r><w:rPr><w:spacing w:val="2"/><w:w w:val="105"/></w:rPr><w:t>few</w:t></w:r></w:ins><w:ins w:id="2284" w:author="Rivard, Christine" w:date="2015-03-27T11:44:00Z"><w:r><w:rPr><w:spacing w:val="2"/><w:w w:val="105"/></w:rPr><w:t xml:space="preserve"> </w:t></w:r></w:ins><w:r><w:rPr><w:w w:val="105"/></w:rPr><w:t>tools</w:t></w:r><w:r><w:rPr><w:spacing w:val="3"/><w:w w:val="105"/></w:rPr><w:t xml:space="preserve"> </w:t></w:r><w:r><w:rPr><w:w w:val="105"/></w:rPr><w:t>to</w:t></w:r><w:r><w:rPr><w:spacing w:val="3"/><w:w w:val="105"/></w:rPr><w:t xml:space="preserve"> </w:t></w:r><w:r><w:rPr><w:w w:val="105"/></w:rPr><w:t>perform</w:t></w:r><w:r><w:rPr><w:spacing w:val="3"/><w:w w:val="105"/></w:rPr><w:t xml:space="preserve"> </w:t></w:r><w:r><w:rPr><w:w w:val="105"/></w:rPr><w:t>this</w:t></w:r><w:r><w:rPr><w:spacing w:val="2"/><w:w w:val="105"/></w:rPr><w:t xml:space="preserve"> </w:t></w:r><w:r><w:rPr><w:w w:val="105"/></w:rPr><w:t>task</w:t></w:r><w:r><w:rPr><w:spacing w:val="3"/><w:w w:val="105"/></w:rPr><w:t xml:space="preserve"> </w:t></w:r><w:del w:id="2285" w:author="Rivard, Christine" w:date="2015-03-27T11:43:00Z"><w:r><w:rPr><w:w w:val="105"/></w:rPr><w:delText>quickly,</w:delText></w:r></w:del><w:del w:id="2286" w:author="Rivard, Christine" w:date="2015-03-27T11:43:00Z"><w:r><w:rPr><w:spacing w:val="3"/><w:w w:val="105"/></w:rPr><w:delText xml:space="preserve"> </w:delText></w:r></w:del><w:r><w:rPr><w:w w:val="105"/></w:rPr><w:t>efficiently</w:t></w:r><w:r><w:rPr><w:spacing w:val="2"/><w:w w:val="105"/></w:rPr><w:t xml:space="preserve"> </w:t></w:r><w:r><w:rPr><w:w w:val="105"/></w:rPr><w:t>and</w:t></w:r><w:r><w:rPr><w:spacing w:val="3"/><w:w w:val="105"/></w:rPr><w:t xml:space="preserve"> </w:t></w:r><w:del w:id="2287" w:author="Rivard, Christine" w:date="2015-03-27T11:45:00Z"><w:r><w:rPr><w:w w:val="105"/></w:rPr><w:delText>easily</w:delText></w:r></w:del><w:del w:id="2288" w:author="Rivard, Christine" w:date="2015-03-27T11:45:00Z"><w:r><w:rPr><w:spacing w:val="3"/><w:w w:val="105"/></w:rPr><w:delText xml:space="preserve"> </w:delText></w:r></w:del><w:ins w:id="2289" w:author="Rivard, Christine" w:date="2015-03-27T11:45:00Z"><w:r><w:rPr><w:w w:val="105"/></w:rPr><w:t xml:space="preserve">conveniently </w:t></w:r></w:ins><w:r><w:rPr><w:w w:val="105"/></w:rPr><w:t>are</w:t></w:r><w:r><w:rPr><w:spacing w:val="3"/><w:w w:val="105"/></w:rPr><w:t xml:space="preserve"> </w:t></w:r><w:del w:id="2290" w:author="Rivard, Christine" w:date="2015-03-27T11:45:00Z"><w:r><w:rPr><w:w w:val="105"/></w:rPr><w:delText>scarce</w:delText></w:r></w:del><w:ins w:id="2291" w:author="Rivard, Christine" w:date="2015-03-27T11:45:00Z"><w:r><w:rPr><w:w w:val="105"/></w:rPr><w:t>available</w:t></w:r></w:ins><w:r><w:rPr><w:w w:val="105"/></w:rPr><w:t>.</w:t></w:r><w:r><w:rPr><w:w w:val="101"/></w:rPr><w:t xml:space="preserve"> </w:t></w:r><w:r><w:rPr><w:w w:val="105"/></w:rPr><w:t>The</w:t></w:r><w:r><w:rPr><w:spacing w:val="22"/><w:w w:val="105"/></w:rPr><w:t xml:space="preserve"> </w:t></w:r><w:r><w:rPr><w:w w:val="105"/></w:rPr><w:t>implementation</w:t></w:r><w:r><w:rPr><w:spacing w:val="21"/><w:w w:val="105"/></w:rPr><w:t xml:space="preserve"> </w:t></w:r><w:r><w:rPr><w:w w:val="105"/></w:rPr><w:t>of</w:t></w:r><w:r><w:rPr><w:spacing w:val="22"/><w:w w:val="105"/></w:rPr><w:t xml:space="preserve"> </w:t></w:r><w:r><w:rPr><w:w w:val="105"/></w:rPr><w:t>some</w:t></w:r><w:r><w:rPr><w:spacing w:val="22"/><w:w w:val="105"/></w:rPr><w:t xml:space="preserve"> </w:t></w:r><w:r><w:rPr><w:w w:val="105"/></w:rPr><w:t>of</w:t></w:r><w:r><w:rPr><w:spacing w:val="23"/><w:w w:val="105"/></w:rPr><w:t xml:space="preserve"> </w:t></w:r><w:r><w:rPr><w:w w:val="105"/></w:rPr><w:t>the</w:t></w:r><w:r><w:rPr><w:spacing w:val="22"/><w:w w:val="105"/></w:rPr><w:t xml:space="preserve"> </w:t></w:r><w:r><w:rPr><w:w w:val="105"/></w:rPr><w:t>more</w:t></w:r><w:r><w:rPr><w:spacing w:val="22"/><w:w w:val="105"/></w:rPr><w:t xml:space="preserve"> </w:t></w:r><w:r><w:rPr><w:w w:val="105"/></w:rPr><w:t>complex</w:t></w:r><w:r><w:rPr><w:spacing w:val="24"/><w:w w:val="105"/></w:rPr><w:t xml:space="preserve"> </w:t></w:r><w:r><w:rPr><w:w w:val="105"/></w:rPr><w:t>(and</w:t></w:r><w:r><w:rPr><w:spacing w:val="22"/><w:w w:val="105"/></w:rPr><w:t xml:space="preserve"> </w:t></w:r><w:r><w:rPr><w:w w:val="105"/></w:rPr><w:t>often</w:t></w:r><w:r><w:rPr><w:spacing w:val="22"/><w:w w:val="105"/></w:rPr><w:t xml:space="preserve"> </w:t></w:r><w:r><w:rPr><w:w w:val="105"/></w:rPr><w:t>most</w:t></w:r><w:r><w:rPr><w:spacing w:val="22"/><w:w w:val="105"/></w:rPr><w:t xml:space="preserve"> </w:t></w:r><w:r><w:rPr><w:w w:val="105"/></w:rPr><w:t>accurate)</w:t></w:r><w:r><w:rPr><w:spacing w:val="23"/><w:w w:val="105"/></w:rPr><w:t xml:space="preserve"> </w:t></w:r><w:r><w:rPr><w:w w:val="105"/></w:rPr><w:t>methods</w:t></w:r><w:r><w:rPr><w:spacing w:val="22"/><w:w w:val="105"/></w:rPr><w:t xml:space="preserve"> </w:t></w:r><w:r><w:rPr><w:w w:val="105"/></w:rPr><w:t>discussed</w:t></w:r><w:r><w:rPr><w:w w:val="104"/></w:rPr><w:t xml:space="preserve"> </w:t></w:r><w:r><w:rPr><w:w w:val="105"/></w:rPr><w:t>in</w:t></w:r><w:r><w:rPr><w:spacing w:val="36"/><w:w w:val="105"/></w:rPr><w:t xml:space="preserve"> </w:t></w:r><w:r><w:rPr><w:w w:val="105"/></w:rPr><w:t>the</w:t></w:r><w:r><w:rPr><w:spacing w:val="35"/><w:w w:val="105"/></w:rPr><w:t xml:space="preserve"> </w:t></w:r><w:ins w:id="2292" w:author="Rivard, Christine" w:date="2015-03-27T11:46:00Z"><w:r><w:rPr><w:spacing w:val="35"/><w:w w:val="105"/></w:rPr><w:t xml:space="preserve">above </w:t></w:r></w:ins><w:r><w:rPr><w:w w:val="105"/></w:rPr><w:t>section</w:t></w:r><w:r><w:rPr><w:spacing w:val="37"/><w:w w:val="105"/></w:rPr><w:t xml:space="preserve"> </w:t></w:r><w:del w:id="2293" w:author="Rivard, Christine" w:date="2015-03-27T11:46:00Z"><w:r><w:rPr><w:w w:val="105"/></w:rPr><w:delText>above</w:delText></w:r></w:del><w:del w:id="2294" w:author="Rivard, Christine" w:date="2015-03-27T11:46:00Z"><w:r><w:rPr><w:spacing w:val="37"/><w:w w:val="105"/></w:rPr><w:delText xml:space="preserve"> </w:delText></w:r></w:del><w:r><w:rPr><w:w w:val="105"/></w:rPr><w:t>can</w:t></w:r><w:r><w:rPr><w:spacing w:val="36"/><w:w w:val="105"/></w:rPr><w:t xml:space="preserve"> </w:t></w:r><w:r><w:rPr><w:w w:val="105"/></w:rPr><w:t>be</w:t></w:r><w:r><w:rPr><w:spacing w:val="36"/><w:w w:val="105"/></w:rPr><w:t xml:space="preserve"> </w:t></w:r><w:r><w:rPr><w:w w:val="105"/></w:rPr><w:t>a</w:t></w:r><w:r><w:rPr><w:spacing w:val="36"/><w:w w:val="105"/></w:rPr><w:t xml:space="preserve"> </w:t></w:r><w:ins w:id="2295" w:author="Rivard, Christine" w:date="2015-03-27T11:47:00Z"><w:r><w:rPr><w:spacing w:val="36"/><w:w w:val="105"/></w:rPr><w:t xml:space="preserve">troublesome and even </w:t></w:r></w:ins><w:r><w:rPr><w:w w:val="105"/></w:rPr><w:t>daunting</w:t></w:r><w:r><w:rPr><w:spacing w:val="36"/><w:w w:val="105"/></w:rPr><w:t xml:space="preserve"> </w:t></w:r><w:r><w:rPr><w:w w:val="105"/></w:rPr><w:t>task</w:t></w:r><w:r><w:rPr><w:spacing w:val="36"/><w:w w:val="105"/></w:rPr><w:t xml:space="preserve"> </w:t></w:r><w:r><w:rPr><w:w w:val="105"/></w:rPr><w:t>for</w:t></w:r><w:r><w:rPr><w:spacing w:val="37"/><w:w w:val="105"/></w:rPr><w:t xml:space="preserve"> </w:t></w:r><w:r><w:rPr><w:w w:val="105"/></w:rPr><w:t>a</w:t></w:r><w:r><w:rPr><w:spacing w:val="36"/><w:w w:val="105"/></w:rPr><w:t xml:space="preserve"> </w:t></w:r><w:r><w:rPr><w:w w:val="105"/></w:rPr><w:t>research</w:t></w:r><w:r><w:rPr><w:spacing w:val="36"/><w:w w:val="105"/></w:rPr><w:t xml:space="preserve"> </w:t></w:r><w:r><w:rPr><w:w w:val="105"/></w:rPr><w:t>study</w:t></w:r><w:r><w:rPr><w:spacing w:val="36"/><w:w w:val="105"/></w:rPr><w:t xml:space="preserve"> </w:t></w:r><w:r><w:rPr><w:w w:val="105"/></w:rPr><w:t>that</w:t></w:r><w:r><w:rPr><w:spacing w:val="37"/><w:w w:val="105"/></w:rPr><w:t xml:space="preserve"> </w:t></w:r><w:r><w:rPr><w:w w:val="105"/></w:rPr><w:t>is</w:t></w:r><w:r><w:rPr><w:spacing w:val="36"/><w:w w:val="105"/></w:rPr><w:t xml:space="preserve"> </w:t></w:r><w:r><w:rPr><w:w w:val="105"/></w:rPr><w:t>not</w:t></w:r><w:r><w:rPr><w:spacing w:val="36"/><w:w w:val="105"/></w:rPr><w:t xml:space="preserve"> </w:t></w:r><w:r><w:rPr><w:w w:val="105"/></w:rPr><w:t>directly</w:t></w:r><w:r><w:rPr><w:spacing w:val="35"/><w:w w:val="105"/></w:rPr><w:t xml:space="preserve"> </w:t></w:r><w:r><w:rPr><w:w w:val="105"/></w:rPr><w:t>related</w:t></w:r><w:r><w:rPr><w:spacing w:val="36"/><w:w w:val="105"/></w:rPr><w:t xml:space="preserve"> </w:t></w:r><w:r><w:rPr><w:w w:val="105"/></w:rPr><w:t>to</w:t></w:r><w:r><w:rPr><w:w w:val="113"/></w:rPr><w:t xml:space="preserve"> </w:t></w:r><w:r><w:rPr><w:w w:val="105"/></w:rPr><w:t>the</w:t></w:r><w:r><w:rPr><w:spacing w:val="18"/><w:w w:val="105"/></w:rPr><w:t xml:space="preserve"> </w:t></w:r><w:r><w:rPr><w:w w:val="105"/></w:rPr><w:t>fields</w:t></w:r><w:r><w:rPr><w:spacing w:val="18"/><w:w w:val="105"/></w:rPr><w:t xml:space="preserve"> </w:t></w:r><w:r><w:rPr><w:w w:val="105"/></w:rPr><w:t>of</w:t></w:r><w:r><w:rPr><w:spacing w:val="18"/><w:w w:val="105"/></w:rPr><w:t xml:space="preserve"> </w:t></w:r><w:r><w:rPr><w:w w:val="105"/></w:rPr><w:t>meteorology</w:t></w:r><w:r><w:rPr><w:spacing w:val="18"/><w:w w:val="105"/></w:rPr><w:t xml:space="preserve"> </w:t></w:r><w:r><w:rPr><w:w w:val="105"/></w:rPr><w:t>or</w:t></w:r><w:r><w:rPr><w:spacing w:val="18"/><w:w w:val="105"/></w:rPr><w:t xml:space="preserve"> </w:t></w:r><w:del w:id="2296" w:author="Rivard, Christine" w:date="2015-03-27T11:48:00Z"><w:r><w:rPr><w:w w:val="105"/></w:rPr><w:delText>to</w:delText></w:r></w:del><w:del w:id="2297" w:author="Rivard, Christine" w:date="2015-03-27T11:48:00Z"><w:r><w:rPr><w:spacing w:val="18"/><w:w w:val="105"/></w:rPr><w:delText xml:space="preserve"> </w:delText></w:r></w:del><w:del w:id="2298" w:author="Rivard, Christine" w:date="2015-03-27T11:47:00Z"><w:r><w:rPr><w:w w:val="105"/></w:rPr><w:delText>the</w:delText></w:r></w:del><w:del w:id="2299" w:author="Rivard, Christine" w:date="2015-03-27T11:47:00Z"><w:r><w:rPr><w:spacing w:val="19"/><w:w w:val="105"/></w:rPr><w:delText xml:space="preserve"> </w:delText></w:r></w:del><w:r><w:rPr><w:spacing w:val="0"/><w:w w:val="105"/></w:rPr><w:t>geostatistics.</w:t></w:r><w:r><w:rPr><w:spacing w:val="45"/><w:w w:val="105"/></w:rPr><w:t xml:space="preserve"> </w:t></w:r><w:r><w:rPr><w:w w:val="105"/></w:rPr><w:t>Because</w:t></w:r><w:r><w:rPr><w:spacing w:val="18"/><w:w w:val="105"/></w:rPr><w:t xml:space="preserve"> </w:t></w:r><w:r><w:rPr><w:w w:val="105"/></w:rPr><w:t>of</w:t></w:r><w:r><w:rPr><w:spacing w:val="19"/><w:w w:val="105"/></w:rPr><w:t xml:space="preserve"> </w:t></w:r><w:r><w:rPr><w:w w:val="105"/></w:rPr><w:t>time</w:t></w:r><w:r><w:rPr><w:spacing w:val="18"/><w:w w:val="105"/></w:rPr><w:t xml:space="preserve"> </w:t></w:r><w:del w:id="2300" w:author="Rivard, Christine" w:date="2015-03-27T11:48:00Z"><w:r><w:rPr><w:w w:val="105"/></w:rPr><w:delText>or</w:delText></w:r></w:del><w:ins w:id="2301" w:author="Rivard, Christine" w:date="2015-03-27T11:49:00Z"><w:r><w:rPr><w:w w:val="105"/></w:rPr><w:t>and</w:t></w:r></w:ins><w:r><w:rPr><w:spacing w:val="18"/><w:w w:val="105"/></w:rPr><w:t xml:space="preserve"> </w:t></w:r><w:r><w:rPr><w:w w:val="105"/></w:rPr><w:t>resource</w:t></w:r><w:del w:id="2302" w:author="Rivard, Christine" w:date="2015-03-27T11:49:00Z"><w:r><w:rPr><w:w w:val="105"/></w:rPr><w:delText>s</w:delText></w:r></w:del><w:r><w:rPr><w:spacing w:val="18"/><w:w w:val="105"/></w:rPr><w:t xml:space="preserve"> </w:t></w:r><w:r><w:rPr><w:w w:val="105"/></w:rPr><w:t>constraints,</w:t></w:r><w:r><w:rPr><w:spacing w:val="19"/><w:w w:val="105"/></w:rPr><w:t xml:space="preserve"> </w:t></w:r><w:r><w:rPr><w:w w:val="105"/></w:rPr><w:t>it</w:t></w:r><w:r><w:rPr><w:spacing w:val="18"/><w:w w:val="105"/></w:rPr><w:t xml:space="preserve"> </w:t></w:r><w:del w:id="2303" w:author="Rivard, Christine" w:date="2015-03-27T12:03:00Z"><w:r><w:rPr><w:w w:val="105"/></w:rPr><w:delText>can</w:delText></w:r></w:del><w:del w:id="2304" w:author="Rivard, Christine" w:date="2015-03-27T12:03:00Z"><w:r><w:rPr><w:spacing w:val="24"/><w:w w:val="107"/></w:rPr><w:delText xml:space="preserve"> </w:delText></w:r></w:del><w:ins w:id="2305" w:author="Rivard, Christine" w:date="2015-03-27T12:03:00Z"><w:r><w:rPr><w:w w:val="105"/></w:rPr><w:t>could</w:t></w:r></w:ins><w:ins w:id="2306" w:author="Rivard, Christine" w:date="2015-03-27T12:03:00Z"><w:r><w:rPr><w:spacing w:val="24"/><w:w w:val="107"/></w:rPr><w:t xml:space="preserve"> </w:t></w:r></w:ins><w:r><w:rPr><w:w w:val="105"/></w:rPr><w:t>be</w:t></w:r><w:r><w:rPr><w:spacing w:val="24"/><w:w w:val="105"/></w:rPr><w:t xml:space="preserve"> </w:t></w:r><w:r><w:rPr><w:w w:val="105"/></w:rPr><w:t>tempting</w:t></w:r><w:r><w:rPr><w:spacing w:val="24"/><w:w w:val="105"/></w:rPr><w:t xml:space="preserve"> </w:t></w:r><w:del w:id="2307" w:author="Rivard, Christine" w:date="2015-03-27T12:03:00Z"><w:r><w:rPr><w:w w:val="105"/></w:rPr><w:delText>in</w:delText></w:r></w:del><w:del w:id="2308" w:author="Rivard, Christine" w:date="2015-03-27T12:03:00Z"><w:r><w:rPr><w:spacing w:val="24"/><w:w w:val="105"/></w:rPr><w:delText xml:space="preserve"> </w:delText></w:r></w:del><w:del w:id="2309" w:author="Rivard, Christine" w:date="2015-03-27T12:03:00Z"><w:r><w:rPr><w:w w:val="105"/></w:rPr><w:delText>these</w:delText></w:r></w:del><w:del w:id="2310" w:author="Rivard, Christine" w:date="2015-03-27T12:03:00Z"><w:r><w:rPr><w:spacing w:val="22"/><w:w w:val="105"/></w:rPr><w:delText xml:space="preserve"> </w:delText></w:r></w:del><w:del w:id="2311" w:author="Rivard, Christine" w:date="2015-03-27T12:03:00Z"><w:r><w:rPr><w:w w:val="105"/></w:rPr><w:delText>studies</w:delText></w:r></w:del><w:del w:id="2312" w:author="Rivard, Christine" w:date="2015-03-27T12:03:00Z"><w:r><w:rPr><w:spacing w:val="25"/><w:w w:val="105"/></w:rPr><w:delText xml:space="preserve"> </w:delText></w:r></w:del><w:r><w:rPr><w:w w:val="105"/></w:rPr><w:t>to</w:t></w:r><w:r><w:rPr><w:spacing w:val="24"/><w:w w:val="105"/></w:rPr><w:t xml:space="preserve"> </w:t></w:r><w:r><w:rPr><w:spacing w:val="0"/><w:w w:val="105"/></w:rPr><w:t>handle</w:t></w:r><w:r><w:rPr><w:spacing w:val="24"/><w:w w:val="105"/></w:rPr><w:t xml:space="preserve"> </w:t></w:r><w:r><w:rPr><w:w w:val="105"/></w:rPr><w:t>the</w:t></w:r><w:r><w:rPr><w:spacing w:val="24"/><w:w w:val="105"/></w:rPr><w:t xml:space="preserve"> </w:t></w:r><w:r><w:rPr><w:w w:val="105"/></w:rPr><w:t>problem</w:t></w:r><w:r><w:rPr><w:spacing w:val="22"/><w:w w:val="105"/></w:rPr><w:t xml:space="preserve"> </w:t></w:r><w:r><w:rPr><w:w w:val="105"/></w:rPr><w:t>of</w:t></w:r><w:r><w:rPr><w:spacing w:val="25"/><w:w w:val="105"/></w:rPr><w:t xml:space="preserve"> </w:t></w:r><w:r><w:rPr><w:w w:val="105"/></w:rPr><w:t>missing</w:t></w:r><w:r><w:rPr><w:spacing w:val="24"/><w:w w:val="105"/></w:rPr><w:t xml:space="preserve"> </w:t></w:r><w:r><w:rPr><w:w w:val="105"/></w:rPr><w:t>daily</w:t></w:r><w:r><w:rPr><w:spacing w:val="24"/><w:w w:val="105"/></w:rPr><w:t xml:space="preserve"> </w:t></w:r><w:r><w:rPr><w:w w:val="105"/></w:rPr><w:t>weather</w:t></w:r><w:r><w:rPr><w:spacing w:val="24"/><w:w w:val="105"/></w:rPr><w:t xml:space="preserve"> </w:t></w:r><w:r><w:rPr><w:w w:val="105"/></w:rPr><w:t>data</w:t></w:r><w:r><w:rPr><w:spacing w:val="22"/><w:w w:val="105"/></w:rPr><w:t xml:space="preserve"> </w:t></w:r><w:r><w:rPr><w:w w:val="105"/></w:rPr><w:t>with</w:t></w:r><w:r><w:rPr><w:spacing w:val="25"/><w:w w:val="105"/></w:rPr><w:t xml:space="preserve"> </w:t></w:r><w:r><w:rPr><w:w w:val="105"/></w:rPr><w:t>a</w:t></w:r><w:r><w:rPr><w:spacing w:val="24"/><w:w w:val="105"/></w:rPr><w:t xml:space="preserve"> </w:t></w:r><w:r><w:rPr><w:w w:val="105"/></w:rPr><w:t>simple</w:t></w:r><w:r><w:rPr><w:spacing w:val="25"/><w:w w:val="103"/></w:rPr><w:t xml:space="preserve"> </w:t></w:r><w:r><w:rPr><w:w w:val="105"/></w:rPr><w:t>method</w:t></w:r><w:r><w:rPr><w:spacing w:val="1"/><w:w w:val="105"/></w:rPr><w:t xml:space="preserve"> </w:t></w:r><w:r><w:rPr><w:w w:val="105"/></w:rPr><w:t>that</w:t></w:r><w:r><w:rPr><w:spacing w:val="2"/><w:w w:val="105"/></w:rPr><w:t xml:space="preserve"> </w:t></w:r><w:ins w:id="2313" w:author="Rivard, Christine" w:date="2015-03-27T12:04:00Z"><w:r><w:rPr><w:spacing w:val="2"/><w:w w:val="105"/></w:rPr><w:t>will not provide accurate estimates for the given dataset</w:t></w:r></w:ins><w:del w:id="2314" w:author="Rivard, Christine" w:date="2015-03-27T12:05:00Z"><w:r><w:rPr><w:w w:val="105"/></w:rPr><w:delText>is</w:delText></w:r></w:del><w:del w:id="2315" w:author="Rivard, Christine" w:date="2015-03-27T12:05:00Z"><w:r><w:rPr><w:spacing w:val="1"/><w:w w:val="105"/></w:rPr><w:delText xml:space="preserve"> </w:delText></w:r></w:del><w:del w:id="2316" w:author="Rivard, Christine" w:date="2015-03-27T12:05:00Z"><w:r><w:rPr><w:w w:val="105"/></w:rPr><w:delText>not</w:delText></w:r></w:del><w:del w:id="2317" w:author="Rivard, Christine" w:date="2015-03-27T12:05:00Z"><w:r><w:rPr><w:spacing w:val="2"/><w:w w:val="105"/></w:rPr><w:delText xml:space="preserve"> </w:delText></w:r></w:del><w:del w:id="2318" w:author="Rivard, Christine" w:date="2015-03-27T12:05:00Z"><w:r><w:rPr><w:w w:val="105"/></w:rPr><w:delText>always</w:delText></w:r></w:del><w:del w:id="2319" w:author="Rivard, Christine" w:date="2015-03-27T12:05:00Z"><w:r><w:rPr><w:spacing w:val="1"/><w:w w:val="105"/></w:rPr><w:delText xml:space="preserve"> </w:delText></w:r></w:del><w:del w:id="2320" w:author="Rivard, Christine" w:date="2015-03-27T12:05:00Z"><w:r><w:rPr><w:w w:val="105"/></w:rPr><w:delText>appropriate</w:delText></w:r></w:del><w:del w:id="2321" w:author="Rivard, Christine" w:date="2015-03-27T12:05:00Z"><w:r><w:rPr><w:spacing w:val="3"/><w:w w:val="105"/></w:rPr><w:delText xml:space="preserve"> </w:delText></w:r></w:del><w:del w:id="2322" w:author="Rivard, Christine" w:date="2015-03-27T12:05:00Z"><w:r><w:rPr><w:w w:val="105"/></w:rPr><w:delText>to</w:delText></w:r></w:del><w:del w:id="2323" w:author="Rivard, Christine" w:date="2015-03-27T12:05:00Z"><w:r><w:rPr><w:spacing w:val="1"/><w:w w:val="105"/></w:rPr><w:delText xml:space="preserve"> </w:delText></w:r></w:del><w:del w:id="2324" w:author="Rivard, Christine" w:date="2015-03-27T12:05:00Z"><w:r><w:rPr><w:w w:val="105"/></w:rPr><w:delText>the</w:delText></w:r></w:del><w:del w:id="2325" w:author="Rivard, Christine" w:date="2015-03-27T12:05:00Z"><w:r><w:rPr><w:spacing w:val="2"/><w:w w:val="105"/></w:rPr><w:delText xml:space="preserve"> </w:delText></w:r></w:del><w:del w:id="2326" w:author="Rivard, Christine" w:date="2015-03-27T12:05:00Z"><w:r><w:rPr><w:spacing w:val="0"/><w:w w:val="105"/></w:rPr><w:delText>objective</w:delText></w:r></w:del><w:del w:id="2327" w:author="Rivard, Christine" w:date="2015-03-27T12:05:00Z"><w:r><w:rPr><w:spacing w:val="2"/><w:w w:val="105"/></w:rPr><w:delText xml:space="preserve"> </w:delText></w:r></w:del><w:del w:id="2328" w:author="Rivard, Christine" w:date="2015-03-27T12:05:00Z"><w:r><w:rPr><w:w w:val="105"/></w:rPr><w:delText>of</w:delText></w:r></w:del><w:del w:id="2329" w:author="Rivard, Christine" w:date="2015-03-27T12:05:00Z"><w:r><w:rPr><w:spacing w:val="1"/><w:w w:val="105"/></w:rPr><w:delText xml:space="preserve"> </w:delText></w:r></w:del><w:del w:id="2330" w:author="Rivard, Christine" w:date="2015-03-27T12:05:00Z"><w:r><w:rPr><w:w w:val="105"/></w:rPr><w:delText>the</w:delText></w:r></w:del><w:del w:id="2331" w:author="Rivard, Christine" w:date="2015-03-27T12:05:00Z"><w:r><w:rPr><w:spacing w:val="2"/><w:w w:val="105"/></w:rPr><w:delText xml:space="preserve"> </w:delText></w:r></w:del><w:del w:id="2332" w:author="Rivard, Christine" w:date="2015-03-27T12:05:00Z"><w:r><w:rPr><w:w w:val="105"/></w:rPr><w:delText>study</w:delText></w:r></w:del><w:r><w:rPr><w:w w:val="105"/></w:rPr><w:t>.</w:t></w:r><w:r><w:rPr><w:spacing w:val="29"/><w:w w:val="105"/></w:rPr><w:t xml:space="preserve"> </w:t></w:r><w:del w:id="2333" w:author="Rivard, Christine" w:date="2015-03-27T12:05:00Z"><w:r><w:rPr><w:w w:val="105"/></w:rPr><w:delText>This</w:delText></w:r></w:del><w:del w:id="2334" w:author="Rivard, Christine" w:date="2015-03-27T12:05:00Z"><w:r><w:rPr><w:spacing w:val="3"/><w:w w:val="105"/></w:rPr><w:delText xml:space="preserve"> </w:delText></w:r></w:del><w:del w:id="2335" w:author="Rivard, Christine" w:date="2015-03-27T12:05:00Z"><w:r><w:rPr><w:w w:val="105"/></w:rPr><w:delText>is</w:delText></w:r></w:del><w:del w:id="2336" w:author="Rivard, Christine" w:date="2015-03-27T12:05:00Z"><w:r><w:rPr><w:spacing w:val="1"/><w:w w:val="105"/></w:rPr><w:delText xml:space="preserve"> </w:delText></w:r></w:del><w:del w:id="2337" w:author="Rivard, Christine" w:date="2015-03-27T12:05:00Z"><w:r><w:rPr><w:w w:val="105"/></w:rPr><w:delText>the</w:delText></w:r></w:del><w:del w:id="2338" w:author="Rivard, Christine" w:date="2015-03-27T12:05:00Z"><w:r><w:rPr><w:spacing w:val="2"/><w:w w:val="105"/></w:rPr><w:delText xml:space="preserve"> </w:delText></w:r></w:del><w:del w:id="2339" w:author="Rivard, Christine" w:date="2015-03-27T12:05:00Z"><w:r><w:rPr><w:spacing w:val="0"/><w:w w:val="105"/></w:rPr><w:delText>case</w:delText></w:r></w:del><w:del w:id="2340" w:author="Rivard, Christine" w:date="2015-03-27T12:05:00Z"><w:r><w:rPr><w:spacing w:val="1"/><w:w w:val="105"/></w:rPr><w:delText xml:space="preserve"> </w:delText></w:r></w:del><w:del w:id="2341" w:author="Rivard, Christine" w:date="2015-03-27T12:05:00Z"><w:r><w:rPr><w:w w:val="105"/></w:rPr><w:delText>f</w:delText></w:r></w:del><w:ins w:id="2342" w:author="Rivard, Christine" w:date="2015-03-27T12:05:00Z"><w:r><w:rPr><w:w w:val="105"/></w:rPr><w:t>F</w:t></w:r></w:ins><w:r><w:rPr><w:w w:val="105"/></w:rPr><w:t>or</w:t></w:r><w:r><w:rPr><w:spacing w:val="2"/><w:w w:val="105"/></w:rPr><w:t xml:space="preserve"> </w:t></w:r><w:del w:id="2343" w:author="Rivard, Christine" w:date="2015-03-27T12:05:00Z"><w:r><w:rPr><w:w w:val="105"/></w:rPr><w:delText>example</w:delText></w:r></w:del><w:del w:id="2344" w:author="Rivard, Christine" w:date="2015-03-27T12:05:00Z"><w:r><w:rPr><w:spacing w:val="2"/><w:w w:val="105"/></w:rPr><w:delText xml:space="preserve"> </w:delText></w:r></w:del><w:ins w:id="2345" w:author="Rivard, Christine" w:date="2015-03-27T12:05:00Z"><w:r><w:rPr><w:w w:val="105"/></w:rPr><w:t xml:space="preserve">instance, the use </w:t></w:r></w:ins><w:r><w:rPr><w:w w:val="105"/></w:rPr><w:t>of</w:t></w:r><w:r><w:rPr><w:spacing w:val="22"/><w:w w:val="92"/></w:rPr><w:t xml:space="preserve"> </w:t></w:r><w:del w:id="2346" w:author="Rivard, Christine" w:date="2015-03-27T12:05:00Z"><w:r><w:rPr><w:w w:val="105"/></w:rPr><w:delText>using</w:delText></w:r></w:del><w:del w:id="2347" w:author="Rivard, Christine" w:date="2015-03-27T12:05:00Z"><w:r><w:rPr><w:spacing w:val="3"/><w:w w:val="105"/></w:rPr><w:delText xml:space="preserve"> </w:delText></w:r></w:del><w:r><w:rPr><w:w w:val="105"/></w:rPr><w:t>a</w:t></w:r><w:r><w:rPr><w:spacing w:val="5"/><w:w w:val="105"/></w:rPr><w:t xml:space="preserve"> </w:t></w:r><w:r><w:rPr><w:w w:val="105"/></w:rPr><w:t>simple</w:t></w:r><w:r><w:rPr><w:spacing w:val="5"/><w:w w:val="105"/></w:rPr><w:t xml:space="preserve"> </w:t></w:r><w:r><w:rPr><w:w w:val="105"/></w:rPr><w:t>and</w:t></w:r><w:r><w:rPr><w:spacing w:val="4"/><w:w w:val="105"/></w:rPr><w:t xml:space="preserve"> </w:t></w:r><w:del w:id="2348" w:author="Rivard, Christine" w:date="2015-03-27T12:06:00Z"><w:r><w:rPr><w:w w:val="105"/></w:rPr><w:delText>practical</w:delText></w:r></w:del><w:del w:id="2349" w:author="Rivard, Christine" w:date="2015-03-27T12:06:00Z"><w:r><w:rPr><w:spacing w:val="4"/><w:w w:val="105"/></w:rPr><w:delText xml:space="preserve"> </w:delText></w:r></w:del><w:ins w:id="2350" w:author="Rivard, Christine" w:date="2015-03-27T12:06:00Z"><w:r><w:rPr><w:w w:val="105"/></w:rPr><w:t>straightforward?</w:t></w:r></w:ins><w:ins w:id="2351" w:author="Rivard, Christine" w:date="2015-03-27T12:06:00Z"><w:r><w:rPr><w:spacing w:val="4"/><w:w w:val="105"/></w:rPr><w:t xml:space="preserve"> </w:t></w:r></w:ins><w:r><w:rPr><w:w w:val="105"/></w:rPr><w:t>within-station</w:t></w:r><w:r><w:rPr><w:spacing w:val="5"/><w:w w:val="105"/></w:rPr><w:t xml:space="preserve"> </w:t></w:r><w:ins w:id="2352" w:author="Rivard, Christine" w:date="2015-03-27T12:05:00Z"><w:r><w:rPr><w:spacing w:val="5"/><w:w w:val="105"/></w:rPr><w:t xml:space="preserve">linear </w:t></w:r></w:ins><w:r><w:rPr><w:w w:val="105"/></w:rPr><w:t>approach</w:t></w:r><w:r><w:rPr><w:spacing w:val="4"/><w:w w:val="105"/></w:rPr><w:t xml:space="preserve"> </w:t></w:r><w:ins w:id="2353" w:author="Rivard, Christine" w:date="2015-03-27T12:05:00Z"><w:r><w:rPr><w:spacing w:val="4"/><w:w w:val="105"/></w:rPr><w:t>between tw</w:t></w:r></w:ins><w:ins w:id="2354" w:author="Rivard, Christine" w:date="2015-03-27T12:06:00Z"><w:r><w:rPr><w:spacing w:val="4"/><w:w w:val="105"/></w:rPr><w:t xml:space="preserve">o dates </w:t></w:r></w:ins><w:del w:id="2355" w:author="Rivard, Christine" w:date="2015-03-27T12:07:00Z"><w:r><w:rPr><w:w w:val="105"/></w:rPr><w:delText>to</w:delText></w:r></w:del><w:del w:id="2356" w:author="Rivard, Christine" w:date="2015-03-27T12:07:00Z"><w:r><w:rPr><w:spacing w:val="4"/><w:w w:val="105"/></w:rPr><w:delText xml:space="preserve"> </w:delText></w:r></w:del><w:del w:id="2357" w:author="Rivard, Christine" w:date="2015-03-27T12:07:00Z"><w:r><w:rPr><w:w w:val="105"/></w:rPr><w:delText>quickly</w:delText></w:r></w:del><w:del w:id="2358" w:author="Rivard, Christine" w:date="2015-03-27T12:07:00Z"><w:r><w:rPr><w:spacing w:val="4"/><w:w w:val="105"/></w:rPr><w:delText xml:space="preserve"> </w:delText></w:r></w:del><w:del w:id="2359" w:author="Rivard, Christine" w:date="2015-03-27T12:07:00Z"><w:r><w:rPr><w:spacing w:val="0"/><w:w w:val="105"/></w:rPr><w:delText>and</w:delText></w:r></w:del><w:del w:id="2360" w:author="Rivard, Christine" w:date="2015-03-27T12:07:00Z"><w:r><w:rPr><w:spacing w:val="5"/><w:w w:val="105"/></w:rPr><w:delText xml:space="preserve"> </w:delText></w:r></w:del><w:del w:id="2361" w:author="Rivard, Christine" w:date="2015-03-27T12:07:00Z"><w:r><w:rPr><w:w w:val="105"/></w:rPr><w:delText>easily</w:delText></w:r></w:del><w:del w:id="2362" w:author="Rivard, Christine" w:date="2015-03-27T12:07:00Z"><w:r><w:rPr><w:spacing w:val="5"/><w:w w:val="105"/></w:rPr><w:delText xml:space="preserve"> </w:delText></w:r></w:del><w:del w:id="2363" w:author="Rivard, Christine" w:date="2015-03-27T12:07:00Z"><w:r><w:rPr><w:w w:val="105"/></w:rPr><w:delText>estimate</w:delText></w:r></w:del><w:del w:id="2364" w:author="Rivard, Christine" w:date="2015-03-27T12:07:00Z"><w:r><w:rPr><w:spacing w:val="4"/><w:w w:val="105"/></w:rPr><w:delText xml:space="preserve"> </w:delText></w:r></w:del><w:del w:id="2365" w:author="Rivard, Christine" w:date="2015-03-27T12:07:00Z"><w:r><w:rPr><w:w w:val="105"/></w:rPr><w:delText>missing</w:delText></w:r></w:del><w:del w:id="2366" w:author="Rivard, Christine" w:date="2015-03-27T12:07:00Z"><w:r><w:rPr><w:spacing w:val="4"/><w:w w:val="105"/></w:rPr><w:delText xml:space="preserve"> </w:delText></w:r></w:del><w:del w:id="2367" w:author="Rivard, Christine" w:date="2015-03-27T12:07:00Z"><w:r><w:rPr><w:w w:val="105"/></w:rPr><w:delText>values</w:delText></w:r></w:del><w:del w:id="2368" w:author="Rivard, Christine" w:date="2015-03-27T12:07:00Z"><w:r><w:rPr><w:spacing w:val="22"/><w:w w:val="101"/></w:rPr><w:delText xml:space="preserve"> </w:delText></w:r></w:del><w:del w:id="2369" w:author="Rivard, Christine" w:date="2015-03-27T12:07:00Z"><w:r><w:rPr><w:w w:val="105"/></w:rPr><w:delText>for</w:delText></w:r></w:del><w:del w:id="2370" w:author="Rivard, Christine" w:date="2015-03-27T12:07:00Z"><w:r><w:rPr><w:spacing w:val="22"/><w:w w:val="105"/></w:rPr><w:delText xml:space="preserve"> </w:delText></w:r></w:del><w:ins w:id="2371" w:author="Rivard, Christine" w:date="2015-03-27T12:07:00Z"><w:r><w:rPr><w:w w:val="105"/></w:rPr><w:t>to</w:t></w:r></w:ins><w:ins w:id="2372" w:author="Rivard, Christine" w:date="2015-03-27T12:07:00Z"><w:r><w:rPr><w:spacing w:val="22"/><w:w w:val="105"/></w:rPr><w:t xml:space="preserve"> fill gaps in </w:t></w:r></w:ins><w:r><w:rPr><w:w w:val="105"/></w:rPr><w:t>daily</w:t></w:r><w:r><w:rPr><w:spacing w:val="22"/><w:w w:val="105"/></w:rPr><w:t xml:space="preserve"> </w:t></w:r><w:r><w:rPr><w:w w:val="105"/></w:rPr><w:t>air</w:t></w:r><w:r><w:rPr><w:spacing w:val="22"/><w:w w:val="105"/></w:rPr><w:t xml:space="preserve"> </w:t></w:r><w:r><w:rPr><w:spacing w:val="0"/><w:w w:val="105"/></w:rPr><w:t>temperature</w:t></w:r><w:r><w:rPr><w:spacing w:val="24"/><w:w w:val="105"/></w:rPr><w:t xml:space="preserve"> </w:t></w:r><w:r><w:rPr><w:w w:val="105"/></w:rPr><w:t>and</w:t></w:r><w:r><w:rPr><w:spacing w:val="22"/><w:w w:val="105"/></w:rPr><w:t xml:space="preserve"> </w:t></w:r><w:r><w:rPr><w:w w:val="105"/></w:rPr><w:t>precipitation</w:t></w:r><w:r><w:rPr><w:spacing w:val="21"/><w:w w:val="105"/></w:rPr><w:t xml:space="preserve"> </w:t></w:r><w:del w:id="2373" w:author="Rivard, Christine" w:date="2015-03-27T12:07:00Z"><w:r><w:rPr><w:w w:val="105"/></w:rPr><w:delText>which</w:delText></w:r></w:del><w:del w:id="2374" w:author="Rivard, Christine" w:date="2015-03-27T12:07:00Z"><w:r><w:rPr><w:spacing w:val="22"/><w:w w:val="105"/></w:rPr><w:delText xml:space="preserve"> </w:delText></w:r></w:del><w:r><w:rPr><w:w w:val="105"/></w:rPr><w:t>is</w:t></w:r><w:r><w:rPr><w:spacing w:val="23"/><w:w w:val="105"/></w:rPr><w:t xml:space="preserve"> </w:t></w:r><w:r><w:rPr><w:w w:val="105"/></w:rPr><w:t>not</w:t></w:r><w:r><w:rPr><w:spacing w:val="22"/><w:w w:val="105"/></w:rPr><w:t xml:space="preserve"> </w:t></w:r><w:del w:id="2375" w:author="Rivard, Christine" w:date="2015-03-27T12:08:00Z"><w:r><w:rPr><w:w w:val="105"/></w:rPr><w:delText>an</w:delText></w:r></w:del><w:del w:id="2376" w:author="Rivard, Christine" w:date="2015-03-27T12:08:00Z"><w:r><w:rPr><w:spacing w:val="22"/><w:w w:val="105"/></w:rPr><w:delText xml:space="preserve"> </w:delText></w:r></w:del><w:r><w:rPr><w:w w:val="105"/></w:rPr><w:t>appropriate</w:t></w:r><w:r><w:rPr><w:spacing w:val="22"/><w:w w:val="105"/></w:rPr><w:t xml:space="preserve"> </w:t></w:r><w:del w:id="2377" w:author="Rivard, Christine" w:date="2015-03-27T12:08:00Z"><w:r><w:rPr><w:w w:val="105"/></w:rPr><w:delText>method</w:delText></w:r></w:del><w:del w:id="2378" w:author="Rivard, Christine" w:date="2015-03-27T12:08:00Z"><w:r><w:rPr><w:spacing w:val="23"/><w:w w:val="105"/></w:rPr><w:delText xml:space="preserve"> </w:delText></w:r></w:del><w:r><w:rPr><w:w w:val="105"/></w:rPr><w:t>for</w:t></w:r><w:r><w:rPr><w:spacing w:val="22"/><w:w w:val="105"/></w:rPr><w:t xml:space="preserve"> </w:t></w:r><w:r><w:rPr><w:w w:val="105"/></w:rPr><w:t>these</w:t></w:r><w:r><w:rPr><w:spacing w:val="22"/><w:w w:val="105"/></w:rPr><w:t xml:space="preserve"> </w:t></w:r><w:del w:id="2379" w:author="Rivard, Christine" w:date="2015-03-27T12:09:00Z"><w:r><w:rPr><w:w w:val="105"/></w:rPr><w:delText>kind</w:delText></w:r></w:del><w:del w:id="2380" w:author="Rivard, Christine" w:date="2015-03-27T12:09:00Z"><w:r><w:rPr><w:spacing w:val="22"/><w:w w:val="105"/></w:rPr><w:delText xml:space="preserve"> </w:delText></w:r></w:del><w:ins w:id="2381" w:author="Rivard, Christine" w:date="2015-03-27T12:09:00Z"><w:r><w:rPr><w:w w:val="105"/></w:rPr><w:t>weather</w:t></w:r></w:ins><w:ins w:id="2382" w:author="Rivard, Christine" w:date="2015-03-27T12:09:00Z"><w:r><w:rPr><w:spacing w:val="22"/><w:w w:val="105"/></w:rPr><w:t xml:space="preserve"> </w:t></w:r></w:ins><w:del w:id="2383" w:author="Rivard, Christine" w:date="2015-03-27T12:09:00Z"><w:r><w:rPr><w:w w:val="105"/></w:rPr><w:delText>of</w:delText></w:r></w:del><w:del w:id="2384" w:author="Rivard, Christine" w:date="2015-03-27T12:09:00Z"><w:r><w:rPr><w:spacing w:val="20"/><w:w w:val="95"/></w:rPr><w:delText xml:space="preserve"> </w:delText></w:r></w:del><w:r><w:rPr><w:w w:val="105"/></w:rPr><w:t xml:space="preserve">data </w:t></w:r><w:hyperlink w:anchor="_bookmark90"><w:r><w:rPr><w:rStyle w:val="InternetLink"/><w:w w:val="105"/></w:rPr><w:t>(Eischeid</w:t></w:r><w:r><w:rPr><w:rStyle w:val="InternetLink"/><w:spacing w:val="1"/><w:w w:val="105"/></w:rPr><w:t xml:space="preserve"> </w:t></w:r><w:r><w:rPr><w:rStyle w:val="InternetLink"/><w:w w:val="105"/></w:rPr><w:t>et</w:t></w:r><w:r><w:rPr><w:rStyle w:val="InternetLink"/><w:spacing w:val="2"/><w:w w:val="105"/></w:rPr><w:t xml:space="preserve"> </w:t></w:r><w:r><w:rPr><w:rStyle w:val="InternetLink"/><w:w w:val="105"/></w:rPr><w:t>al.,</w:t></w:r></w:hyperlink><w:r><w:rPr><w:spacing w:val="1"/><w:w w:val="105"/></w:rPr><w:t xml:space="preserve"> </w:t></w:r><w:hyperlink w:anchor="_bookmark90"><w:r><w:rPr><w:rStyle w:val="InternetLink"/><w:w w:val="105"/></w:rPr><w:t>1995;</w:t></w:r></w:hyperlink><w:r><w:rPr><w:spacing w:val="2"/><w:w w:val="105"/></w:rPr><w:t xml:space="preserve"> </w:t></w:r><w:hyperlink w:anchor="_bookmark93"><w:r><w:rPr><w:rStyle w:val="InternetLink"/><w:w w:val="105"/></w:rPr><w:t>Kemp</w:t></w:r><w:r><w:rPr><w:rStyle w:val="InternetLink"/><w:spacing w:val="2"/><w:w w:val="105"/></w:rPr><w:t xml:space="preserve"> </w:t></w:r><w:r><w:rPr><w:rStyle w:val="InternetLink"/><w:w w:val="105"/></w:rPr><w:t>et</w:t></w:r><w:r><w:rPr><w:rStyle w:val="InternetLink"/><w:spacing w:val="1"/><w:w w:val="105"/></w:rPr><w:t xml:space="preserve"> </w:t></w:r><w:r><w:rPr><w:rStyle w:val="InternetLink"/><w:w w:val="105"/></w:rPr><w:t>al.,</w:t></w:r></w:hyperlink><w:r><w:rPr><w:spacing w:val="2"/><w:w w:val="105"/></w:rPr><w:t xml:space="preserve"> </w:t></w:r><w:hyperlink w:anchor="_bookmark93"><w:r><w:rPr><w:rStyle w:val="InternetLink"/><w:w w:val="105"/></w:rPr><w:t>1983;</w:t></w:r></w:hyperlink><w:r><w:rPr><w:spacing w:val="2"/><w:w w:val="105"/></w:rPr><w:t xml:space="preserve"> </w:t></w:r><w:hyperlink w:anchor="_bookmark97"><w:r><w:rPr><w:rStyle w:val="InternetLink"/><w:w w:val="105"/></w:rPr><w:t>Simolo</w:t></w:r><w:r><w:rPr><w:rStyle w:val="InternetLink"/><w:spacing w:val="1"/><w:w w:val="105"/></w:rPr><w:t xml:space="preserve"> </w:t></w:r><w:r><w:rPr><w:rStyle w:val="InternetLink"/><w:w w:val="105"/></w:rPr><w:t>et</w:t></w:r><w:r><w:rPr><w:rStyle w:val="InternetLink"/><w:spacing w:val="2"/><w:w w:val="105"/></w:rPr><w:t xml:space="preserve"> </w:t></w:r><w:r><w:rPr><w:rStyle w:val="InternetLink"/><w:w w:val="105"/></w:rPr><w:t>al.,</w:t></w:r></w:hyperlink><w:r><w:rPr><w:spacing w:val="2"/><w:w w:val="105"/></w:rPr><w:t xml:space="preserve"> </w:t></w:r><w:hyperlink w:anchor="_bookmark97"><w:r><w:rPr><w:rStyle w:val="InternetLink"/><w:w w:val="105"/></w:rPr><w:t>2010).</w:t></w:r></w:hyperlink><w:r><w:rPr><w:spacing w:val="23"/><w:w w:val="105"/></w:rPr><w:t xml:space="preserve"> </w:t></w:r><w:del w:id="2385" w:author="Rivard, Christine" w:date="2015-03-27T12:09:00Z"><w:commentRangeStart w:id="70"/><w:r><w:rPr><w:w w:val="105"/></w:rPr><w:delText>For</w:delText></w:r></w:del><w:del w:id="2386" w:author="Rivard, Christine" w:date="2015-03-27T12:09:00Z"><w:r><w:rPr><w:spacing w:val="2"/><w:w w:val="105"/></w:rPr><w:delText xml:space="preserve"> </w:delText></w:r></w:del><w:del w:id="2387" w:author="Rivard, Christine" w:date="2015-03-27T12:09:00Z"><w:r><w:rPr><w:w w:val="105"/></w:rPr><w:delText>this</w:delText></w:r></w:del><w:del w:id="2388" w:author="Rivard, Christine" w:date="2015-03-27T12:09:00Z"><w:r><w:rPr><w:spacing w:val="1"/><w:w w:val="105"/></w:rPr><w:delText xml:space="preserve"> </w:delText></w:r></w:del><w:del w:id="2389" w:author="Rivard, Christine" w:date="2015-03-27T12:09:00Z"><w:r><w:rPr><w:w w:val="105"/></w:rPr><w:delText>reason,</w:delText></w:r></w:del><w:del w:id="2390" w:author="Rivard, Christine" w:date="2015-03-27T12:09:00Z"><w:r><w:rPr><w:spacing w:val="1"/><w:w w:val="105"/></w:rPr><w:delText xml:space="preserve"> </w:delText></w:r></w:del><w:del w:id="2391" w:author="Rivard, Christine" w:date="2015-03-27T12:09:00Z"><w:r><w:rPr><w:w w:val="105"/></w:rPr><w:delText>the</w:delText></w:r></w:del><w:del w:id="2392" w:author="Rivard, Christine" w:date="2015-03-27T12:09:00Z"><w:r><w:rPr><w:spacing w:val="2"/><w:w w:val="105"/></w:rPr><w:delText xml:space="preserve"> </w:delText></w:r></w:del><w:del w:id="2393" w:author="Rivard, Christine" w:date="2015-03-27T12:09:00Z"><w:r><w:rPr><w:w w:val="105"/></w:rPr><w:delText>creation</w:delText></w:r></w:del><w:del w:id="2394" w:author="Rivard, Christine" w:date="2015-03-27T12:09:00Z"><w:r><w:rPr><w:spacing w:val="1"/><w:w w:val="105"/></w:rPr><w:delText xml:space="preserve"> </w:delText></w:r></w:del><w:del w:id="2395" w:author="Rivard, Christine" w:date="2015-03-27T12:09:00Z"><w:r><w:rPr><w:w w:val="105"/></w:rPr><w:delText>of</w:delText></w:r></w:del><w:del w:id="2396" w:author="Rivard, Christine" w:date="2015-03-27T12:09:00Z"><w:r><w:rPr><w:w w:val="92"/></w:rPr><w:delText xml:space="preserve"> </w:delText></w:r></w:del><w:del w:id="2397" w:author="Rivard, Christine" w:date="2015-03-27T12:09:00Z"><w:r><w:rPr><w:w w:val="105"/></w:rPr><w:delText>gapless</w:delText></w:r></w:del><w:del w:id="2398" w:author="Rivard, Christine" w:date="2015-03-27T12:09:00Z"><w:r><w:rPr><w:spacing w:val="17"/><w:w w:val="105"/></w:rPr><w:delText xml:space="preserve"> </w:delText></w:r></w:del><w:del w:id="2399" w:author="Rivard, Christine" w:date="2015-03-27T12:09:00Z"><w:r><w:rPr><w:w w:val="105"/></w:rPr><w:delText>weather</w:delText></w:r></w:del><w:del w:id="2400" w:author="Rivard, Christine" w:date="2015-03-27T12:09:00Z"><w:r><w:rPr><w:spacing w:val="19"/><w:w w:val="105"/></w:rPr><w:delText xml:space="preserve"> </w:delText></w:r></w:del><w:del w:id="2401" w:author="Rivard, Christine" w:date="2015-03-27T12:09:00Z"><w:r><w:rPr><w:w w:val="105"/></w:rPr><w:delText>data</w:delText></w:r></w:del><w:del w:id="2402" w:author="Rivard, Christine" w:date="2015-03-27T12:09:00Z"><w:r><w:rPr><w:spacing w:val="17"/><w:w w:val="105"/></w:rPr><w:delText xml:space="preserve"> </w:delText></w:r></w:del><w:del w:id="2403" w:author="Rivard, Christine" w:date="2015-03-27T12:09:00Z"><w:r><w:rPr><w:w w:val="105"/></w:rPr><w:delText>series</w:delText></w:r></w:del><w:del w:id="2404" w:author="Rivard, Christine" w:date="2015-03-27T12:09:00Z"><w:r><w:rPr><w:spacing w:val="19"/><w:w w:val="105"/></w:rPr><w:delText xml:space="preserve"> </w:delText></w:r></w:del><w:del w:id="2405" w:author="Rivard, Christine" w:date="2015-03-27T12:09:00Z"><w:r><w:rPr><w:w w:val="105"/></w:rPr><w:delText>(air</w:delText></w:r></w:del><w:del w:id="2406" w:author="Rivard, Christine" w:date="2015-03-27T12:09:00Z"><w:r><w:rPr><w:spacing w:val="18"/><w:w w:val="105"/></w:rPr><w:delText xml:space="preserve"> </w:delText></w:r></w:del><w:del w:id="2407" w:author="Rivard, Christine" w:date="2015-03-27T12:09:00Z"><w:r><w:rPr><w:w w:val="105"/></w:rPr><w:delText>temperature</w:delText></w:r></w:del><w:del w:id="2408" w:author="Rivard, Christine" w:date="2015-03-27T12:09:00Z"><w:r><w:rPr><w:spacing w:val="18"/><w:w w:val="105"/></w:rPr><w:delText xml:space="preserve"> </w:delText></w:r></w:del><w:del w:id="2409" w:author="Rivard, Christine" w:date="2015-03-27T12:09:00Z"><w:r><w:rPr><w:w w:val="105"/></w:rPr><w:delText>and</w:delText></w:r></w:del><w:del w:id="2410" w:author="Rivard, Christine" w:date="2015-03-27T12:09:00Z"><w:r><w:rPr><w:spacing w:val="18"/><w:w w:val="105"/></w:rPr><w:delText xml:space="preserve"> </w:delText></w:r></w:del><w:del w:id="2411" w:author="Rivard, Christine" w:date="2015-03-27T12:09:00Z"><w:r><w:rPr><w:w w:val="105"/></w:rPr><w:delText>precipitation)</w:delText></w:r></w:del><w:del w:id="2412" w:author="Rivard, Christine" w:date="2015-03-27T12:09:00Z"><w:r><w:rPr><w:spacing w:val="18"/><w:w w:val="105"/></w:rPr><w:delText xml:space="preserve"> </w:delText></w:r></w:del><w:del w:id="2413" w:author="Rivard, Christine" w:date="2015-03-27T12:09:00Z"><w:r><w:rPr><w:w w:val="105"/></w:rPr><w:delText>has</w:delText></w:r></w:del><w:del w:id="2414" w:author="Rivard, Christine" w:date="2015-03-27T12:09:00Z"><w:r><w:rPr><w:spacing w:val="17"/><w:w w:val="105"/></w:rPr><w:delText xml:space="preserve"> </w:delText></w:r></w:del><w:del w:id="2415" w:author="Rivard, Christine" w:date="2015-03-27T12:09:00Z"><w:r><w:rPr><w:w w:val="105"/></w:rPr><w:delText>been</w:delText></w:r></w:del><w:del w:id="2416" w:author="Rivard, Christine" w:date="2015-03-27T12:09:00Z"><w:r><w:rPr><w:spacing w:val="18"/><w:w w:val="105"/></w:rPr><w:delText xml:space="preserve"> </w:delText></w:r></w:del><w:del w:id="2417" w:author="Rivard, Christine" w:date="2015-03-27T12:09:00Z"><w:r><w:rPr><w:w w:val="105"/></w:rPr><w:delText>made</w:delText></w:r></w:del><w:del w:id="2418" w:author="Rivard, Christine" w:date="2015-03-27T12:09:00Z"><w:r><w:rPr><w:spacing w:val="17"/><w:w w:val="105"/></w:rPr><w:delText xml:space="preserve"> </w:delText></w:r></w:del><w:del w:id="2419" w:author="Rivard, Christine" w:date="2015-03-27T12:09:00Z"><w:r><w:rPr><w:w w:val="105"/></w:rPr><w:delText>an</w:delText></w:r></w:del><w:del w:id="2420" w:author="Rivard, Christine" w:date="2015-03-27T12:09:00Z"><w:r><w:rPr><w:spacing w:val="18"/><w:w w:val="105"/></w:rPr><w:delText xml:space="preserve"> </w:delText></w:r></w:del><w:del w:id="2421" w:author="Rivard, Christine" w:date="2015-03-27T12:09:00Z"><w:r><w:rPr><w:w w:val="105"/></w:rPr><w:delText>integral</w:delText></w:r></w:del><w:del w:id="2422" w:author="Rivard, Christine" w:date="2015-03-27T12:09:00Z"><w:r><w:rPr><w:spacing w:val="17"/><w:w w:val="105"/></w:rPr><w:delText xml:space="preserve"> </w:delText></w:r></w:del><w:del w:id="2423" w:author="Rivard, Christine" w:date="2015-03-27T12:09:00Z"><w:r><w:rPr><w:w w:val="105"/></w:rPr><w:delText>part</w:delText></w:r></w:del><w:del w:id="2424" w:author="Rivard, Christine" w:date="2015-03-27T12:09:00Z"><w:r><w:rPr><w:spacing w:val="19"/><w:w w:val="105"/></w:rPr><w:delText xml:space="preserve"> </w:delText></w:r></w:del><w:del w:id="2425" w:author="Rivard, Christine" w:date="2015-03-27T12:09:00Z"><w:r><w:rPr><w:w w:val="105"/></w:rPr><w:delText>of</w:delText></w:r></w:del><w:del w:id="2426" w:author="Rivard, Christine" w:date="2015-03-27T12:09:00Z"><w:r><w:rPr><w:w w:val="93"/></w:rPr><w:delText xml:space="preserve"> </w:delText></w:r></w:del><w:del w:id="2427" w:author="Rivard, Christine" w:date="2015-03-27T12:09:00Z"><w:r><w:rPr><w:w w:val="105"/></w:rPr><w:delText>the</w:delText></w:r></w:del><w:del w:id="2428" w:author="Rivard, Christine" w:date="2015-03-27T12:09:00Z"><w:r><w:rPr><w:spacing w:val="14"/><w:w w:val="105"/></w:rPr><w:delText xml:space="preserve"> </w:delText></w:r></w:del><w:del w:id="2429" w:author="Rivard, Christine" w:date="2015-03-27T12:09:00Z"><w:r><w:rPr><w:w w:val="105"/></w:rPr><w:delText>software</w:delText></w:r></w:del><w:del w:id="2430" w:author="Rivard, Christine" w:date="2015-03-27T12:09:00Z"><w:r><w:rPr><w:spacing w:val="14"/><w:w w:val="105"/></w:rPr><w:delText xml:space="preserve"> </w:delText></w:r></w:del><w:del w:id="2431" w:author="Rivard, Christine" w:date="2015-03-27T12:09:00Z"><w:r><w:rPr><w:w w:val="105"/></w:rPr><w:delText>WHAT.</w:delText></w:r></w:del><w:commentRangeEnd w:id="70"/><w:r><w:commentReference w:id="70"/></w:r><w:r><w:rPr><w:w w:val="105"/></w:rPr></w:r></w:p><w:p><w:pPr><w:pStyle w:val="TextBody"/><w:spacing w:lineRule="auto" w:line="249"/><w:ind w:left="113" w:right="146" w:firstLine="351"/><w:jc w:val="both"/><w:rPr></w:rPr></w:pPr><w:r><w:rPr><w:w w:val="105"/></w:rPr><w:t>The</w:t></w:r><w:r><w:rPr><w:spacing w:val="0"/><w:w w:val="105"/></w:rPr><w:t xml:space="preserve"> </w:t></w:r><w:r><w:rPr><w:w w:val="105"/></w:rPr><w:t>method</w:t></w:r><w:r><w:rPr><w:spacing w:val="0"/><w:w w:val="105"/></w:rPr><w:t xml:space="preserve"> </w:t></w:r><w:r><w:rPr><w:w w:val="105"/></w:rPr><w:t>for</w:t></w:r><w:r><w:rPr><w:spacing w:val="0"/><w:w w:val="105"/></w:rPr><w:t xml:space="preserve"> </w:t></w:r><w:r><w:rPr><w:w w:val="105"/></w:rPr><w:t>filling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gaps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weather</w:t></w:r><w:r><w:rPr><w:spacing w:val="0"/><w:w w:val="105"/></w:rPr><w:t xml:space="preserve"> </w:t></w:r><w:r><w:rPr><w:w w:val="105"/></w:rPr><w:t>time</w:t></w:r><w:ins w:id="2432" w:author="Rivard, Christine" w:date="2015-03-27T12:10:00Z"><w:r><w:rPr><w:spacing w:val="0"/><w:w w:val="105"/></w:rPr><w:t>-</w:t></w:r></w:ins><w:del w:id="2433" w:author="Rivard, Christine" w:date="2015-03-27T12:10:00Z"><w:r><w:rPr><w:spacing w:val="0"/><w:w w:val="105"/></w:rPr><w:delText xml:space="preserve"> </w:delText></w:r></w:del><w:r><w:rPr><w:w w:val="105"/></w:rPr><w:t>series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air</w:t></w:r><w:r><w:rPr><w:spacing w:val="0"/><w:w w:val="105"/></w:rPr><w:t xml:space="preserve"> </w:t></w:r><w:r><w:rPr><w:w w:val="105"/></w:rPr><w:t>temperature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precipitation</w:t></w:r><w:r><w:rPr><w:spacing w:val="0"/><w:w w:val="105"/></w:rPr><w:t xml:space="preserve"> </w:t></w:r><w:ins w:id="2434" w:author="Rivard, Christine" w:date="2015-03-27T12:10:00Z"><w:r><w:rPr><w:spacing w:val="0"/><w:w w:val="105"/></w:rPr><w:t xml:space="preserve">in WHAT </w:t></w:r></w:ins><w:r><w:rPr><w:w w:val="105"/></w:rPr><w:t>is</w:t></w:r><w:r><w:rPr><w:w w:val="96"/></w:rPr><w:t xml:space="preserve"> </w:t></w:r><w:r><w:rPr><w:w w:val="105"/></w:rPr><w:t>based</w:t></w:r><w:r><w:rPr><w:spacing w:val="0"/><w:w w:val="105"/></w:rPr><w:t xml:space="preserve"> </w:t></w:r><w:r><w:rPr><w:w w:val="105"/></w:rPr><w:t>on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implementation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commentRangeStart w:id="71"/><w:r><w:rPr><w:w w:val="105"/></w:rPr><w:t>classical</w:t></w:r><w:r><w:rPr><w:spacing w:val="0"/><w:w w:val="105"/></w:rPr><w:t xml:space="preserve"> </w:t></w:r><w:r><w:rPr><w:w w:val="105"/></w:rPr><w:t>MLR</w:t></w:r><w:r><w:rPr><w:spacing w:val="0"/><w:w w:val="105"/></w:rPr><w:t xml:space="preserve"> </w:t></w:r><w:r><w:rPr><w:spacing w:val="0"/><w:w w:val="105"/></w:rPr></w:r><w:commentRangeEnd w:id="71"/><w:r><w:commentReference w:id="71"/></w:r><w:r><w:rPr><w:w w:val="105"/></w:rPr><w:t>method</w:t></w:r><w:r><w:rPr><w:spacing w:val="0"/><w:w w:val="105"/></w:rPr><w:t xml:space="preserve"> </w:t></w:r><w:r><w:rPr><w:w w:val="105"/></w:rPr><w:t>presented</w:t></w:r><w:r><w:rPr><w:spacing w:val="0"/><w:w w:val="105"/></w:rPr><w:t xml:space="preserve"> </w:t></w:r><w:r><w:rPr><w:w w:val="105"/></w:rPr><w:t>in</w:t></w:r><w:r><w:rPr><w:spacing w:val="0"/><w:w w:val="105"/></w:rPr><w:t xml:space="preserve"> </w:t></w:r><w:hyperlink w:anchor="_bookmark89"><w:r><w:rPr><w:rStyle w:val="InternetLink"/><w:w w:val="105"/></w:rPr><w:t>Eischeid</w:t></w:r><w:r><w:rPr><w:rStyle w:val="InternetLink"/><w:spacing w:val="0"/><w:w w:val="105"/></w:rPr><w:t xml:space="preserve"> </w:t></w:r><w:r><w:rPr><w:rStyle w:val="InternetLink"/><w:w w:val="105"/></w:rPr><w:t>et</w:t></w:r><w:r><w:rPr><w:rStyle w:val="InternetLink"/><w:spacing w:val="0"/><w:w w:val="105"/></w:rPr><w:t xml:space="preserve"> </w:t></w:r><w:r><w:rPr><w:rStyle w:val="InternetLink"/><w:w w:val="105"/></w:rPr><w:t>al.</w:t></w:r></w:hyperlink><w:r><w:rPr><w:spacing w:val="0"/><w:w w:val="105"/></w:rPr><w:t xml:space="preserve"> </w:t></w:r><w:hyperlink w:anchor="_bookmark89"><w:r><w:rPr><w:rStyle w:val="InternetLink"/><w:w w:val="105"/></w:rPr><w:t>(2000).</w:t></w:r></w:hyperlink><w:r><w:rPr><w:spacing w:val="19"/><w:w w:val="105"/></w:rPr><w:t xml:space="preserve"> </w:t></w:r><w:r><w:rPr><w:w w:val="105"/></w:rPr><w:t>The rationales</w:t></w:r><w:r><w:rPr><w:spacing w:val="0"/><w:w w:val="105"/></w:rPr><w:t xml:space="preserve"> </w:t></w:r><w:r><w:rPr><w:w w:val="105"/></w:rPr><w:t>behind</w:t></w:r><w:r><w:rPr><w:spacing w:val="0"/><w:w w:val="105"/></w:rPr><w:t xml:space="preserve"> </w:t></w:r><w:r><w:rPr><w:w w:val="105"/></w:rPr><w:t>this</w:t></w:r><w:r><w:rPr><w:spacing w:val="0"/><w:w w:val="105"/></w:rPr><w:t xml:space="preserve"> </w:t></w:r><w:r><w:rPr><w:w w:val="105"/></w:rPr><w:t>choice</w:t></w:r><w:r><w:rPr><w:spacing w:val="0"/><w:w w:val="105"/></w:rPr><w:t xml:space="preserve"> </w:t></w:r><w:r><w:rPr><w:w w:val="105"/></w:rPr><w:t>was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provide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WHAT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robust,</w:t></w:r><w:r><w:rPr><w:spacing w:val="0"/><w:w w:val="105"/></w:rPr><w:t xml:space="preserve"> </w:t></w:r><w:r><w:rPr><w:w w:val="105"/></w:rPr><w:t>efficient,</w:t></w:r><w:r><w:rPr><w:spacing w:val="0"/><w:w w:val="105"/></w:rPr><w:t xml:space="preserve"> accurate, </w:t></w:r><w:r><w:rPr><w:w w:val="105"/></w:rPr><w:t>and</w:t></w:r><w:r><w:rPr><w:spacing w:val="0"/><w:w w:val="105"/></w:rPr><w:t xml:space="preserve"> </w:t></w:r><w:r><w:rPr><w:w w:val="105"/></w:rPr><w:t>well</w:t></w:r><w:r><w:rPr><w:spacing w:val="0"/><w:w w:val="105"/></w:rPr><w:t xml:space="preserve"> </w:t></w:r><w:r><w:rPr><w:w w:val="105"/></w:rPr><w:t>known</w:t></w:r><w:r><w:rPr><w:spacing w:val="28"/></w:rPr><w:t xml:space="preserve"> </w:t></w:r><w:r><w:rPr><w:w w:val="105"/></w:rPr><w:t>method</w:t></w:r><w:r><w:rPr><w:spacing w:val="30"/><w:w w:val="105"/></w:rPr><w:t xml:space="preserve"> </w:t></w:r><w:r><w:rPr><w:w w:val="105"/></w:rPr><w:t>that</w:t></w:r><w:r><w:rPr><w:spacing w:val="30"/><w:w w:val="105"/></w:rPr><w:t xml:space="preserve"> </w:t></w:r><w:r><w:rPr><w:w w:val="105"/></w:rPr><w:t>was</w:t></w:r><w:r><w:rPr><w:spacing w:val="30"/><w:w w:val="105"/></w:rPr><w:t xml:space="preserve"> </w:t></w:r><w:del w:id="2435" w:author="Rivard, Christine" w:date="2015-03-27T12:12:00Z"><w:r><w:rPr><w:w w:val="105"/></w:rPr><w:delText>adequate</w:delText></w:r></w:del><w:del w:id="2436" w:author="Rivard, Christine" w:date="2015-03-27T12:12:00Z"><w:r><w:rPr><w:spacing w:val="31"/><w:w w:val="105"/></w:rPr><w:delText xml:space="preserve"> </w:delText></w:r></w:del><w:ins w:id="2437" w:author="Rivard, Christine" w:date="2015-03-27T12:12:00Z"><w:r><w:rPr><w:w w:val="105"/></w:rPr><w:t>well suited</w:t></w:r></w:ins><w:ins w:id="2438" w:author="Rivard, Christine" w:date="2015-03-27T12:12:00Z"><w:r><w:rPr><w:spacing w:val="31"/><w:w w:val="105"/></w:rPr><w:t xml:space="preserve"> </w:t></w:r></w:ins><w:r><w:rPr><w:w w:val="105"/></w:rPr><w:t>to</w:t></w:r><w:r><w:rPr><w:spacing w:val="30"/><w:w w:val="105"/></w:rPr><w:t xml:space="preserve"> </w:t></w:r><w:r><w:rPr><w:w w:val="105"/></w:rPr><w:t>most</w:t></w:r><w:r><w:rPr><w:spacing w:val="30"/><w:w w:val="105"/></w:rPr><w:t xml:space="preserve"> </w:t></w:r><w:r><w:rPr><w:w w:val="105"/></w:rPr><w:t>conditions</w:t></w:r><w:r><w:rPr><w:spacing w:val="32"/><w:w w:val="105"/></w:rPr><w:t xml:space="preserve"> </w:t></w:r><w:r><w:rPr><w:w w:val="105"/></w:rPr><w:t>(e.g. climate,</w:t></w:r><w:r><w:rPr><w:spacing w:val="30"/><w:w w:val="105"/></w:rPr><w:t xml:space="preserve"> </w:t></w:r><w:r><w:rPr><w:w w:val="105"/></w:rPr><w:t>land</w:t></w:r><w:r><w:rPr><w:spacing w:val="31"/><w:w w:val="105"/></w:rPr><w:t xml:space="preserve"> </w:t></w:r><w:r><w:rPr><w:w w:val="105"/></w:rPr><w:t>cover,</w:t></w:r><w:r><w:rPr><w:spacing w:val="31"/><w:w w:val="105"/></w:rPr><w:t xml:space="preserve"> </w:t></w:r><w:r><w:rPr><w:w w:val="105"/></w:rPr><w:t>topography).</w:t></w:r><w:r><w:rPr><w:spacing w:val="1"/><w:w w:val="105"/></w:rPr><w:t xml:space="preserve"> </w:t></w:r><w:r><w:rPr><w:w w:val="105"/></w:rPr><w:t>Based</w:t></w:r><w:r><w:rPr><w:spacing w:val="31"/><w:w w:val="105"/></w:rPr><w:t xml:space="preserve"> </w:t></w:r><w:r><w:rPr><w:w w:val="105"/></w:rPr><w:t>on</w:t></w:r><w:r><w:rPr><w:w w:val="104"/></w:rPr><w:t xml:space="preserve"> </w:t></w:r><w:r><w:rPr><w:w w:val="105"/></w:rPr><w:t>the</w:t></w:r><w:r><w:rPr><w:spacing w:val="11"/><w:w w:val="105"/></w:rPr><w:t xml:space="preserve"> </w:t></w:r><w:r><w:rPr><w:spacing w:val="0"/><w:w w:val="105"/></w:rPr><w:t>literature</w:t></w:r><w:r><w:rPr><w:spacing w:val="12"/><w:w w:val="105"/></w:rPr><w:t xml:space="preserve"> </w:t></w:r><w:r><w:rPr><w:w w:val="105"/></w:rPr><w:t>review</w:t></w:r><w:r><w:rPr><w:spacing w:val="11"/><w:w w:val="105"/></w:rPr><w:t xml:space="preserve"> </w:t></w:r><w:r><w:rPr><w:spacing w:val="0"/><w:w w:val="105"/></w:rPr><w:t>presented</w:t></w:r><w:r><w:rPr><w:spacing w:val="12"/><w:w w:val="105"/></w:rPr><w:t xml:space="preserve"> </w:t></w:r><w:r><w:rPr><w:w w:val="105"/></w:rPr><w:t>in</w:t></w:r><w:r><w:rPr><w:spacing w:val="11"/><w:w w:val="105"/></w:rPr><w:t xml:space="preserve"> </w:t></w:r><w:del w:id="2439" w:author="Rivard, Christine" w:date="2015-03-27T12:12:00Z"><w:r><w:rPr><w:w w:val="105"/></w:rPr><w:delText>the</w:delText></w:r></w:del><w:del w:id="2440" w:author="Rivard, Christine" w:date="2015-03-27T12:12:00Z"><w:r><w:rPr><w:spacing w:val="11"/><w:w w:val="105"/></w:rPr><w:delText xml:space="preserve"> </w:delText></w:r></w:del><w:r><w:rPr><w:w w:val="105"/></w:rPr><w:t>section</w:t></w:r><w:r><w:rPr><w:spacing w:val="12"/><w:w w:val="105"/></w:rPr><w:t xml:space="preserve"> </w:t></w:r><w:del w:id="2441" w:author="Rivard, Christine" w:date="2015-03-27T12:12:00Z"><w:r><w:rPr><w:w w:val="105"/></w:rPr><w:delText>above</w:delText></w:r></w:del><w:ins w:id="2442" w:author="Rivard, Christine" w:date="2015-03-27T12:12:00Z"><w:r><w:rPr><w:w w:val="105"/></w:rPr><w:t>8.2</w:t></w:r></w:ins><w:r><w:rPr><w:w w:val="105"/></w:rPr><w:t>,</w:t></w:r><w:r><w:rPr><w:spacing w:val="12"/><w:w w:val="105"/></w:rPr><w:t xml:space="preserve"> </w:t></w:r><w:r><w:rPr><w:w w:val="105"/></w:rPr><w:t>this</w:t></w:r><w:r><w:rPr><w:spacing w:val="11"/><w:w w:val="105"/></w:rPr><w:t xml:space="preserve"> </w:t></w:r><w:r><w:rPr><w:w w:val="105"/></w:rPr><w:t>choice</w:t></w:r><w:r><w:rPr><w:spacing w:val="12"/><w:w w:val="105"/></w:rPr><w:t xml:space="preserve"> </w:t></w:r><w:r><w:rPr><w:w w:val="105"/></w:rPr><w:t>appear</w:t></w:r><w:ins w:id="2443" w:author="Rivard, Christine" w:date="2015-03-27T12:14:00Z"><w:r><w:rPr><w:w w:val="105"/></w:rPr><w:t>ed</w:t></w:r></w:ins><w:del w:id="2444" w:author="Rivard, Christine" w:date="2015-03-27T12:13:00Z"><w:r><w:rPr><w:w w:val="105"/></w:rPr><w:delText>s</w:delText></w:r></w:del><w:ins w:id="2445" w:author="Rivard, Christine" w:date="2015-03-27T12:13:00Z"><w:r><w:rPr><w:w w:val="105"/></w:rPr><w:t xml:space="preserve"> to be the best </w:t></w:r></w:ins><w:del w:id="2446" w:author="Rivard, Christine" w:date="2015-03-27T12:13:00Z"><w:r><w:rPr><w:spacing w:val="11"/><w:w w:val="105"/></w:rPr><w:delText xml:space="preserve"> </w:delText></w:r></w:del><w:del w:id="2447" w:author="Rivard, Christine" w:date="2015-03-27T12:13:00Z"><w:r><w:rPr><w:w w:val="105"/></w:rPr><w:delText>to</w:delText></w:r></w:del><w:del w:id="2448" w:author="Rivard, Christine" w:date="2015-03-27T12:13:00Z"><w:r><w:rPr><w:spacing w:val="12"/><w:w w:val="105"/></w:rPr><w:delText xml:space="preserve"> </w:delText></w:r></w:del><w:del w:id="2449" w:author="Rivard, Christine" w:date="2015-03-27T12:13:00Z"><w:r><w:rPr><w:w w:val="105"/></w:rPr><w:delText>be</w:delText></w:r></w:del><w:del w:id="2450" w:author="Rivard, Christine" w:date="2015-03-27T12:13:00Z"><w:r><w:rPr><w:spacing w:val="10"/><w:w w:val="105"/></w:rPr><w:delText xml:space="preserve"> </w:delText></w:r></w:del><w:del w:id="2451" w:author="Rivard, Christine" w:date="2015-03-27T12:13:00Z"><w:r><w:rPr><w:w w:val="105"/></w:rPr><w:delText>a</w:delText></w:r></w:del><w:del w:id="2452" w:author="Rivard, Christine" w:date="2015-03-27T12:13:00Z"><w:r><w:rPr><w:spacing w:val="12"/><w:w w:val="105"/></w:rPr><w:delText xml:space="preserve"> </w:delText></w:r></w:del><w:del w:id="2453" w:author="Rivard, Christine" w:date="2015-03-27T12:13:00Z"><w:r><w:rPr><w:w w:val="105"/></w:rPr><w:delText>very</w:delText></w:r></w:del><w:del w:id="2454" w:author="Rivard, Christine" w:date="2015-03-27T12:13:00Z"><w:r><w:rPr><w:spacing w:val="12"/><w:w w:val="105"/></w:rPr><w:delText xml:space="preserve"> </w:delText></w:r></w:del><w:del w:id="2455" w:author="Rivard, Christine" w:date="2015-03-27T12:13:00Z"><w:r><w:rPr><w:spacing w:val="0"/><w:w w:val="105"/></w:rPr><w:delText>good</w:delText></w:r></w:del><w:del w:id="2456" w:author="Rivard, Christine" w:date="2015-03-27T12:13:00Z"><w:r><w:rPr><w:spacing w:val="12"/><w:w w:val="105"/></w:rPr><w:delText xml:space="preserve"> </w:delText></w:r></w:del><w:r><w:rPr><w:w w:val="105"/></w:rPr><w:t>default</w:t></w:r><w:r><w:rPr><w:spacing w:val="41"/><w:w w:val="105"/></w:rPr><w:t xml:space="preserve"> </w:t></w:r><w:r><w:rPr><w:w w:val="105"/></w:rPr><w:t>option</w:t></w:r><w:r><w:rPr><w:spacing w:val="30"/><w:w w:val="105"/></w:rPr><w:t xml:space="preserve"> </w:t></w:r><w:r><w:rPr><w:w w:val="105"/></w:rPr><w:t>for</w:t></w:r><w:r><w:rPr><w:spacing w:val="30"/><w:w w:val="105"/></w:rPr><w:t xml:space="preserve"> </w:t></w:r><w:r><w:rPr><w:w w:val="105"/></w:rPr><w:t>the</w:t></w:r><w:r><w:rPr><w:spacing w:val="31"/><w:w w:val="105"/></w:rPr><w:t xml:space="preserve"> </w:t></w:r><w:r><w:rPr><w:w w:val="105"/></w:rPr><w:t>first</w:t></w:r><w:r><w:rPr><w:spacing w:val="31"/><w:w w:val="105"/></w:rPr><w:t xml:space="preserve"> </w:t></w:r><w:del w:id="2457" w:author="Rivard, Christine" w:date="2015-03-27T12:13:00Z"><w:r><w:rPr><w:w w:val="105"/></w:rPr><w:delText>a</w:delText></w:r></w:del><w:r><w:rPr><w:spacing w:val="31"/><w:w w:val="105"/></w:rPr><w:t xml:space="preserve"> </w:t></w:r><w:r><w:rPr><w:w w:val="105"/></w:rPr><w:t>version</w:t></w:r><w:r><w:rPr><w:spacing w:val="30"/><w:w w:val="105"/></w:rPr><w:t xml:space="preserve"> </w:t></w:r><w:r><w:rPr><w:w w:val="105"/></w:rPr><w:t>of</w:t></w:r><w:r><w:rPr><w:spacing w:val="31"/><w:w w:val="105"/></w:rPr><w:t xml:space="preserve"> </w:t></w:r><w:r><w:rPr><w:w w:val="105"/></w:rPr><w:t>the</w:t></w:r><w:r><w:rPr><w:spacing w:val="30"/><w:w w:val="105"/></w:rPr><w:t xml:space="preserve"> </w:t></w:r><w:r><w:rPr><w:w w:val="105"/></w:rPr><w:t>software.</w:t></w:r><w:r><w:rPr><w:spacing w:val="19"/><w:w w:val="105"/></w:rPr><w:t xml:space="preserve"> </w:t></w:r><w:r><w:rPr><w:w w:val="105"/></w:rPr><w:t>Since</w:t></w:r><w:r><w:rPr><w:spacing w:val="31"/><w:w w:val="105"/></w:rPr><w:t xml:space="preserve"> </w:t></w:r><w:r><w:rPr><w:w w:val="105"/></w:rPr><w:t>the</w:t></w:r><w:r><w:rPr><w:spacing w:val="30"/><w:w w:val="105"/></w:rPr><w:t xml:space="preserve"> </w:t></w:r><w:ins w:id="2458" w:author="Rivard, Christine" w:date="2015-03-27T12:15:00Z"><w:r><w:rPr><w:spacing w:val="30"/><w:w w:val="105"/></w:rPr><w:t xml:space="preserve">programming? </w:t></w:r></w:ins><w:r><w:rPr><w:w w:val="105"/></w:rPr><w:t>code</w:t></w:r><w:r><w:rPr><w:spacing w:val="31"/><w:w w:val="105"/></w:rPr><w:t xml:space="preserve"> </w:t></w:r><w:r><w:rPr><w:w w:val="105"/></w:rPr><w:t>for</w:t></w:r><w:r><w:rPr><w:spacing w:val="30"/><w:w w:val="105"/></w:rPr><w:t xml:space="preserve"> </w:t></w:r><w:r><w:rPr><w:w w:val="105"/></w:rPr><w:t>loading</w:t></w:r><w:r><w:rPr><w:spacing w:val="31"/><w:w w:val="105"/></w:rPr><w:t xml:space="preserve"> </w:t></w:r><w:r><w:rPr><w:w w:val="105"/></w:rPr><w:t>and</w:t></w:r><w:r><w:rPr><w:spacing w:val="30"/><w:w w:val="105"/></w:rPr><w:t xml:space="preserve"> </w:t></w:r><w:r><w:rPr><w:w w:val="105"/></w:rPr><w:t>manipulating</w:t></w:r><w:r><w:rPr><w:spacing w:val="31"/><w:w w:val="105"/></w:rPr><w:t xml:space="preserve"> </w:t></w:r><w:r><w:rPr><w:w w:val="105"/></w:rPr><w:t>the</w:t></w:r><w:r><w:rPr><w:w w:val="112"/></w:rPr><w:t xml:space="preserve"> </w:t></w:r><w:r><w:rPr><w:w w:val="105"/></w:rPr><w:t>entire</w:t></w:r><w:r><w:rPr><w:spacing w:val="14"/><w:w w:val="105"/></w:rPr><w:t xml:space="preserve"> </w:t></w:r><w:r><w:rPr><w:w w:val="105"/></w:rPr><w:t>weather</w:t></w:r><w:r><w:rPr><w:spacing w:val="14"/><w:w w:val="105"/></w:rPr><w:t xml:space="preserve"> </w:t></w:r><w:r><w:rPr><w:spacing w:val="0"/><w:w w:val="105"/></w:rPr><w:t>dataset</w:t></w:r><w:r><w:rPr><w:spacing w:val="13"/><w:w w:val="105"/></w:rPr><w:t xml:space="preserve"> </w:t></w:r><w:r><w:rPr><w:w w:val="105"/></w:rPr><w:t>of</w:t></w:r><w:r><w:rPr><w:spacing w:val="14"/><w:w w:val="105"/></w:rPr><w:t xml:space="preserve"> </w:t></w:r><w:r><w:rPr><w:w w:val="105"/></w:rPr><w:t>a</w:t></w:r><w:r><w:rPr><w:spacing w:val="14"/><w:w w:val="105"/></w:rPr><w:t xml:space="preserve"> </w:t></w:r><w:r><w:rPr><w:w w:val="105"/></w:rPr><w:t>given</w:t></w:r><w:r><w:rPr><w:spacing w:val="14"/><w:w w:val="105"/></w:rPr><w:t xml:space="preserve"> </w:t></w:r><w:r><w:rPr><w:w w:val="105"/></w:rPr><w:t>study</w:t></w:r><w:r><w:rPr><w:spacing w:val="14"/><w:w w:val="105"/></w:rPr><w:t xml:space="preserve"> </w:t></w:r><w:r><w:rPr><w:w w:val="105"/></w:rPr><w:t>area</w:t></w:r><w:r><w:rPr><w:spacing w:val="15"/><w:w w:val="105"/></w:rPr><w:t xml:space="preserve"> </w:t></w:r><w:r><w:rPr><w:w w:val="105"/></w:rPr><w:t>is</w:t></w:r><w:r><w:rPr><w:spacing w:val="13"/><w:w w:val="105"/></w:rPr><w:t xml:space="preserve"> </w:t></w:r><w:r><w:rPr><w:w w:val="105"/></w:rPr><w:t>object</w:t></w:r><w:ins w:id="2459" w:author="Rivard, Christine" w:date="2015-03-27T12:14:00Z"><w:r><w:rPr><w:spacing w:val="13"/><w:w w:val="105"/></w:rPr><w:t>-</w:t></w:r></w:ins><w:del w:id="2460" w:author="Rivard, Christine" w:date="2015-03-27T12:14:00Z"><w:r><w:rPr><w:spacing w:val="13"/><w:w w:val="105"/></w:rPr><w:delText xml:space="preserve"> </w:delText></w:r></w:del><w:r><w:rPr><w:w w:val="105"/></w:rPr><w:t>oriented,</w:t></w:r><w:r><w:rPr><w:spacing w:val="14"/><w:w w:val="105"/></w:rPr><w:t xml:space="preserve"> </w:t></w:r><w:r><w:rPr><w:w w:val="105"/></w:rPr><w:t>it</w:t></w:r><w:r><w:rPr><w:spacing w:val="14"/><w:w w:val="105"/></w:rPr><w:t xml:space="preserve"> </w:t></w:r><w:del w:id="2461" w:author="Rivard, Christine" w:date="2015-03-27T12:15:00Z"><w:r><w:rPr><w:w w:val="105"/></w:rPr><w:delText>should</w:delText></w:r></w:del><w:del w:id="2462" w:author="Rivard, Christine" w:date="2015-03-27T12:15:00Z"><w:r><w:rPr><w:spacing w:val="14"/><w:w w:val="105"/></w:rPr><w:delText xml:space="preserve"> </w:delText></w:r></w:del><w:ins w:id="2463" w:author="Rivard, Christine" w:date="2015-03-27T12:15:00Z"><w:r><w:rPr><w:w w:val="105"/></w:rPr><w:t>will</w:t></w:r></w:ins><w:ins w:id="2464" w:author="Rivard, Christine" w:date="2015-03-27T12:15:00Z"><w:r><w:rPr><w:spacing w:val="14"/><w:w w:val="105"/></w:rPr><w:t xml:space="preserve"> </w:t></w:r></w:ins><w:r><w:rPr><w:w w:val="105"/></w:rPr><w:t>be</w:t></w:r><w:r><w:rPr><w:spacing w:val="14"/><w:w w:val="105"/></w:rPr><w:t xml:space="preserve"> </w:t></w:r><w:r><w:rPr><w:w w:val="105"/></w:rPr><w:t>relatively</w:t></w:r><w:r><w:rPr><w:spacing w:val="14"/><w:w w:val="105"/></w:rPr><w:t xml:space="preserve"> </w:t></w:r><w:r><w:rPr><w:w w:val="105"/></w:rPr><w:t>easy</w:t></w:r><w:r><w:rPr><w:spacing w:val="14"/><w:w w:val="105"/></w:rPr><w:t xml:space="preserve"> </w:t></w:r><w:r><w:rPr><w:w w:val="105"/></w:rPr><w:t>to</w:t></w:r><w:r><w:rPr><w:spacing w:val="14"/><w:w w:val="105"/></w:rPr><w:t xml:space="preserve"> </w:t></w:r><w:r><w:rPr><w:w w:val="105"/></w:rPr><w:t>add</w:t></w:r><w:r><w:rPr><w:spacing w:val="26"/><w:w w:val="108"/></w:rPr><w:t xml:space="preserve"> </w:t></w:r><w:r><w:rPr><w:w w:val="105"/></w:rPr><w:t>modifications</w:t></w:r><w:r><w:rPr><w:spacing w:val="0"/><w:w w:val="105"/></w:rPr><w:t xml:space="preserve"> </w:t></w:r><w:r><w:rPr><w:w w:val="105"/></w:rPr><w:t>to</w:t></w:r><w:r><w:rPr><w:spacing w:val="1"/><w:w w:val="105"/></w:rPr><w:t xml:space="preserve"> </w:t></w:r><w:r><w:rPr><w:w w:val="105"/></w:rPr><w:t>the currently</w:t></w:r><w:r><w:rPr><w:spacing w:val="1"/><w:w w:val="105"/></w:rPr><w:t xml:space="preserve"> </w:t></w:r><w:r><w:rPr><w:w w:val="105"/></w:rPr><w:t>available approach</w:t></w:r><w:ins w:id="2465" w:author="Rivard, Christine" w:date="2015-03-27T12:16:00Z"><w:r><w:rPr><w:w w:val="105"/></w:rPr><w:t>,</w:t></w:r></w:ins><w:r><w:rPr><w:spacing w:val="1"/><w:w w:val="105"/></w:rPr><w:t xml:space="preserve"> </w:t></w:r><w:r><w:rPr><w:w w:val="105"/></w:rPr><w:t>such as</w:t></w:r><w:r><w:rPr><w:spacing w:val="1"/><w:w w:val="105"/></w:rPr><w:t xml:space="preserve"> </w:t></w:r><w:r><w:rPr><w:w w:val="105"/></w:rPr><w:t xml:space="preserve">the </w:t></w:r><w:del w:id="2466" w:author="Rivard, Christine" w:date="2015-03-27T12:16:00Z"><w:r><w:rPr><w:w w:val="105"/></w:rPr><w:delText>additional</w:delText></w:r></w:del><w:del w:id="2467" w:author="Rivard, Christine" w:date="2015-03-27T12:16:00Z"><w:r><w:rPr><w:spacing w:val="1"/><w:w w:val="105"/></w:rPr><w:delText xml:space="preserve"> </w:delText></w:r></w:del><w:ins w:id="2468" w:author="Rivard, Christine" w:date="2015-03-27T12:16:00Z"><w:r><w:rPr><w:w w:val="105"/></w:rPr><w:t>two-</w:t></w:r></w:ins><w:r><w:rPr><w:w w:val="105"/></w:rPr><w:t>step</w:t></w:r><w:ins w:id="2469" w:author="Rivard, Christine" w:date="2015-03-27T12:16:00Z"><w:r><w:rPr><w:w w:val="105"/></w:rPr><w:t xml:space="preserve"> procedure</w:t></w:r></w:ins><w:del w:id="2470" w:author="Rivard, Christine" w:date="2015-03-27T12:16:00Z"><w:r><w:rPr><w:w w:val="105"/></w:rPr><w:delText>s</w:delText></w:r></w:del><w:r><w:rPr><w:spacing w:val="1"/><w:w w:val="105"/></w:rPr><w:t xml:space="preserve"> </w:t></w:r><w:r><w:rPr><w:w w:val="105"/></w:rPr><w:t>for the</w:t></w:r><w:r><w:rPr><w:spacing w:val="1"/><w:w w:val="105"/></w:rPr><w:t xml:space="preserve"> </w:t></w:r><w:r><w:rPr><w:w w:val="105"/></w:rPr><w:t>MLR method</w:t></w:r><w:r><w:rPr><w:w w:val="104"/></w:rPr><w:t xml:space="preserve"> </w:t></w:r><w:r><w:rPr><w:w w:val="105"/></w:rPr><w:t>proposed</w:t></w:r><w:r><w:rPr><w:spacing w:val="5"/><w:w w:val="105"/></w:rPr><w:t xml:space="preserve"> </w:t></w:r><w:r><w:rPr><w:w w:val="105"/></w:rPr><w:t>in</w:t></w:r><w:r><w:rPr><w:spacing w:val="6"/><w:w w:val="105"/></w:rPr><w:t xml:space="preserve"> </w:t></w:r><w:hyperlink w:anchor="_bookmark97"><w:r><w:rPr><w:rStyle w:val="InternetLink"/><w:w w:val="105"/></w:rPr><w:t>Simolo</w:t></w:r><w:r><w:rPr><w:rStyle w:val="InternetLink"/><w:spacing w:val="6"/><w:w w:val="105"/></w:rPr><w:t xml:space="preserve"> </w:t></w:r><w:r><w:rPr><w:rStyle w:val="InternetLink"/><w:w w:val="105"/></w:rPr><w:t>et</w:t></w:r><w:r><w:rPr><w:rStyle w:val="InternetLink"/><w:spacing w:val="6"/><w:w w:val="105"/></w:rPr><w:t xml:space="preserve"> </w:t></w:r><w:r><w:rPr><w:rStyle w:val="InternetLink"/><w:w w:val="105"/></w:rPr><w:t>al.</w:t></w:r></w:hyperlink><w:r><w:rPr><w:spacing w:val="6"/><w:w w:val="105"/></w:rPr><w:t xml:space="preserve"> </w:t></w:r><w:hyperlink w:anchor="_bookmark97"><w:r><w:rPr><w:rStyle w:val="InternetLink"/><w:w w:val="105"/></w:rPr><w:t>(2010)</w:t></w:r></w:hyperlink><w:r><w:rPr><w:spacing w:val="5"/><w:w w:val="105"/></w:rPr><w:t xml:space="preserve"> </w:t></w:r><w:ins w:id="2471" w:author="Rivard, Christine" w:date="2015-03-27T12:18:00Z"><w:r><w:rPr><w:spacing w:val="5"/><w:w w:val="105"/></w:rPr><w:t>and/</w:t></w:r></w:ins><w:r><w:rPr><w:w w:val="105"/></w:rPr><w:t>or</w:t></w:r><w:r><w:rPr><w:spacing w:val="6"/><w:w w:val="105"/></w:rPr><w:t xml:space="preserve"> </w:t></w:r><w:del w:id="2472" w:author="Rivard, Christine" w:date="2015-03-27T12:18:00Z"><w:r><w:rPr><w:w w:val="105"/></w:rPr><w:delText>to</w:delText></w:r></w:del><w:del w:id="2473" w:author="Rivard, Christine" w:date="2015-03-27T12:18:00Z"><w:r><w:rPr><w:spacing w:val="6"/><w:w w:val="105"/></w:rPr><w:delText xml:space="preserve"> </w:delText></w:r></w:del><w:del w:id="2474" w:author="Rivard, Christine" w:date="2015-03-27T12:17:00Z"><w:r><w:rPr><w:w w:val="105"/></w:rPr><w:delText>completely</w:delText></w:r></w:del><w:del w:id="2475" w:author="Rivard, Christine" w:date="2015-03-27T12:17:00Z"><w:r><w:rPr><w:spacing w:val="7"/><w:w w:val="105"/></w:rPr><w:delText xml:space="preserve"> </w:delText></w:r></w:del><w:del w:id="2476" w:author="Rivard, Christine" w:date="2015-03-27T12:18:00Z"><w:r><w:rPr><w:w w:val="105"/></w:rPr><w:delText>implement</w:delText></w:r></w:del><w:del w:id="2477" w:author="Rivard, Christine" w:date="2015-03-27T12:18:00Z"><w:r><w:rPr><w:spacing w:val="6"/><w:w w:val="105"/></w:rPr><w:delText xml:space="preserve"> </w:delText></w:r></w:del><w:r><w:rPr><w:w w:val="105"/></w:rPr><w:t>one</w:t></w:r><w:r><w:rPr><w:spacing w:val="6"/><w:w w:val="105"/></w:rPr><w:t xml:space="preserve"> </w:t></w:r><w:r><w:rPr><w:w w:val="105"/></w:rPr><w:t>of</w:t></w:r><w:r><w:rPr><w:spacing w:val="6"/><w:w w:val="105"/></w:rPr><w:t xml:space="preserve"> </w:t></w:r><w:r><w:rPr><w:w w:val="105"/></w:rPr><w:t>the</w:t></w:r><w:r><w:rPr><w:spacing w:val="6"/><w:w w:val="105"/></w:rPr><w:t xml:space="preserve"> </w:t></w:r><w:r><w:rPr><w:w w:val="105"/></w:rPr><w:t>new</w:t></w:r><w:r><w:rPr><w:spacing w:val="5"/><w:w w:val="105"/></w:rPr><w:t xml:space="preserve"> </w:t></w:r><w:r><w:rPr><w:w w:val="105"/></w:rPr><w:t>artificial</w:t></w:r><w:r><w:rPr><w:spacing w:val="6"/><w:w w:val="105"/></w:rPr><w:t xml:space="preserve"> </w:t></w:r><w:r><w:rPr><w:w w:val="105"/></w:rPr><w:t>intelligence techniques</w:t></w:r><w:r><w:rPr><w:spacing w:val="10"/><w:w w:val="105"/></w:rPr><w:t xml:space="preserve"> </w:t></w:r><w:r><w:rPr><w:w w:val="105"/></w:rPr><w:t>that</w:t></w:r><w:r><w:rPr><w:spacing w:val="12"/><w:w w:val="105"/></w:rPr><w:t xml:space="preserve"> </w:t></w:r><w:r><w:rPr><w:spacing w:val="0"/><w:w w:val="105"/></w:rPr><w:t>were</w:t></w:r><w:r><w:rPr><w:spacing w:val="12"/><w:w w:val="105"/></w:rPr><w:t xml:space="preserve"> </w:t></w:r><w:r><w:rPr><w:w w:val="105"/></w:rPr><w:t>developed</w:t></w:r><w:r><w:rPr><w:spacing w:val="11"/><w:w w:val="105"/></w:rPr><w:t xml:space="preserve"> </w:t></w:r><w:r><w:rPr><w:w w:val="105"/></w:rPr><w:t>in</w:t></w:r><w:r><w:rPr><w:spacing w:val="12"/><w:w w:val="105"/></w:rPr><w:t xml:space="preserve"> </w:t></w:r><w:r><w:rPr><w:w w:val="105"/></w:rPr><w:t>recent</w:t></w:r><w:r><w:rPr><w:spacing w:val="12"/><w:w w:val="105"/></w:rPr><w:t xml:space="preserve"> </w:t></w:r><w:r><w:rPr><w:w w:val="105"/></w:rPr><w:t>years</w:t></w:r><w:r><w:rPr><w:spacing w:val="11"/><w:w w:val="105"/></w:rPr><w:t xml:space="preserve"> </w:t></w:r><w:hyperlink w:anchor="_bookmark92"><w:r><w:rPr><w:rStyle w:val="InternetLink"/><w:w w:val="105"/></w:rPr><w:t>(Kashani</w:t></w:r><w:r><w:rPr><w:rStyle w:val="InternetLink"/><w:spacing w:val="11"/><w:w w:val="105"/></w:rPr><w:t xml:space="preserve"> </w:t></w:r><w:r><w:rPr><w:rStyle w:val="InternetLink"/><w:w w:val="105"/></w:rPr><w:t>and</w:t></w:r><w:r><w:rPr><w:rStyle w:val="InternetLink"/><w:spacing w:val="11"/><w:w w:val="105"/></w:rPr><w:t xml:space="preserve"> </w:t></w:r><w:r><w:rPr><w:rStyle w:val="InternetLink"/><w:w w:val="105"/></w:rPr><w:t>Dinpashoh,</w:t></w:r></w:hyperlink><w:r><w:rPr><w:spacing w:val="12"/><w:w w:val="105"/></w:rPr><w:t xml:space="preserve"> </w:t></w:r><w:hyperlink w:anchor="_bookmark92"><w:r><w:rPr><w:rStyle w:val="InternetLink"/><w:w w:val="105"/></w:rPr><w:t>2011).</w:t></w:r></w:hyperlink></w:p><w:p><w:pPr><w:pStyle w:val="TextBody"/><w:spacing w:lineRule="auto" w:line="249" w:before="13" w:after="0"/><w:ind w:left="125" w:right="106" w:firstLine="359"/><w:jc w:val="both"/><w:rPr></w:rPr></w:pPr><w:r><w:rPr><w:w w:val="105"/></w:rPr><w:t>In</w:t></w:r><w:r><w:rPr><w:spacing w:val="14"/><w:w w:val="105"/></w:rPr><w:t xml:space="preserve"> </w:t></w:r><w:r><w:rPr><w:w w:val="105"/></w:rPr><w:t>addition</w:t></w:r><w:r><w:rPr><w:spacing w:val="14"/><w:w w:val="105"/></w:rPr><w:t xml:space="preserve"> </w:t></w:r><w:r><w:rPr><w:w w:val="105"/></w:rPr><w:t>to</w:t></w:r><w:r><w:rPr><w:spacing w:val="14"/><w:w w:val="105"/></w:rPr><w:t xml:space="preserve"> </w:t></w:r><w:r><w:rPr><w:w w:val="105"/></w:rPr><w:t>the</w:t></w:r><w:r><w:rPr><w:spacing w:val="14"/><w:w w:val="105"/></w:rPr><w:t xml:space="preserve"> </w:t></w:r><w:r><w:rPr><w:w w:val="105"/></w:rPr><w:t>handling</w:t></w:r><w:r><w:rPr><w:spacing w:val="14"/><w:w w:val="105"/></w:rPr><w:t xml:space="preserve"> </w:t></w:r><w:r><w:rPr><w:w w:val="105"/></w:rPr><w:t>of</w:t></w:r><w:r><w:rPr><w:spacing w:val="14"/><w:w w:val="105"/></w:rPr><w:t xml:space="preserve"> </w:t></w:r><w:r><w:rPr><w:w w:val="105"/></w:rPr><w:t>missing</w:t></w:r><w:r><w:rPr><w:spacing w:val="14"/><w:w w:val="105"/></w:rPr><w:t xml:space="preserve"> </w:t></w:r><w:r><w:rPr><w:w w:val="105"/></w:rPr><w:t>data,</w:t></w:r><w:r><w:rPr><w:spacing w:val="14"/><w:w w:val="105"/></w:rPr><w:t xml:space="preserve"> </w:t></w:r><w:r><w:rPr><w:w w:val="105"/></w:rPr><w:t>WHAT</w:t></w:r><w:r><w:rPr><w:spacing w:val="14"/><w:w w:val="105"/></w:rPr><w:t xml:space="preserve"> </w:t></w:r><w:r><w:rPr><w:w w:val="105"/></w:rPr><w:t>includes</w:t></w:r><w:r><w:rPr><w:spacing w:val="13"/><w:w w:val="105"/></w:rPr><w:t xml:space="preserve"> </w:t></w:r><w:del w:id="2478" w:author="Rivard, Christine" w:date="2015-03-27T12:19:00Z"><w:r><w:rPr><w:w w:val="105"/></w:rPr><w:delText>the</w:delText></w:r></w:del><w:del w:id="2479" w:author="Rivard, Christine" w:date="2015-03-27T12:19:00Z"><w:r><w:rPr><w:spacing w:val="14"/><w:w w:val="105"/></w:rPr><w:delText xml:space="preserve"> </w:delText></w:r></w:del><w:ins w:id="2480" w:author="Rivard, Christine" w:date="2015-03-27T12:19:00Z"><w:r><w:rPr><w:w w:val="105"/></w:rPr><w:t>a</w:t></w:r></w:ins><w:ins w:id="2481" w:author="Rivard, Christine" w:date="2015-03-27T12:20:00Z"><w:r><w:rPr><w:spacing w:val="12"/><w:w w:val="105"/></w:rPr><w:t xml:space="preserve"> </w:t></w:r></w:ins><w:ins w:id="2482" w:author="Rivard, Christine" w:date="2015-03-27T12:20:00Z"><w:r><w:rPr><w:w w:val="105"/></w:rPr><w:t>jackknife</w:t></w:r></w:ins><w:ins w:id="2483" w:author="Rivard, Christine" w:date="2015-03-27T12:20:00Z"><w:r><w:rPr><w:spacing w:val="12"/><w:w w:val="105"/></w:rPr><w:t xml:space="preserve"> </w:t></w:r></w:ins><w:ins w:id="2484" w:author="Rivard, Christine" w:date="2015-03-27T12:20:00Z"><w:r><w:rPr><w:spacing w:val="0"/><w:w w:val="105"/></w:rPr><w:t>resampling</w:t></w:r></w:ins><w:ins w:id="2485" w:author="Rivard, Christine" w:date="2015-03-27T12:20:00Z"><w:r><w:rPr><w:spacing w:val="11"/><w:w w:val="105"/></w:rPr><w:t xml:space="preserve"> </w:t></w:r></w:ins><w:ins w:id="2486" w:author="Rivard, Christine" w:date="2015-03-27T12:20:00Z"><w:r><w:rPr><w:w w:val="105"/></w:rPr><w:t xml:space="preserve">technique, </w:t></w:r></w:ins><w:del w:id="2487" w:author="Rivard, Christine" w:date="2015-03-27T12:20:00Z"><w:r><w:rPr><w:w w:val="105"/></w:rPr><w:delText>framework</w:delText></w:r></w:del><w:del w:id="2488" w:author="Rivard, Christine" w:date="2015-03-27T12:20:00Z"><w:r><w:rPr><w:spacing w:val="16"/><w:w w:val="105"/></w:rPr><w:delText xml:space="preserve"> </w:delText></w:r></w:del><w:r><w:rPr><w:w w:val="105"/></w:rPr><w:t>to</w:t></w:r><w:r><w:rPr><w:spacing w:val="14"/><w:w w:val="105"/></w:rPr><w:t xml:space="preserve"> </w:t></w:r><w:del w:id="2489" w:author="Rivard, Christine" w:date="2015-03-27T12:20:00Z"><w:r><w:rPr><w:w w:val="105"/></w:rPr><w:delText>easily</w:delText></w:r></w:del><w:del w:id="2490" w:author="Rivard, Christine" w:date="2015-03-27T12:20:00Z"><w:r><w:rPr><w:spacing w:val="14"/><w:w w:val="105"/></w:rPr><w:delText xml:space="preserve"> </w:delText></w:r></w:del><w:ins w:id="2491" w:author="Rivard, Christine" w:date="2015-03-27T12:21:00Z"><w:r><w:rPr><w:spacing w:val="14"/><w:w w:val="105"/></w:rPr><w:t xml:space="preserve">conveniently </w:t></w:r></w:ins><w:r><w:rPr><w:w w:val="105"/></w:rPr><w:t>validate</w:t></w:r><w:r><w:rPr><w:w w:val="106"/></w:rPr><w:t xml:space="preserve"> </w:t></w:r><w:r><w:rPr><w:w w:val="105"/></w:rPr><w:t>and</w:t></w:r><w:r><w:rPr><w:spacing w:val="11"/><w:w w:val="105"/></w:rPr><w:t xml:space="preserve"> </w:t></w:r><w:r><w:rPr><w:w w:val="105"/></w:rPr><w:t>assess</w:t></w:r><w:r><w:rPr><w:spacing w:val="10"/><w:w w:val="105"/></w:rPr><w:t xml:space="preserve"> </w:t></w:r><w:r><w:rPr><w:w w:val="105"/></w:rPr><w:t>the</w:t></w:r><w:r><w:rPr><w:spacing w:val="12"/><w:w w:val="105"/></w:rPr><w:t xml:space="preserve"> </w:t></w:r><w:r><w:rPr><w:w w:val="105"/></w:rPr><w:t>uncertainty</w:t></w:r><w:r><w:rPr><w:spacing w:val="10"/><w:w w:val="105"/></w:rPr><w:t xml:space="preserve"> </w:t></w:r><w:r><w:rPr><w:w w:val="105"/></w:rPr><w:t>of</w:t></w:r><w:r><w:rPr><w:spacing w:val="12"/><w:w w:val="105"/></w:rPr><w:t xml:space="preserve"> </w:t></w:r><w:r><w:rPr><w:w w:val="105"/></w:rPr><w:t>the</w:t></w:r><w:r><w:rPr><w:spacing w:val="11"/><w:w w:val="105"/></w:rPr><w:t xml:space="preserve"> </w:t></w:r><w:r><w:rPr><w:w w:val="105"/></w:rPr><w:t>estimated</w:t></w:r><w:r><w:rPr><w:spacing w:val="12"/><w:w w:val="105"/></w:rPr><w:t xml:space="preserve"> </w:t></w:r><w:r><w:rPr><w:w w:val="105"/></w:rPr><w:t>missing</w:t></w:r><w:r><w:rPr><w:spacing w:val="11"/><w:w w:val="105"/></w:rPr><w:t xml:space="preserve"> </w:t></w:r><w:r><w:rPr><w:w w:val="105"/></w:rPr><w:t>values</w:t></w:r><w:del w:id="2492" w:author="Rivard, Christine" w:date="2015-03-27T12:23:00Z"><w:r><w:rPr><w:spacing w:val="11"/><w:w w:val="105"/></w:rPr><w:delText xml:space="preserve"> </w:delText></w:r></w:del><w:del w:id="2493" w:author="Rivard, Christine" w:date="2015-03-27T12:21:00Z"><w:r><w:rPr><w:w w:val="105"/></w:rPr><w:delText>with</w:delText></w:r></w:del><w:del w:id="2494" w:author="Rivard, Christine" w:date="2015-03-27T12:20:00Z"><w:r><w:rPr><w:spacing w:val="12"/><w:w w:val="105"/></w:rPr><w:delText xml:space="preserve"> </w:delText></w:r></w:del><w:del w:id="2495" w:author="Rivard, Christine" w:date="2015-03-27T12:20:00Z"><w:r><w:rPr><w:w w:val="105"/></w:rPr><w:delText>a</w:delText></w:r></w:del><w:del w:id="2496" w:author="Rivard, Christine" w:date="2015-03-27T12:20:00Z"><w:r><w:rPr><w:spacing w:val="12"/><w:w w:val="105"/></w:rPr><w:delText xml:space="preserve"> </w:delText></w:r></w:del><w:del w:id="2497" w:author="Rivard, Christine" w:date="2015-03-27T12:20:00Z"><w:r><w:rPr><w:w w:val="105"/></w:rPr><w:delText>jackknife</w:delText></w:r></w:del><w:del w:id="2498" w:author="Rivard, Christine" w:date="2015-03-27T12:20:00Z"><w:r><w:rPr><w:spacing w:val="12"/><w:w w:val="105"/></w:rPr><w:delText xml:space="preserve"> </w:delText></w:r></w:del><w:del w:id="2499" w:author="Rivard, Christine" w:date="2015-03-27T12:20:00Z"><w:r><w:rPr><w:spacing w:val="0"/><w:w w:val="105"/></w:rPr><w:delText>resampling</w:delText></w:r></w:del><w:del w:id="2500" w:author="Rivard, Christine" w:date="2015-03-27T12:20:00Z"><w:r><w:rPr><w:spacing w:val="11"/><w:w w:val="105"/></w:rPr><w:delText xml:space="preserve"> </w:delText></w:r></w:del><w:del w:id="2501" w:author="Rivard, Christine" w:date="2015-03-27T12:20:00Z"><w:r><w:rPr><w:w w:val="105"/></w:rPr><w:delText>technique</w:delText></w:r></w:del><w:r><w:rPr><w:w w:val="105"/></w:rPr><w:t>.</w:t></w:r><w:r><w:rPr><w:spacing w:val="29"/><w:w w:val="105"/></w:rPr><w:t xml:space="preserve"> </w:t></w:r><w:r><w:rPr><w:w w:val="105"/></w:rPr><w:t>This</w:t></w:r><w:r><w:rPr><w:spacing w:val="14"/><w:w w:val="105"/></w:rPr><w:t xml:space="preserve"> </w:t></w:r><w:r><w:rPr><w:w w:val="105"/></w:rPr><w:t>feature</w:t></w:r><w:r><w:rPr><w:spacing w:val="15"/><w:w w:val="105"/></w:rPr><w:t xml:space="preserve"> </w:t></w:r><w:ins w:id="2502" w:author="Rivard, Christine" w:date="2015-03-27T12:23:00Z"><w:r><w:rPr><w:spacing w:val="15"/><w:w w:val="105"/></w:rPr><w:t xml:space="preserve">will represent </w:t></w:r></w:ins><w:del w:id="2503" w:author="Rivard, Christine" w:date="2015-03-27T12:23:00Z"><w:r><w:rPr><w:w w:val="105"/></w:rPr><w:delText>is</w:delText></w:r></w:del><w:del w:id="2504" w:author="Rivard, Christine" w:date="2015-03-27T12:23:00Z"><w:r><w:rPr><w:spacing w:val="14"/><w:w w:val="105"/></w:rPr><w:delText xml:space="preserve"> </w:delText></w:r></w:del><w:r><w:rPr><w:w w:val="105"/></w:rPr><w:t>a</w:t></w:r><w:del w:id="2505" w:author="Rivard, Christine" w:date="2015-03-27T12:23:00Z"><w:r><w:rPr><w:w w:val="105"/></w:rPr><w:delText>n</w:delText></w:r></w:del><w:r><w:rPr><w:spacing w:val="15"/><w:w w:val="105"/></w:rPr><w:t xml:space="preserve"> </w:t></w:r><w:del w:id="2506" w:author="Rivard, Christine" w:date="2015-03-27T12:23:00Z"><w:r><w:rPr><w:w w:val="105"/></w:rPr><w:delText>in</w:delText></w:r></w:del><w:r><w:rPr><w:w w:val="105"/></w:rPr><w:t>valuable</w:t></w:r><w:r><w:rPr><w:spacing w:val="14"/><w:w w:val="105"/></w:rPr><w:t xml:space="preserve"> </w:t></w:r><w:r><w:rPr><w:w w:val="105"/></w:rPr><w:t>tool</w:t></w:r><w:r><w:rPr><w:spacing w:val="14"/><w:w w:val="105"/></w:rPr><w:t xml:space="preserve"> </w:t></w:r><w:r><w:rPr><w:w w:val="105"/></w:rPr><w:t>for</w:t></w:r><w:r><w:rPr><w:spacing w:val="15"/><w:w w:val="105"/></w:rPr><w:t xml:space="preserve"> </w:t></w:r><w:r><w:rPr><w:w w:val="105"/></w:rPr><w:t>quickly</w:t></w:r><w:r><w:rPr><w:spacing w:val="15"/><w:w w:val="105"/></w:rPr><w:t xml:space="preserve"> </w:t></w:r><w:del w:id="2507" w:author="Rivard, Christine" w:date="2015-03-27T12:22:00Z"><w:r><w:rPr><w:w w:val="105"/></w:rPr><w:delText>validating</w:delText></w:r></w:del><w:del w:id="2508" w:author="Rivard, Christine" w:date="2015-03-27T12:22:00Z"><w:r><w:rPr><w:spacing w:val="14"/><w:w w:val="105"/></w:rPr><w:delText xml:space="preserve"> </w:delText></w:r></w:del><w:del w:id="2509" w:author="Rivard, Christine" w:date="2015-03-27T12:22:00Z"><w:r><w:rPr><w:w w:val="105"/></w:rPr><w:delText>the</w:delText></w:r></w:del><w:del w:id="2510" w:author="Rivard, Christine" w:date="2015-03-27T12:22:00Z"><w:r><w:rPr><w:spacing w:val="15"/><w:w w:val="105"/></w:rPr><w:delText xml:space="preserve"> </w:delText></w:r></w:del><w:del w:id="2511" w:author="Rivard, Christine" w:date="2015-03-27T12:22:00Z"><w:r><w:rPr><w:spacing w:val="0"/><w:w w:val="105"/></w:rPr><w:delText>method</w:delText></w:r></w:del><w:del w:id="2512" w:author="Rivard, Christine" w:date="2015-03-27T12:22:00Z"><w:r><w:rPr><w:spacing w:val="14"/><w:w w:val="105"/></w:rPr><w:delText xml:space="preserve"> </w:delText></w:r></w:del><w:del w:id="2513" w:author="Rivard, Christine" w:date="2015-03-27T12:22:00Z"><w:r><w:rPr><w:w w:val="105"/></w:rPr><w:delText>for</w:delText></w:r></w:del><w:del w:id="2514" w:author="Rivard, Christine" w:date="2015-03-27T12:22:00Z"><w:r><w:rPr><w:spacing w:val="15"/><w:w w:val="105"/></w:rPr><w:delText xml:space="preserve"> </w:delText></w:r></w:del><w:del w:id="2515" w:author="Rivard, Christine" w:date="2015-03-27T12:22:00Z"><w:r><w:rPr><w:w w:val="105"/></w:rPr><w:delText>a</w:delText></w:r></w:del><w:del w:id="2516" w:author="Rivard, Christine" w:date="2015-03-27T12:22:00Z"><w:r><w:rPr><w:spacing w:val="15"/><w:w w:val="105"/></w:rPr><w:delText xml:space="preserve"> </w:delText></w:r></w:del><w:del w:id="2517" w:author="Rivard, Christine" w:date="2015-03-27T12:22:00Z"><w:r><w:rPr><w:w w:val="105"/></w:rPr><w:delText>given</w:delText></w:r></w:del><w:del w:id="2518" w:author="Rivard, Christine" w:date="2015-03-27T12:22:00Z"><w:r><w:rPr><w:spacing w:val="14"/><w:w w:val="105"/></w:rPr><w:delText xml:space="preserve"> </w:delText></w:r></w:del><w:del w:id="2519" w:author="Rivard, Christine" w:date="2015-03-27T12:22:00Z"><w:r><w:rPr><w:w w:val="105"/></w:rPr><w:delText>study</w:delText></w:r></w:del><w:del w:id="2520" w:author="Rivard, Christine" w:date="2015-03-27T12:22:00Z"><w:r><w:rPr><w:spacing w:val="15"/><w:w w:val="105"/></w:rPr><w:delText xml:space="preserve"> </w:delText></w:r></w:del><w:del w:id="2521" w:author="Rivard, Christine" w:date="2015-03-27T12:22:00Z"><w:r><w:rPr><w:w w:val="105"/></w:rPr><w:delText>area</w:delText></w:r></w:del><w:del w:id="2522" w:author="Rivard, Christine" w:date="2015-03-27T12:22:00Z"><w:r><w:rPr><w:spacing w:val="15"/><w:w w:val="105"/></w:rPr><w:delText xml:space="preserve"> </w:delText></w:r></w:del><w:del w:id="2523" w:author="Rivard, Christine" w:date="2015-03-27T12:22:00Z"><w:r><w:rPr><w:w w:val="105"/></w:rPr><w:delText>and</w:delText></w:r></w:del><w:del w:id="2524" w:author="Rivard, Christine" w:date="2015-03-27T12:22:00Z"><w:r><w:rPr><w:spacing w:val="14"/><w:w w:val="105"/></w:rPr><w:delText xml:space="preserve"> </w:delText></w:r></w:del><w:del w:id="2525" w:author="Rivard, Christine" w:date="2015-03-27T12:22:00Z"><w:r><w:rPr><w:w w:val="105"/></w:rPr><w:delText>to</w:delText></w:r></w:del><w:del w:id="2526" w:author="Rivard, Christine" w:date="2015-03-27T12:22:00Z"><w:r><w:rPr><w:spacing w:val="25"/><w:w w:val="111"/></w:rPr><w:delText xml:space="preserve"> </w:delText></w:r></w:del><w:r><w:rPr><w:w w:val="105"/></w:rPr><w:t>test</w:t></w:r><w:ins w:id="2527" w:author="Rivard, Christine" w:date="2015-03-27T12:22:00Z"><w:r><w:rPr><w:w w:val="105"/></w:rPr><w:t>ing</w:t></w:r></w:ins><w:r><w:rPr><w:spacing w:val="18"/><w:w w:val="105"/></w:rPr><w:t xml:space="preserve"> </w:t></w:r><w:r><w:rPr><w:w w:val="105"/></w:rPr><w:t>the</w:t></w:r><w:r><w:rPr><w:spacing w:val="18"/><w:w w:val="105"/></w:rPr><w:t xml:space="preserve"> </w:t></w:r><w:r><w:rPr><w:w w:val="105"/></w:rPr><w:t>performance</w:t></w:r><w:r><w:rPr><w:spacing w:val="18"/><w:w w:val="105"/></w:rPr><w:t xml:space="preserve"> </w:t></w:r><w:r><w:rPr><w:w w:val="105"/></w:rPr><w:t>of</w:t></w:r><w:r><w:rPr><w:spacing w:val="18"/><w:w w:val="105"/></w:rPr><w:t xml:space="preserve"> </w:t></w:r><w:del w:id="2528" w:author="Rivard, Christine" w:date="2015-03-27T12:24:00Z"><w:r><w:rPr><w:w w:val="105"/></w:rPr><w:delText>new</w:delText></w:r></w:del><w:del w:id="2529" w:author="Rivard, Christine" w:date="2015-03-27T12:24:00Z"><w:r><w:rPr><w:spacing w:val="18"/><w:w w:val="105"/></w:rPr><w:delText xml:space="preserve"> </w:delText></w:r></w:del><w:ins w:id="2530" w:author="Rivard, Christine" w:date="2015-03-27T12:24:00Z"><w:r><w:rPr><w:w w:val="105"/></w:rPr><w:t>the different</w:t></w:r></w:ins><w:ins w:id="2531" w:author="Rivard, Christine" w:date="2015-03-27T12:24:00Z"><w:r><w:rPr><w:spacing w:val="18"/><w:w w:val="105"/></w:rPr><w:t xml:space="preserve"> </w:t></w:r></w:ins><w:r><w:rPr><w:w w:val="105"/></w:rPr><w:t>methods</w:t></w:r><w:r><w:rPr><w:spacing w:val="19"/><w:w w:val="105"/></w:rPr><w:t xml:space="preserve"> </w:t></w:r><w:ins w:id="2532" w:author="Rivard, Christine" w:date="2015-03-27T12:24:00Z"><w:r><w:rPr><w:spacing w:val="19"/><w:w w:val="105"/></w:rPr><w:t xml:space="preserve">available to fill data gaps in a </w:t></w:r></w:ins><w:del w:id="2533" w:author="Rivard, Christine" w:date="2015-03-27T12:25:00Z"><w:r><w:rPr><w:w w:val="105"/></w:rPr><w:delText>that</w:delText></w:r></w:del><w:del w:id="2534" w:author="Rivard, Christine" w:date="2015-03-27T12:25:00Z"><w:r><w:rPr><w:spacing w:val="18"/><w:w w:val="105"/></w:rPr><w:delText xml:space="preserve"> </w:delText></w:r></w:del><w:del w:id="2535" w:author="Rivard, Christine" w:date="2015-03-27T12:25:00Z"><w:r><w:rPr><w:w w:val="105"/></w:rPr><w:delText>could</w:delText></w:r></w:del><w:del w:id="2536" w:author="Rivard, Christine" w:date="2015-03-27T12:25:00Z"><w:r><w:rPr><w:spacing w:val="20"/><w:w w:val="105"/></w:rPr><w:delText xml:space="preserve"> </w:delText></w:r></w:del><w:del w:id="2537" w:author="Rivard, Christine" w:date="2015-03-27T12:25:00Z"><w:r><w:rPr><w:w w:val="105"/></w:rPr><w:delText>be</w:delText></w:r></w:del><w:del w:id="2538" w:author="Rivard, Christine" w:date="2015-03-27T12:25:00Z"><w:r><w:rPr><w:spacing w:val="18"/><w:w w:val="105"/></w:rPr><w:delText xml:space="preserve"> </w:delText></w:r></w:del><w:del w:id="2539" w:author="Rivard, Christine" w:date="2015-03-27T12:25:00Z"><w:r><w:rPr><w:spacing w:val="0"/><w:w w:val="105"/></w:rPr><w:delText>added</w:delText></w:r></w:del><w:del w:id="2540" w:author="Rivard, Christine" w:date="2015-03-27T12:25:00Z"><w:r><w:rPr><w:spacing w:val="18"/><w:w w:val="105"/></w:rPr><w:delText xml:space="preserve"> </w:delText></w:r></w:del><w:del w:id="2541" w:author="Rivard, Christine" w:date="2015-03-27T12:25:00Z"><w:r><w:rPr><w:w w:val="105"/></w:rPr><w:delText>to</w:delText></w:r></w:del><w:del w:id="2542" w:author="Rivard, Christine" w:date="2015-03-27T12:25:00Z"><w:r><w:rPr><w:spacing w:val="19"/><w:w w:val="105"/></w:rPr><w:delText xml:space="preserve"> </w:delText></w:r></w:del><w:r><w:rPr><w:w w:val="105"/></w:rPr><w:t>future</w:t></w:r><w:r><w:rPr><w:spacing w:val="19"/><w:w w:val="105"/></w:rPr><w:t xml:space="preserve"> </w:t></w:r><w:r><w:rPr><w:w w:val="105"/></w:rPr><w:t>version</w:t></w:r><w:r><w:rPr><w:spacing w:val="18"/><w:w w:val="105"/></w:rPr><w:t xml:space="preserve"> </w:t></w:r><w:r><w:rPr><w:w w:val="105"/></w:rPr><w:t>of</w:t></w:r><w:r><w:rPr><w:spacing w:val="19"/><w:w w:val="105"/></w:rPr><w:t xml:space="preserve"> </w:t></w:r><w:r><w:rPr><w:w w:val="105"/></w:rPr><w:t>the</w:t></w:r><w:r><w:rPr><w:spacing w:val="18"/><w:w w:val="105"/></w:rPr><w:t xml:space="preserve"> </w:t></w:r><w:r><w:rPr><w:w w:val="105"/></w:rPr><w:t>software.</w:t></w:r><w:r><w:rPr><w:spacing w:val="47"/><w:w w:val="105"/></w:rPr><w:t xml:space="preserve"> </w:t></w:r><w:r><w:rPr><w:w w:val="105"/></w:rPr><w:t>The</w:t></w:r><w:r><w:rPr><w:spacing w:val="24"/><w:w w:val="109"/></w:rPr><w:t xml:space="preserve"> </w:t></w:r><w:r><w:rPr><w:w w:val="105"/></w:rPr><w:t>entire</w:t></w:r><w:r><w:rPr><w:spacing w:val="7"/><w:w w:val="105"/></w:rPr><w:t xml:space="preserve"> </w:t></w:r><w:r><w:rPr><w:w w:val="105"/></w:rPr><w:t>gap</w:t></w:r><w:ins w:id="2543" w:author="Rivard, Christine" w:date="2015-03-27T11:00:00Z"><w:r><w:rPr><w:w w:val="105"/></w:rPr><w:t>-</w:t></w:r></w:ins><w:r><w:rPr><w:w w:val="105"/></w:rPr><w:t>filling</w:t></w:r><w:r><w:rPr><w:spacing w:val="8"/><w:w w:val="105"/></w:rPr><w:t xml:space="preserve"> </w:t></w:r><w:r><w:rPr><w:w w:val="105"/></w:rPr><w:t>process</w:t></w:r><w:r><w:rPr><w:spacing w:val="7"/><w:w w:val="105"/></w:rPr><w:t xml:space="preserve"> </w:t></w:r><w:r><w:rPr><w:w w:val="105"/></w:rPr><w:t>used</w:t></w:r><w:r><w:rPr><w:spacing w:val="7"/><w:w w:val="105"/></w:rPr><w:t xml:space="preserve"> </w:t></w:r><w:r><w:rPr><w:w w:val="105"/></w:rPr><w:t>in</w:t></w:r><w:r><w:rPr><w:spacing w:val="8"/><w:w w:val="105"/></w:rPr><w:t xml:space="preserve"> </w:t></w:r><w:r><w:rPr><w:w w:val="105"/></w:rPr><w:t>WHAT</w:t></w:r><w:r><w:rPr><w:spacing w:val="8"/><w:w w:val="105"/></w:rPr><w:t xml:space="preserve"> </w:t></w:r><w:r><w:rPr><w:w w:val="105"/></w:rPr><w:t>is</w:t></w:r><w:r><w:rPr><w:spacing w:val="8"/><w:w w:val="105"/></w:rPr><w:t xml:space="preserve"> </w:t></w:r><w:r><w:rPr><w:w w:val="105"/></w:rPr><w:t>illustrated</w:t></w:r><w:r><w:rPr><w:spacing w:val="7"/><w:w w:val="105"/></w:rPr><w:t xml:space="preserve"> </w:t></w:r><w:r><w:rPr><w:w w:val="105"/></w:rPr><w:t>in</w:t></w:r><w:r><w:rPr><w:spacing w:val="8"/><w:w w:val="105"/></w:rPr><w:t xml:space="preserve"> </w:t></w:r><w:r><w:rPr><w:w w:val="105"/></w:rPr><w:t>the</w:t></w:r><w:r><w:rPr><w:spacing w:val="8"/><w:w w:val="105"/></w:rPr><w:t xml:space="preserve"> </w:t></w:r><w:r><w:rPr><w:w w:val="105"/></w:rPr><w:t>flowchart</w:t></w:r><w:r><w:rPr><w:spacing w:val="8"/><w:w w:val="105"/></w:rPr><w:t xml:space="preserve"> </w:t></w:r><w:del w:id="2544" w:author="Rivard, Christine" w:date="2015-03-27T12:26:00Z"><w:r><w:rPr><w:w w:val="105"/></w:rPr><w:delText>of</w:delText></w:r></w:del><w:ins w:id="2545" w:author="Rivard, Christine" w:date="2015-03-27T12:26:00Z"><w:r><w:rPr><w:w w:val="105"/></w:rPr><w:t>in</w:t></w:r></w:ins><w:r><w:rPr><w:spacing w:val="8"/><w:w w:val="105"/></w:rPr><w:t xml:space="preserve"> </w:t></w:r><w:r><w:rPr><w:w w:val="105"/></w:rPr><w:t>Figure</w:t></w:r><w:r><w:rPr><w:spacing w:val="7"/><w:w w:val="105"/></w:rPr><w:t xml:space="preserve"> </w:t></w:r><w:r><w:rPr><w:w w:val="105"/></w:rPr><w:t>X.</w:t></w:r></w:p><w:p><w:pPr><w:pStyle w:val="Normal"/><w:spacing w:before="2" w:after="0"/><w:rPr><w:rFonts w:ascii="Times New Roman" w:hAnsi="Times New Roman" w:eastAsia="Times New Roman" w:cs="Times New Roman"/><w:sz w:val="32"/><w:szCs w:val="32"/></w:rPr></w:pPr><w:r><w:rPr><w:rFonts w:eastAsia="Times New Roman" w:cs="Times New Roman" w:ascii="Times New Roman" w:hAnsi="Times New Roman"/><w:sz w:val="32"/><w:szCs w:val="32"/></w:rPr></w:r></w:p><w:p><w:pPr><w:pStyle w:val="Heading3"/><w:numPr><w:ilvl w:val="2"/><w:numId w:val="4"/></w:numPr><w:tabs><w:tab w:val="left" w:pos="1121" w:leader="none"/></w:tabs><w:ind w:left="1120" w:hanging="987"/><w:jc w:val="both"/><w:rPr><w:b w:val="false"/><w:b w:val="false"/><w:bCs w:val="false"/></w:rPr></w:pPr><w:bookmarkStart w:id="98" w:name="Step_1:_Pre-processing"/><w:bookmarkStart w:id="99" w:name="_bookmark56"/><w:bookmarkEnd w:id="98"/><w:bookmarkEnd w:id="99"/><w:r><w:rPr></w:rPr><w:t>Step</w:t></w:r><w:r><w:rPr><w:spacing w:val="0"/></w:rPr><w:t xml:space="preserve"> </w:t></w:r><w:r><w:rPr></w:rPr><w:t>1: Pre-processing</w:t></w:r></w:p><w:p><w:pPr><w:pStyle w:val="Heading4"/><w:spacing w:before="162" w:after="0"/><w:ind w:left="133" w:hanging="0"/><w:jc w:val="both"/><w:rPr><w:b w:val="false"/><w:b w:val="false"/><w:bCs w:val="false"/></w:rPr></w:pPr><w:bookmarkStart w:id="100" w:name="_bookmark57"/><w:bookmarkEnd w:id="100"/><w:r><w:rPr></w:rPr><w:t>Quality</w:t></w:r><w:r><w:rPr><w:spacing w:val="0"/></w:rPr><w:t xml:space="preserve"> </w:t></w:r><w:del w:id="2546" w:author="Rivard, Christine" w:date="2015-03-27T14:52:00Z"><w:commentRangeStart w:id="72"/><w:r><w:rPr></w:rPr><w:delText>Check</w:delText></w:r></w:del><w:r><w:rPr></w:rPr></w:r><w:ins w:id="2547" w:author="Rivard, Christine" w:date="2015-03-27T14:52:00Z"><w:commentRangeEnd w:id="72"/><w:r><w:commentReference w:id="72"/></w:r><w:r><w:rPr></w:rPr><w:t>Control</w:t></w:r></w:ins></w:p><w:p><w:pPr><w:pStyle w:val="TextBody"/><w:spacing w:lineRule="auto" w:line="249" w:before="166" w:after="0"/><w:ind w:left="106" w:right="142" w:firstLine="27"/><w:jc w:val="both"/><w:rPr></w:rPr></w:pPr><w:r><w:rPr><w:w w:val="105"/></w:rPr><w:t>Prior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analysis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climatic</w:t></w:r><w:r><w:rPr><w:spacing w:val="0"/><w:w w:val="105"/></w:rPr><w:t xml:space="preserve"> </w:t></w:r><w:r><w:rPr><w:w w:val="105"/></w:rPr><w:t>time</w:t></w:r><w:ins w:id="2548" w:author="Rivard, Christine" w:date="2015-03-27T13:12:00Z"><w:r><w:rPr><w:spacing w:val="0"/><w:w w:val="105"/></w:rPr><w:t>-</w:t></w:r></w:ins><w:del w:id="2549" w:author="Rivard, Christine" w:date="2015-03-27T13:12:00Z"><w:r><w:rPr><w:spacing w:val="0"/><w:w w:val="105"/></w:rPr><w:delText xml:space="preserve"> </w:delText></w:r></w:del><w:r><w:rPr><w:w w:val="105"/></w:rPr><w:t>series,</w:t></w:r><w:r><w:rPr><w:spacing w:val="0"/><w:w w:val="105"/></w:rPr><w:t xml:space="preserve"> </w:t></w:r><w:r><w:rPr><w:w w:val="105"/></w:rPr><w:t>it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important</w:t></w:r><w:r><w:rPr><w:spacing w:val="0"/><w:w w:val="105"/></w:rPr><w:t xml:space="preserve"> </w:t></w:r><w:r><w:rPr><w:w w:val="105"/></w:rPr><w:t>to</w:t></w:r><w:r><w:rPr><w:spacing w:val="0"/><w:w w:val="105"/></w:rPr><w:t xml:space="preserve"> </w:t></w:r><w:ins w:id="2550" w:author="Rivard, Christine" w:date="2015-03-27T14:53:00Z"><w:r><w:rPr><w:color w:val="1F497D"/><w:lang w:val="en-CA"/></w:rPr><w:t>apply quality control constraints</w:t></w:r></w:ins><w:del w:id="2551" w:author="Rivard, Christine" w:date="2015-03-27T14:53:00Z"><w:r><w:rPr><w:w w:val="105"/></w:rPr><w:delText>do</w:delText></w:r></w:del><w:del w:id="2552" w:author="Rivard, Christine" w:date="2015-03-27T14:53:00Z"><w:r><w:rPr><w:spacing w:val="0"/><w:w w:val="105"/></w:rPr><w:delText xml:space="preserve"> </w:delText></w:r></w:del><w:del w:id="2553" w:author="Rivard, Christine" w:date="2015-03-27T14:53:00Z"><w:r><w:rPr><w:w w:val="105"/></w:rPr><w:delText>some</w:delText></w:r></w:del><w:del w:id="2554" w:author="Rivard, Christine" w:date="2015-03-27T14:53:00Z"><w:r><w:rPr><w:spacing w:val="0"/><w:w w:val="105"/></w:rPr><w:delText xml:space="preserve"> </w:delText></w:r></w:del><w:del w:id="2555" w:author="Rivard, Christine" w:date="2015-03-27T14:53:00Z"><w:r><w:rPr><w:w w:val="105"/></w:rPr><w:delText>consistency</w:delText></w:r></w:del><w:del w:id="2556" w:author="Rivard, Christine" w:date="2015-03-27T14:53:00Z"><w:r><w:rPr><w:spacing w:val="0"/><w:w w:val="105"/></w:rPr><w:delText xml:space="preserve"> </w:delText></w:r></w:del><w:del w:id="2557" w:author="Rivard, Christine" w:date="2015-03-27T14:53:00Z"><w:r><w:rPr><w:w w:val="105"/></w:rPr><w:delText>checks</w:delText></w:r></w:del><w:del w:id="2558" w:author="Rivard, Christine" w:date="2015-03-27T14:53:00Z"><w:r><w:rPr><w:spacing w:val="0"/><w:w w:val="105"/></w:rPr><w:delText xml:space="preserve"> </w:delText></w:r></w:del><w:r><w:rPr><w:w w:val="105"/></w:rPr><w:t>to</w:t></w:r><w:r><w:rPr><w:spacing w:val="0"/><w:w w:val="105"/></w:rPr><w:t xml:space="preserve"> </w:t></w:r><w:commentRangeStart w:id="73"/><w:r><w:rPr><w:w w:val="105"/></w:rPr><w:t>ensure</w:t></w:r><w:r><w:rPr><w:w w:val="105"/></w:rPr></w:r><w:commentRangeEnd w:id="73"/><w:r><w:commentReference w:id="73"/></w:r><w:r><w:rPr><w:w w:val="102"/></w:rPr><w:t xml:space="preserve"> </w:t></w:r><w:r><w:rPr><w:w w:val="105"/></w:rPr><w:t>that</w:t></w:r><w:r><w:rPr><w:spacing w:val="6"/><w:w w:val="105"/></w:rPr><w:t xml:space="preserve"> </w:t></w:r><w:r><w:rPr><w:w w:val="105"/></w:rPr><w:t>the</w:t></w:r><w:r><w:rPr><w:spacing w:val="7"/><w:w w:val="105"/></w:rPr><w:t xml:space="preserve"> </w:t></w:r><w:r><w:rPr><w:w w:val="105"/></w:rPr><w:t>data</w:t></w:r><w:r><w:rPr><w:spacing w:val="6"/><w:w w:val="105"/></w:rPr><w:t xml:space="preserve"> </w:t></w:r><w:commentRangeStart w:id="74"/><w:r><w:rPr><w:w w:val="105"/></w:rPr><w:t>do</w:t></w:r><w:r><w:rPr><w:spacing w:val="7"/><w:w w:val="105"/></w:rPr><w:t xml:space="preserve"> </w:t></w:r><w:r><w:rPr><w:w w:val="105"/></w:rPr><w:t>not</w:t></w:r><w:r><w:rPr><w:spacing w:val="7"/><w:w w:val="105"/></w:rPr><w:t xml:space="preserve"> </w:t></w:r><w:r><w:rPr><w:w w:val="105"/></w:rPr><w:t>violate</w:t></w:r><w:r><w:rPr><w:spacing w:val="6"/><w:w w:val="105"/></w:rPr><w:t xml:space="preserve"> </w:t></w:r><w:r><w:rPr><w:w w:val="105"/></w:rPr><w:t>obvious</w:t></w:r><w:r><w:rPr><w:spacing w:val="7"/><w:w w:val="105"/></w:rPr><w:t xml:space="preserve"> </w:t></w:r><w:r><w:rPr><w:w w:val="105"/></w:rPr><w:t>constraints</w:t></w:r><w:r><w:rPr><w:spacing w:val="7"/><w:w w:val="105"/></w:rPr><w:t xml:space="preserve"> </w:t></w:r><w:r><w:rPr><w:w w:val="105"/></w:rPr><w:t>associated</w:t></w:r><w:r><w:rPr><w:spacing w:val="7"/><w:w w:val="105"/></w:rPr><w:t xml:space="preserve"> </w:t></w:r><w:r><w:rPr><w:w w:val="105"/></w:rPr><w:t>with</w:t></w:r><w:r><w:rPr><w:spacing w:val="7"/><w:w w:val="105"/></w:rPr><w:t xml:space="preserve"> </w:t></w:r><w:r><w:rPr><w:w w:val="105"/></w:rPr><w:t>minimum,</w:t></w:r><w:r><w:rPr><w:spacing w:val="6"/><w:w w:val="105"/></w:rPr><w:t xml:space="preserve"> </w:t></w:r><w:r><w:rPr><w:w w:val="105"/></w:rPr><w:t>maximum,</w:t></w:r><w:r><w:rPr><w:spacing w:val="7"/><w:w w:val="105"/></w:rPr><w:t xml:space="preserve"> </w:t></w:r><w:r><w:rPr><w:w w:val="105"/></w:rPr><w:t>and</w:t></w:r><w:r><w:rPr><w:spacing w:val="6"/><w:w w:val="105"/></w:rPr><w:t xml:space="preserve"> </w:t></w:r><w:r><w:rPr><w:w w:val="105"/></w:rPr><w:t>average</w:t></w:r><w:r><w:rPr><w:w w:val="101"/></w:rPr><w:t xml:space="preserve"> </w:t></w:r><w:r><w:rPr><w:w w:val="105"/></w:rPr><w:t>daily</w:t></w:r><w:r><w:rPr><w:spacing w:val="41"/><w:w w:val="105"/></w:rPr><w:t xml:space="preserve"> </w:t></w:r><w:r><w:rPr><w:w w:val="105"/></w:rPr><w:t>air</w:t></w:r><w:r><w:rPr><w:spacing w:val="41"/><w:w w:val="105"/></w:rPr><w:t xml:space="preserve"> </w:t></w:r><w:r><w:rPr><w:w w:val="105"/></w:rPr><w:t>temperature</w:t></w:r><w:r><w:rPr><w:spacing w:val="42"/><w:w w:val="105"/></w:rPr><w:t xml:space="preserve"> </w:t></w:r><w:r><w:rPr><w:w w:val="105"/></w:rPr><w:t>and</w:t></w:r><w:r><w:rPr><w:spacing w:val="41"/><w:w w:val="105"/></w:rPr><w:t xml:space="preserve"> </w:t></w:r><w:r><w:rPr><w:w w:val="105"/></w:rPr><w:t>daily</w:t></w:r><w:r><w:rPr><w:spacing w:val="41"/><w:w w:val="105"/></w:rPr><w:t xml:space="preserve"> </w:t></w:r><w:r><w:rPr><w:w w:val="105"/></w:rPr><w:t>cumulative</w:t></w:r><w:r><w:rPr><w:spacing w:val="43"/><w:w w:val="105"/></w:rPr><w:t xml:space="preserve"> </w:t></w:r><w:r><w:rPr><w:spacing w:val="0"/><w:w w:val="105"/></w:rPr><w:t>precipitation</w:t></w:r><w:r><w:rPr><w:spacing w:val="0"/><w:w w:val="105"/></w:rPr></w:r><w:commentRangeEnd w:id="74"/><w:r><w:commentReference w:id="74"/></w:r><w:r><w:rPr><w:spacing w:val="0"/><w:w w:val="105"/></w:rPr><w:t>.</w:t></w:r><w:r><w:rPr><w:spacing w:val="36"/><w:w w:val="105"/></w:rPr><w:t xml:space="preserve"> </w:t></w:r><w:r><w:rPr><w:w w:val="105"/></w:rPr><w:t>This</w:t></w:r><w:r><w:rPr><w:spacing w:val="41"/><w:w w:val="105"/></w:rPr><w:t xml:space="preserve"> </w:t></w:r><w:r><w:rPr><w:w w:val="105"/></w:rPr><w:t>step</w:t></w:r><w:r><w:rPr><w:spacing w:val="41"/><w:w w:val="105"/></w:rPr><w:t xml:space="preserve"> </w:t></w:r><w:r><w:rPr><w:w w:val="105"/></w:rPr><w:t>is</w:t></w:r><w:r><w:rPr><w:spacing w:val="42"/><w:w w:val="105"/></w:rPr><w:t xml:space="preserve"> </w:t></w:r><w:r><w:rPr><w:w w:val="105"/></w:rPr><w:t>not</w:t></w:r><w:r><w:rPr><w:spacing w:val="41"/><w:w w:val="105"/></w:rPr><w:t xml:space="preserve"> </w:t></w:r><w:r><w:rPr><w:spacing w:val="0"/><w:w w:val="105"/></w:rPr><w:t>included</w:t></w:r><w:r><w:rPr><w:spacing w:val="41"/><w:w w:val="105"/></w:rPr><w:t xml:space="preserve"> </w:t></w:r><w:r><w:rPr><w:w w:val="105"/></w:rPr><w:t>in</w:t></w:r><w:r><w:rPr><w:spacing w:val="42"/><w:w w:val="105"/></w:rPr><w:t xml:space="preserve"> </w:t></w:r><w:r><w:rPr><w:w w:val="105"/></w:rPr><w:t>the</w:t></w:r><w:r><w:rPr><w:spacing w:val="41"/><w:w w:val="105"/></w:rPr><w:t xml:space="preserve"> </w:t></w:r><w:r><w:rPr><w:w w:val="105"/></w:rPr><w:t>gap</w:t></w:r><w:r><w:rPr><w:spacing w:val="40"/><w:w w:val="107"/></w:rPr><w:t xml:space="preserve"> </w:t></w:r><w:r><w:rPr><w:w w:val="105"/></w:rPr><w:t>filling</w:t></w:r><w:r><w:rPr><w:spacing w:val="13"/><w:w w:val="105"/></w:rPr><w:t xml:space="preserve"> </w:t></w:r><w:r><w:rPr><w:w w:val="105"/></w:rPr><w:t>routine</w:t></w:r><w:r><w:rPr><w:spacing w:val="13"/><w:w w:val="105"/></w:rPr><w:t xml:space="preserve"> </w:t></w:r><w:r><w:rPr><w:w w:val="105"/></w:rPr><w:t>per</w:t></w:r><w:r><w:rPr><w:spacing w:val="12"/><w:w w:val="105"/></w:rPr><w:t xml:space="preserve"> </w:t></w:r><w:r><w:rPr><w:w w:val="105"/></w:rPr><w:t>se.</w:t></w:r><w:r><w:rPr><w:spacing w:val="38"/><w:w w:val="105"/></w:rPr><w:t xml:space="preserve"> </w:t></w:r><w:r><w:rPr><w:w w:val="105"/></w:rPr><w:t>It</w:t></w:r><w:r><w:rPr><w:spacing w:val="13"/><w:w w:val="105"/></w:rPr><w:t xml:space="preserve"> </w:t></w:r><w:r><w:rPr><w:w w:val="105"/></w:rPr><w:t>is</w:t></w:r><w:r><w:rPr><w:spacing w:val="12"/><w:w w:val="105"/></w:rPr><w:t xml:space="preserve"> </w:t></w:r><w:r><w:rPr><w:w w:val="105"/></w:rPr><w:t>why</w:t></w:r><w:r><w:rPr><w:spacing w:val="13"/><w:w w:val="105"/></w:rPr><w:t xml:space="preserve"> </w:t></w:r><w:r><w:rPr><w:w w:val="105"/></w:rPr><w:t>it</w:t></w:r><w:r><w:rPr><w:spacing w:val="13"/><w:w w:val="105"/></w:rPr><w:t xml:space="preserve"> </w:t></w:r><w:r><w:rPr><w:w w:val="105"/></w:rPr><w:t>does</w:t></w:r><w:r><w:rPr><w:spacing w:val="11"/><w:w w:val="105"/></w:rPr><w:t xml:space="preserve"> </w:t></w:r><w:r><w:rPr><w:w w:val="105"/></w:rPr><w:t>not</w:t></w:r><w:r><w:rPr><w:spacing w:val="12"/><w:w w:val="105"/></w:rPr><w:t xml:space="preserve"> </w:t></w:r><w:r><w:rPr><w:w w:val="105"/></w:rPr><w:t>appear</w:t></w:r><w:r><w:rPr><w:spacing w:val="13"/><w:w w:val="105"/></w:rPr><w:t xml:space="preserve"> </w:t></w:r><w:r><w:rPr><w:w w:val="105"/></w:rPr><w:t>in</w:t></w:r><w:r><w:rPr><w:spacing w:val="12"/><w:w w:val="105"/></w:rPr><w:t xml:space="preserve"> </w:t></w:r><w:r><w:rPr><w:w w:val="105"/></w:rPr><w:t>the</w:t></w:r><w:r><w:rPr><w:spacing w:val="13"/><w:w w:val="105"/></w:rPr><w:t xml:space="preserve"> </w:t></w:r><w:r><w:rPr><w:w w:val="105"/></w:rPr><w:t>flowchart</w:t></w:r><w:r><w:rPr><w:spacing w:val="12"/><w:w w:val="105"/></w:rPr><w:t xml:space="preserve"> </w:t></w:r><w:r><w:rPr><w:w w:val="105"/></w:rPr><w:t>of</w:t></w:r><w:r><w:rPr><w:spacing w:val="13"/><w:w w:val="105"/></w:rPr><w:t xml:space="preserve"> </w:t></w:r><w:r><w:rPr><w:w w:val="105"/></w:rPr><w:t>Figure</w:t></w:r><w:r><w:rPr><w:spacing w:val="13"/><w:w w:val="105"/></w:rPr><w:t xml:space="preserve"> </w:t></w:r><w:hyperlink w:anchor="_bookmark58"><w:r><w:rPr><w:rStyle w:val="InternetLink"/><w:w w:val="105"/></w:rPr><w:t>8.1.</w:t></w:r></w:hyperlink><w:r><w:rPr><w:spacing w:val="37"/><w:w w:val="105"/></w:rPr><w:t xml:space="preserve"> </w:t></w:r><w:r><w:rPr><w:w w:val="105"/></w:rPr><w:t>It</w:t></w:r><w:r><w:rPr><w:spacing w:val="13"/><w:w w:val="105"/></w:rPr><w:t xml:space="preserve"> </w:t></w:r><w:r><w:rPr><w:w w:val="105"/></w:rPr><w:t>is</w:t></w:r><w:r><w:rPr><w:spacing w:val="13"/><w:w w:val="105"/></w:rPr><w:t xml:space="preserve"> </w:t></w:r><w:r><w:rPr><w:w w:val="105"/></w:rPr><w:t>done</w:t></w:r><w:r><w:rPr><w:spacing w:val="12"/><w:w w:val="105"/></w:rPr><w:t xml:space="preserve"> </w:t></w:r><w:r><w:rPr><w:spacing w:val="0"/><w:w w:val="105"/></w:rPr><w:t>every</w:t></w:r><w:r><w:rPr><w:spacing w:val="24"/><w:w w:val="107"/></w:rPr><w:t xml:space="preserve"> </w:t></w:r><w:r><w:rPr><w:w w:val="105"/></w:rPr><w:t>time</w:t></w:r><w:del w:id="2559" w:author="Rivard, Christine" w:date="2015-03-27T13:42:00Z"><w:r><w:rPr><w:w w:val="105"/></w:rPr><w:delText>s</w:delText></w:r></w:del><w:r><w:rPr><w:spacing w:val="9"/><w:w w:val="105"/></w:rPr><w:t xml:space="preserve"> </w:t></w:r><w:r><w:rPr><w:w w:val="105"/></w:rPr><w:t>the</w:t></w:r><w:r><w:rPr><w:spacing w:val="10"/><w:w w:val="105"/></w:rPr><w:t xml:space="preserve"> </w:t></w:r><w:r><w:rPr><w:w w:val="105"/></w:rPr><w:t>software</w:t></w:r><w:r><w:rPr><w:spacing w:val="10"/><w:w w:val="105"/></w:rPr><w:t xml:space="preserve"> </w:t></w:r><w:r><w:rPr><w:w w:val="105"/></w:rPr><w:t>scans</w:t></w:r><w:r><w:rPr><w:spacing w:val="10"/><w:w w:val="105"/></w:rPr><w:t xml:space="preserve"> </w:t></w:r><w:r><w:rPr><w:w w:val="105"/></w:rPr><w:t>the</w:t></w:r><w:r><w:rPr><w:spacing w:val="9"/><w:w w:val="105"/></w:rPr><w:t xml:space="preserve"> </w:t></w:r><w:r><w:rPr><w:w w:val="105"/></w:rPr><w:t>‘‘Input’’</w:t></w:r><w:ins w:id="2560" w:author="Rivard, Christine" w:date="2015-03-27T12:26:00Z"><w:r><w:rPr><w:w w:val="105"/></w:rPr><w:t xml:space="preserve"> </w:t></w:r></w:ins><w:del w:id="2561" w:author="Rivard, Christine" w:date="2015-03-27T12:26:00Z"><w:r><w:rPr><w:w w:val="105"/></w:rPr><w:delText>folder</w:delText></w:r></w:del><w:del w:id="2562" w:author="Rivard, Christine" w:date="2015-03-27T12:26:00Z"><w:r><w:rPr><w:spacing w:val="9"/><w:w w:val="105"/></w:rPr><w:delText xml:space="preserve"> </w:delText></w:r></w:del><w:ins w:id="2563" w:author="Rivard, Christine" w:date="2015-03-27T12:26:00Z"><w:r><w:rPr><w:w w:val="105"/></w:rPr><w:t>binder</w:t></w:r></w:ins><w:ins w:id="2564" w:author="Rivard, Christine" w:date="2015-03-27T12:26:00Z"><w:r><w:rPr><w:spacing w:val="9"/><w:w w:val="105"/></w:rPr><w:t xml:space="preserve"> </w:t></w:r></w:ins><w:r><w:rPr><w:w w:val="105"/></w:rPr><w:t>for</w:t></w:r><w:r><w:rPr><w:spacing w:val="10"/><w:w w:val="105"/></w:rPr><w:t xml:space="preserve"> </w:t></w:r><w:r><w:rPr><w:w w:val="105"/></w:rPr><w:t>new</w:t></w:r><w:r><w:rPr><w:spacing w:val="10"/><w:w w:val="105"/></w:rPr><w:t xml:space="preserve"> </w:t></w:r><w:r><w:rPr><w:spacing w:val="0"/><w:w w:val="105"/></w:rPr><w:t>weather</w:t></w:r><w:r><w:rPr><w:spacing w:val="9"/><w:w w:val="105"/></w:rPr><w:t xml:space="preserve"> </w:t></w:r><w:r><w:rPr><w:spacing w:val="0"/><w:w w:val="105"/></w:rPr><w:t>data</w:t></w:r><w:r><w:rPr><w:spacing w:val="10"/><w:w w:val="105"/></w:rPr><w:t xml:space="preserve"> </w:t></w:r><w:r><w:rPr><w:w w:val="105"/></w:rPr><w:t>file</w:t></w:r><w:r><w:rPr><w:spacing w:val="10"/><w:w w:val="105"/></w:rPr><w:t xml:space="preserve"> </w:t></w:r><w:r><w:rPr><w:w w:val="105"/></w:rPr><w:t>and</w:t></w:r><w:r><w:rPr><w:spacing w:val="10"/><w:w w:val="105"/></w:rPr><w:t xml:space="preserve"> </w:t></w:r><w:r><w:rPr><w:w w:val="105"/></w:rPr><w:t>load</w:t></w:r><w:r><w:rPr><w:spacing w:val="9"/><w:w w:val="105"/></w:rPr><w:t xml:space="preserve"> </w:t></w:r><w:r><w:rPr><w:w w:val="105"/></w:rPr><w:t>them</w:t></w:r><w:r><w:rPr><w:spacing w:val="10"/><w:w w:val="105"/></w:rPr><w:t xml:space="preserve"> </w:t></w:r><w:commentRangeStart w:id="75"/><w:r><w:rPr><w:w w:val="105"/></w:rPr><w:t>into</w:t></w:r><w:r><w:rPr><w:spacing w:val="10"/><w:w w:val="105"/></w:rPr><w:t xml:space="preserve"> </w:t></w:r><w:r><w:rPr><w:w w:val="105"/></w:rPr><w:t>memory</w:t></w:r><w:r><w:rPr><w:spacing w:val="29"/><w:w w:val="103"/></w:rPr><w:t xml:space="preserve"> </w:t></w:r><w:r><w:rPr><w:spacing w:val="29"/><w:w w:val="103"/></w:rPr></w:r><w:commentRangeEnd w:id="75"/><w:r><w:commentReference w:id="75"/></w:r><w:r><w:rPr><w:w w:val="105"/></w:rPr><w:t>(see</w:t></w:r><w:r><w:rPr><w:spacing w:val="0"/><w:w w:val="105"/></w:rPr><w:t xml:space="preserve"> </w:t></w:r><w:r><w:rPr><w:w w:val="105"/></w:rPr><w:t xml:space="preserve">Section </w:t></w:r><w:ins w:id="2565" w:author="Rivard, Christine" w:date="2015-03-27T12:26:00Z"><w:r><w:rPr><w:w w:val="105"/></w:rPr><w:t>X</w:t></w:r></w:ins><w:r><w:rPr><w:w w:val="105"/></w:rPr><w:t>).</w:t></w:r></w:p><w:p><w:pPr><w:pStyle w:val="TextBody"/><w:spacing w:lineRule="auto" w:line="249"/><w:ind w:left="133" w:right="150" w:firstLine="351"/><w:jc w:val="both"/><w:rPr></w:rPr></w:pPr><w:r><w:rPr><w:w w:val="105"/></w:rPr><w:t>The</w:t></w:r><w:r><w:rPr><w:spacing w:val="8"/><w:w w:val="105"/></w:rPr><w:t xml:space="preserve"> </w:t></w:r><w:r><w:rPr><w:w w:val="105"/></w:rPr><w:t>program</w:t></w:r><w:r><w:rPr><w:spacing w:val="8"/><w:w w:val="105"/></w:rPr><w:t xml:space="preserve"> </w:t></w:r><w:r><w:rPr><w:w w:val="105"/></w:rPr><w:t>will</w:t></w:r><w:r><w:rPr><w:spacing w:val="8"/><w:w w:val="105"/></w:rPr><w:t xml:space="preserve"> </w:t></w:r><w:del w:id="2566" w:author="Rivard, Christine" w:date="2015-03-27T13:45:00Z"><w:r><w:rPr><w:w w:val="105"/></w:rPr><w:delText>check</w:delText></w:r></w:del><w:del w:id="2567" w:author="Rivard, Christine" w:date="2015-03-27T13:45:00Z"><w:r><w:rPr><w:spacing w:val="8"/><w:w w:val="105"/></w:rPr><w:delText xml:space="preserve"> </w:delText></w:r></w:del><w:ins w:id="2568" w:author="Rivard, Christine" w:date="2015-03-27T14:54:00Z"><w:r><w:rPr><w:w w:val="105"/></w:rPr><w:t>identify irregularities or inconsistencies</w:t></w:r></w:ins><w:ins w:id="2569" w:author="Rivard, Christine" w:date="2015-03-27T13:45:00Z"><w:r><w:rPr><w:spacing w:val="8"/><w:w w:val="105"/></w:rPr><w:t xml:space="preserve"> </w:t></w:r></w:ins><w:r><w:rPr><w:w w:val="105"/></w:rPr><w:t>to</w:t></w:r><w:r><w:rPr><w:spacing w:val="9"/><w:w w:val="105"/></w:rPr><w:t xml:space="preserve"> </w:t></w:r><w:r><w:rPr><w:spacing w:val="0"/><w:w w:val="105"/></w:rPr><w:t>insure</w:t></w:r><w:r><w:rPr><w:spacing w:val="8"/><w:w w:val="105"/></w:rPr><w:t xml:space="preserve"> </w:t></w:r><w:r><w:rPr><w:w w:val="105"/></w:rPr><w:t>that</w:t></w:r><w:r><w:rPr><w:spacing w:val="8"/><w:w w:val="105"/></w:rPr><w:t xml:space="preserve"> </w:t></w:r><w:commentRangeStart w:id="76"/><w:r><w:rPr><w:w w:val="105"/></w:rPr><w:t>maximum,</w:t></w:r><w:r><w:rPr><w:spacing w:val="8"/><w:w w:val="105"/></w:rPr><w:t xml:space="preserve"> </w:t></w:r><w:r><w:rPr><w:w w:val="105"/></w:rPr><w:t>minimum</w:t></w:r><w:r><w:rPr><w:spacing w:val="9"/><w:w w:val="105"/></w:rPr><w:t xml:space="preserve"> </w:t></w:r><w:r><w:rPr><w:w w:val="105"/></w:rPr><w:t>and</w:t></w:r><w:r><w:rPr><w:spacing w:val="8"/><w:w w:val="105"/></w:rPr><w:t xml:space="preserve"> </w:t></w:r><w:r><w:rPr><w:w w:val="105"/></w:rPr><w:t>average</w:t></w:r><w:r><w:rPr><w:spacing w:val="8"/><w:w w:val="105"/></w:rPr><w:t xml:space="preserve"> </w:t></w:r><w:r><w:rPr><w:w w:val="105"/></w:rPr><w:t>daily</w:t></w:r><w:r><w:rPr><w:spacing w:val="8"/><w:w w:val="105"/></w:rPr><w:t xml:space="preserve"> </w:t></w:r><w:r><w:rPr><w:w w:val="105"/></w:rPr><w:t>temperature</w:t></w:r><w:ins w:id="2570" w:author="Rivard, Christine" w:date="2015-03-27T13:45:00Z"><w:r><w:rPr><w:w w:val="105"/></w:rPr><w:t>s</w:t></w:r></w:ins><w:r><w:rPr><w:spacing w:val="8"/><w:w w:val="105"/></w:rPr><w:t xml:space="preserve"> </w:t></w:r><w:r><w:rPr><w:w w:val="105"/></w:rPr><w:t>are</w:t></w:r><w:r><w:rPr><w:spacing w:val="25"/><w:w w:val="105"/></w:rPr><w:t xml:space="preserve"> </w:t></w:r><w:r><w:rPr><w:w w:val="105"/></w:rPr><w:t>coherent</w:t></w:r><w:r><w:rPr><w:spacing w:val="13"/><w:w w:val="105"/></w:rPr><w:t xml:space="preserve"> </w:t></w:r><w:r><w:rPr><w:w w:val="105"/></w:rPr><w:t>for</w:t></w:r><w:r><w:rPr><w:spacing w:val="14"/><w:w w:val="105"/></w:rPr><w:t xml:space="preserve"> </w:t></w:r><w:r><w:rPr><w:w w:val="105"/></w:rPr><w:t>a</w:t></w:r><w:r><w:rPr><w:spacing w:val="14"/><w:w w:val="105"/></w:rPr><w:t xml:space="preserve"> </w:t></w:r><w:r><w:rPr><w:w w:val="105"/></w:rPr><w:t>given</w:t></w:r><w:r><w:rPr><w:spacing w:val="14"/><w:w w:val="105"/></w:rPr><w:t xml:space="preserve"> </w:t></w:r><w:r><w:rPr><w:w w:val="105"/></w:rPr><w:t>da</w:t></w:r><w:r><w:rPr><w:w w:val="105"/></w:rPr></w:r><w:commentRangeEnd w:id="76"/><w:r><w:commentReference w:id="76"/></w:r><w:r><w:rPr><w:w w:val="105"/></w:rPr><w:t>y</w:t></w:r><w:del w:id="2571" w:author="Rivard, Christine" w:date="2015-03-27T13:46:00Z"><w:r><w:rPr><w:w w:val="105"/></w:rPr><w:delText>.</w:delText></w:r></w:del><w:ins w:id="2572" w:author="Rivard, Christine" w:date="2015-03-27T13:46:00Z"><w:r><w:rPr><w:w w:val="105"/></w:rPr><w:t xml:space="preserve"> and</w:t></w:r></w:ins><w:del w:id="2573" w:author="Rivard, Christine" w:date="2015-03-27T13:46:00Z"><w:r><w:rPr><w:spacing w:val="40"/><w:w w:val="105"/></w:rPr><w:delText xml:space="preserve"> </w:delText></w:r></w:del><w:del w:id="2574" w:author="Rivard, Christine" w:date="2015-03-27T13:46:00Z"><w:r><w:rPr><w:w w:val="105"/></w:rPr><w:delText>It</w:delText></w:r></w:del><w:del w:id="2575" w:author="Rivard, Christine" w:date="2015-03-27T13:46:00Z"><w:r><w:rPr><w:spacing w:val="14"/><w:w w:val="105"/></w:rPr><w:delText xml:space="preserve"> </w:delText></w:r></w:del><w:del w:id="2576" w:author="Rivard, Christine" w:date="2015-03-27T13:46:00Z"><w:r><w:rPr><w:w w:val="105"/></w:rPr><w:delText>also</w:delText></w:r></w:del><w:del w:id="2577" w:author="Rivard, Christine" w:date="2015-03-27T13:46:00Z"><w:r><w:rPr><w:spacing w:val="14"/><w:w w:val="105"/></w:rPr><w:delText xml:space="preserve"> </w:delText></w:r></w:del><w:del w:id="2578" w:author="Rivard, Christine" w:date="2015-03-27T13:46:00Z"><w:r><w:rPr><w:w w:val="105"/></w:rPr><w:delText>check</w:delText></w:r></w:del><w:r><w:rPr><w:spacing w:val="14"/><w:w w:val="105"/></w:rPr><w:t xml:space="preserve"> </w:t></w:r><w:r><w:rPr><w:w w:val="105"/></w:rPr><w:t>that</w:t></w:r><w:r><w:rPr><w:spacing w:val="14"/><w:w w:val="105"/></w:rPr><w:t xml:space="preserve"> </w:t></w:r><w:r><w:rPr><w:w w:val="105"/></w:rPr><w:t>all</w:t></w:r><w:r><w:rPr><w:spacing w:val="14"/><w:w w:val="105"/></w:rPr><w:t xml:space="preserve"> </w:t></w:r><w:r><w:rPr><w:w w:val="105"/></w:rPr><w:t>daily</w:t></w:r><w:r><w:rPr><w:spacing w:val="14"/><w:w w:val="105"/></w:rPr><w:t xml:space="preserve"> </w:t></w:r><w:del w:id="2579" w:author="Rivard, Christine" w:date="2015-03-27T13:46:00Z"><w:r><w:rPr><w:w w:val="105"/></w:rPr><w:delText>cumulative</w:delText></w:r></w:del><w:del w:id="2580" w:author="Rivard, Christine" w:date="2015-03-27T13:46:00Z"><w:r><w:rPr><w:spacing w:val="15"/><w:w w:val="105"/></w:rPr><w:delText xml:space="preserve"> </w:delText></w:r></w:del><w:r><w:rPr><w:w w:val="105"/></w:rPr><w:t>precipitation</w:t></w:r><w:r><w:rPr><w:spacing w:val="13"/><w:w w:val="105"/></w:rPr><w:t xml:space="preserve"> </w:t></w:r><w:r><w:rPr><w:spacing w:val="0"/><w:w w:val="105"/></w:rPr><w:t>values</w:t></w:r><w:r><w:rPr><w:spacing w:val="14"/><w:w w:val="105"/></w:rPr><w:t xml:space="preserve"> </w:t></w:r><w:r><w:rPr><w:w w:val="105"/></w:rPr><w:t>are</w:t></w:r><w:r><w:rPr><w:spacing w:val="14"/><w:w w:val="105"/></w:rPr><w:t xml:space="preserve"> </w:t></w:r><w:commentRangeStart w:id="77"/><w:r><w:rPr><w:w w:val="105"/></w:rPr><w:t>positive</w:t></w:r><w:r><w:rPr><w:w w:val="105"/></w:rPr></w:r><w:commentRangeEnd w:id="77"/><w:r><w:commentReference w:id="77"/></w:r><w:r><w:rPr><w:w w:val="105"/></w:rPr><w:t>.</w:t></w:r><w:r><w:rPr><w:spacing w:val="25"/><w:w w:val="103"/></w:rPr><w:t xml:space="preserve"> </w:t></w:r><w:r><w:rPr><w:w w:val="105"/></w:rPr><w:t>When</w:t></w:r><w:r><w:rPr><w:spacing w:val="4"/><w:w w:val="105"/></w:rPr><w:t xml:space="preserve"> </w:t></w:r><w:r><w:rPr><w:w w:val="105"/></w:rPr><w:t>inconsistencies</w:t></w:r><w:r><w:rPr><w:spacing w:val="3"/><w:w w:val="105"/></w:rPr><w:t xml:space="preserve"> </w:t></w:r><w:r><w:rPr><w:w w:val="105"/></w:rPr><w:t>are</w:t></w:r><w:r><w:rPr><w:spacing w:val="5"/><w:w w:val="105"/></w:rPr><w:t xml:space="preserve"> </w:t></w:r><w:r><w:rPr><w:w w:val="105"/></w:rPr><w:t>detected,</w:t></w:r><w:r><w:rPr><w:spacing w:val="4"/><w:w w:val="105"/></w:rPr><w:t xml:space="preserve"> </w:t></w:r><w:r><w:rPr><w:w w:val="105"/></w:rPr><w:t>the</w:t></w:r><w:r><w:rPr><w:spacing w:val="5"/><w:w w:val="105"/></w:rPr><w:t xml:space="preserve"> </w:t></w:r><w:r><w:rPr><w:w w:val="105"/></w:rPr><w:t>program</w:t></w:r><w:r><w:rPr><w:spacing w:val="4"/><w:w w:val="105"/></w:rPr><w:t xml:space="preserve"> </w:t></w:r><w:del w:id="2581" w:author="Rivard, Christine" w:date="2015-03-27T13:48:00Z"><w:r><w:rPr><w:w w:val="105"/></w:rPr><w:delText>emit</w:delText></w:r></w:del><w:del w:id="2582" w:author="Rivard, Christine" w:date="2015-03-27T13:48:00Z"><w:r><w:rPr><w:spacing w:val="4"/><w:w w:val="105"/></w:rPr><w:delText xml:space="preserve"> </w:delText></w:r></w:del><w:ins w:id="2583" w:author="Rivard, Christine" w:date="2015-03-27T13:48:00Z"><w:r><w:rPr><w:w w:val="105"/></w:rPr><w:t>issues</w:t></w:r></w:ins><w:ins w:id="2584" w:author="Rivard, Christine" w:date="2015-03-27T13:48:00Z"><w:r><w:rPr><w:spacing w:val="4"/><w:w w:val="105"/></w:rPr><w:t xml:space="preserve"> </w:t></w:r></w:ins><w:r><w:rPr><w:w w:val="105"/></w:rPr><w:t>a</w:t></w:r><w:r><w:rPr><w:spacing w:val="5"/><w:w w:val="105"/></w:rPr><w:t xml:space="preserve"> </w:t></w:r><w:r><w:rPr><w:w w:val="105"/></w:rPr><w:t>warning</w:t></w:r><w:r><w:rPr><w:spacing w:val="5"/><w:w w:val="105"/></w:rPr><w:t xml:space="preserve"> </w:t></w:r><w:r><w:rPr><w:w w:val="105"/></w:rPr><w:t>and</w:t></w:r><w:r><w:rPr><w:spacing w:val="4"/><w:w w:val="105"/></w:rPr><w:t xml:space="preserve"> </w:t></w:r><w:r><w:rPr><w:w w:val="105"/></w:rPr><w:t>offer</w:t></w:r><w:ins w:id="2585" w:author="Rivard, Christine" w:date="2015-03-27T13:49:00Z"><w:r><w:rPr><w:w w:val="105"/></w:rPr><w:t>s</w:t></w:r></w:ins><w:r><w:rPr><w:spacing w:val="4"/><w:w w:val="105"/></w:rPr><w:t xml:space="preserve"> </w:t></w:r><w:r><w:rPr><w:w w:val="105"/></w:rPr><w:t>the</w:t></w:r><w:r><w:rPr><w:spacing w:val="5"/><w:w w:val="105"/></w:rPr><w:t xml:space="preserve"> </w:t></w:r><w:r><w:rPr><w:w w:val="105"/></w:rPr><w:t>choice</w:t></w:r><w:r><w:rPr><w:spacing w:val="5"/><w:w w:val="105"/></w:rPr><w:t xml:space="preserve"> </w:t></w:r><w:r><w:rPr><w:w w:val="105"/></w:rPr><w:t>to</w:t></w:r><w:r><w:rPr><w:spacing w:val="4"/><w:w w:val="105"/></w:rPr><w:t xml:space="preserve"> </w:t></w:r><w:r><w:rPr><w:w w:val="105"/></w:rPr><w:t>replace</w:t></w:r><w:r><w:rPr><w:w w:val="102"/></w:rPr><w:t xml:space="preserve"> </w:t></w:r><w:r><w:rPr><w:w w:val="105"/></w:rPr><w:t>these</w:t></w:r><w:r><w:rPr><w:spacing w:val="19"/><w:w w:val="105"/></w:rPr><w:t xml:space="preserve"> </w:t></w:r><w:del w:id="2586" w:author="Rivard, Christine" w:date="2015-03-27T13:49:00Z"><w:r><w:rPr><w:w w:val="105"/></w:rPr><w:delText>wrong</w:delText></w:r></w:del><w:del w:id="2587" w:author="Rivard, Christine" w:date="2015-03-27T13:49:00Z"><w:r><w:rPr><w:spacing w:val="20"/><w:w w:val="105"/></w:rPr><w:delText xml:space="preserve"> </w:delText></w:r></w:del><w:ins w:id="2588" w:author="Rivard, Christine" w:date="2015-03-27T13:49:00Z"><w:r><w:rPr><w:w w:val="105"/></w:rPr><w:t>erroneous</w:t></w:r></w:ins><w:ins w:id="2589" w:author="Rivard, Christine" w:date="2015-03-27T13:49:00Z"><w:r><w:rPr><w:spacing w:val="20"/><w:w w:val="105"/></w:rPr><w:t xml:space="preserve"> </w:t></w:r></w:ins><w:r><w:rPr><w:w w:val="105"/></w:rPr><w:t>values</w:t></w:r><w:r><w:rPr><w:spacing w:val="19"/><w:w w:val="105"/></w:rPr><w:t xml:space="preserve"> </w:t></w:r><w:r><w:rPr><w:w w:val="105"/></w:rPr><w:t>with</w:t></w:r><w:r><w:rPr><w:spacing w:val="21"/><w:w w:val="105"/></w:rPr><w:t xml:space="preserve"> </w:t></w:r><w:del w:id="2590" w:author="Rivard, Christine" w:date="2015-03-27T13:49:00Z"><w:r><w:rPr><w:w w:val="105"/></w:rPr><w:delText>a</w:delText></w:r></w:del><w:del w:id="2591" w:author="Rivard, Christine" w:date="2015-03-27T13:49:00Z"><w:r><w:rPr><w:spacing w:val="20"/><w:w w:val="105"/></w:rPr><w:delText xml:space="preserve"> </w:delText></w:r></w:del><w:r><w:rPr><w:w w:val="105"/></w:rPr><w:t>‘‘NaN’’,</w:t></w:r><w:r><w:rPr><w:spacing w:val="19"/><w:w w:val="105"/></w:rPr><w:t xml:space="preserve"> </w:t></w:r><w:r><w:rPr><w:w w:val="105"/></w:rPr><w:t>so</w:t></w:r><w:r><w:rPr><w:spacing w:val="21"/><w:w w:val="105"/></w:rPr><w:t xml:space="preserve"> </w:t></w:r><w:r><w:rPr><w:w w:val="105"/></w:rPr><w:t>that</w:t></w:r><w:r><w:rPr><w:spacing w:val="20"/><w:w w:val="105"/></w:rPr><w:t xml:space="preserve"> </w:t></w:r><w:r><w:rPr><w:w w:val="105"/></w:rPr><w:t>they</w:t></w:r><w:r><w:rPr><w:spacing w:val="20"/><w:w w:val="105"/></w:rPr><w:t xml:space="preserve"> </w:t></w:r><w:r><w:rPr><w:w w:val="105"/></w:rPr><w:t>can</w:t></w:r><w:r><w:rPr><w:spacing w:val="20"/><w:w w:val="105"/></w:rPr><w:t xml:space="preserve"> </w:t></w:r><w:r><w:rPr><w:w w:val="105"/></w:rPr><w:t>be</w:t></w:r><w:r><w:rPr><w:spacing w:val="21"/><w:w w:val="105"/></w:rPr><w:t xml:space="preserve"> </w:t></w:r><w:del w:id="2592" w:author="Rivard, Christine" w:date="2015-03-27T13:51:00Z"><w:r><w:rPr><w:spacing w:val="0"/><w:w w:val="105"/></w:rPr><w:delText>properly</w:delText></w:r></w:del><w:del w:id="2593" w:author="Rivard, Christine" w:date="2015-03-27T13:51:00Z"><w:r><w:rPr><w:spacing w:val="20"/><w:w w:val="105"/></w:rPr><w:delText xml:space="preserve"> </w:delText></w:r></w:del><w:r><w:rPr><w:w w:val="105"/></w:rPr><w:t>estimated</w:t></w:r><w:r><w:rPr><w:spacing w:val="20"/><w:w w:val="105"/></w:rPr><w:t xml:space="preserve"> </w:t></w:r><w:r><w:rPr><w:w w:val="105"/></w:rPr><w:t>by</w:t></w:r><w:r><w:rPr><w:spacing w:val="21"/><w:w w:val="105"/></w:rPr><w:t xml:space="preserve"> </w:t></w:r><w:r><w:rPr><w:w w:val="105"/></w:rPr><w:t>the</w:t></w:r><w:r><w:rPr><w:spacing w:val="20"/><w:w w:val="105"/></w:rPr><w:t xml:space="preserve"> </w:t></w:r><w:r><w:rPr><w:w w:val="105"/></w:rPr><w:t>program</w:t></w:r><w:r><w:rPr><w:spacing w:val="19"/><w:w w:val="105"/></w:rPr><w:t xml:space="preserve"> </w:t></w:r><w:r><w:rPr><w:w w:val="105"/></w:rPr><w:t>from neighboring</w:t></w:r><w:r><w:rPr><w:spacing w:val="3"/><w:w w:val="105"/></w:rPr><w:t xml:space="preserve"> </w:t></w:r><w:r><w:rPr><w:w w:val="105"/></w:rPr><w:t>stations.</w:t></w:r></w:p><w:p><w:pPr><w:pStyle w:val="Normal"/><w:spacing w:before="5" w:after="0"/><w:rPr><w:rFonts w:ascii="Times New Roman" w:hAnsi="Times New Roman" w:eastAsia="Times New Roman" w:cs="Times New Roman"/><w:sz w:val="30"/><w:szCs w:val="30"/></w:rPr></w:pPr><w:r><w:rPr><w:rFonts w:eastAsia="Times New Roman" w:cs="Times New Roman" w:ascii="Times New Roman" w:hAnsi="Times New Roman"/><w:sz w:val="30"/><w:szCs w:val="30"/></w:rPr></w:r></w:p><w:p><w:pPr><w:pStyle w:val="Heading4"/><w:ind w:left="133" w:hanging="0"/><w:jc w:val="both"/><w:rPr><w:b w:val="false"/><w:b w:val="false"/><w:bCs w:val="false"/></w:rPr></w:pPr><w:r><w:rPr><w:w w:val="95"/></w:rPr><w:t>Station</w:t></w:r><w:r><w:rPr><w:spacing w:val="0"/><w:w w:val="95"/></w:rPr><w:t xml:space="preserve"> </w:t></w:r><w:r><w:rPr><w:w w:val="95"/></w:rPr><w:t>Correlation</w:t></w:r><w:r><w:rPr><w:spacing w:val="0"/><w:w w:val="95"/></w:rPr><w:t xml:space="preserve"> </w:t></w:r><w:r><w:rPr><w:w w:val="95"/></w:rPr><w:t>Assessment</w:t></w:r></w:p><w:p><w:pPr><w:pStyle w:val="TextBody"/><w:spacing w:lineRule="auto" w:line="249" w:before="166" w:after="0"/><w:ind w:left="133" w:right="119" w:hanging="9"/><w:jc w:val="both"/><w:rPr></w:rPr></w:pPr><w:r><w:rPr><w:w w:val="110"/></w:rPr><w:t>The</w:t></w:r><w:r><w:rPr><w:spacing w:val="0"/><w:w w:val="110"/></w:rPr><w:t xml:space="preserve"> </w:t></w:r><w:r><w:rPr><w:w w:val="110"/></w:rPr><w:t>subsequent</w:t></w:r><w:r><w:rPr><w:spacing w:val="0"/><w:w w:val="110"/></w:rPr><w:t xml:space="preserve"> </w:t></w:r><w:r><w:rPr><w:w w:val="110"/></w:rPr><w:t>step</w:t></w:r><w:r><w:rPr><w:spacing w:val="0"/><w:w w:val="110"/></w:rPr><w:t xml:space="preserve"> </w:t></w:r><w:r><w:rPr><w:w w:val="110"/></w:rPr><w:t>consists</w:t></w:r><w:r><w:rPr><w:spacing w:val="0"/><w:w w:val="110"/></w:rPr><w:t xml:space="preserve"> </w:t></w:r><w:r><w:rPr><w:w w:val="110"/></w:rPr><w:t>in</w:t></w:r><w:r><w:rPr><w:spacing w:val="0"/><w:w w:val="110"/></w:rPr><w:t xml:space="preserve"> </w:t></w:r><w:r><w:rPr><w:w w:val="110"/></w:rPr><w:t>calculating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correlation</w:t></w:r><w:r><w:rPr><w:spacing w:val="0"/><w:w w:val="110"/></w:rPr><w:t xml:space="preserve"> </w:t></w:r><w:r><w:rPr><w:w w:val="110"/></w:rPr><w:t>coefficients</w:t></w:r><w:r><w:rPr><w:spacing w:val="0"/><w:w w:val="110"/></w:rPr><w:t xml:space="preserve"> </w:t></w:r><w:r><w:rPr><w:w w:val="110"/></w:rPr><w:t>between</w:t></w:r><w:r><w:rPr><w:spacing w:val="0"/><w:w w:val="110"/></w:rPr><w:t xml:space="preserve"> </w:t></w:r><w:r><w:rPr><w:w w:val="110"/></w:rPr><w:t>data</w:t></w:r><w:r><w:rPr><w:spacing w:val="0"/><w:w w:val="110"/></w:rPr><w:t xml:space="preserve"> </w:t></w:r><w:r><w:rPr><w:w w:val="110"/></w:rPr><w:t>of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target</w:t></w:r><w:r><w:rPr><w:w w:val="111"/></w:rPr><w:t xml:space="preserve"> </w:t></w:r><w:r><w:rPr><w:w w:val="110"/></w:rPr><w:t>station</w:t></w:r><w:r><w:rPr><w:spacing w:val="1"/><w:w w:val="110"/></w:rPr><w:t xml:space="preserve"> </w:t></w:r><w:r><w:rPr><w:w w:val="110"/></w:rPr><w:t>and</w:t></w:r><w:r><w:rPr><w:spacing w:val="1"/><w:w w:val="110"/></w:rPr><w:t xml:space="preserve"> </w:t></w:r><w:r><w:rPr><w:w w:val="110"/></w:rPr><w:t>those of the</w:t></w:r><w:r><w:rPr><w:spacing w:val="1"/><w:w w:val="110"/></w:rPr><w:t xml:space="preserve"> </w:t></w:r><w:r><w:rPr><w:w w:val="110"/></w:rPr><w:t>neighboring stations</w:t></w:r><w:r><w:rPr><w:spacing w:val="1"/><w:w w:val="110"/></w:rPr><w:t xml:space="preserve"> </w:t></w:r><w:r><w:rPr><w:w w:val="110"/></w:rPr><w:t>for</w:t></w:r><w:r><w:rPr><w:spacing w:val="1"/><w:w w:val="110"/></w:rPr><w:t xml:space="preserve"> </w:t></w:r><w:r><w:rPr><w:w w:val="110"/></w:rPr><w:t>each</w:t></w:r><w:r><w:rPr><w:spacing w:val="1"/><w:w w:val="110"/></w:rPr><w:t xml:space="preserve"> </w:t></w:r><w:r><w:rPr><w:w w:val="110"/></w:rPr><w:t>of</w:t></w:r><w:r><w:rPr><w:spacing w:val="1"/><w:w w:val="110"/></w:rPr><w:t xml:space="preserve"> </w:t></w:r><w:r><w:rPr><w:w w:val="110"/></w:rPr><w:t>the four</w:t></w:r><w:r><w:rPr><w:spacing w:val="1"/><w:w w:val="110"/></w:rPr><w:t xml:space="preserve"> </w:t></w:r><w:r><w:rPr><w:w w:val="110"/></w:rPr><w:t>weather</w:t></w:r><w:r><w:rPr><w:spacing w:val="1"/><w:w w:val="110"/></w:rPr><w:t xml:space="preserve"> </w:t></w:r><w:r><w:rPr><w:w w:val="110"/></w:rPr><w:t>variables:</w:t></w:r><w:r><w:rPr><w:spacing w:val="27"/><w:w w:val="110"/></w:rPr><w:t xml:space="preserve"> </w:t></w:r><w:r><w:rPr><w:w w:val="110"/></w:rPr><w:t>minimum,</w:t></w:r><w:r><w:rPr><w:w w:val="106"/></w:rPr><w:t xml:space="preserve"> </w:t></w:r><w:r><w:rPr><w:w w:val="110"/></w:rPr><w:t>maximum</w:t></w:r><w:r><w:rPr><w:spacing w:val="0"/><w:w w:val="110"/></w:rPr><w:t xml:space="preserve"> </w:t></w:r><w:r><w:rPr><w:w w:val="110"/></w:rPr><w:t>and</w:t></w:r><w:r><w:rPr><w:spacing w:val="0"/><w:w w:val="110"/></w:rPr><w:t xml:space="preserve"> </w:t></w:r><w:r><w:rPr><w:w w:val="110"/></w:rPr><w:t>average</w:t></w:r><w:r><w:rPr><w:spacing w:val="0"/><w:w w:val="110"/></w:rPr><w:t xml:space="preserve"> </w:t></w:r><w:r><w:rPr><w:w w:val="110"/></w:rPr><w:t>daily</w:t></w:r><w:r><w:rPr><w:spacing w:val="0"/><w:w w:val="110"/></w:rPr><w:t xml:space="preserve"> </w:t></w:r><w:r><w:rPr><w:w w:val="110"/></w:rPr><w:t>temperature</w:t></w:r><w:ins w:id="2594" w:author="Rivard, Christine" w:date="2015-03-27T14:04:00Z"><w:r><w:rPr><w:w w:val="110"/></w:rPr><w:t>s</w:t></w:r></w:ins><w:r><w:rPr><w:spacing w:val="0"/><w:w w:val="110"/></w:rPr><w:t xml:space="preserve"> </w:t></w:r><w:r><w:rPr><w:w w:val="110"/></w:rPr><w:t>and</w:t></w:r><w:r><w:rPr><w:spacing w:val="0"/><w:w w:val="110"/></w:rPr><w:t xml:space="preserve"> </w:t></w:r><w:r><w:rPr><w:w w:val="110"/></w:rPr><w:t>daily</w:t></w:r><w:r><w:rPr><w:spacing w:val="0"/><w:w w:val="110"/></w:rPr><w:t xml:space="preserve"> </w:t></w:r><w:r><w:rPr><w:w w:val="110"/></w:rPr><w:t>cu</w:t></w:r><w:del w:id="2595" w:author="Rivard, Christine" w:date="2015-03-27T13:53:00Z"><w:r><w:rPr><w:w w:val="110"/></w:rPr><w:delText>m</w:delText></w:r></w:del><w:r><w:rPr><w:w w:val="110"/></w:rPr><w:t>mulative</w:t></w:r><w:r><w:rPr><w:spacing w:val="0"/><w:w w:val="110"/></w:rPr><w:t xml:space="preserve"> precipitation.</w:t></w:r><w:r><w:rPr><w:spacing w:val="14"/><w:w w:val="110"/></w:rPr><w:t xml:space="preserve"> </w:t></w:r><w:r><w:rPr><w:w w:val="110"/></w:rPr><w:t>The</w:t></w:r><w:ins w:id="2596" w:author="Rivard, Christine" w:date="2015-03-27T14:05:00Z"><w:r><w:rPr><w:w w:val="110"/></w:rPr><w:t>se</w:t></w:r></w:ins><w:r><w:rPr><w:spacing w:val="0"/><w:w w:val="110"/></w:rPr><w:t xml:space="preserve"> </w:t></w:r><w:del w:id="2597" w:author="Rivard, Christine" w:date="2015-03-27T14:05:00Z"><w:r><w:rPr><w:w w:val="110"/></w:rPr><w:delText>calculation</w:delText></w:r></w:del><w:del w:id="2598" w:author="Rivard, Christine" w:date="2015-03-27T14:05:00Z"><w:r><w:rPr><w:spacing w:val="26"/><w:w w:val="106"/></w:rPr><w:delText xml:space="preserve"> </w:delText></w:r></w:del><w:del w:id="2599" w:author="Rivard, Christine" w:date="2015-03-27T14:05:00Z"><w:r><w:rPr><w:w w:val="110"/></w:rPr><w:delText>of</w:delText></w:r></w:del><w:del w:id="2600" w:author="Rivard, Christine" w:date="2015-03-27T14:05:00Z"><w:r><w:rPr><w:spacing w:val="0"/><w:w w:val="110"/></w:rPr><w:delText xml:space="preserve"> </w:delText></w:r></w:del><w:del w:id="2601" w:author="Rivard, Christine" w:date="2015-03-27T14:05:00Z"><w:r><w:rPr><w:w w:val="110"/></w:rPr><w:delText>the</w:delText></w:r></w:del><w:del w:id="2602" w:author="Rivard, Christine" w:date="2015-03-27T14:05:00Z"><w:r><w:rPr><w:spacing w:val="0"/><w:w w:val="110"/></w:rPr><w:delText xml:space="preserve"> </w:delText></w:r></w:del><w:r><w:rPr><w:w w:val="110"/></w:rPr><w:t>coefficients</w:t></w:r><w:r><w:rPr><w:spacing w:val="0"/><w:w w:val="110"/></w:rPr><w:t xml:space="preserve"> </w:t></w:r><w:r><w:rPr><w:w w:val="110"/></w:rPr><w:t>are</w:t></w:r><w:r><w:rPr><w:spacing w:val="0"/><w:w w:val="110"/></w:rPr><w:t xml:space="preserve"> </w:t></w:r><w:del w:id="2603" w:author="Rivard, Christine" w:date="2015-03-27T14:05:00Z"><w:r><w:rPr><w:w w:val="110"/></w:rPr><w:delText>done</w:delText></w:r></w:del><w:del w:id="2604" w:author="Rivard, Christine" w:date="2015-03-27T14:05:00Z"><w:r><w:rPr><w:spacing w:val="0"/><w:w w:val="110"/></w:rPr><w:delText xml:space="preserve"> </w:delText></w:r></w:del><w:ins w:id="2605" w:author="Rivard, Christine" w:date="2015-03-27T14:05:00Z"><w:r><w:rPr><w:w w:val="110"/></w:rPr><w:t>calculated</w:t></w:r></w:ins><w:ins w:id="2606" w:author="Rivard, Christine" w:date="2015-03-27T14:05:00Z"><w:r><w:rPr><w:spacing w:val="0"/><w:w w:val="110"/></w:rPr><w:t xml:space="preserve"> </w:t></w:r></w:ins><w:r><w:rPr><w:w w:val="110"/></w:rPr><w:t>for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entire</w:t></w:r><w:r><w:rPr><w:spacing w:val="0"/><w:w w:val="110"/></w:rPr><w:t xml:space="preserve"> </w:t></w:r><w:r><w:rPr><w:w w:val="110"/></w:rPr><w:t>time-series</w:t></w:r><w:r><w:rPr><w:spacing w:val="0"/><w:w w:val="110"/></w:rPr><w:t xml:space="preserve"> </w:t></w:r><w:r><w:rPr><w:w w:val="110"/></w:rPr><w:t>for</w:t></w:r><w:r><w:rPr><w:spacing w:val="0"/><w:w w:val="110"/></w:rPr><w:t xml:space="preserve"> </w:t></w:r><w:r><w:rPr><w:w w:val="110"/></w:rPr><w:t>each</w:t></w:r><w:r><w:rPr><w:spacing w:val="0"/><w:w w:val="110"/></w:rPr><w:t xml:space="preserve"> </w:t></w:r><w:r><w:rPr><w:w w:val="110"/></w:rPr><w:t>neighboring</w:t></w:r><w:r><w:rPr><w:spacing w:val="0"/><w:w w:val="110"/></w:rPr><w:t xml:space="preserve"> </w:t></w:r><w:r><w:rPr><w:w w:val="110"/></w:rPr><w:t>station</w:t></w:r><w:r><w:rPr><w:spacing w:val="0"/><w:w w:val="110"/></w:rPr><w:t xml:space="preserve"> </w:t></w:r><w:r><w:rPr><w:w w:val="110"/></w:rPr><w:t>individually.</w:t></w:r><w:r><w:rPr><w:spacing w:val="0"/><w:w w:val="110"/></w:rPr><w:t xml:space="preserve"> </w:t></w:r><w:r><w:rPr><w:w w:val="110"/></w:rPr><w:t>If</w:t></w:r><w:r><w:rPr><w:w w:val="98"/></w:rPr><w:t xml:space="preserve"> </w:t></w:r><w:r><w:rPr><w:w w:val="110"/></w:rPr><w:t>there</w:t></w:r><w:r><w:rPr><w:spacing w:val="4"/><w:w w:val="110"/></w:rPr><w:t xml:space="preserve"> </w:t></w:r><w:ins w:id="2607" w:author="Rivard, Christine" w:date="2015-03-27T14:05:00Z"><w:r><w:rPr><w:w w:val="110"/></w:rPr><w:t>are</w:t></w:r></w:ins><w:del w:id="2608" w:author="Rivard, Christine" w:date="2015-03-27T14:05:00Z"><w:r><w:rPr><w:w w:val="110"/></w:rPr><w:delText>is</w:delText></w:r></w:del><w:r><w:rPr><w:spacing w:val="4"/><w:w w:val="110"/></w:rPr><w:t xml:space="preserve"> </w:t></w:r><w:r><w:rPr><w:w w:val="110"/></w:rPr><w:t>less</w:t></w:r><w:r><w:rPr><w:spacing w:val="4"/><w:w w:val="110"/></w:rPr><w:t xml:space="preserve"> </w:t></w:r><w:r><w:rPr><w:w w:val="110"/></w:rPr><w:t>than</w:t></w:r><w:r><w:rPr><w:spacing w:val="5"/><w:w w:val="110"/></w:rPr><w:t xml:space="preserve"> </w:t></w:r><w:r><w:rPr><w:w w:val="110"/></w:rPr><w:t>182</w:t></w:r><w:r><w:rPr><w:spacing w:val="4"/><w:w w:val="110"/></w:rPr><w:t xml:space="preserve"> </w:t></w:r><w:r><w:rPr><w:w w:val="110"/></w:rPr><w:t>synchronous</w:t></w:r><w:r><w:rPr><w:spacing w:val="4"/><w:w w:val="110"/></w:rPr><w:t xml:space="preserve"> </w:t></w:r><w:r><w:rPr><w:w w:val="110"/></w:rPr><w:t>values</w:t></w:r><w:r><w:rPr><w:spacing w:val="4"/><w:w w:val="110"/></w:rPr><w:t xml:space="preserve"> </w:t></w:r><w:r><w:rPr><w:w w:val="110"/></w:rPr><w:t>between</w:t></w:r><w:r><w:rPr><w:spacing w:val="5"/><w:w w:val="110"/></w:rPr><w:t xml:space="preserve"> </w:t></w:r><w:r><w:rPr><w:w w:val="110"/></w:rPr><w:t>the</w:t></w:r><w:r><w:rPr><w:spacing w:val="4"/><w:w w:val="110"/></w:rPr><w:t xml:space="preserve"> </w:t></w:r><w:r><w:rPr><w:w w:val="110"/></w:rPr><w:t>data</w:t></w:r><w:r><w:rPr><w:spacing w:val="4"/><w:w w:val="110"/></w:rPr><w:t xml:space="preserve"> </w:t></w:r><w:r><w:rPr><w:w w:val="110"/></w:rPr><w:t>of</w:t></w:r><w:r><w:rPr><w:spacing w:val="4"/><w:w w:val="110"/></w:rPr><w:t xml:space="preserve"> </w:t></w:r><w:r><w:rPr><w:w w:val="110"/></w:rPr><w:t>the</w:t></w:r><w:r><w:rPr><w:spacing w:val="5"/><w:w w:val="110"/></w:rPr><w:t xml:space="preserve"> </w:t></w:r><w:r><w:rPr><w:w w:val="110"/></w:rPr><w:t>target</w:t></w:r><w:r><w:rPr><w:spacing w:val="4"/><w:w w:val="110"/></w:rPr><w:t xml:space="preserve"> </w:t></w:r><w:r><w:rPr><w:w w:val="110"/></w:rPr><w:t>station</w:t></w:r><w:r><w:rPr><w:spacing w:val="5"/><w:w w:val="110"/></w:rPr><w:t xml:space="preserve"> </w:t></w:r><w:r><w:rPr><w:w w:val="110"/></w:rPr><w:t>and</w:t></w:r><w:r><w:rPr><w:spacing w:val="4"/><w:w w:val="110"/></w:rPr><w:t xml:space="preserve"> </w:t></w:r><w:r><w:rPr><w:w w:val="110"/></w:rPr><w:t>those</w:t></w:r><w:r><w:rPr><w:spacing w:val="5"/><w:w w:val="110"/></w:rPr><w:t xml:space="preserve"> </w:t></w:r><w:r><w:rPr><w:w w:val="110"/></w:rPr><w:t>of</w:t></w:r><w:r><w:rPr><w:spacing w:val="4"/><w:w w:val="110"/></w:rPr><w:t xml:space="preserve"> </w:t></w:r><w:r><w:rPr><w:w w:val="110"/></w:rPr><w:t>a</w:t></w:r><w:r><w:rPr><w:w w:val="111"/></w:rPr><w:t xml:space="preserve"> </w:t></w:r><w:r><w:rPr><w:w w:val="110"/></w:rPr><w:t>neighboring</w:t></w:r><w:r><w:rPr><w:spacing w:val="0"/><w:w w:val="110"/></w:rPr><w:t xml:space="preserve"> </w:t></w:r><w:r><w:rPr><w:w w:val="110"/></w:rPr><w:t>station</w:t></w:r><w:r><w:rPr><w:spacing w:val="0"/><w:w w:val="110"/></w:rPr><w:t xml:space="preserve"> for </w:t></w:r><w:r><w:rPr><w:w w:val="110"/></w:rPr><w:t>a</w:t></w:r><w:r><w:rPr><w:spacing w:val="0"/><w:w w:val="110"/></w:rPr><w:t xml:space="preserve"> </w:t></w:r><w:r><w:rPr><w:w w:val="110"/></w:rPr><w:t>given</w:t></w:r><w:r><w:rPr><w:spacing w:val="0"/><w:w w:val="110"/></w:rPr><w:t xml:space="preserve"> </w:t></w:r><w:r><w:rPr><w:w w:val="110"/></w:rPr><w:t>variable,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correlation</w:t></w:r><w:r><w:rPr><w:spacing w:val="0"/><w:w w:val="110"/></w:rPr><w:t xml:space="preserve"> </w:t></w:r><w:r><w:rPr><w:w w:val="110"/></w:rPr><w:t>is</w:t></w:r><w:r><w:rPr><w:spacing w:val="0"/><w:w w:val="110"/></w:rPr><w:t xml:space="preserve"> </w:t></w:r><w:r><w:rPr><w:w w:val="110"/></w:rPr><w:t>not</w:t></w:r><w:r><w:rPr><w:spacing w:val="0"/><w:w w:val="110"/></w:rPr><w:t xml:space="preserve"> </w:t></w:r><w:r><w:rPr><w:w w:val="110"/></w:rPr><w:t>computed</w:t></w:r><w:r><w:rPr><w:spacing w:val="0"/><w:w w:val="110"/></w:rPr><w:t xml:space="preserve"> </w:t></w:r><w:r><w:rPr><w:w w:val="110"/></w:rPr><w:t>and</w:t></w:r><w:r><w:rPr><w:spacing w:val="0"/><w:w w:val="110"/></w:rPr><w:t xml:space="preserve"> </w:t></w:r><w:r><w:rPr><w:w w:val="110"/></w:rPr><w:t>a</w:t></w:r><w:r><w:rPr><w:spacing w:val="0"/><w:w w:val="110"/></w:rPr><w:t xml:space="preserve"> </w:t></w:r><w:r><w:rPr><w:w w:val="110"/></w:rPr><w:t>‘‘NaN’’</w:t></w:r><w:r><w:rPr><w:spacing w:val="0"/><w:w w:val="110"/></w:rPr><w:t xml:space="preserve"> </w:t></w:r><w:r><w:rPr><w:w w:val="110"/></w:rPr><w:t>value</w:t></w:r><w:r><w:rPr><w:spacing w:val="0"/><w:w w:val="110"/></w:rPr><w:t xml:space="preserve"> </w:t></w:r><w:r><w:rPr><w:w w:val="110"/></w:rPr><w:t>is</w:t></w:r><w:r><w:rPr><w:spacing w:val="22"/></w:rPr><w:t xml:space="preserve"> </w:t></w:r><w:r><w:rPr><w:w w:val="110"/></w:rPr><w:t>kept</w:t></w:r><w:r><w:rPr><w:spacing w:val="0"/><w:w w:val="110"/></w:rPr><w:t xml:space="preserve"> </w:t></w:r><w:commentRangeStart w:id="78"/><w:r><w:rPr><w:w w:val="110"/></w:rPr><w:t>instead</w:t></w:r><w:r><w:rPr><w:w w:val="110"/></w:rPr></w:r><w:commentRangeEnd w:id="78"/><w:r><w:commentReference w:id="78"/></w:r><w:r><w:rPr><w:w w:val="110"/></w:rPr><w:t>.</w:t></w:r></w:p><w:p><w:pPr><w:pStyle w:val="TextBody"/><w:spacing w:lineRule="auto" w:line="249"/><w:ind w:left="106" w:right="106" w:firstLine="378"/><w:jc w:val="both"/><w:rPr></w:rPr></w:pPr><w:r><w:rPr><w:w w:val="105"/></w:rPr><w:t>An</w:t></w:r><w:r><w:rPr><w:spacing w:val="1"/><w:w w:val="105"/></w:rPr><w:t xml:space="preserve"> </w:t></w:r><w:r><w:rPr><w:w w:val="105"/></w:rPr><w:t>alternative</w:t></w:r><w:r><w:rPr><w:spacing w:val="3"/><w:w w:val="105"/></w:rPr><w:t xml:space="preserve"> </w:t></w:r><w:r><w:rPr><w:w w:val="105"/></w:rPr><w:t>approach</w:t></w:r><w:r><w:rPr><w:spacing w:val="2"/><w:w w:val="105"/></w:rPr><w:t xml:space="preserve"> </w:t></w:r><w:r><w:rPr><w:w w:val="105"/></w:rPr><w:t>would</w:t></w:r><w:r><w:rPr><w:spacing w:val="3"/><w:w w:val="105"/></w:rPr><w:t xml:space="preserve"> </w:t></w:r><w:r><w:rPr><w:w w:val="105"/></w:rPr><w:t>have</w:t></w:r><w:r><w:rPr><w:spacing w:val="1"/><w:w w:val="105"/></w:rPr><w:t xml:space="preserve"> </w:t></w:r><w:r><w:rPr><w:w w:val="105"/></w:rPr><w:t>been</w:t></w:r><w:r><w:rPr><w:spacing w:val="2"/><w:w w:val="105"/></w:rPr><w:t xml:space="preserve"> </w:t></w:r><w:r><w:rPr><w:w w:val="105"/></w:rPr><w:t>to</w:t></w:r><w:r><w:rPr><w:spacing w:val="1"/><w:w w:val="105"/></w:rPr><w:t xml:space="preserve"> </w:t></w:r><w:r><w:rPr><w:w w:val="105"/></w:rPr><w:t>calculate</w:t></w:r><w:r><w:rPr><w:spacing w:val="3"/><w:w w:val="105"/></w:rPr><w:t xml:space="preserve"> </w:t></w:r><w:r><w:rPr><w:w w:val="105"/></w:rPr><w:t>the</w:t></w:r><w:r><w:rPr><w:spacing w:val="1"/><w:w w:val="105"/></w:rPr><w:t xml:space="preserve"> </w:t></w:r><w:r><w:rPr><w:w w:val="105"/></w:rPr><w:t>correlation</w:t></w:r><w:r><w:rPr><w:spacing w:val="3"/><w:w w:val="105"/></w:rPr><w:t xml:space="preserve"> </w:t></w:r><w:r><w:rPr><w:w w:val="105"/></w:rPr><w:t>coefficient</w:t></w:r><w:r><w:rPr><w:spacing w:val="2"/><w:w w:val="105"/></w:rPr><w:t xml:space="preserve"> </w:t></w:r><w:r><w:rPr><w:w w:val="105"/></w:rPr><w:t>with</w:t></w:r><w:r><w:rPr><w:spacing w:val="3"/><w:w w:val="105"/></w:rPr><w:t xml:space="preserve"> </w:t></w:r><w:r><w:rPr><w:w w:val="105"/></w:rPr><w:t>a</w:t></w:r><w:r><w:rPr><w:spacing w:val="2"/><w:w w:val="105"/></w:rPr><w:t xml:space="preserve"> </w:t></w:r><w:r><w:rPr><w:w w:val="105"/></w:rPr><w:t>subset</w:t></w:r><w:del w:id="2609" w:author="Rivard, Christine" w:date="2015-03-27T14:06:00Z"><w:r><w:rPr><w:w w:val="105"/></w:rPr><w:delText>s</w:delText></w:r></w:del><w:r><w:rPr><w:w w:val="103"/></w:rPr><w:t xml:space="preserve"> </w:t></w:r><w:r><w:rPr><w:w w:val="105"/></w:rPr><w:t>of</w:t></w:r><w:r><w:rPr><w:spacing w:val="22"/><w:w w:val="105"/></w:rPr><w:t xml:space="preserve"> </w:t></w:r><w:r><w:rPr><w:w w:val="105"/></w:rPr><w:t>data</w:t></w:r><w:r><w:rPr><w:spacing w:val="22"/><w:w w:val="105"/></w:rPr><w:t xml:space="preserve"> </w:t></w:r><w:r><w:rPr><w:w w:val="105"/></w:rPr><w:t>from</w:t></w:r><w:r><w:rPr><w:spacing w:val="23"/><w:w w:val="105"/></w:rPr><w:t xml:space="preserve"> </w:t></w:r><w:r><w:rPr><w:w w:val="105"/></w:rPr><w:t>the</w:t></w:r><w:r><w:rPr><w:spacing w:val="22"/><w:w w:val="105"/></w:rPr><w:t xml:space="preserve"> </w:t></w:r><w:r><w:rPr><w:w w:val="105"/></w:rPr><w:t>target</w:t></w:r><w:r><w:rPr><w:spacing w:val="23"/><w:w w:val="105"/></w:rPr><w:t xml:space="preserve"> </w:t></w:r><w:r><w:rPr><w:w w:val="105"/></w:rPr><w:t>series</w:t></w:r><w:r><w:rPr><w:spacing w:val="22"/><w:w w:val="105"/></w:rPr><w:t xml:space="preserve"> </w:t></w:r><w:r><w:rPr><w:w w:val="105"/></w:rPr><w:t>centered</w:t></w:r><w:r><w:rPr><w:spacing w:val="23"/><w:w w:val="105"/></w:rPr><w:t xml:space="preserve"> </w:t></w:r><w:r><w:rPr><w:w w:val="105"/></w:rPr><w:t>around</w:t></w:r><w:r><w:rPr><w:spacing w:val="23"/><w:w w:val="105"/></w:rPr><w:t xml:space="preserve"> </w:t></w:r><w:r><w:rPr><w:w w:val="105"/></w:rPr><w:t>the</w:t></w:r><w:r><w:rPr><w:spacing w:val="23"/><w:w w:val="105"/></w:rPr><w:t xml:space="preserve"> </w:t></w:r><w:r><w:rPr><w:w w:val="105"/></w:rPr><w:t>missing</w:t></w:r><w:r><w:rPr><w:spacing w:val="22"/><w:w w:val="105"/></w:rPr><w:t xml:space="preserve"> </w:t></w:r><w:r><w:rPr><w:w w:val="105"/></w:rPr><w:t>value,</w:t></w:r><w:r><w:rPr><w:spacing w:val="23"/><w:w w:val="105"/></w:rPr><w:t xml:space="preserve"> </w:t></w:r><w:r><w:rPr><w:w w:val="105"/></w:rPr><w:t>as</w:t></w:r><w:r><w:rPr><w:spacing w:val="22"/><w:w w:val="105"/></w:rPr><w:t xml:space="preserve"> </w:t></w:r><w:r><w:rPr><w:w w:val="105"/></w:rPr><w:t>it</w:t></w:r><w:r><w:rPr><w:spacing w:val="22"/><w:w w:val="105"/></w:rPr><w:t xml:space="preserve"> </w:t></w:r><w:r><w:rPr><w:w w:val="105"/></w:rPr><w:t>was</w:t></w:r><w:r><w:rPr><w:spacing w:val="23"/><w:w w:val="105"/></w:rPr><w:t xml:space="preserve"> </w:t></w:r><w:r><w:rPr><w:spacing w:val="0"/><w:w w:val="105"/></w:rPr><w:t>done</w:t></w:r><w:r><w:rPr><w:spacing w:val="22"/><w:w w:val="105"/></w:rPr><w:t xml:space="preserve"> </w:t></w:r><w:r><w:rPr><w:w w:val="105"/></w:rPr><w:t>in</w:t></w:r><w:r><w:rPr><w:spacing w:val="22"/><w:w w:val="105"/></w:rPr><w:t xml:space="preserve"> </w:t></w:r><w:hyperlink w:anchor="_bookmark97"><w:r><w:rPr><w:rStyle w:val="InternetLink"/><w:w w:val="105"/></w:rPr><w:t>Simolo</w:t></w:r><w:r><w:rPr><w:rStyle w:val="InternetLink"/><w:spacing w:val="22"/><w:w w:val="105"/></w:rPr><w:t xml:space="preserve"> </w:t></w:r><w:r><w:rPr><w:rStyle w:val="InternetLink"/><w:w w:val="105"/></w:rPr><w:t>et</w:t></w:r><w:r><w:rPr><w:rStyle w:val="InternetLink"/><w:spacing w:val="22"/><w:w w:val="105"/></w:rPr><w:t xml:space="preserve"> </w:t></w:r><w:r><w:rPr><w:rStyle w:val="InternetLink"/><w:w w:val="105"/></w:rPr><w:t>al.</w:t></w:r></w:hyperlink><w:r><w:rPr><w:spacing w:val="23"/><w:w w:val="107"/></w:rPr><w:t xml:space="preserve"> </w:t></w:r><w:hyperlink w:anchor="_bookmark97"><w:r><w:rPr><w:rStyle w:val="InternetLink"/><w:w w:val="105"/></w:rPr><w:t>(2010)</w:t></w:r><w:del w:id="2610" w:author="Rivard, Christine" w:date="2015-03-27T14:06:00Z"><w:r><w:rPr><w:rStyle w:val="InternetLink"/><w:w w:val="105"/></w:rPr><w:delText>,</w:delText></w:r></w:del></w:hyperlink><w:r><w:rPr><w:spacing w:val="59"/><w:w w:val="105"/></w:rPr><w:t xml:space="preserve"> </w:t></w:r><w:r><w:rPr><w:w w:val="105"/></w:rPr><w:t>for</w:t></w:r><w:r><w:rPr><w:spacing w:val="53"/><w:w w:val="105"/></w:rPr><w:t xml:space="preserve"> </w:t></w:r><w:del w:id="2611" w:author="Rivard, Christine" w:date="2015-03-27T14:06:00Z"><w:r><w:rPr><w:w w:val="105"/></w:rPr><w:delText>example</w:delText></w:r></w:del><w:ins w:id="2612" w:author="Rivard, Christine" w:date="2015-03-27T14:06:00Z"><w:r><w:rPr><w:w w:val="105"/></w:rPr><w:t>inst</w:t></w:r></w:ins><w:ins w:id="2613" w:author="Rivard, Christine" w:date="2015-03-27T14:07:00Z"><w:r><w:rPr><w:w w:val="105"/></w:rPr><w:t>a</w:t></w:r></w:ins><w:ins w:id="2614" w:author="Rivard, Christine" w:date="2015-03-27T14:06:00Z"><w:r><w:rPr><w:w w:val="105"/></w:rPr><w:t>nce</w:t></w:r></w:ins><w:r><w:rPr><w:w w:val="105"/></w:rPr><w:t>.</w:t></w:r><w:r><w:rPr><w:spacing w:val="18"/><w:w w:val="105"/></w:rPr><w:t xml:space="preserve"> </w:t></w:r><w:r><w:rPr><w:w w:val="105"/></w:rPr><w:t>This</w:t></w:r><w:r><w:rPr><w:spacing w:val="53"/><w:w w:val="105"/></w:rPr><w:t xml:space="preserve"> </w:t></w:r><w:r><w:rPr><w:w w:val="105"/></w:rPr><w:t>approach</w:t></w:r><w:r><w:rPr><w:spacing w:val="53"/><w:w w:val="105"/></w:rPr><w:t xml:space="preserve"> </w:t></w:r><w:r><w:rPr><w:w w:val="105"/></w:rPr><w:t>allows</w:t></w:r><w:r><w:rPr><w:spacing w:val="53"/><w:w w:val="105"/></w:rPr><w:t xml:space="preserve"> </w:t></w:r><w:del w:id="2615" w:author="Rivard, Christine" w:date="2015-03-27T14:07:00Z"><w:r><w:rPr><w:w w:val="105"/></w:rPr><w:delText>to</w:delText></w:r></w:del><w:del w:id="2616" w:author="Rivard, Christine" w:date="2015-03-27T14:07:00Z"><w:r><w:rPr><w:spacing w:val="53"/><w:w w:val="105"/></w:rPr><w:delText xml:space="preserve"> </w:delText></w:r></w:del><w:ins w:id="2617" w:author="Rivard, Christine" w:date="2015-03-27T14:08:00Z"><w:r><w:rPr><w:spacing w:val="53"/><w:w w:val="105"/></w:rPr><w:t xml:space="preserve">for </w:t></w:r></w:ins><w:ins w:id="2618" w:author="Rivard, Christine" w:date="2015-03-27T14:07:00Z"><w:r><w:rPr><w:w w:val="105"/></w:rPr><w:t>a</w:t></w:r></w:ins><w:ins w:id="2619" w:author="Rivard, Christine" w:date="2015-03-27T14:07:00Z"><w:r><w:rPr><w:spacing w:val="53"/><w:w w:val="105"/></w:rPr><w:t xml:space="preserve"> </w:t></w:r></w:ins><w:r><w:rPr><w:w w:val="105"/></w:rPr><w:t>better</w:t></w:r><w:r><w:rPr><w:spacing w:val="53"/><w:w w:val="105"/></w:rPr><w:t xml:space="preserve"> </w:t></w:r><w:r><w:rPr><w:w w:val="105"/></w:rPr><w:t>represent</w:t></w:r><w:ins w:id="2620" w:author="Rivard, Christine" w:date="2015-03-27T14:07:00Z"><w:r><w:rPr><w:w w:val="105"/></w:rPr><w:t>ation of</w:t></w:r></w:ins><w:r><w:rPr><w:spacing w:val="52"/><w:w w:val="105"/></w:rPr><w:t xml:space="preserve"> </w:t></w:r><w:r><w:rPr><w:w w:val="105"/></w:rPr><w:t>the</w:t></w:r><w:r><w:rPr><w:spacing w:val="53"/><w:w w:val="105"/></w:rPr><w:t xml:space="preserve"> </w:t></w:r><w:r><w:rPr><w:w w:val="105"/></w:rPr><w:t>seasonal</w:t></w:r><w:r><w:rPr><w:spacing w:val="53"/><w:w w:val="105"/></w:rPr><w:t xml:space="preserve"> </w:t></w:r><w:r><w:rPr><w:spacing w:val="0"/><w:w w:val="105"/></w:rPr><w:t>variations</w:t></w:r><w:r><w:rPr><w:spacing w:val="53"/><w:w w:val="105"/></w:rPr><w:t xml:space="preserve"> </w:t></w:r><w:r><w:rPr><w:w w:val="105"/></w:rPr><w:t>in</w:t></w:r><w:r><w:rPr><w:spacing w:val="54"/><w:w w:val="105"/></w:rPr><w:t xml:space="preserve"> </w:t></w:r><w:r><w:rPr><w:w w:val="105"/></w:rPr><w:t>the</w:t></w:r><w:r><w:rPr><w:spacing w:val="29"/><w:w w:val="112"/></w:rPr><w:t xml:space="preserve"> </w:t></w:r><w:r><w:rPr><w:w w:val="105"/></w:rPr><w:t>relations</w:t></w:r><w:ins w:id="2621" w:author="Rivard, Christine" w:date="2015-03-27T14:07:00Z"><w:r><w:rPr><w:w w:val="105"/></w:rPr><w:t>hips</w:t></w:r></w:ins><w:r><w:rPr><w:spacing w:val="0"/><w:w w:val="105"/></w:rPr><w:t xml:space="preserve"> </w:t></w:r><w:r><w:rPr><w:w w:val="105"/></w:rPr><w:t>between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stations.</w:t></w:r><w:r><w:rPr><w:spacing w:val="18"/><w:w w:val="105"/></w:rPr><w:t xml:space="preserve"> </w:t></w:r><w:r><w:rPr><w:w w:val="105"/></w:rPr><w:t>The</w:t></w:r><w:r><w:rPr><w:spacing w:val="0"/><w:w w:val="105"/></w:rPr><w:t xml:space="preserve"> </w:t></w:r><w:r><w:rPr><w:w w:val="105"/></w:rPr><w:t>downsides</w:t></w:r><w:r><w:rPr><w:spacing w:val="0"/><w:w w:val="105"/></w:rPr><w:t xml:space="preserve"> </w:t></w:r><w:r><w:rPr><w:w w:val="105"/></w:rPr><w:t>include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more</w:t></w:r><w:r><w:rPr><w:spacing w:val="0"/><w:w w:val="105"/></w:rPr><w:t xml:space="preserve"> </w:t></w:r><w:r><w:rPr><w:w w:val="105"/></w:rPr><w:t>complex</w:t></w:r><w:r><w:rPr><w:spacing w:val="0"/><w:w w:val="105"/></w:rPr><w:t xml:space="preserve"> </w:t></w:r><w:r><w:rPr><w:w w:val="105"/></w:rPr><w:t>algorithm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implement</w:t></w:r><w:r><w:rPr><w:spacing w:val="0"/><w:w w:val="105"/></w:rPr><w:t xml:space="preserve"> </w:t></w:r><w:r><w:rPr><w:w w:val="105"/></w:rPr><w:t>and</w:t></w:r><w:r><w:rPr><w:w w:val="106"/></w:rPr><w:t xml:space="preserve"> </w:t></w:r><w:r><w:rPr><w:w w:val="105"/></w:rPr><w:t>a</w:t></w:r><w:r><w:rPr><w:spacing w:val="6"/><w:w w:val="105"/></w:rPr><w:t xml:space="preserve"> </w:t></w:r><w:r><w:rPr><w:w w:val="105"/></w:rPr><w:t>reduction</w:t></w:r><w:r><w:rPr><w:spacing w:val="7"/><w:w w:val="105"/></w:rPr><w:t xml:space="preserve"> </w:t></w:r><w:r><w:rPr><w:w w:val="105"/></w:rPr><w:t>of</w:t></w:r><w:r><w:rPr><w:spacing w:val="6"/><w:w w:val="105"/></w:rPr><w:t xml:space="preserve"> </w:t></w:r><w:r><w:rPr><w:w w:val="105"/></w:rPr><w:t>the</w:t></w:r><w:r><w:rPr><w:spacing w:val="7"/><w:w w:val="105"/></w:rPr><w:t xml:space="preserve"> </w:t></w:r><w:r><w:rPr><w:w w:val="105"/></w:rPr><w:t>method</w:t></w:r><w:r><w:rPr><w:spacing w:val="6"/><w:w w:val="105"/></w:rPr><w:t xml:space="preserve"> </w:t></w:r><w:r><w:rPr><w:w w:val="105"/></w:rPr><w:t>robustness</w:t></w:r><w:r><w:rPr><w:spacing w:val="6"/><w:w w:val="105"/></w:rPr><w:t xml:space="preserve"> </w:t></w:r><w:r><w:rPr><w:w w:val="105"/></w:rPr><w:t>and</w:t></w:r><w:r><w:rPr><w:spacing w:val="6"/><w:w w:val="105"/></w:rPr><w:t xml:space="preserve"> </w:t></w:r><w:r><w:rPr><w:w w:val="105"/></w:rPr><w:t>efficiency.</w:t></w:r><w:r><w:rPr><w:spacing w:val="31"/><w:w w:val="105"/></w:rPr><w:t xml:space="preserve"> </w:t></w:r><w:r><w:rPr><w:w w:val="105"/></w:rPr><w:t>This</w:t></w:r><w:r><w:rPr><w:spacing w:val="6"/><w:w w:val="105"/></w:rPr><w:t xml:space="preserve"> </w:t></w:r><w:r><w:rPr><w:w w:val="105"/></w:rPr><w:t>alternative</w:t></w:r><w:r><w:rPr><w:spacing w:val="7"/><w:w w:val="105"/></w:rPr><w:t xml:space="preserve"> </w:t></w:r><w:del w:id="2622" w:author="Rivard, Christine" w:date="2015-03-27T14:08:00Z"><w:r><w:rPr><w:w w:val="105"/></w:rPr><w:delText>should</w:delText></w:r></w:del><w:ins w:id="2623" w:author="Rivard, Christine" w:date="2015-03-27T14:08:00Z"><w:r><w:rPr><w:w w:val="105"/></w:rPr><w:t xml:space="preserve">would </w:t></w:r></w:ins><w:ins w:id="2624" w:author="Rivard, Christine" w:date="2015-03-27T14:09:00Z"><w:r><w:rPr><w:w w:val="105"/></w:rPr><w:t>provide</w:t></w:r></w:ins><w:ins w:id="2625" w:author="Rivard, Christine" w:date="2015-03-27T14:08:00Z"><w:r><w:rPr><w:w w:val="105"/></w:rPr><w:t>,</w:t></w:r></w:ins><w:r><w:rPr><w:spacing w:val="7"/><w:w w:val="105"/></w:rPr><w:t xml:space="preserve"> </w:t></w:r><w:r><w:rPr><w:w w:val="105"/></w:rPr><w:t>however</w:t></w:r><w:ins w:id="2626" w:author="Rivard, Christine" w:date="2015-03-27T14:08:00Z"><w:r><w:rPr><w:w w:val="105"/></w:rPr><w:t>,</w:t></w:r></w:ins><w:r><w:rPr><w:spacing w:val="6"/><w:w w:val="105"/></w:rPr><w:t xml:space="preserve"> </w:t></w:r><w:del w:id="2627" w:author="Rivard, Christine" w:date="2015-03-27T14:09:00Z"><w:r><w:rPr><w:w w:val="105"/></w:rPr><w:delText>be</w:delText></w:r></w:del><w:del w:id="2628" w:author="Rivard, Christine" w:date="2015-03-27T14:09:00Z"><w:r><w:rPr><w:spacing w:val="6"/><w:w w:val="105"/></w:rPr><w:delText xml:space="preserve"> </w:delText></w:r></w:del><w:ins w:id="2629" w:author="Rivard, Christine" w:date="2015-03-27T14:09:00Z"><w:r><w:rPr><w:w w:val="105"/></w:rPr><w:t xml:space="preserve">a good </w:t></w:r></w:ins><w:del w:id="2630" w:author="Rivard, Christine" w:date="2015-03-27T14:09:00Z"><w:r><w:rPr><w:w w:val="105"/></w:rPr><w:delText>added</w:delText></w:r></w:del><w:del w:id="2631" w:author="Rivard, Christine" w:date="2015-03-27T14:09:00Z"><w:r><w:rPr><w:spacing w:val="7"/><w:w w:val="105"/></w:rPr><w:delText xml:space="preserve"> </w:delText></w:r></w:del><w:del w:id="2632" w:author="Rivard, Christine" w:date="2015-03-27T14:09:00Z"><w:r><w:rPr><w:w w:val="105"/></w:rPr><w:delText>as</w:delText></w:r></w:del><w:del w:id="2633" w:author="Rivard, Christine" w:date="2015-03-27T14:09:00Z"><w:r><w:rPr><w:w w:val="103"/></w:rPr><w:delText xml:space="preserve"> </w:delText></w:r></w:del><w:del w:id="2634" w:author="Rivard, Christine" w:date="2015-03-27T14:09:00Z"><w:r><w:rPr><w:w w:val="105"/></w:rPr><w:delText>an</w:delText></w:r></w:del><w:del w:id="2635" w:author="Rivard, Christine" w:date="2015-03-27T14:09:00Z"><w:r><w:rPr><w:spacing w:val="18"/><w:w w:val="105"/></w:rPr><w:delText xml:space="preserve"> </w:delText></w:r></w:del><w:r><w:rPr><w:w w:val="105"/></w:rPr><w:t>additional</w:t></w:r><w:r><w:rPr><w:spacing w:val="20"/><w:w w:val="105"/></w:rPr><w:t xml:space="preserve"> </w:t></w:r><w:r><w:rPr><w:w w:val="105"/></w:rPr><w:t>option</w:t></w:r><w:r><w:rPr><w:spacing w:val="19"/><w:w w:val="105"/></w:rPr><w:t xml:space="preserve"> </w:t></w:r><w:r><w:rPr><w:w w:val="105"/></w:rPr><w:t>in</w:t></w:r><w:r><w:rPr><w:spacing w:val="18"/><w:w w:val="105"/></w:rPr><w:t xml:space="preserve"> </w:t></w:r><w:r><w:rPr><w:w w:val="105"/></w:rPr><w:t>a</w:t></w:r><w:r><w:rPr><w:spacing w:val="19"/><w:w w:val="105"/></w:rPr><w:t xml:space="preserve"> </w:t></w:r><w:r><w:rPr><w:w w:val="105"/></w:rPr><w:t>future</w:t></w:r><w:r><w:rPr><w:spacing w:val="19"/><w:w w:val="105"/></w:rPr><w:t xml:space="preserve"> </w:t></w:r><w:r><w:rPr><w:w w:val="105"/></w:rPr><w:t>version</w:t></w:r><w:r><w:rPr><w:spacing w:val="19"/><w:w w:val="105"/></w:rPr><w:t xml:space="preserve"> </w:t></w:r><w:r><w:rPr><w:w w:val="105"/></w:rPr><w:t>of</w:t></w:r><w:r><w:rPr><w:spacing w:val="18"/><w:w w:val="105"/></w:rPr><w:t xml:space="preserve"> </w:t></w:r><w:r><w:rPr><w:w w:val="105"/></w:rPr><w:t>WHAT</w:t></w:r><w:r><w:rPr><w:spacing w:val="19"/><w:w w:val="105"/></w:rPr><w:t xml:space="preserve"> </w:t></w:r><w:r><w:rPr><w:w w:val="105"/></w:rPr><w:t>and</w:t></w:r><w:r><w:rPr><w:spacing w:val="19"/><w:w w:val="105"/></w:rPr><w:t xml:space="preserve"> </w:t></w:r><w:r><w:rPr><w:w w:val="105"/></w:rPr><w:t>its</w:t></w:r><w:r><w:rPr><w:spacing w:val="18"/><w:w w:val="105"/></w:rPr><w:t xml:space="preserve"> </w:t></w:r><w:r><w:rPr><w:w w:val="105"/></w:rPr><w:t>impact</w:t></w:r><w:r><w:rPr><w:spacing w:val="19"/><w:w w:val="105"/></w:rPr><w:t xml:space="preserve"> </w:t></w:r><w:r><w:rPr><w:w w:val="105"/></w:rPr><w:t>on</w:t></w:r><w:r><w:rPr><w:spacing w:val="19"/><w:w w:val="105"/></w:rPr><w:t xml:space="preserve"> </w:t></w:r><w:r><w:rPr><w:w w:val="105"/></w:rPr><w:t>the</w:t></w:r><w:r><w:rPr><w:spacing w:val="19"/><w:w w:val="105"/></w:rPr><w:t xml:space="preserve"> </w:t></w:r><w:r><w:rPr><w:w w:val="105"/></w:rPr><w:t>accuracy</w:t></w:r><w:r><w:rPr><w:spacing w:val="18"/><w:w w:val="105"/></w:rPr><w:t xml:space="preserve"> </w:t></w:r><w:r><w:rPr><w:w w:val="105"/></w:rPr><w:t>of</w:t></w:r><w:r><w:rPr><w:spacing w:val="19"/><w:w w:val="105"/></w:rPr><w:t xml:space="preserve"> </w:t></w:r><w:r><w:rPr><w:w w:val="105"/></w:rPr><w:t>the</w:t></w:r><w:r><w:rPr><w:spacing w:val="19"/><w:w w:val="105"/></w:rPr><w:t xml:space="preserve"> </w:t></w:r><w:r><w:rPr><w:spacing w:val="0"/><w:w w:val="105"/></w:rPr><w:t>method</w:t></w:r><w:r><w:rPr><w:spacing w:val="25"/><w:w w:val="110"/></w:rPr><w:t xml:space="preserve"> </w:t></w:r><w:r><w:rPr><w:w w:val="105"/></w:rPr><w:t>should</w:t></w:r><w:r><w:rPr><w:spacing w:val="0"/><w:w w:val="105"/></w:rPr><w:t xml:space="preserve"> </w:t></w:r><w:r><w:rPr><w:w w:val="105"/></w:rPr><w:t>be</w:t></w:r><w:r><w:rPr><w:spacing w:val="0"/><w:w w:val="105"/></w:rPr><w:t xml:space="preserve"> </w:t></w:r><w:r><w:rPr><w:w w:val="105"/></w:rPr><w:t>assessed.</w:t></w:r></w:p><w:p><w:pPr><w:pStyle w:val="TextBody"/><w:spacing w:lineRule="auto" w:line="249"/><w:ind w:left="133" w:right="151" w:firstLine="351"/><w:jc w:val="both"/><w:rPr></w:rPr></w:pPr><w:r><w:rPr><w:w w:val="105"/></w:rPr><w:t>Based</w:t></w:r><w:r><w:rPr><w:spacing w:val="0"/><w:w w:val="105"/></w:rPr><w:t xml:space="preserve"> </w:t></w:r><w:r><w:rPr><w:w w:val="105"/></w:rPr><w:t>on</w:t></w:r><w:r><w:rPr><w:spacing w:val="0"/><w:w w:val="105"/></w:rPr><w:t xml:space="preserve"> </w:t></w:r><w:r><w:rPr><w:w w:val="105"/></w:rPr><w:t>our</w:t></w:r><w:r><w:rPr><w:spacing w:val="0"/><w:w w:val="105"/></w:rPr><w:t xml:space="preserve"> </w:t></w:r><w:r><w:rPr><w:w w:val="105"/></w:rPr><w:t>experience</w:t></w:r><w:r><w:rPr><w:spacing w:val="0"/><w:w w:val="105"/></w:rPr><w:t xml:space="preserve"> </w:t></w:r><w:r><w:rPr><w:w w:val="105"/></w:rPr><w:t>with</w:t></w:r><w:r><w:rPr><w:spacing w:val="0"/><w:w w:val="105"/></w:rPr><w:t xml:space="preserve"> </w:t></w:r><w:r><w:rPr><w:w w:val="105"/></w:rPr><w:t>daily</w:t></w:r><w:r><w:rPr><w:spacing w:val="0"/><w:w w:val="105"/></w:rPr><w:t xml:space="preserve"> </w:t></w:r><w:r><w:rPr><w:w w:val="105"/></w:rPr><w:t>weather</w:t></w:r><w:r><w:rPr><w:spacing w:val="0"/><w:w w:val="105"/></w:rPr><w:t xml:space="preserve"> </w:t></w:r><w:r><w:rPr><w:w w:val="105"/></w:rPr><w:t>data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Canada,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correlation</w:t></w:r><w:r><w:rPr><w:spacing w:val="0"/><w:w w:val="105"/></w:rPr><w:t xml:space="preserve"> </w:t></w:r><w:r><w:rPr><w:w w:val="105"/></w:rPr><w:t>coefficients</w:t></w:r><w:r><w:rPr><w:spacing w:val="0"/><w:w w:val="105"/></w:rPr><w:t xml:space="preserve"> </w:t></w:r><w:r><w:rPr><w:w w:val="105"/></w:rPr><w:t>between</w:t></w:r><w:r><w:rPr><w:w w:val="101"/></w:rPr><w:t xml:space="preserve"> </w:t></w:r><w:r><w:rPr><w:w w:val="105"/></w:rPr><w:t>time-series</w:t></w:r><w:r><w:rPr><w:spacing w:val="6"/><w:w w:val="105"/></w:rPr><w:t xml:space="preserve"> </w:t></w:r><w:r><w:rPr><w:w w:val="105"/></w:rPr><w:t>of</w:t></w:r><w:r><w:rPr><w:spacing w:val="7"/><w:w w:val="105"/></w:rPr><w:t xml:space="preserve"> </w:t></w:r><w:r><w:rPr><w:w w:val="105"/></w:rPr><w:t>air</w:t></w:r><w:r><w:rPr><w:spacing w:val="7"/><w:w w:val="105"/></w:rPr><w:t xml:space="preserve"> </w:t></w:r><w:r><w:rPr><w:w w:val="105"/></w:rPr><w:t>temperature</w:t></w:r><w:r><w:rPr><w:spacing w:val="7"/><w:w w:val="105"/></w:rPr><w:t xml:space="preserve"> </w:t></w:r><w:r><w:rPr><w:w w:val="105"/></w:rPr><w:t>measurements</w:t></w:r><w:r><w:rPr><w:spacing w:val="6"/><w:w w:val="105"/></w:rPr><w:t xml:space="preserve"> </w:t></w:r><w:r><w:rPr><w:w w:val="105"/></w:rPr><w:t>is</w:t></w:r><w:r><w:rPr><w:spacing w:val="7"/><w:w w:val="105"/></w:rPr><w:t xml:space="preserve"> </w:t></w:r><w:r><w:rPr><w:spacing w:val="0"/><w:w w:val="105"/></w:rPr><w:t>generally</w:t></w:r><w:r><w:rPr><w:spacing w:val="8"/><w:w w:val="105"/></w:rPr><w:t xml:space="preserve"> </w:t></w:r><w:r><w:rPr><w:w w:val="105"/></w:rPr><w:t>higher</w:t></w:r><w:r><w:rPr><w:spacing w:val="6"/><w:w w:val="105"/></w:rPr><w:t xml:space="preserve"> </w:t></w:r><w:r><w:rPr><w:w w:val="105"/></w:rPr><w:t>than</w:t></w:r><w:r><w:rPr><w:spacing w:val="7"/><w:w w:val="105"/></w:rPr><w:t xml:space="preserve"> </w:t></w:r><w:r><w:rPr><w:w w:val="105"/></w:rPr><w:t>0.98</w:t></w:r><w:r><w:rPr><w:spacing w:val="7"/><w:w w:val="105"/></w:rPr><w:t xml:space="preserve"> </w:t></w:r><w:r><w:rPr><w:w w:val="105"/></w:rPr><w:t>for</w:t></w:r><w:r><w:rPr><w:spacing w:val="7"/><w:w w:val="105"/></w:rPr><w:t xml:space="preserve"> </w:t></w:r><w:r><w:rPr><w:w w:val="105"/></w:rPr><w:t>stations</w:t></w:r><w:r><w:rPr><w:spacing w:val="8"/><w:w w:val="105"/></w:rPr><w:t xml:space="preserve"> </w:t></w:r><w:r><w:rPr><w:w w:val="105"/></w:rPr><w:t>located</w:t></w:r><w:r><w:rPr><w:spacing w:val="6"/><w:w w:val="105"/></w:rPr><w:t xml:space="preserve"> </w:t></w:r><w:r><w:rPr><w:w w:val="105"/></w:rPr><w:t>at</w:t></w:r><w:r><w:rPr><w:spacing w:val="7"/><w:w w:val="105"/></w:rPr><w:t xml:space="preserve"> </w:t></w:r><w:r><w:rPr><w:w w:val="105"/></w:rPr><w:t>a</w:t></w:r><w:r><w:rPr><w:spacing w:val="28"/><w:w w:val="108"/></w:rPr><w:t xml:space="preserve"> </w:t></w:r><w:r><w:rPr><w:w w:val="105"/></w:rPr><w:t>distance</w:t></w:r><w:r><w:rPr><w:spacing w:val="10"/><w:w w:val="105"/></w:rPr><w:t xml:space="preserve"> </w:t></w:r><w:r><w:rPr><w:w w:val="105"/></w:rPr><w:t>of</w:t></w:r><w:r><w:rPr><w:spacing w:val="12"/><w:w w:val="105"/></w:rPr><w:t xml:space="preserve"> </w:t></w:r><w:r><w:rPr><w:w w:val="105"/></w:rPr><w:t>100</w:t></w:r><w:r><w:rPr><w:spacing w:val="12"/><w:w w:val="105"/></w:rPr><w:t xml:space="preserve"> </w:t></w:r><w:r><w:rPr><w:w w:val="105"/></w:rPr><w:t>km</w:t></w:r><w:r><w:rPr><w:spacing w:val="12"/><w:w w:val="105"/></w:rPr><w:t xml:space="preserve"> </w:t></w:r><w:r><w:rPr><w:w w:val="105"/></w:rPr><w:t>or</w:t></w:r><w:r><w:rPr><w:spacing w:val="12"/><w:w w:val="105"/></w:rPr><w:t xml:space="preserve"> </w:t></w:r><w:r><w:rPr><w:w w:val="105"/></w:rPr><w:t>less.</w:t></w:r><w:r><w:rPr><w:spacing w:val="37"/><w:w w:val="105"/></w:rPr><w:t xml:space="preserve"> </w:t></w:r><w:r><w:rPr><w:w w:val="105"/></w:rPr><w:t>The</w:t></w:r><w:r><w:rPr><w:spacing w:val="12"/><w:w w:val="105"/></w:rPr><w:t xml:space="preserve"> </w:t></w:r><w:r><w:rPr><w:w w:val="105"/></w:rPr><w:t>relation</w:t></w:r><w:ins w:id="2636" w:author="Rivard, Christine" w:date="2015-03-27T14:10:00Z"><w:r><w:rPr><w:w w:val="105"/></w:rPr><w:t>ships</w:t></w:r></w:ins><w:r><w:rPr><w:spacing w:val="12"/><w:w w:val="105"/></w:rPr><w:t xml:space="preserve"> </w:t></w:r><w:del w:id="2637" w:author="Rivard, Christine" w:date="2015-03-27T14:11:00Z"><w:r><w:rPr><w:w w:val="105"/></w:rPr><w:delText>between</w:delText></w:r></w:del><w:del w:id="2638" w:author="Rivard, Christine" w:date="2015-03-27T14:11:00Z"><w:r><w:rPr><w:spacing w:val="11"/><w:w w:val="105"/></w:rPr><w:delText xml:space="preserve"> </w:delText></w:r></w:del><w:del w:id="2639" w:author="Rivard, Christine" w:date="2015-03-27T14:11:00Z"><w:r><w:rPr><w:w w:val="105"/></w:rPr><w:delText>the</w:delText></w:r></w:del><w:del w:id="2640" w:author="Rivard, Christine" w:date="2015-03-27T14:11:00Z"><w:r><w:rPr><w:spacing w:val="12"/><w:w w:val="105"/></w:rPr><w:delText xml:space="preserve"> </w:delText></w:r></w:del><w:del w:id="2641" w:author="Rivard, Christine" w:date="2015-03-27T14:11:00Z"><w:r><w:rPr><w:w w:val="105"/></w:rPr><w:delText>station</w:delText></w:r></w:del><w:ins w:id="2642" w:author="Rivard, Christine" w:date="2015-03-27T14:11:00Z"><w:r><w:rPr><w:w w:val="105"/></w:rPr><w:t>for</w:t></w:r></w:ins><w:r><w:rPr><w:spacing w:val="13"/><w:w w:val="105"/></w:rPr><w:t xml:space="preserve"> </w:t></w:r><w:r><w:rPr><w:w w:val="105"/></w:rPr><w:t>precipitation</w:t></w:r><w:r><w:rPr><w:spacing w:val="11"/><w:w w:val="105"/></w:rPr><w:t xml:space="preserve"> </w:t></w:r><w:del w:id="2643" w:author="Rivard, Christine" w:date="2015-03-27T14:11:00Z"><w:r><w:rPr><w:w w:val="105"/></w:rPr><w:delText>is</w:delText></w:r></w:del><w:del w:id="2644" w:author="Rivard, Christine" w:date="2015-03-27T14:11:00Z"><w:r><w:rPr><w:spacing w:val="12"/><w:w w:val="105"/></w:rPr><w:delText xml:space="preserve"> </w:delText></w:r></w:del><w:ins w:id="2645" w:author="Rivard, Christine" w:date="2015-03-27T14:11:00Z"><w:r><w:rPr><w:w w:val="105"/></w:rPr><w:t>are</w:t></w:r></w:ins><w:ins w:id="2646" w:author="Rivard, Christine" w:date="2015-03-27T14:11:00Z"><w:r><w:rPr><w:spacing w:val="12"/><w:w w:val="105"/></w:rPr><w:t xml:space="preserve"> </w:t></w:r></w:ins><w:r><w:rPr><w:w w:val="105"/></w:rPr><w:t>much</w:t></w:r><w:r><w:rPr><w:spacing w:val="12"/><w:w w:val="105"/></w:rPr><w:t xml:space="preserve"> </w:t></w:r><w:r><w:rPr><w:w w:val="105"/></w:rPr><w:t>more</w:t></w:r><w:r><w:rPr><w:spacing w:val="12"/><w:w w:val="105"/></w:rPr><w:t xml:space="preserve"> </w:t></w:r><w:r><w:rPr><w:w w:val="105"/></w:rPr><w:t>sensitive</w:t></w:r><w:r><w:rPr><w:w w:val="103"/></w:rPr><w:t xml:space="preserve"> </w:t></w:r><w:r><w:rPr><w:w w:val="105"/></w:rPr><w:t>to</w:t></w:r><w:r><w:rPr><w:spacing w:val="35"/><w:w w:val="105"/></w:rPr><w:t xml:space="preserve"> </w:t></w:r><w:r><w:rPr><w:w w:val="105"/></w:rPr><w:t>variations</w:t></w:r><w:r><w:rPr><w:spacing w:val="35"/><w:w w:val="105"/></w:rPr><w:t xml:space="preserve"> </w:t></w:r><w:r><w:rPr><w:w w:val="105"/></w:rPr><w:t>in</w:t></w:r><w:r><w:rPr><w:spacing w:val="35"/><w:w w:val="105"/></w:rPr><w:t xml:space="preserve"> </w:t></w:r><w:r><w:rPr><w:w w:val="105"/></w:rPr><w:t>the</w:t></w:r><w:r><w:rPr><w:spacing w:val="36"/><w:w w:val="105"/></w:rPr><w:t xml:space="preserve"> </w:t></w:r><w:r><w:rPr><w:spacing w:val="0"/><w:w w:val="105"/></w:rPr><w:t>landscape</w:t></w:r><w:r><w:rPr><w:spacing w:val="35"/><w:w w:val="105"/></w:rPr><w:t xml:space="preserve"> </w:t></w:r><w:r><w:rPr><w:w w:val="105"/></w:rPr><w:t>(land</w:t></w:r><w:r><w:rPr><w:spacing w:val="35"/><w:w w:val="105"/></w:rPr><w:t xml:space="preserve"> </w:t></w:r><w:r><w:rPr><w:w w:val="105"/></w:rPr><w:t>cover,</w:t></w:r><w:r><w:rPr><w:spacing w:val="38"/><w:w w:val="105"/></w:rPr><w:t xml:space="preserve"> </w:t></w:r><w:r><w:rPr><w:w w:val="105"/></w:rPr><w:t>topography,</w:t></w:r><w:r><w:rPr><w:spacing w:val="36"/><w:w w:val="105"/></w:rPr><w:t xml:space="preserve"> </w:t></w:r><w:r><w:rPr><w:w w:val="105"/></w:rPr><w:t>surface</w:t></w:r><w:r><w:rPr><w:spacing w:val="36"/><w:w w:val="105"/></w:rPr><w:t xml:space="preserve"> </w:t></w:r><w:r><w:rPr><w:w w:val="105"/></w:rPr><w:t>water).</w:t></w:r><w:r><w:rPr><w:spacing w:val="18"/><w:w w:val="105"/></w:rPr><w:t xml:space="preserve"> </w:t></w:r><w:r><w:rPr><w:w w:val="105"/></w:rPr><w:t>As</w:t></w:r><w:r><w:rPr><w:spacing w:val="36"/><w:w w:val="105"/></w:rPr><w:t xml:space="preserve"> </w:t></w:r><w:r><w:rPr><w:w w:val="105"/></w:rPr><w:t>a</w:t></w:r><w:r><w:rPr><w:spacing w:val="35"/><w:w w:val="105"/></w:rPr><w:t xml:space="preserve"> </w:t></w:r><w:r><w:rPr><w:w w:val="105"/></w:rPr><w:t>result,</w:t></w:r><w:r><w:rPr><w:spacing w:val="36"/><w:w w:val="105"/></w:rPr><w:t xml:space="preserve"> </w:t></w:r><w:r><w:rPr><w:w w:val="105"/></w:rPr><w:t>correlation</w:t></w:r><w:r><w:rPr><w:spacing w:val="28"/><w:w w:val="107"/></w:rPr><w:t xml:space="preserve"> </w:t></w:r><w:r><w:rPr><w:w w:val="105"/></w:rPr><w:t>coefficients are generally less than for air temperature and decrease</w:t></w:r><w:r><w:rPr><w:spacing w:val="0"/><w:w w:val="105"/></w:rPr><w:t xml:space="preserve"> </w:t></w:r><w:r><w:rPr><w:w w:val="105"/></w:rPr><w:t>more rapidly with the distance</w:t></w:r><w:r><w:rPr><w:w w:val="103"/></w:rPr><w:t xml:space="preserve"> </w:t></w:r><w:r><w:rPr><w:w w:val="105"/></w:rPr><w:t>from</w:t></w:r><w:r><w:rPr><w:spacing w:val="15"/><w:w w:val="105"/></w:rPr><w:t xml:space="preserve"> </w:t></w:r><w:r><w:rPr><w:w w:val="105"/></w:rPr><w:t>the</w:t></w:r><w:r><w:rPr><w:spacing w:val="15"/><w:w w:val="105"/></w:rPr><w:t xml:space="preserve"> </w:t></w:r><w:r><w:rPr><w:w w:val="105"/></w:rPr><w:t>target</w:t></w:r><w:r><w:rPr><w:spacing w:val="14"/><w:w w:val="105"/></w:rPr><w:t xml:space="preserve"> </w:t></w:r><w:r><w:rPr><w:w w:val="105"/></w:rPr><w:t>station.</w:t></w:r><w:r><w:rPr><w:spacing w:val="43"/><w:w w:val="105"/></w:rPr><w:t xml:space="preserve"> </w:t></w:r><w:r><w:rPr><w:w w:val="105"/></w:rPr><w:t>A</w:t></w:r><w:r><w:rPr><w:spacing w:val="14"/><w:w w:val="105"/></w:rPr><w:t xml:space="preserve"> </w:t></w:r><w:r><w:rPr><w:w w:val="105"/></w:rPr><w:t>value</w:t></w:r><w:r><w:rPr><w:spacing w:val="16"/><w:w w:val="105"/></w:rPr><w:t xml:space="preserve"> </w:t></w:r><w:r><w:rPr><w:w w:val="105"/></w:rPr><w:t>higher</w:t></w:r><w:r><w:rPr><w:spacing w:val="14"/><w:w w:val="105"/></w:rPr><w:t xml:space="preserve"> </w:t></w:r><w:r><w:rPr><w:w w:val="105"/></w:rPr><w:t>than</w:t></w:r><w:r><w:rPr><w:spacing w:val="15"/><w:w w:val="105"/></w:rPr><w:t xml:space="preserve"> </w:t></w:r><w:r><w:rPr><w:w w:val="105"/></w:rPr><w:t>0.8</w:t></w:r><w:r><w:rPr><w:spacing w:val="15"/><w:w w:val="105"/></w:rPr><w:t xml:space="preserve"> </w:t></w:r><w:r><w:rPr><w:w w:val="105"/></w:rPr><w:t>is</w:t></w:r><w:r><w:rPr><w:spacing w:val="16"/><w:w w:val="105"/></w:rPr><w:t xml:space="preserve"> </w:t></w:r><w:r><w:rPr><w:w w:val="105"/></w:rPr><w:t>generally</w:t></w:r><w:r><w:rPr><w:spacing w:val="15"/><w:w w:val="105"/></w:rPr><w:t xml:space="preserve"> </w:t></w:r><w:ins w:id="2647" w:author="Rivard, Christine" w:date="2015-03-27T14:12:00Z"><w:r><w:rPr><w:spacing w:val="15"/><w:w w:val="105"/></w:rPr><w:t xml:space="preserve">deemed </w:t></w:r></w:ins><w:r><w:rPr><w:w w:val="105"/></w:rPr><w:t>acceptable.</w:t></w:r><w:ins w:id="2648" w:author="Rivard, Christine" w:date="2015-03-27T14:12:00Z"><w:r><w:rPr><w:w w:val="105"/></w:rPr><w:t xml:space="preserve"> </w:t></w:r></w:ins><w:ins w:id="2649" w:author="Rivard, Christine" w:date="2015-03-27T14:12:00Z"><w:commentRangeStart w:id="79"/><w:r><w:rPr><w:w w:val="105"/></w:rPr><w:t xml:space="preserve">This </w:t></w:r></w:ins><w:ins w:id="2650" w:author="Rivard, Christine" w:date="2015-03-27T14:13:00Z"><w:r><w:rPr><w:w w:val="105"/></w:rPr><w:t>threshold</w:t></w:r></w:ins><w:ins w:id="2651" w:author="Rivard, Christine" w:date="2015-03-27T14:12:00Z"><w:r><w:rPr><w:w w:val="105"/></w:rPr><w:t xml:space="preserve"> is usually reached for stations with</w:t></w:r></w:ins><w:ins w:id="2652" w:author="Rivard, Christine" w:date="2015-03-27T14:13:00Z"><w:r><w:rPr><w:w w:val="105"/></w:rPr><w:t xml:space="preserve">in 100 km and </w:t></w:r></w:ins><w:ins w:id="2653" w:author="Rivard, Christine" w:date="2015-03-27T14:14:00Z"><w:r><w:rPr><w:w w:val="105"/></w:rPr><w:t>with an</w:t></w:r></w:ins><w:ins w:id="2654" w:author="Rivard, Christine" w:date="2015-03-27T14:13:00Z"><w:r><w:rPr><w:w w:val="105"/></w:rPr><w:t xml:space="preserve"> </w:t></w:r></w:ins><w:ins w:id="2655" w:author="Rivard, Christine" w:date="2015-03-27T14:14:00Z"><w:r><w:rPr><w:w w:val="105"/></w:rPr><w:t>elevation</w:t></w:r></w:ins><w:ins w:id="2656" w:author="Rivard, Christine" w:date="2015-03-27T14:13:00Z"><w:r><w:rPr><w:w w:val="105"/></w:rPr><w:t xml:space="preserve"> difference</w:t></w:r></w:ins><w:ins w:id="2657" w:author="Rivard, Christine" w:date="2015-03-27T14:14:00Z"><w:r><w:rPr><w:w w:val="105"/></w:rPr><w:t xml:space="preserve"> of less than 3</w:t></w:r></w:ins><w:ins w:id="2658" w:author="Rivard, Christine" w:date="2015-03-27T14:18:00Z"><w:r><w:rPr><w:w w:val="105"/></w:rPr><w:t>5</w:t></w:r></w:ins><w:ins w:id="2659" w:author="Rivard, Christine" w:date="2015-03-27T14:14:00Z"><w:r><w:rPr><w:w w:val="105"/></w:rPr><w:t>0 m</w:t></w:r></w:ins><w:ins w:id="2660" w:author="Rivard, Christine" w:date="2015-03-27T14:18:00Z"><w:r><w:rPr><w:w w:val="105"/></w:rPr><w:t>, the default values in WHAT</w:t></w:r></w:ins><w:ins w:id="2661" w:author="Rivard, Christine" w:date="2015-03-27T14:13:00Z"><w:r><w:rPr><w:w w:val="105"/></w:rPr><w:t>.</w:t></w:r></w:ins><w:ins w:id="2662" w:author="Rivard, Christine" w:date="2015-03-27T14:12:00Z"><w:r><w:rPr><w:w w:val="105"/></w:rPr><w:t xml:space="preserve"> </w:t></w:r></w:ins><w:commentRangeEnd w:id="79"/><w:r><w:commentReference w:id="79"/></w:r><w:r><w:rPr><w:w w:val="105"/></w:rPr></w:r></w:p><w:p><w:pPr><w:pStyle w:val="TextBody"/><w:spacing w:lineRule="auto" w:line="249"/><w:ind w:left="133" w:right="151" w:firstLine="351"/><w:jc w:val="both"/><w:pPrChange w:id="0" w:author="Rivard, Christine" w:date="2015-03-27T14:16:00Z"><w:pPr><w:jc w:val="both"/><w:ind w:right="151" w:hanging="0"/><w:spacing w:lineRule="auto" w:line="249" w:before="29" w:after="0"/></w:pPr></w:pPrChange><w:rPr></w:rPr></w:pPr><w:del w:id="2663" w:author="Rivard, Christine" w:date="2015-03-27T14:16:00Z"><w:r><w:rPr><w:w w:val="105"/></w:rPr><w:delText>In</w:delText></w:r></w:del><w:del w:id="2664" w:author="Rivard, Christine" w:date="2015-03-27T14:16:00Z"><w:r><w:rPr><w:spacing w:val="42"/><w:w w:val="105"/></w:rPr><w:delText xml:space="preserve"> </w:delText></w:r></w:del><w:del w:id="2665" w:author="Rivard, Christine" w:date="2015-03-27T14:16:00Z"><w:r><w:rPr><w:w w:val="105"/></w:rPr><w:delText>addition</w:delText></w:r></w:del><w:del w:id="2666" w:author="Rivard, Christine" w:date="2015-03-27T14:16:00Z"><w:r><w:rPr><w:spacing w:val="43"/><w:w w:val="105"/></w:rPr><w:delText xml:space="preserve"> </w:delText></w:r></w:del><w:del w:id="2667" w:author="Rivard, Christine" w:date="2015-03-27T14:16:00Z"><w:r><w:rPr><w:w w:val="105"/></w:rPr><w:delText>to</w:delText></w:r></w:del><w:del w:id="2668" w:author="Rivard, Christine" w:date="2015-03-27T14:16:00Z"><w:r><w:rPr><w:spacing w:val="43"/><w:w w:val="105"/></w:rPr><w:delText xml:space="preserve"> </w:delText></w:r></w:del><w:del w:id="2669" w:author="Rivard, Christine" w:date="2015-03-27T14:16:00Z"><w:r><w:rPr><w:w w:val="105"/></w:rPr><w:delText>the</w:delText></w:r></w:del><w:del w:id="2670" w:author="Rivard, Christine" w:date="2015-03-27T14:16:00Z"><w:r><w:rPr><w:spacing w:val="42"/><w:w w:val="105"/></w:rPr><w:delText xml:space="preserve"> </w:delText></w:r></w:del><w:del w:id="2671" w:author="Rivard, Christine" w:date="2015-03-27T14:16:00Z"><w:r><w:rPr><w:w w:val="105"/></w:rPr><w:delText>correlation</w:delText></w:r></w:del><w:del w:id="2672" w:author="Rivard, Christine" w:date="2015-03-27T14:16:00Z"><w:r><w:rPr><w:spacing w:val="44"/><w:w w:val="105"/></w:rPr><w:delText xml:space="preserve"> </w:delText></w:r></w:del><w:del w:id="2673" w:author="Rivard, Christine" w:date="2015-03-27T14:16:00Z"><w:r><w:rPr><w:w w:val="105"/></w:rPr><w:delText>coefficient,</w:delText></w:r></w:del><w:del w:id="2674" w:author="Rivard, Christine" w:date="2015-03-27T14:16:00Z"><w:r><w:rPr><w:spacing w:val="46"/><w:w w:val="105"/></w:rPr><w:delText xml:space="preserve"> </w:delText></w:r></w:del><w:del w:id="2675" w:author="Rivard, Christine" w:date="2015-03-27T14:16:00Z"><w:r><w:rPr><w:w w:val="105"/></w:rPr><w:delText>the</w:delText></w:r></w:del><w:del w:id="2676" w:author="Rivard, Christine" w:date="2015-03-27T14:16:00Z"><w:r><w:rPr><w:spacing w:val="43"/><w:w w:val="105"/></w:rPr><w:delText xml:space="preserve"> </w:delText></w:r></w:del><w:del w:id="2677" w:author="Rivard, Christine" w:date="2015-03-27T14:16:00Z"><w:r><w:rPr><w:w w:val="105"/></w:rPr><w:delText>horizontal</w:delText></w:r></w:del><w:del w:id="2678" w:author="Rivard, Christine" w:date="2015-03-27T14:16:00Z"><w:r><w:rPr><w:spacing w:val="42"/><w:w w:val="105"/></w:rPr><w:delText xml:space="preserve"> </w:delText></w:r></w:del><w:del w:id="2679" w:author="Rivard, Christine" w:date="2015-03-27T14:16:00Z"><w:r><w:rPr><w:w w:val="105"/></w:rPr><w:delText>and</w:delText></w:r></w:del><w:del w:id="2680" w:author="Rivard, Christine" w:date="2015-03-27T14:16:00Z"><w:r><w:rPr><w:spacing w:val="42"/><w:w w:val="105"/></w:rPr><w:delText xml:space="preserve"> </w:delText></w:r></w:del><w:del w:id="2681" w:author="Rivard, Christine" w:date="2015-03-27T14:16:00Z"><w:r><w:rPr><w:w w:val="105"/></w:rPr><w:delText>vertical</w:delText></w:r></w:del><w:del w:id="2682" w:author="Rivard, Christine" w:date="2015-03-27T14:16:00Z"><w:r><w:rPr><w:spacing w:val="43"/><w:w w:val="105"/></w:rPr><w:delText xml:space="preserve"> </w:delText></w:r></w:del><w:del w:id="2683" w:author="Rivard, Christine" w:date="2015-03-27T14:16:00Z"><w:r><w:rPr><w:w w:val="105"/></w:rPr><w:delText>distances</w:delText></w:r></w:del><w:del w:id="2684" w:author="Rivard, Christine" w:date="2015-03-27T14:16:00Z"><w:r><w:rPr><w:spacing w:val="41"/><w:w w:val="105"/></w:rPr><w:delText xml:space="preserve"> </w:delText></w:r></w:del><w:del w:id="2685" w:author="Rivard, Christine" w:date="2015-03-27T14:16:00Z"><w:r><w:rPr><w:w w:val="105"/></w:rPr><w:delText>between</w:delText></w:r></w:del><w:del w:id="2686" w:author="Rivard, Christine" w:date="2015-03-27T14:16:00Z"><w:r><w:rPr><w:spacing w:val="41"/><w:w w:val="105"/></w:rPr><w:delText xml:space="preserve"> </w:delText></w:r></w:del><w:del w:id="2687" w:author="Rivard, Christine" w:date="2015-03-27T14:16:00Z"><w:r><w:rPr><w:w w:val="105"/></w:rPr><w:delText>the</w:delText></w:r></w:del><w:del w:id="2688" w:author="Rivard, Christine" w:date="2015-03-27T14:16:00Z"><w:r><w:rPr><w:w w:val="112"/></w:rPr><w:delText xml:space="preserve"> </w:delText></w:r></w:del><w:del w:id="2689" w:author="Rivard, Christine" w:date="2015-03-27T14:16:00Z"><w:r><w:rPr><w:w w:val="105"/></w:rPr><w:delText>target</w:delText></w:r></w:del><w:del w:id="2690" w:author="Rivard, Christine" w:date="2015-03-27T14:16:00Z"><w:r><w:rPr><w:spacing w:val="43"/><w:w w:val="105"/></w:rPr><w:delText xml:space="preserve"> </w:delText></w:r></w:del><w:del w:id="2691" w:author="Rivard, Christine" w:date="2015-03-27T14:16:00Z"><w:r><w:rPr><w:w w:val="105"/></w:rPr><w:delText>and</w:delText></w:r></w:del><w:del w:id="2692" w:author="Rivard, Christine" w:date="2015-03-27T14:16:00Z"><w:r><w:rPr><w:spacing w:val="44"/><w:w w:val="105"/></w:rPr><w:delText xml:space="preserve"> </w:delText></w:r></w:del><w:del w:id="2693" w:author="Rivard, Christine" w:date="2015-03-27T14:16:00Z"><w:r><w:rPr><w:w w:val="105"/></w:rPr><w:delText>the</w:delText></w:r></w:del><w:del w:id="2694" w:author="Rivard, Christine" w:date="2015-03-27T14:16:00Z"><w:r><w:rPr><w:spacing w:val="43"/><w:w w:val="105"/></w:rPr><w:delText xml:space="preserve"> </w:delText></w:r></w:del><w:del w:id="2695" w:author="Rivard, Christine" w:date="2015-03-27T14:16:00Z"><w:r><w:rPr><w:w w:val="105"/></w:rPr><w:delText>neighboring</w:delText></w:r></w:del><w:del w:id="2696" w:author="Rivard, Christine" w:date="2015-03-27T14:16:00Z"><w:r><w:rPr><w:spacing w:val="44"/><w:w w:val="105"/></w:rPr><w:delText xml:space="preserve"> </w:delText></w:r></w:del><w:del w:id="2697" w:author="Rivard, Christine" w:date="2015-03-27T14:16:00Z"><w:r><w:rPr><w:w w:val="105"/></w:rPr><w:delText>stations</w:delText></w:r></w:del><w:del w:id="2698" w:author="Rivard, Christine" w:date="2015-03-27T14:16:00Z"><w:r><w:rPr><w:spacing w:val="44"/><w:w w:val="105"/></w:rPr><w:delText xml:space="preserve"> </w:delText></w:r></w:del><w:del w:id="2699" w:author="Rivard, Christine" w:date="2015-03-27T14:16:00Z"><w:r><w:rPr><w:w w:val="105"/></w:rPr><w:delText>are</w:delText></w:r></w:del><w:del w:id="2700" w:author="Rivard, Christine" w:date="2015-03-27T14:16:00Z"><w:r><w:rPr><w:spacing w:val="44"/><w:w w:val="105"/></w:rPr><w:delText xml:space="preserve"> </w:delText></w:r></w:del><w:del w:id="2701" w:author="Rivard, Christine" w:date="2015-03-27T14:16:00Z"><w:r><w:rPr><w:spacing w:val="0"/><w:w w:val="105"/></w:rPr><w:delText>c</w:delText></w:r></w:del><w:del w:id="2702" w:author="Rivard, Christine" w:date="2015-03-27T14:16:00Z"><w:r><w:rPr><w:spacing w:val="0"/><w:w w:val="105"/></w:rPr><w:delText>alculated.</w:delText></w:r></w:del><w:del w:id="2703" w:author="Rivard, Christine" w:date="2015-03-27T14:16:00Z"><w:r><w:rPr><w:spacing w:val="39"/><w:w w:val="105"/></w:rPr><w:delText xml:space="preserve"> </w:delText></w:r></w:del><w:commentRangeStart w:id="80"/><w:r><w:rPr><w:w w:val="105"/></w:rPr><w:t>Data</w:t></w:r><w:r><w:rPr><w:spacing w:val="44"/><w:w w:val="105"/></w:rPr><w:t xml:space="preserve"> </w:t></w:r><w:r><w:rPr><w:w w:val="105"/></w:rPr><w:t>correlation</w:t></w:r><w:r><w:rPr><w:spacing w:val="44"/><w:w w:val="105"/></w:rPr><w:t xml:space="preserve"> </w:t></w:r><w:r><w:rPr><w:w w:val="105"/></w:rPr><w:t>between</w:t></w:r><w:r><w:rPr><w:spacing w:val="43"/><w:w w:val="105"/></w:rPr><w:t xml:space="preserve"> </w:t></w:r><w:r><w:rPr><w:w w:val="105"/></w:rPr><w:t>two</w:t></w:r><w:r><w:rPr><w:spacing w:val="43"/><w:w w:val="105"/></w:rPr><w:t xml:space="preserve"> </w:t></w:r><w:r><w:rPr><w:w w:val="105"/></w:rPr><w:t>stations</w:t></w:r><w:r><w:rPr><w:spacing w:val="45"/><w:w w:val="105"/></w:rPr><w:t xml:space="preserve"> </w:t></w:r><w:r><w:rPr><w:w w:val="105"/></w:rPr><w:t>will</w:t></w:r><w:r><w:rPr><w:spacing w:val="20"/><w:w w:val="99"/></w:rPr><w:t xml:space="preserve"> </w:t></w:r><w:r><w:rPr><w:w w:val="105"/></w:rPr><w:t>generally</w:t></w:r><w:r><w:rPr><w:spacing w:val="30"/><w:w w:val="105"/></w:rPr><w:t xml:space="preserve"> </w:t></w:r><w:r><w:rPr><w:w w:val="105"/></w:rPr><w:t>decreases</w:t></w:r><w:r><w:rPr><w:spacing w:val="29"/><w:w w:val="105"/></w:rPr><w:t xml:space="preserve"> </w:t></w:r><w:r><w:rPr><w:w w:val="105"/></w:rPr><w:t>as</w:t></w:r><w:r><w:rPr><w:spacing w:val="31"/><w:w w:val="105"/></w:rPr><w:t xml:space="preserve"> </w:t></w:r><w:r><w:rPr><w:w w:val="105"/></w:rPr><w:t>the</w:t></w:r><w:r><w:rPr><w:spacing w:val="31"/><w:w w:val="105"/></w:rPr><w:t xml:space="preserve"> </w:t></w:r><w:r><w:rPr><w:w w:val="105"/></w:rPr><w:t>horizontal</w:t></w:r><w:r><w:rPr><w:spacing w:val="30"/><w:w w:val="105"/></w:rPr><w:t xml:space="preserve"> </w:t></w:r><w:r><w:rPr><w:w w:val="105"/></w:rPr><w:t>and</w:t></w:r><w:r><w:rPr><w:spacing w:val="31"/><w:w w:val="105"/></w:rPr><w:t xml:space="preserve"> </w:t></w:r><w:r><w:rPr><w:w w:val="105"/></w:rPr><w:t>vertical</w:t></w:r><w:r><w:rPr><w:spacing w:val="30"/><w:w w:val="105"/></w:rPr><w:t xml:space="preserve"> </w:t></w:r><w:r><w:rPr><w:w w:val="105"/></w:rPr><w:t>distances</w:t></w:r><w:r><w:rPr><w:spacing w:val="29"/><w:w w:val="105"/></w:rPr><w:t xml:space="preserve"> </w:t></w:r><w:r><w:rPr><w:w w:val="105"/></w:rPr><w:t xml:space="preserve">increase. </w:t></w:r><w:del w:id="2704" w:author="Rivard, Christine" w:date="2015-03-27T14:15:00Z"><w:r><w:rPr><w:spacing w:val="18"/><w:w w:val="105"/></w:rPr><w:delText xml:space="preserve"> </w:delText></w:r></w:del><w:r><w:rPr><w:w w:val="105"/></w:rPr><w:t>It</w:t></w:r><w:r><w:rPr><w:spacing w:val="31"/><w:w w:val="105"/></w:rPr><w:t xml:space="preserve"> </w:t></w:r><w:r><w:rPr><w:w w:val="105"/></w:rPr><w:t>is</w:t></w:r><w:r><w:rPr><w:spacing w:val="30"/><w:w w:val="105"/></w:rPr><w:t xml:space="preserve"> </w:t></w:r><w:r><w:rPr><w:w w:val="105"/></w:rPr><w:t>possible</w:t></w:r><w:r><w:rPr><w:spacing w:val="31"/><w:w w:val="105"/></w:rPr><w:t xml:space="preserve"> </w:t></w:r><w:r><w:rPr><w:w w:val="105"/></w:rPr><w:t>to</w:t></w:r><w:r><w:rPr><w:spacing w:val="30"/><w:w w:val="105"/></w:rPr><w:t xml:space="preserve"> </w:t></w:r><w:r><w:rPr><w:w w:val="105"/></w:rPr><w:t>specify</w:t></w:r><w:r><w:rPr><w:spacing w:val="31"/><w:w w:val="105"/></w:rPr><w:t xml:space="preserve"> </w:t></w:r><w:r><w:rPr><w:w w:val="105"/></w:rPr><w:t>a</w:t></w:r><w:r><w:rPr><w:rFonts w:cs="Times New Roman"/><w:sz w:val="26"/><w:szCs w:val="26"/></w:rPr><w:t xml:space="preserve"> </w:t></w:r><w:r><w:rPr><w:w w:val="105"/></w:rPr><w:t>cutoff</w:t></w:r><w:r><w:rPr><w:spacing w:val="2"/><w:w w:val="105"/></w:rPr><w:t xml:space="preserve"> </w:t></w:r><w:r><w:rPr><w:w w:val="105"/></w:rPr><w:t>distance</w:t></w:r><w:r><w:rPr><w:spacing w:val="1"/><w:w w:val="105"/></w:rPr><w:t xml:space="preserve"> </w:t></w:r><w:r><w:rPr><w:w w:val="105"/></w:rPr><w:t>and</w:t></w:r><w:r><w:rPr><w:spacing w:val="1"/><w:w w:val="105"/></w:rPr><w:t xml:space="preserve"> </w:t></w:r><w:r><w:rPr><w:w w:val="105"/></w:rPr><w:t>a</w:t></w:r><w:r><w:rPr><w:spacing w:val="2"/><w:w w:val="105"/></w:rPr><w:t xml:space="preserve"> </w:t></w:r><w:r><w:rPr><w:w w:val="105"/></w:rPr><w:t>cutoff</w:t></w:r><w:r><w:rPr><w:spacing w:val="2"/><w:w w:val="105"/></w:rPr><w:t xml:space="preserve"> </w:t></w:r><w:r><w:rPr><w:w w:val="105"/></w:rPr><w:t>altitude</w:t></w:r><w:r><w:rPr><w:spacing w:val="2"/><w:w w:val="105"/></w:rPr><w:t xml:space="preserve"> </w:t></w:r><w:r><w:rPr><w:w w:val="105"/></w:rPr><w:t xml:space="preserve">difference </w:t></w:r><w:r><w:rPr><w:spacing w:val="0"/><w:w w:val="105"/></w:rPr><w:t>for</w:t></w:r><w:r><w:rPr><w:spacing w:val="2"/><w:w w:val="105"/></w:rPr><w:t xml:space="preserve"> </w:t></w:r><w:r><w:rPr><w:w w:val="105"/></w:rPr><w:t>which</w:t></w:r><w:r><w:rPr><w:spacing w:val="2"/><w:w w:val="105"/></w:rPr><w:t xml:space="preserve"> </w:t></w:r><w:r><w:rPr><w:w w:val="105"/></w:rPr><w:t>neighboring</w:t></w:r><w:r><w:rPr><w:spacing w:val="1"/><w:w w:val="105"/></w:rPr><w:t xml:space="preserve"> </w:t></w:r><w:r><w:rPr><w:w w:val="105"/></w:rPr><w:t>stations</w:t></w:r><w:r><w:rPr><w:spacing w:val="2"/><w:w w:val="105"/></w:rPr><w:t xml:space="preserve"> </w:t></w:r><w:r><w:rPr><w:w w:val="105"/></w:rPr><w:t>that</w:t></w:r><w:r><w:rPr><w:spacing w:val="1"/><w:w w:val="105"/></w:rPr><w:t xml:space="preserve"> </w:t></w:r><w:r><w:rPr><w:w w:val="105"/></w:rPr><w:t>fall</w:t></w:r><w:r><w:rPr><w:spacing w:val="2"/><w:w w:val="105"/></w:rPr><w:t xml:space="preserve"> </w:t></w:r><w:r><w:rPr><w:w w:val="105"/></w:rPr><w:t>above</w:t></w:r><w:r><w:rPr><w:spacing w:val="2"/><w:w w:val="105"/></w:rPr><w:t xml:space="preserve"> </w:t></w:r><w:r><w:rPr><w:w w:val="105"/></w:rPr><w:t>these</w:t></w:r><w:r><w:rPr><w:spacing w:val="22"/><w:w w:val="104"/></w:rPr><w:t xml:space="preserve"> </w:t></w:r><w:r><w:rPr><w:w w:val="105"/></w:rPr><w:t>cutoff</w:t></w:r><w:r><w:rPr><w:spacing w:val="7"/><w:w w:val="105"/></w:rPr><w:t xml:space="preserve"> </w:t></w:r><w:r><w:rPr><w:w w:val="105"/></w:rPr><w:t>values</w:t></w:r><w:r><w:rPr><w:spacing w:val="7"/><w:w w:val="105"/></w:rPr><w:t xml:space="preserve"> </w:t></w:r><w:r><w:rPr><w:w w:val="105"/></w:rPr><w:t>are</w:t></w:r><w:r><w:rPr><w:spacing w:val="8"/><w:w w:val="105"/></w:rPr><w:t xml:space="preserve"> </w:t></w:r><w:r><w:rPr><w:w w:val="105"/></w:rPr><w:t>ignored</w:t></w:r><w:r><w:rPr><w:spacing w:val="7"/><w:w w:val="105"/></w:rPr><w:t xml:space="preserve"> </w:t></w:r><w:r><w:rPr><w:w w:val="105"/></w:rPr><w:t>by</w:t></w:r><w:r><w:rPr><w:spacing w:val="8"/><w:w w:val="105"/></w:rPr><w:t xml:space="preserve"> </w:t></w:r><w:r><w:rPr><w:w w:val="105"/></w:rPr><w:t>the</w:t></w:r><w:r><w:rPr><w:spacing w:val="7"/><w:w w:val="105"/></w:rPr><w:t xml:space="preserve"> </w:t></w:r><w:r><w:rPr><w:w w:val="105"/></w:rPr><w:t>program.</w:t></w:r><w:r><w:rPr><w:spacing w:val="31"/><w:w w:val="105"/></w:rPr><w:t xml:space="preserve"> </w:t></w:r><w:r><w:rPr><w:w w:val="105"/></w:rPr><w:t>The</w:t></w:r><w:r><w:rPr><w:spacing w:val="8"/><w:w w:val="105"/></w:rPr><w:t xml:space="preserve"> </w:t></w:r><w:r><w:rPr><w:w w:val="105"/></w:rPr><w:t>default</w:t></w:r><w:r><w:rPr><w:spacing w:val="6"/><w:w w:val="105"/></w:rPr><w:t xml:space="preserve"> </w:t></w:r><w:r><w:rPr><w:w w:val="105"/></w:rPr><w:t>values</w:t></w:r><w:r><w:rPr><w:spacing w:val="8"/><w:w w:val="105"/></w:rPr><w:t xml:space="preserve"> </w:t></w:r><w:r><w:rPr><w:w w:val="105"/></w:rPr><w:t>are</w:t></w:r><w:r><w:rPr><w:spacing w:val="7"/><w:w w:val="105"/></w:rPr><w:t xml:space="preserve"> </w:t></w:r><w:r><w:rPr><w:w w:val="105"/></w:rPr><w:t>set</w:t></w:r><w:r><w:rPr><w:spacing w:val="8"/><w:w w:val="105"/></w:rPr><w:t xml:space="preserve"> </w:t></w:r><w:r><w:rPr><w:w w:val="105"/></w:rPr><w:t>to</w:t></w:r><w:r><w:rPr><w:spacing w:val="7"/><w:w w:val="105"/></w:rPr><w:t xml:space="preserve"> </w:t></w:r><w:r><w:rPr><w:w w:val="105"/></w:rPr><w:t>100</w:t></w:r><w:r><w:rPr><w:spacing w:val="8"/><w:w w:val="105"/></w:rPr><w:t xml:space="preserve"> </w:t></w:r><w:r><w:rPr><w:w w:val="105"/></w:rPr><w:t>km</w:t></w:r><w:r><w:rPr><w:spacing w:val="7"/><w:w w:val="105"/></w:rPr><w:t xml:space="preserve"> </w:t></w:r><w:r><w:rPr><w:w w:val="105"/></w:rPr><w:t>and</w:t></w:r><w:r><w:rPr><w:spacing w:val="8"/><w:w w:val="105"/></w:rPr><w:t xml:space="preserve"> </w:t></w:r><w:r><w:rPr><w:w w:val="105"/></w:rPr><w:t>350</w:t></w:r><w:r><w:rPr><w:spacing w:val="7"/><w:w w:val="105"/></w:rPr><w:t xml:space="preserve"> </w:t></w:r><w:r><w:rPr><w:w w:val="105"/></w:rPr><w:t>m</w:t></w:r><w:r><w:rPr><w:spacing w:val="7"/><w:w w:val="105"/></w:rPr><w:t xml:space="preserve"> </w:t></w:r><w:r><w:rPr><w:w w:val="105"/></w:rPr><w:t>for</w:t></w:r><w:r><w:rPr><w:spacing w:val="8"/><w:w w:val="105"/></w:rPr><w:t xml:space="preserve"> </w:t></w:r><w:r><w:rPr><w:w w:val="105"/></w:rPr><w:t>the</w:t></w:r><w:r><w:rPr><w:w w:val="109"/></w:rPr><w:t xml:space="preserve"> </w:t></w:r><w:r><w:rPr><w:w w:val="105"/></w:rPr><w:t>horizontal</w:t></w:r><w:r><w:rPr><w:spacing w:val="22"/><w:w w:val="105"/></w:rPr><w:t xml:space="preserve"> </w:t></w:r><w:r><w:rPr><w:w w:val="105"/></w:rPr><w:t>and</w:t></w:r><w:r><w:rPr><w:spacing w:val="24"/><w:w w:val="105"/></w:rPr><w:t xml:space="preserve"> </w:t></w:r><w:r><w:rPr><w:w w:val="105"/></w:rPr><w:t>vertical</w:t></w:r><w:r><w:rPr><w:spacing w:val="22"/><w:w w:val="105"/></w:rPr><w:t xml:space="preserve"> </w:t></w:r><w:r><w:rPr><w:w w:val="105"/></w:rPr><w:t>distance</w:t></w:r><w:r><w:rPr><w:spacing w:val="23"/><w:w w:val="105"/></w:rPr><w:t xml:space="preserve"> </w:t></w:r><w:r><w:rPr><w:w w:val="105"/></w:rPr><w:t>respectively</w:t></w:r><w:r><w:rPr><w:spacing w:val="23"/><w:w w:val="105"/></w:rPr><w:t xml:space="preserve"> </w:t></w:r><w:r><w:rPr><w:w w:val="105"/></w:rPr><w:t>based</w:t></w:r><w:r><w:rPr><w:spacing w:val="22"/><w:w w:val="105"/></w:rPr><w:t xml:space="preserve"> </w:t></w:r><w:r><w:rPr><w:w w:val="105"/></w:rPr><w:t>on</w:t></w:r><w:r><w:rPr><w:spacing w:val="24"/><w:w w:val="105"/></w:rPr><w:t xml:space="preserve"> </w:t></w:r><w:r><w:rPr><w:w w:val="105"/></w:rPr><w:t>the</w:t></w:r><w:r><w:rPr><w:spacing w:val="24"/><w:w w:val="105"/></w:rPr><w:t xml:space="preserve"> </w:t></w:r><w:r><w:rPr><w:spacing w:val="0"/><w:w w:val="105"/></w:rPr><w:t>literature</w:t></w:r><w:r><w:rPr><w:spacing w:val="23"/><w:w w:val="105"/></w:rPr><w:t xml:space="preserve"> </w:t></w:r><w:hyperlink w:anchor="_bookmark97"><w:r><w:rPr><w:rStyle w:val="InternetLink"/><w:w w:val="105"/></w:rPr><w:t>(Simolo</w:t></w:r><w:r><w:rPr><w:rStyle w:val="InternetLink"/><w:spacing w:val="24"/><w:w w:val="105"/></w:rPr><w:t xml:space="preserve"> </w:t></w:r><w:r><w:rPr><w:rStyle w:val="InternetLink"/><w:w w:val="105"/></w:rPr><w:t>et</w:t></w:r><w:r><w:rPr><w:rStyle w:val="InternetLink"/><w:spacing w:val="24"/><w:w w:val="105"/></w:rPr><w:t xml:space="preserve"> </w:t></w:r><w:r><w:rPr><w:rStyle w:val="InternetLink"/><w:w w:val="105"/></w:rPr><w:t>al.,</w:t></w:r></w:hyperlink><w:r><w:rPr><w:spacing w:val="23"/><w:w w:val="105"/></w:rPr><w:t xml:space="preserve"> </w:t></w:r><w:hyperlink w:anchor="_bookmark97"><w:r><w:rPr><w:rStyle w:val="InternetLink"/><w:w w:val="105"/></w:rPr><w:t>2010;</w:t></w:r></w:hyperlink><w:r><w:rPr><w:spacing w:val="24"/><w:w w:val="105"/></w:rPr><w:t xml:space="preserve"> </w:t></w:r><w:hyperlink w:anchor="_bookmark101"><w:r><w:rPr><w:rStyle w:val="InternetLink"/><w:w w:val="105"/></w:rPr><w:t>Tronci</w:t></w:r></w:hyperlink><w:r><w:rPr><w:spacing w:val="29"/><w:w w:val="107"/></w:rPr><w:t xml:space="preserve"> </w:t></w:r><w:hyperlink w:anchor="_bookmark101"><w:r><w:rPr><w:rStyle w:val="InternetLink"/><w:w w:val="105"/></w:rPr><w:t>et</w:t></w:r><w:r><w:rPr><w:rStyle w:val="InternetLink"/><w:spacing w:val="6"/><w:w w:val="105"/></w:rPr><w:t xml:space="preserve"> </w:t></w:r><w:r><w:rPr><w:rStyle w:val="InternetLink"/><w:w w:val="105"/></w:rPr><w:t>al.,</w:t></w:r></w:hyperlink><w:r><w:rPr><w:spacing w:val="6"/><w:w w:val="105"/></w:rPr><w:t xml:space="preserve"> </w:t></w:r><w:hyperlink w:anchor="_bookmark101"><w:r><w:rPr><w:rStyle w:val="InternetLink"/><w:w w:val="105"/></w:rPr><w:t>1986;</w:t></w:r></w:hyperlink><w:r><w:rPr><w:spacing w:val="7"/><w:w w:val="105"/></w:rPr><w:t xml:space="preserve"> </w:t></w:r><w:hyperlink w:anchor="_bookmark102"><w:r><w:rPr><w:rStyle w:val="InternetLink"/><w:w w:val="105"/></w:rPr><w:t>Xia</w:t></w:r><w:r><w:rPr><w:rStyle w:val="InternetLink"/><w:spacing w:val="6"/><w:w w:val="105"/></w:rPr><w:t xml:space="preserve"> </w:t></w:r><w:r><w:rPr><w:rStyle w:val="InternetLink"/><w:w w:val="105"/></w:rPr><w:t>et</w:t></w:r><w:r><w:rPr><w:rStyle w:val="InternetLink"/><w:spacing w:val="7"/><w:w w:val="105"/></w:rPr><w:t xml:space="preserve"> </w:t></w:r><w:r><w:rPr><w:rStyle w:val="InternetLink"/><w:w w:val="105"/></w:rPr><w:t>al.,</w:t></w:r></w:hyperlink><w:r><w:rPr><w:spacing w:val="6"/><w:w w:val="105"/></w:rPr><w:t xml:space="preserve"> </w:t></w:r><w:hyperlink w:anchor="_bookmark102"><w:r><w:rPr><w:rStyle w:val="InternetLink"/><w:w w:val="105"/></w:rPr><w:t>1999).</w:t></w:r><w:commentRangeEnd w:id="80"/><w:r><w:commentReference w:id="80"/></w:r><w:r><w:rPr><w:w w:val="105"/></w:rPr></w:r></w:hyperlink></w:p><w:p><w:pPr><w:pStyle w:val="TextBody"/><w:spacing w:lineRule="auto" w:line="249"/><w:ind w:left="133" w:right="151" w:firstLine="351"/><w:jc w:val="both"/><w:rPr><w:rFonts w:cs="Times New Roman"/><w:sz w:val="26"/><w:szCs w:val="26"/></w:rPr></w:pPr><w:r><w:rPr><w:rFonts w:cs="Times New Roman"/><w:sz w:val="26"/><w:szCs w:val="26"/></w:rPr></w:r></w:p><w:p><w:pPr><w:sectPr><w:footerReference w:type="default" r:id="rId44"/><w:type w:val="nextPage"/><w:pgSz w:w="12240" w:h="15840"/><w:pgMar w:left="1000" w:right="980" w:header="0" w:top="1120" w:footer="0" w:bottom="280" w:gutter="0"/><w:pgNumType w:fmt="decimal"/><w:formProt w:val="false"/><w:textDirection w:val="lrTb"/><w:docGrid w:type="default" w:linePitch="240" w:charSpace="4294965247"/></w:sectPr><w:pStyle w:val="TextBody"/><w:ind w:left="4980" w:right="4999" w:hanging="0"/><w:jc w:val="center"/><w:rPr></w:rPr></w:pPr><w:r><w:rPr></w:rPr><w:t>39</w:t></w:r></w:p><w:p><w:pPr><w:pStyle w:val="Normal"/><w:spacing w:before="2" w:after="0"/><w:rPr><w:rFonts w:ascii="Times New Roman" w:hAnsi="Times New Roman" w:eastAsia="Times New Roman" w:cs="Times New Roman"/><w:sz w:val="14"/><w:szCs w:val="14"/></w:rPr></w:pPr><w:r><w:rPr><w:rFonts w:eastAsia="Times New Roman" w:cs="Times New Roman" w:ascii="Times New Roman" w:hAnsi="Times New Roman"/><w:sz w:val="14"/><w:szCs w:val="14"/></w:rPr></w:r></w:p><w:p><w:pPr><w:pStyle w:val="Normal"/><w:spacing w:lineRule="auto" w:line="499" w:before="79" w:after="0"/><w:ind w:left="6615" w:right="664" w:hanging="319"/><w:rPr><w:rFonts w:ascii="Trebuchet MS" w:hAnsi="Trebuchet MS" w:eastAsia="Trebuchet MS" w:cs="Trebuchet MS"/><w:sz w:val="13"/><w:szCs w:val="13"/></w:rPr></w:pPr><w:bookmarkStart w:id="101" w:name="_bookmark58"/><w:bookmarkEnd w:id="101"/><w:r><mc:AlternateContent><mc:Choice Requires="wpg"><w:drawing><wp:anchor behindDoc="0" distT="0" distB="0" distL="114300" distR="114300" simplePos="0" locked="0" layoutInCell="1" allowOverlap="1" relativeHeight="22" wp14:anchorId="627688A6"><wp:simplePos x="0" y="0"/><wp:positionH relativeFrom="page"><wp:posOffset>1896745</wp:posOffset></wp:positionH><wp:positionV relativeFrom="paragraph"><wp:posOffset>-50165</wp:posOffset></wp:positionV><wp:extent cx="1437005" cy="523875"/><wp:effectExtent l="10795" t="6350" r="19685" b="3810"/><wp:wrapNone/><wp:docPr id="65" name="Group 572"/><a:graphic xmlns:a="http://schemas.openxmlformats.org/drawingml/2006/main"><a:graphicData uri="http://schemas.microsoft.com/office/word/2010/wordprocessingGroup"><wpg:wgp><wpg:cNvGrpSpPr/><wpg:grpSpPr><a:xfrm><a:off x="0" y="0"/><a:ext cx="1436400" cy="523080"/></a:xfrm></wpg:grpSpPr><wpg:grpSp><wpg:cNvGrpSpPr/><wpg:grpSpPr><a:xfrm><a:off x="6480" y="6480"/><a:ext cx="1220400" cy="511200"/></a:xfrm></wpg:grpSpPr><wps:wsp><wps:cNvSpPr/><wps:spPr><a:xfrm><a:off x="0" y="0"/><a:ext cx="1220400" cy="511200"/></a:xfrm><a:custGeom><a:avLst/><a:gdLst/><a:ahLst/><a:rect l="0" t="0" r="r" b="b"/><a:pathLst><a:path w="1922" h="806"><a:moveTo><a:pt x="1519" y="805"/></a:moveTo><a:lnTo><a:pt x="402" y="805"/></a:lnTo><a:lnTo><a:pt x="369" y="803"/></a:lnTo><a:lnTo><a:pt x="305" y="793"/></a:lnTo><a:lnTo><a:pt x="245" y="773"/></a:lnTo><a:lnTo><a:pt x="190" y="744"/></a:lnTo><a:lnTo><a:pt x="140" y="708"/></a:lnTo><a:lnTo><a:pt x="96" y="664"/></a:lnTo><a:lnTo><a:pt x="60" y="615"/></a:lnTo><a:lnTo><a:pt x="31" y="559"/></a:lnTo><a:lnTo><a:pt x="11" y="499"/></a:lnTo><a:lnTo><a:pt x="1" y="435"/></a:lnTo><a:lnTo><a:pt x="0" y="402"/></a:lnTo><a:lnTo><a:pt x="1" y="369"/></a:lnTo><a:lnTo><a:pt x="11" y="306"/></a:lnTo><a:lnTo><a:pt x="31" y="246"/></a:lnTo><a:lnTo><a:pt x="60" y="190"/></a:lnTo><a:lnTo><a:pt x="96" y="140"/></a:lnTo><a:lnTo><a:pt x="140" y="97"/></a:lnTo><a:lnTo><a:pt x="190" y="60"/></a:lnTo><a:lnTo><a:pt x="245" y="32"/></a:lnTo><a:lnTo><a:pt x="305" y="12"/></a:lnTo><a:lnTo><a:pt x="369" y="2"/></a:lnTo><a:lnTo><a:pt x="402" y="0"/></a:lnTo><a:lnTo><a:pt x="1519" y="0"/></a:lnTo><a:lnTo><a:pt x="1584" y="5"/></a:lnTo><a:lnTo><a:pt x="1646" y="21"/></a:lnTo><a:lnTo><a:pt x="1704" y="45"/></a:lnTo><a:lnTo><a:pt x="1756" y="78"/></a:lnTo><a:lnTo><a:pt x="1803" y="118"/></a:lnTo><a:lnTo><a:pt x="1843" y="165"/></a:lnTo><a:lnTo><a:pt x="1876" y="217"/></a:lnTo><a:lnTo><a:pt x="1900" y="275"/></a:lnTo><a:lnTo><a:pt x="1916" y="337"/></a:lnTo><a:lnTo><a:pt x="1921" y="402"/></a:lnTo><a:lnTo><a:pt x="1919" y="435"/></a:lnTo><a:lnTo><a:pt x="1909" y="499"/></a:lnTo><a:lnTo><a:pt x="1889" y="559"/></a:lnTo><a:lnTo><a:pt x="1861" y="615"/></a:lnTo><a:lnTo><a:pt x="1824" y="664"/></a:lnTo><a:lnTo><a:pt x="1781" y="708"/></a:lnTo><a:lnTo><a:pt x="1731" y="744"/></a:lnTo><a:lnTo><a:pt x="1675" y="773"/></a:lnTo><a:lnTo><a:pt x="1615" y="793"/></a:lnTo><a:lnTo><a:pt x="1552" y="803"/></a:lnTo><a:lnTo><a:pt x="1519" y="805"/></a:lnTo></a:path></a:pathLst></a:custGeom><a:solidFill><a:srgbClr val="333333"/></a:solidFill><a:ln><a:noFill/></a:ln></wps:spPr><wps:style><a:lnRef idx="0"/><a:fillRef idx="0"/><a:effectRef idx="0"/><a:fontRef idx="minor"/></wps:style><wps:bodyPr/></wps:wsp></wpg:grpSp><wpg:grpSp><wpg:cNvGrpSpPr/><wpg:grpSpPr><a:xfrm><a:off x="6480" y="6480"/><a:ext cx="1220400" cy="511200"/></a:xfrm></wpg:grpSpPr><wps:wsp><wps:cNvSpPr/><wps:spPr><a:xfrm><a:off x="0" y="0"/><a:ext cx="1220400" cy="511200"/></a:xfrm><a:custGeom><a:avLst/><a:gdLst/><a:ahLst/><a:rect l="0" t="0" r="r" b="b"/><a:pathLst><a:path w="1922" h="806"><a:moveTo><a:pt x="402" y="0"/></a:moveTo><a:lnTo><a:pt x="1519" y="0"/></a:lnTo><a:lnTo><a:pt x="1552" y="2"/></a:lnTo><a:lnTo><a:pt x="1615" y="12"/></a:lnTo><a:lnTo><a:pt x="1675" y="32"/></a:lnTo><a:lnTo><a:pt x="1731" y="60"/></a:lnTo><a:lnTo><a:pt x="1781" y="97"/></a:lnTo><a:lnTo><a:pt x="1824" y="140"/></a:lnTo><a:lnTo><a:pt x="1861" y="190"/></a:lnTo><a:lnTo><a:pt x="1889" y="246"/></a:lnTo><a:lnTo><a:pt x="1909" y="306"/></a:lnTo><a:lnTo><a:pt x="1919" y="369"/></a:lnTo><a:lnTo><a:pt x="1921" y="402"/></a:lnTo><a:lnTo><a:pt x="1919" y="435"/></a:lnTo><a:lnTo><a:pt x="1909" y="499"/></a:lnTo><a:lnTo><a:pt x="1889" y="559"/></a:lnTo><a:lnTo><a:pt x="1861" y="615"/></a:lnTo><a:lnTo><a:pt x="1824" y="664"/></a:lnTo><a:lnTo><a:pt x="1781" y="708"/></a:lnTo><a:lnTo><a:pt x="1731" y="744"/></a:lnTo><a:lnTo><a:pt x="1675" y="773"/></a:lnTo><a:lnTo><a:pt x="1615" y="793"/></a:lnTo><a:lnTo><a:pt x="1552" y="803"/></a:lnTo><a:lnTo><a:pt x="1519" y="805"/></a:lnTo><a:lnTo><a:pt x="402" y="805"/></a:lnTo><a:lnTo><a:pt x="336" y="799"/></a:lnTo><a:lnTo><a:pt x="274" y="784"/></a:lnTo><a:lnTo><a:pt x="217" y="760"/></a:lnTo><a:lnTo><a:pt x="164" y="727"/></a:lnTo><a:lnTo><a:pt x="117" y="687"/></a:lnTo><a:lnTo><a:pt x="77" y="640"/></a:lnTo><a:lnTo><a:pt x="44" y="587"/></a:lnTo><a:lnTo><a:pt x="20" y="530"/></a:lnTo><a:lnTo><a:pt x="5" y="468"/></a:lnTo><a:lnTo><a:pt x="0" y="402"/></a:lnTo><a:lnTo><a:pt x="1" y="369"/></a:lnTo><a:lnTo><a:pt x="11" y="306"/></a:lnTo><a:lnTo><a:pt x="31" y="246"/></a:lnTo><a:lnTo><a:pt x="60" y="190"/></a:lnTo><a:lnTo><a:pt x="96" y="140"/></a:lnTo><a:lnTo><a:pt x="140" y="97"/></a:lnTo><a:lnTo><a:pt x="190" y="60"/></a:lnTo><a:lnTo><a:pt x="245" y="32"/></a:lnTo><a:lnTo><a:pt x="305" y="12"/></a:lnTo><a:lnTo><a:pt x="369" y="2"/></a:lnTo><a:lnTo><a:pt x="402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227960" y="262080"/><a:ext cx="176400" cy="720"/></a:xfrm></wpg:grpSpPr><wps:wsp><wps:cNvSpPr/><wps:spPr><a:xfrm><a:off x="0" y="0"/><a:ext cx="176400" cy="720"/></a:xfrm><a:custGeom><a:avLst/><a:gdLst/><a:ahLst/><a:rect l="0" t="0" r="r" b="b"/><a:pathLst><a:path w="279" h="1"><a:moveTo><a:pt x="0" y="0"/></a:moveTo><a:lnTo><a:pt x="278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390680" y="236880"/><a:ext cx="42480" cy="50040"/></a:xfrm></wpg:grpSpPr><wps:wsp><wps:cNvSpPr/><wps:spPr><a:xfrm><a:off x="0" y="0"/><a:ext cx="42480" cy="50040"/></a:xfrm><a:custGeom><a:avLst/><a:gdLst/><a:ahLst/><a:rect l="0" t="0" r="r" b="b"/><a:pathLst><a:path w="68" h="79"><a:moveTo><a:pt x="0" y="78"/></a:moveTo><a:lnTo><a:pt x="0" y="0"/></a:lnTo><a:lnTo><a:pt x="67" y="39"/></a:lnTo><a:lnTo><a:pt x="0" y="78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0" y="0"/><a:ext cx="1436400" cy="523080"/></a:xfrm></wpg:grpSpPr><wps:wsp><wps:cNvSpPr/><wps:spPr><a:xfrm><a:off x="1390680" y="236880"/><a:ext cx="42480" cy="50040"/></a:xfrm><a:custGeom><a:avLst/><a:gdLst/><a:ahLst/><a:rect l="0" t="0" r="r" b="b"/><a:pathLst><a:path w="68" h="79"><a:moveTo><a:pt x="67" y="39"/></a:moveTo><a:lnTo><a:pt x="0" y="78"/></a:lnTo><a:lnTo><a:pt x="0" y="0"/></a:lnTo><a:lnTo><a:pt x="67" y="39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wps:wsp><wps:cNvSpPr/><wps:spPr><a:xfrm><a:off x="0" y="0"/><a:ext cx="1436400" cy="52308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159" w:after="0" w:lineRule="auto" w:line="256"/><w:jc w:val="left"/><w:rPr></w:rPr></w:pPr><w:r><w:rPr><w:sz w:val="21"/><w:b/><w:u w:val="none"/><w:dstrike w:val="false"/><w:strike w:val="false"/><w:i w:val="false"/><w:vertAlign w:val="baseline"/><w:position w:val="0"/><w:spacing w:val="0"/><w:szCs w:val="21"/><w:bCs/><w:iCs w:val="false"/><w:smallCaps w:val="false"/><w:caps w:val="false"/><w:rFonts w:ascii="Gill Sans MT" w:hAnsi="Gill Sans MT"/><w:color w:val="FFFFFF"/></w:rPr><w:t>Select a Target Station</w:t></w:r></w:p></w:txbxContent></wps:txbx><wps:bodyPr lIns="0" rIns="0" tIns="0" bIns="0"><a:noAutofit/></wps:bodyPr></wps:wsp></wpg:grpSp></wpg:wgp></a:graphicData></a:graphic></wp:anchor></w:drawing></mc:Choice><mc:Fallback><w:pict><v:group id="shape_0" alt="Group 572" style="position:absolute;margin-left:149.35pt;margin-top:-3.95pt;width:113.1pt;height:41.2pt" coordorigin="2987,-79" coordsize="2262,824"><v:group id="shape_0" alt="Group 582" style="position:absolute;left:2997;top:-69;width:1922;height:805"></v:group><v:group id="shape_0" alt="Group 580" style="position:absolute;left:2997;top:-69;width:1922;height:805"></v:group><v:group id="shape_0" alt="Group 578" style="position:absolute;left:4921;top:334;width:278;height:1"></v:group><v:group id="shape_0" alt="Group 576" style="position:absolute;left:5177;top:294;width:67;height:79"></v:group><v:group id="shape_0" alt="Group 573" style="position:absolute;left:2987;top:-79;width:2262;height:824"><v:rect id="shape_0" ID="Text Box 574" stroked="f" style="position:absolute;left:2987;top:-79;width:2261;height:823;mso-position-horizontal-relative:page"><v:textbox><w:txbxContent><w:p><w:pPr><w:spacing w:before="159" w:after="0" w:lineRule="auto" w:line="256"/><w:jc w:val="left"/><w:rPr></w:rPr></w:pPr><w:r><w:rPr><w:sz w:val="21"/><w:b/><w:u w:val="none"/><w:dstrike w:val="false"/><w:strike w:val="false"/><w:i w:val="false"/><w:vertAlign w:val="baseline"/><w:position w:val="0"/><w:spacing w:val="0"/><w:szCs w:val="21"/><w:bCs/><w:iCs w:val="false"/><w:smallCaps w:val="false"/><w:caps w:val="false"/><w:rFonts w:ascii="Gill Sans MT" w:hAnsi="Gill Sans MT"/><w:color w:val="FFFFFF"/></w:rPr><w:t>Select a Target Station</w:t></w:r></w:p></w:txbxContent></v:textbox><w10:wrap type="square"/><v:fill on="false" o:detectmouseclick="t"/><v:stroke color="#3465a4" joinstyle="round" endcap="flat"/></v:rect></v:group></v:group></w:pict></mc:Fallback></mc:AlternateContent><mc:AlternateContent><mc:Choice Requires="wpg"><w:drawing><wp:anchor behindDoc="1" distT="0" distB="0" distL="114300" distR="114300" simplePos="0" locked="0" layoutInCell="1" allowOverlap="1" relativeHeight="52" wp14:anchorId="3C6CF675"><wp:simplePos x="0" y="0"/><wp:positionH relativeFrom="page"><wp:posOffset>1036955</wp:posOffset></wp:positionH><wp:positionV relativeFrom="paragraph"><wp:posOffset>38735</wp:posOffset></wp:positionV><wp:extent cx="5700395" cy="6898005"/><wp:effectExtent l="8255" t="635" r="6985" b="7620"/><wp:wrapNone/><wp:docPr id="66" name="Group 584"/><a:graphic xmlns:a="http://schemas.openxmlformats.org/drawingml/2006/main"><a:graphicData uri="http://schemas.microsoft.com/office/word/2010/wordprocessingGroup"><wpg:wgp><wpg:cNvGrpSpPr/><wpg:grpSpPr><a:xfrm><a:off x="0" y="0"/><a:ext cx="5699880" cy="6897240"/></a:xfrm></wpg:grpSpPr><wpg:grpSp><wpg:cNvGrpSpPr/><wpg:grpSpPr><a:xfrm><a:off x="1449000" y="4684320"/><a:ext cx="836280" cy="506160"/></a:xfrm></wpg:grpSpPr><wps:wsp><wps:cNvSpPr/><wps:spPr><a:xfrm><a:off x="0" y="0"/><a:ext cx="836280" cy="506160"/></a:xfrm><a:custGeom><a:avLst/><a:gdLst/><a:ahLst/><a:rect l="0" t="0" r="r" b="b"/><a:pathLst><a:path w="1315" h="797"><a:moveTo><a:pt x="0" y="0"/></a:moveTo><a:lnTo><a:pt x="0" y="796"/></a:lnTo><a:lnTo><a:pt x="1314" y="796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71240" y="5165640"/><a:ext cx="43200" cy="50040"/></a:xfrm></wpg:grpSpPr><wps:wsp><wps:cNvSpPr/><wps:spPr><a:xfrm><a:off x="0" y="0"/><a:ext cx="43200" cy="50040"/></a:xfrm><a:custGeom><a:avLst/><a:gdLst/><a:ahLst/><a:rect l="0" t="0" r="r" b="b"/><a:pathLst><a:path w="68" h="79"><a:moveTo><a:pt x="0" y="78"/></a:moveTo><a:lnTo><a:pt x="0" y="0"/></a:lnTo><a:lnTo><a:pt x="67" y="39"/></a:lnTo><a:lnTo><a:pt x="0" y="78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271240" y="5165640"/><a:ext cx="43200" cy="50040"/></a:xfrm></wpg:grpSpPr><wps:wsp><wps:cNvSpPr/><wps:spPr><a:xfrm><a:off x="0" y="0"/><a:ext cx="43200" cy="50040"/></a:xfrm><a:custGeom><a:avLst/><a:gdLst/><a:ahLst/><a:rect l="0" t="0" r="r" b="b"/><a:pathLst><a:path w="68" h="79"><a:moveTo><a:pt x="67" y="39"/></a:moveTo><a:lnTo><a:pt x="0" y="78"/></a:lnTo><a:lnTo><a:pt x="0" y="0"/></a:lnTo><a:lnTo><a:pt x="67" y="39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62440" y="5356080"/><a:ext cx="720" cy="180360"/></a:xfrm></wpg:grpSpPr><wps:wsp><wps:cNvSpPr/><wps:spPr><a:xfrm><a:off x="0" y="0"/><a:ext cx="720" cy="180360"/></a:xfrm><a:custGeom><a:avLst/><a:gdLst/><a:ahLst/><a:rect l="0" t="0" r="r" b="b"/><a:pathLst><a:path w="1" h="284"><a:moveTo><a:pt x="0" y="0"/></a:moveTo><a:lnTo><a:pt x="0" y="283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37600" y="5522760"/><a:ext cx="49680" cy="42480"/></a:xfrm></wpg:grpSpPr><wps:wsp><wps:cNvSpPr/><wps:spPr><a:xfrm><a:off x="0" y="0"/><a:ext cx="49680" cy="42480"/></a:xfrm><a:custGeom><a:avLst/><a:gdLst/><a:ahLst/><a:rect l="0" t="0" r="r" b="b"/><a:pathLst><a:path w="79" h="68"><a:moveTo><a:pt x="0" y="0"/></a:moveTo><a:lnTo><a:pt x="78" y="0"/></a:lnTo><a:lnTo><a:pt x="39" y="67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37600" y="5522760"/><a:ext cx="49680" cy="42480"/></a:xfrm></wpg:grpSpPr><wps:wsp><wps:cNvSpPr/><wps:spPr><a:xfrm><a:off x="0" y="0"/><a:ext cx="49680" cy="42480"/></a:xfrm><a:custGeom><a:avLst/><a:gdLst/><a:ahLst/><a:rect l="0" t="0" r="r" b="b"/><a:pathLst><a:path w="79" h="68"><a:moveTo><a:pt x="39" y="67"/></a:moveTo><a:lnTo><a:pt x="0" y="0"/></a:lnTo><a:lnTo><a:pt x="78" y="0"/></a:lnTo><a:lnTo><a:pt x="39" y="67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41800" y="5022360"/><a:ext cx="1240200" cy="332280"/></a:xfrm></wpg:grpSpPr><wps:wsp><wps:cNvSpPr/><wps:spPr><a:xfrm><a:off x="0" y="0"/><a:ext cx="1240200" cy="332280"/></a:xfrm><a:custGeom><a:avLst/><a:gdLst/><a:ahLst/><a:rect l="0" t="0" r="r" b="b"/><a:pathLst><a:path w="1951" h="524"><a:moveTo><a:pt x="0" y="0"/></a:moveTo><a:lnTo><a:pt x="1950" y="0"/></a:lnTo><a:lnTo><a:pt x="1950" y="523"/></a:lnTo><a:lnTo><a:pt x="0" y="523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62440" y="6127920"/><a:ext cx="720" cy="179640"/></a:xfrm></wpg:grpSpPr><wps:wsp><wps:cNvSpPr/><wps:spPr><a:xfrm><a:off x="0" y="0"/><a:ext cx="720" cy="179640"/></a:xfrm><a:custGeom><a:avLst/><a:gdLst/><a:ahLst/><a:rect l="0" t="0" r="r" b="b"/><a:pathLst><a:path w="1" h="285"><a:moveTo><a:pt x="0" y="0"/></a:moveTo><a:lnTo><a:pt x="0" y="284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37600" y="6293520"/><a:ext cx="49680" cy="42480"/></a:xfrm></wpg:grpSpPr><wps:wsp><wps:cNvSpPr/><wps:spPr><a:xfrm><a:off x="0" y="0"/><a:ext cx="49680" cy="42480"/></a:xfrm><a:custGeom><a:avLst/><a:gdLst/><a:ahLst/><a:rect l="0" t="0" r="r" b="b"/><a:pathLst><a:path w="79" h="69"><a:moveTo><a:pt x="0" y="0"/></a:moveTo><a:lnTo><a:pt x="78" y="0"/></a:lnTo><a:lnTo><a:pt x="39" y="68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37600" y="6293520"/><a:ext cx="49680" cy="42480"/></a:xfrm></wpg:grpSpPr><wps:wsp><wps:cNvSpPr/><wps:spPr><a:xfrm><a:off x="0" y="0"/><a:ext cx="49680" cy="42480"/></a:xfrm><a:custGeom><a:avLst/><a:gdLst/><a:ahLst/><a:rect l="0" t="0" r="r" b="b"/><a:pathLst><a:path w="79" h="69"><a:moveTo><a:pt x="39" y="68"/></a:moveTo><a:lnTo><a:pt x="0" y="0"/></a:lnTo><a:lnTo><a:pt x="78" y="0"/></a:lnTo><a:lnTo><a:pt x="39" y="68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54760" y="5596200"/><a:ext cx="1214640" cy="531360"/></a:xfrm></wpg:grpSpPr><wps:wsp><wps:cNvSpPr/><wps:spPr><a:xfrm><a:off x="0" y="0"/><a:ext cx="1214640" cy="531360"/></a:xfrm><a:custGeom><a:avLst/><a:gdLst/><a:ahLst/><a:rect l="0" t="0" r="r" b="b"/><a:pathLst><a:path w="1911" h="836"><a:moveTo><a:pt x="0" y="417"/></a:moveTo><a:lnTo><a:pt x="955" y="0"/></a:lnTo><a:lnTo><a:pt x="1910" y="417"/></a:lnTo><a:lnTo><a:pt x="955" y="835"/></a:lnTo><a:lnTo><a:pt x="0" y="417"/></a:lnTo></a:path></a:pathLst></a:custGeom><a:noFill/><a:ln w="147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799080" y="6376680"/><a:ext cx="1222920" cy="511920"/></a:xfrm></wpg:grpSpPr><wps:wsp><wps:cNvSpPr/><wps:spPr><a:xfrm><a:off x="0" y="0"/><a:ext cx="1222920" cy="511920"/></a:xfrm><a:custGeom><a:avLst/><a:gdLst/><a:ahLst/><a:rect l="0" t="0" r="r" b="b"/><a:pathLst><a:path w="1922" h="805"><a:moveTo><a:pt x="1519" y="804"/></a:moveTo><a:lnTo><a:pt x="402" y="804"/></a:lnTo><a:lnTo><a:pt x="369" y="803"/></a:lnTo><a:lnTo><a:pt x="305" y="792"/></a:lnTo><a:lnTo><a:pt x="245" y="772"/></a:lnTo><a:lnTo><a:pt x="190" y="744"/></a:lnTo><a:lnTo><a:pt x="140" y="707"/></a:lnTo><a:lnTo><a:pt x="96" y="664"/></a:lnTo><a:lnTo><a:pt x="60" y="614"/></a:lnTo><a:lnTo><a:pt x="31" y="559"/></a:lnTo><a:lnTo><a:pt x="12" y="499"/></a:lnTo><a:lnTo><a:pt x="1" y="435"/></a:lnTo><a:lnTo><a:pt x="0" y="402"/></a:lnTo><a:lnTo><a:pt x="1" y="369"/></a:lnTo><a:lnTo><a:pt x="12" y="305"/></a:lnTo><a:lnTo><a:pt x="31" y="245"/></a:lnTo><a:lnTo><a:pt x="60" y="190"/></a:lnTo><a:lnTo><a:pt x="96" y="140"/></a:lnTo><a:lnTo><a:pt x="140" y="96"/></a:lnTo><a:lnTo><a:pt x="190" y="60"/></a:lnTo><a:lnTo><a:pt x="245" y="31"/></a:lnTo><a:lnTo><a:pt x="305" y="11"/></a:lnTo><a:lnTo><a:pt x="369" y="1"/></a:lnTo><a:lnTo><a:pt x="402" y="0"/></a:lnTo><a:lnTo><a:pt x="1519" y="0"/></a:lnTo><a:lnTo><a:pt x="1584" y="5"/></a:lnTo><a:lnTo><a:pt x="1646" y="20"/></a:lnTo><a:lnTo><a:pt x="1704" y="44"/></a:lnTo><a:lnTo><a:pt x="1757" y="77"/></a:lnTo><a:lnTo><a:pt x="1804" y="117"/></a:lnTo><a:lnTo><a:pt x="1844" y="164"/></a:lnTo><a:lnTo><a:pt x="1876" y="217"/></a:lnTo><a:lnTo><a:pt x="1901" y="274"/></a:lnTo><a:lnTo><a:pt x="1916" y="336"/></a:lnTo><a:lnTo><a:pt x="1921" y="402"/></a:lnTo><a:lnTo><a:pt x="1920" y="435"/></a:lnTo><a:lnTo><a:pt x="1909" y="499"/></a:lnTo><a:lnTo><a:pt x="1890" y="559"/></a:lnTo><a:lnTo><a:pt x="1861" y="614"/></a:lnTo><a:lnTo><a:pt x="1824" y="664"/></a:lnTo><a:lnTo><a:pt x="1781" y="707"/></a:lnTo><a:lnTo><a:pt x="1731" y="744"/></a:lnTo><a:lnTo><a:pt x="1676" y="772"/></a:lnTo><a:lnTo><a:pt x="1616" y="792"/></a:lnTo><a:lnTo><a:pt x="1552" y="803"/></a:lnTo><a:lnTo><a:pt x="1519" y="804"/></a:lnTo></a:path></a:pathLst></a:custGeom><a:solidFill><a:srgbClr val="333333"/></a:solidFill><a:ln><a:noFill/></a:ln></wps:spPr><wps:style><a:lnRef idx="0"/><a:fillRef idx="0"/><a:effectRef idx="0"/><a:fontRef idx="minor"/></wps:style><wps:bodyPr/></wps:wsp></wpg:grpSp><wpg:grpSp><wpg:cNvGrpSpPr/><wpg:grpSpPr><a:xfrm><a:off x="3799080" y="6376680"/><a:ext cx="1222920" cy="511920"/></a:xfrm></wpg:grpSpPr><wps:wsp><wps:cNvSpPr/><wps:spPr><a:xfrm><a:off x="0" y="0"/><a:ext cx="1222920" cy="511920"/></a:xfrm><a:custGeom><a:avLst/><a:gdLst/><a:ahLst/><a:rect l="0" t="0" r="r" b="b"/><a:pathLst><a:path w="1922" h="805"><a:moveTo><a:pt x="402" y="0"/></a:moveTo><a:lnTo><a:pt x="1519" y="0"/></a:lnTo><a:lnTo><a:pt x="1552" y="1"/></a:lnTo><a:lnTo><a:pt x="1616" y="11"/></a:lnTo><a:lnTo><a:pt x="1676" y="31"/></a:lnTo><a:lnTo><a:pt x="1731" y="60"/></a:lnTo><a:lnTo><a:pt x="1781" y="96"/></a:lnTo><a:lnTo><a:pt x="1824" y="140"/></a:lnTo><a:lnTo><a:pt x="1861" y="190"/></a:lnTo><a:lnTo><a:pt x="1890" y="245"/></a:lnTo><a:lnTo><a:pt x="1909" y="305"/></a:lnTo><a:lnTo><a:pt x="1920" y="369"/></a:lnTo><a:lnTo><a:pt x="1921" y="402"/></a:lnTo><a:lnTo><a:pt x="1920" y="435"/></a:lnTo><a:lnTo><a:pt x="1909" y="499"/></a:lnTo><a:lnTo><a:pt x="1890" y="559"/></a:lnTo><a:lnTo><a:pt x="1861" y="614"/></a:lnTo><a:lnTo><a:pt x="1824" y="664"/></a:lnTo><a:lnTo><a:pt x="1781" y="707"/></a:lnTo><a:lnTo><a:pt x="1731" y="744"/></a:lnTo><a:lnTo><a:pt x="1676" y="772"/></a:lnTo><a:lnTo><a:pt x="1616" y="792"/></a:lnTo><a:lnTo><a:pt x="1552" y="803"/></a:lnTo><a:lnTo><a:pt x="1519" y="804"/></a:lnTo><a:lnTo><a:pt x="402" y="804"/></a:lnTo><a:lnTo><a:pt x="337" y="799"/></a:lnTo><a:lnTo><a:pt x="275" y="784"/></a:lnTo><a:lnTo><a:pt x="217" y="759"/></a:lnTo><a:lnTo><a:pt x="164" y="727"/></a:lnTo><a:lnTo><a:pt x="117" y="686"/></a:lnTo><a:lnTo><a:pt x="77" y="640"/></a:lnTo><a:lnTo><a:pt x="45" y="587"/></a:lnTo><a:lnTo><a:pt x="20" y="529"/></a:lnTo><a:lnTo><a:pt x="5" y="467"/></a:lnTo><a:lnTo><a:pt x="0" y="402"/></a:lnTo><a:lnTo><a:pt x="1" y="369"/></a:lnTo><a:lnTo><a:pt x="12" y="305"/></a:lnTo><a:lnTo><a:pt x="31" y="245"/></a:lnTo><a:lnTo><a:pt x="60" y="190"/></a:lnTo><a:lnTo><a:pt x="96" y="140"/></a:lnTo><a:lnTo><a:pt x="140" y="96"/></a:lnTo><a:lnTo><a:pt x="190" y="60"/></a:lnTo><a:lnTo><a:pt x="245" y="31"/></a:lnTo><a:lnTo><a:pt x="305" y="11"/></a:lnTo><a:lnTo><a:pt x="369" y="1"/></a:lnTo><a:lnTo><a:pt x="402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562200" y="6631920"/><a:ext cx="180360" cy="720"/></a:xfrm></wpg:grpSpPr><wps:wsp><wps:cNvSpPr/><wps:spPr><a:xfrm><a:off x="0" y="0"/><a:ext cx="180360" cy="720"/></a:xfrm><a:custGeom><a:avLst/><a:gdLst/><a:ahLst/><a:rect l="0" t="0" r="r" b="b"/><a:pathLst><a:path w="285" h="1"><a:moveTo><a:pt x="0" y="0"/></a:moveTo><a:lnTo><a:pt x="284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728880" y="6607080"/><a:ext cx="42480" cy="49680"/></a:xfrm></wpg:grpSpPr><wps:wsp><wps:cNvSpPr/><wps:spPr><a:xfrm><a:off x="0" y="0"/><a:ext cx="42480" cy="49680"/></a:xfrm><a:custGeom><a:avLst/><a:gdLst/><a:ahLst/><a:rect l="0" t="0" r="r" b="b"/><a:pathLst><a:path w="69" h="79"><a:moveTo><a:pt x="0" y="78"/></a:moveTo><a:lnTo><a:pt x="0" y="0"/></a:lnTo><a:lnTo><a:pt x="68" y="39"/></a:lnTo><a:lnTo><a:pt x="0" y="78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728880" y="6607080"/><a:ext cx="42480" cy="49680"/></a:xfrm></wpg:grpSpPr><wps:wsp><wps:cNvSpPr/><wps:spPr><a:xfrm><a:off x="0" y="0"/><a:ext cx="42480" cy="49680"/></a:xfrm><a:custGeom><a:avLst/><a:gdLst/><a:ahLst/><a:rect l="0" t="0" r="r" b="b"/><a:pathLst><a:path w="69" h="79"><a:moveTo><a:pt x="68" y="39"/></a:moveTo><a:lnTo><a:pt x="0" y="78"/></a:lnTo><a:lnTo><a:pt x="0" y="0"/></a:lnTo><a:lnTo><a:pt x="68" y="39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54760" y="6365880"/><a:ext cx="1214640" cy="531360"/></a:xfrm></wpg:grpSpPr><wps:wsp><wps:cNvSpPr/><wps:spPr><a:xfrm><a:off x="0" y="0"/><a:ext cx="1214640" cy="531360"/></a:xfrm><a:custGeom><a:avLst/><a:gdLst/><a:ahLst/><a:rect l="0" t="0" r="r" b="b"/><a:pathLst><a:path w="1911" h="836"><a:moveTo><a:pt x="0" y="418"/></a:moveTo><a:lnTo><a:pt x="955" y="0"/></a:lnTo><a:lnTo><a:pt x="1910" y="418"/></a:lnTo><a:lnTo><a:pt x="955" y="835"/></a:lnTo><a:lnTo><a:pt x="0" y="418"/></a:lnTo></a:path></a:pathLst></a:custGeom><a:noFill/><a:ln w="147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644280" y="4688280"/><a:ext cx="821160" cy="503640"/></a:xfrm></wpg:grpSpPr><wps:wsp><wps:cNvSpPr/><wps:spPr><a:xfrm><a:off x="0" y="0"/><a:ext cx="821160" cy="503640"/></a:xfrm><a:custGeom><a:avLst/><a:gdLst/><a:ahLst/><a:rect l="0" t="0" r="r" b="b"/><a:pathLst><a:path w="1292" h="792"><a:moveTo><a:pt x="1291" y="0"/></a:moveTo><a:lnTo><a:pt x="1291" y="791"/></a:lnTo><a:lnTo><a:pt x="0" y="791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615840" y="5166360"/><a:ext cx="42480" cy="50040"/></a:xfrm></wpg:grpSpPr><wps:wsp><wps:cNvSpPr/><wps:spPr><a:xfrm><a:off x="0" y="0"/><a:ext cx="42480" cy="50040"/></a:xfrm><a:custGeom><a:avLst/><a:gdLst/><a:ahLst/><a:rect l="0" t="0" r="r" b="b"/><a:pathLst><a:path w="68" h="79"><a:moveTo><a:pt x="67" y="0"/></a:moveTo><a:lnTo><a:pt x="67" y="78"/></a:lnTo><a:lnTo><a:pt x="0" y="39"/></a:lnTo><a:lnTo><a:pt x="6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615840" y="5166360"/><a:ext cx="42480" cy="50040"/></a:xfrm></wpg:grpSpPr><wps:wsp><wps:cNvSpPr/><wps:spPr><a:xfrm><a:off x="0" y="0"/><a:ext cx="42480" cy="50040"/></a:xfrm><a:custGeom><a:avLst/><a:gdLst/><a:ahLst/><a:rect l="0" t="0" r="r" b="b"/><a:pathLst><a:path w="68" h="79"><a:moveTo><a:pt x="0" y="39"/></a:moveTo><a:lnTo><a:pt x="67" y="0"/></a:lnTo><a:lnTo><a:pt x="67" y="78"/></a:lnTo><a:lnTo><a:pt x="0" y="39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63360" y="2266920"/><a:ext cx="396360" cy="395640"/></a:xfrm></wpg:grpSpPr><wps:wsp><wps:cNvSpPr/><wps:spPr><a:xfrm><a:off x="0" y="0"/><a:ext cx="396360" cy="395640"/></a:xfrm><a:custGeom><a:avLst/><a:gdLst/><a:ahLst/><a:rect l="0" t="0" r="r" b="b"/><a:pathLst><a:path w="624" h="624"><a:moveTo><a:pt x="623" y="311"/></a:moveTo><a:lnTo><a:pt x="614" y="386"/></a:lnTo><a:lnTo><a:pt x="589" y="454"/></a:lnTo><a:lnTo><a:pt x="548" y="514"/></a:lnTo><a:lnTo><a:pt x="496" y="563"/></a:lnTo><a:lnTo><a:pt x="433" y="598"/></a:lnTo><a:lnTo><a:pt x="362" y="619"/></a:lnTo><a:lnTo><a:pt x="312" y="623"/></a:lnTo><a:lnTo><a:pt x="286" y="622"/></a:lnTo><a:lnTo><a:pt x="213" y="607"/></a:lnTo><a:lnTo><a:pt x="148" y="576"/></a:lnTo><a:lnTo><a:pt x="92" y="531"/></a:lnTo><a:lnTo><a:pt x="47" y="475"/></a:lnTo><a:lnTo><a:pt x="16" y="410"/></a:lnTo><a:lnTo><a:pt x="2" y="337"/></a:lnTo><a:lnTo><a:pt x="0" y="311"/></a:lnTo><a:lnTo><a:pt x="2" y="286"/></a:lnTo><a:lnTo><a:pt x="16" y="213"/></a:lnTo><a:lnTo><a:pt x="47" y="147"/></a:lnTo><a:lnTo><a:pt x="92" y="91"/></a:lnTo><a:lnTo><a:pt x="148" y="47"/></a:lnTo><a:lnTo><a:pt x="213" y="16"/></a:lnTo><a:lnTo><a:pt x="286" y="1"/></a:lnTo><a:lnTo><a:pt x="312" y="0"/></a:lnTo><a:lnTo><a:pt x="337" y="1"/></a:lnTo><a:lnTo><a:pt x="410" y="16"/></a:lnTo><a:lnTo><a:pt x="476" y="47"/></a:lnTo><a:lnTo><a:pt x="532" y="91"/></a:lnTo><a:lnTo><a:pt x="577" y="147"/></a:lnTo><a:lnTo><a:pt x="607" y="213"/></a:lnTo><a:lnTo><a:pt x="622" y="286"/></a:lnTo><a:lnTo><a:pt x="623" y="311"/></a:lnTo></a:path></a:pathLst></a:custGeom><a:noFill/><a:ln w="1152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62440" y="2664360"/><a:ext cx="720" cy="180360"/></a:xfrm></wpg:grpSpPr><wps:wsp><wps:cNvSpPr/><wps:spPr><a:xfrm><a:off x="0" y="0"/><a:ext cx="720" cy="180360"/></a:xfrm><a:custGeom><a:avLst/><a:gdLst/><a:ahLst/><a:rect l="0" t="0" r="r" b="b"/><a:pathLst><a:path w="1" h="284"><a:moveTo><a:pt x="0" y="0"/></a:moveTo><a:lnTo><a:pt x="0" y="283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37600" y="2830680"/><a:ext cx="49680" cy="42480"/></a:xfrm></wpg:grpSpPr><wps:wsp><wps:cNvSpPr/><wps:spPr><a:xfrm><a:off x="0" y="0"/><a:ext cx="49680" cy="42480"/></a:xfrm><a:custGeom><a:avLst/><a:gdLst/><a:ahLst/><a:rect l="0" t="0" r="r" b="b"/><a:pathLst><a:path w="79" h="68"><a:moveTo><a:pt x="0" y="0"/></a:moveTo><a:lnTo><a:pt x="78" y="0"/></a:lnTo><a:lnTo><a:pt x="39" y="67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37600" y="2830680"/><a:ext cx="49680" cy="42480"/></a:xfrm></wpg:grpSpPr><wps:wsp><wps:cNvSpPr/><wps:spPr><a:xfrm><a:off x="0" y="0"/><a:ext cx="49680" cy="42480"/></a:xfrm><a:custGeom><a:avLst/><a:gdLst/><a:ahLst/><a:rect l="0" t="0" r="r" b="b"/><a:pathLst><a:path w="79" h="68"><a:moveTo><a:pt x="39" y="67"/></a:moveTo><a:lnTo><a:pt x="0" y="0"/></a:lnTo><a:lnTo><a:pt x="78" y="0"/></a:lnTo><a:lnTo><a:pt x="39" y="67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81840" y="2465640"/><a:ext cx="2041560" cy="3396600"/></a:xfrm></wpg:grpSpPr><wps:wsp><wps:cNvSpPr/><wps:spPr><a:xfrm><a:off x="0" y="0"/><a:ext cx="2041560" cy="3396600"/></a:xfrm><a:custGeom><a:avLst/><a:gdLst/><a:ahLst/><a:rect l="0" t="0" r="r" b="b"/><a:pathLst><a:path w="3210" h="5339"><a:moveTo><a:pt x="376" y="5338"/></a:moveTo><a:lnTo><a:pt x="0" y="5338"/></a:lnTo><a:lnTo><a:pt x="0" y="0"/></a:lnTo><a:lnTo><a:pt x="3209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10080" y="2440800"/><a:ext cx="42480" cy="49680"/></a:xfrm></wpg:grpSpPr><wps:wsp><wps:cNvSpPr/><wps:spPr><a:xfrm><a:off x="0" y="0"/><a:ext cx="42480" cy="49680"/></a:xfrm><a:custGeom><a:avLst/><a:gdLst/><a:ahLst/><a:rect l="0" t="0" r="r" b="b"/><a:pathLst><a:path w="68" h="79"><a:moveTo><a:pt x="0" y="78"/></a:moveTo><a:lnTo><a:pt x="0" y="0"/></a:lnTo><a:lnTo><a:pt x="67" y="39"/></a:lnTo><a:lnTo><a:pt x="0" y="78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710080" y="2440800"/><a:ext cx="42480" cy="49680"/></a:xfrm></wpg:grpSpPr><wps:wsp><wps:cNvSpPr/><wps:spPr><a:xfrm><a:off x="0" y="0"/><a:ext cx="42480" cy="49680"/></a:xfrm><a:custGeom><a:avLst/><a:gdLst/><a:ahLst/><a:rect l="0" t="0" r="r" b="b"/><a:pathLst><a:path w="68" h="79"><a:moveTo><a:pt x="67" y="39"/></a:moveTo><a:lnTo><a:pt x="0" y="78"/></a:lnTo><a:lnTo><a:pt x="0" y="0"/></a:lnTo><a:lnTo><a:pt x="67" y="39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0" y="1317600"/><a:ext cx="2616840" cy="5315040"/></a:xfrm></wpg:grpSpPr><wps:wsp><wps:cNvSpPr/><wps:spPr><a:xfrm><a:off x="0" y="0"/><a:ext cx="2616840" cy="5315040"/></a:xfrm><a:custGeom><a:avLst/><a:gdLst/><a:ahLst/><a:rect l="0" t="0" r="r" b="b"/><a:pathLst><a:path w="4113" h="8354"><a:moveTo><a:pt x="1446" y="8353"/></a:moveTo><a:lnTo><a:pt x="0" y="8353"/></a:lnTo><a:lnTo><a:pt x="0" y="0"/></a:lnTo><a:lnTo><a:pt x="4112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02800" y="1292760"/><a:ext cx="42480" cy="49680"/></a:xfrm></wpg:grpSpPr><wps:wsp><wps:cNvSpPr/><wps:spPr><a:xfrm><a:off x="0" y="0"/><a:ext cx="42480" cy="49680"/></a:xfrm><a:custGeom><a:avLst/><a:gdLst/><a:ahLst/><a:rect l="0" t="0" r="r" b="b"/><a:pathLst><a:path w="69" h="79"><a:moveTo><a:pt x="0" y="78"/></a:moveTo><a:lnTo><a:pt x="0" y="0"/></a:lnTo><a:lnTo><a:pt x="68" y="39"/></a:lnTo><a:lnTo><a:pt x="0" y="78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602800" y="1292760"/><a:ext cx="42480" cy="49680"/></a:xfrm></wpg:grpSpPr><wps:wsp><wps:cNvSpPr/><wps:spPr><a:xfrm><a:off x="0" y="0"/><a:ext cx="42480" cy="49680"/></a:xfrm><a:custGeom><a:avLst/><a:gdLst/><a:ahLst/><a:rect l="0" t="0" r="r" b="b"/><a:pathLst><a:path w="69" h="79"><a:moveTo><a:pt x="68" y="39"/></a:moveTo><a:lnTo><a:pt x="0" y="78"/></a:lnTo><a:lnTo><a:pt x="0" y="0"/></a:lnTo><a:lnTo><a:pt x="68" y="39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763360" y="1092240"/><a:ext cx="396360" cy="396360"/></a:xfrm></wpg:grpSpPr><wps:wsp><wps:cNvSpPr/><wps:spPr><a:xfrm><a:off x="0" y="0"/><a:ext cx="396360" cy="396360"/></a:xfrm><a:custGeom><a:avLst/><a:gdLst/><a:ahLst/><a:rect l="0" t="0" r="r" b="b"/><a:pathLst><a:path w="624" h="624"><a:moveTo><a:pt x="623" y="312"/></a:moveTo><a:lnTo><a:pt x="614" y="387"/></a:lnTo><a:lnTo><a:pt x="589" y="455"/></a:lnTo><a:lnTo><a:pt x="548" y="514"/></a:lnTo><a:lnTo><a:pt x="496" y="563"/></a:lnTo><a:lnTo><a:pt x="433" y="599"/></a:lnTo><a:lnTo><a:pt x="362" y="619"/></a:lnTo><a:lnTo><a:pt x="312" y="623"/></a:lnTo><a:lnTo><a:pt x="286" y="622"/></a:lnTo><a:lnTo><a:pt x="213" y="607"/></a:lnTo><a:lnTo><a:pt x="148" y="577"/></a:lnTo><a:lnTo><a:pt x="92" y="532"/></a:lnTo><a:lnTo><a:pt x="47" y="476"/></a:lnTo><a:lnTo><a:pt x="16" y="410"/></a:lnTo><a:lnTo><a:pt x="2" y="337"/></a:lnTo><a:lnTo><a:pt x="0" y="312"/></a:lnTo><a:lnTo><a:pt x="2" y="286"/></a:lnTo><a:lnTo><a:pt x="16" y="213"/></a:lnTo><a:lnTo><a:pt x="47" y="148"/></a:lnTo><a:lnTo><a:pt x="92" y="92"/></a:lnTo><a:lnTo><a:pt x="148" y="47"/></a:lnTo><a:lnTo><a:pt x="213" y="16"/></a:lnTo><a:lnTo><a:pt x="286" y="1"/></a:lnTo><a:lnTo><a:pt x="312" y="0"/></a:lnTo><a:lnTo><a:pt x="337" y="1"/></a:lnTo><a:lnTo><a:pt x="410" y="16"/></a:lnTo><a:lnTo><a:pt x="476" y="47"/></a:lnTo><a:lnTo><a:pt x="532" y="92"/></a:lnTo><a:lnTo><a:pt x="577" y="148"/></a:lnTo><a:lnTo><a:pt x="607" y="213"/></a:lnTo><a:lnTo><a:pt x="622" y="286"/></a:lnTo><a:lnTo><a:pt x="623" y="312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62440" y="1490400"/><a:ext cx="720" cy="179640"/></a:xfrm></wpg:grpSpPr><wps:wsp><wps:cNvSpPr/><wps:spPr><a:xfrm><a:off x="0" y="0"/><a:ext cx="720" cy="179640"/></a:xfrm><a:custGeom><a:avLst/><a:gdLst/><a:ahLst/><a:rect l="0" t="0" r="r" b="b"/><a:pathLst><a:path w="1" h="285"><a:moveTo><a:pt x="0" y="0"/></a:moveTo><a:lnTo><a:pt x="0" y="284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37600" y="1656000"/><a:ext cx="49680" cy="42480"/></a:xfrm></wpg:grpSpPr><wps:wsp><wps:cNvSpPr/><wps:spPr><a:xfrm><a:off x="0" y="0"/><a:ext cx="49680" cy="42480"/></a:xfrm><a:custGeom><a:avLst/><a:gdLst/><a:ahLst/><a:rect l="0" t="0" r="r" b="b"/><a:pathLst><a:path w="79" h="69"><a:moveTo><a:pt x="0" y="0"/></a:moveTo><a:lnTo><a:pt x="78" y="0"/></a:lnTo><a:lnTo><a:pt x="39" y="68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37600" y="1656000"/><a:ext cx="49680" cy="42480"/></a:xfrm></wpg:grpSpPr><wps:wsp><wps:cNvSpPr/><wps:spPr><a:xfrm><a:off x="0" y="0"/><a:ext cx="49680" cy="42480"/></a:xfrm><a:custGeom><a:avLst/><a:gdLst/><a:ahLst/><a:rect l="0" t="0" r="r" b="b"/><a:pathLst><a:path w="79" h="69"><a:moveTo><a:pt x="39" y="68"/></a:moveTo><a:lnTo><a:pt x="0" y="0"/></a:lnTo><a:lnTo><a:pt x="78" y="0"/></a:lnTo><a:lnTo><a:pt x="39" y="68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43960" y="585000"/><a:ext cx="1236960" cy="254520"/></a:xfrm></wpg:grpSpPr><wps:wsp><wps:cNvSpPr/><wps:spPr><a:xfrm><a:off x="0" y="0"/><a:ext cx="1236960" cy="254520"/></a:xfrm><a:custGeom><a:avLst/><a:gdLst/><a:ahLst/><a:rect l="0" t="0" r="r" b="b"/><a:pathLst><a:path w="1945" h="401"><a:moveTo><a:pt x="0" y="0"/></a:moveTo><a:lnTo><a:pt x="1944" y="0"/></a:lnTo><a:lnTo><a:pt x="1944" y="400"/></a:lnTo><a:lnTo><a:pt x="0" y="400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62440" y="838800"/><a:ext cx="720" cy="179640"/></a:xfrm></wpg:grpSpPr><wps:wsp><wps:cNvSpPr/><wps:spPr><a:xfrm><a:off x="0" y="0"/><a:ext cx="720" cy="179640"/></a:xfrm><a:custGeom><a:avLst/><a:gdLst/><a:ahLst/><a:rect l="0" t="0" r="r" b="b"/><a:pathLst><a:path w="1" h="285"><a:moveTo><a:pt x="0" y="0"/></a:moveTo><a:lnTo><a:pt x="0" y="284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37600" y="1005120"/><a:ext cx="49680" cy="42480"/></a:xfrm></wpg:grpSpPr><wps:wsp><wps:cNvSpPr/><wps:spPr><a:xfrm><a:off x="0" y="0"/><a:ext cx="49680" cy="42480"/></a:xfrm><a:custGeom><a:avLst/><a:gdLst/><a:ahLst/><a:rect l="0" t="0" r="r" b="b"/><a:pathLst><a:path w="79" h="68"><a:moveTo><a:pt x="0" y="0"/></a:moveTo><a:lnTo><a:pt x="78" y="0"/></a:lnTo><a:lnTo><a:pt x="39" y="67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37600" y="1005120"/><a:ext cx="49680" cy="42480"/></a:xfrm></wpg:grpSpPr><wps:wsp><wps:cNvSpPr/><wps:spPr><a:xfrm><a:off x="0" y="0"/><a:ext cx="49680" cy="42480"/></a:xfrm><a:custGeom><a:avLst/><a:gdLst/><a:ahLst/><a:rect l="0" t="0" r="r" b="b"/><a:pathLst><a:path w="79" h="68"><a:moveTo><a:pt x="39" y="67"/></a:moveTo><a:lnTo><a:pt x="0" y="0"/></a:lnTo><a:lnTo><a:pt x="78" y="0"/></a:lnTo><a:lnTo><a:pt x="39" y="67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187800" y="1324080"/><a:ext cx="144000" cy="720"/></a:xfrm></wpg:grpSpPr><wps:wsp><wps:cNvSpPr/><wps:spPr><a:xfrm><a:off x="0" y="0"/><a:ext cx="144000" cy="720"/></a:xfrm><a:custGeom><a:avLst/><a:gdLst/><a:ahLst/><a:rect l="0" t="0" r="r" b="b"/><a:pathLst><a:path w="228" h="1"><a:moveTo><a:pt x="0" y="0"/></a:moveTo><a:lnTo><a:pt x="227" y="0"/></a:lnTo></a:path></a:pathLst></a:custGeom><a:noFill/><a:ln cap="rnd" w="8280"><a:solidFill><a:srgbClr val="4d4d4d"/></a:solidFill><a:custDash><a:ds d="600000" sp="400000"/></a:custDash><a:round/></a:ln></wps:spPr><wps:style><a:lnRef idx="0"/><a:fillRef idx="0"/><a:effectRef idx="0"/><a:fontRef idx="minor"/></wps:style><wps:bodyPr/></wps:wsp></wpg:grpSp><wpg:grpSp><wpg:cNvGrpSpPr/><wpg:grpSpPr><a:xfrm><a:off x="3350160" y="1154520"/><a:ext cx="235440" cy="339840"/></a:xfrm></wpg:grpSpPr><wps:wsp><wps:cNvSpPr/><wps:spPr><a:xfrm><a:off x="0" y="0"/><a:ext cx="235440" cy="339840"/></a:xfrm><a:custGeom><a:avLst/><a:gdLst/><a:ahLst/><a:rect l="0" t="0" r="r" b="b"/><a:pathLst><a:path w="372" h="536"><a:moveTo><a:pt x="371" y="535"/></a:moveTo><a:lnTo><a:pt x="0" y="535"/></a:lnTo><a:lnTo><a:pt x="0" y="0"/></a:lnTo><a:lnTo><a:pt x="366" y="0"/></a:lnTo></a:path></a:pathLst></a:custGeom><a:noFill/><a:ln cap="rnd" w="8280"><a:solidFill><a:srgbClr val="4d4d4d"/></a:solidFill><a:custDash><a:ds d="600000" sp="400000"/></a:custDash><a:round/></a:ln></wps:spPr><wps:style><a:lnRef idx="0"/><a:fillRef idx="0"/><a:effectRef idx="0"/><a:fontRef idx="minor"/></wps:style><wps:bodyPr/></wps:wsp></wpg:grpSp><wpg:grpSp><wpg:cNvGrpSpPr/><wpg:grpSpPr><a:xfrm><a:off x="3356640" y="2296800"/><a:ext cx="235440" cy="339840"/></a:xfrm></wpg:grpSpPr><wps:wsp><wps:cNvSpPr/><wps:spPr><a:xfrm><a:off x="0" y="0"/><a:ext cx="235440" cy="339840"/></a:xfrm><a:custGeom><a:avLst/><a:gdLst/><a:ahLst/><a:rect l="0" t="0" r="r" b="b"/><a:pathLst><a:path w="371" h="536"><a:moveTo><a:pt x="370" y="535"/></a:moveTo><a:lnTo><a:pt x="0" y="535"/></a:lnTo><a:lnTo><a:pt x="0" y="0"/></a:lnTo><a:lnTo><a:pt x="366" y="0"/></a:lnTo></a:path></a:pathLst></a:custGeom><a:noFill/><a:ln cap="rnd" w="8280"><a:solidFill><a:srgbClr val="4d4d4d"/></a:solidFill><a:custDash><a:ds d="600000" sp="400000"/></a:custDash><a:round/></a:ln></wps:spPr><wps:style><a:lnRef idx="0"/><a:fillRef idx="0"/><a:effectRef idx="0"/><a:fontRef idx="minor"/></wps:style><wps:bodyPr/></wps:wsp></wpg:grpSp><wpg:grpSp><wpg:cNvGrpSpPr/><wpg:grpSpPr><a:xfrm><a:off x="2962440" y="2015640"/><a:ext cx="720" cy="180360"/></a:xfrm></wpg:grpSpPr><wps:wsp><wps:cNvSpPr/><wps:spPr><a:xfrm><a:off x="0" y="0"/><a:ext cx="720" cy="180360"/></a:xfrm><a:custGeom><a:avLst/><a:gdLst/><a:ahLst/><a:rect l="0" t="0" r="r" b="b"/><a:pathLst><a:path w="1" h="284"><a:moveTo><a:pt x="0" y="0"/></a:moveTo><a:lnTo><a:pt x="0" y="283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37600" y="2181960"/><a:ext cx="49680" cy="42480"/></a:xfrm></wpg:grpSpPr><wps:wsp><wps:cNvSpPr/><wps:spPr><a:xfrm><a:off x="0" y="0"/><a:ext cx="49680" cy="42480"/></a:xfrm><a:custGeom><a:avLst/><a:gdLst/><a:ahLst/><a:rect l="0" t="0" r="r" b="b"/><a:pathLst><a:path w="79" h="68"><a:moveTo><a:pt x="0" y="0"/></a:moveTo><a:lnTo><a:pt x="78" y="0"/></a:lnTo><a:lnTo><a:pt x="39" y="67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37600" y="2181960"/><a:ext cx="49680" cy="42480"/></a:xfrm></wpg:grpSpPr><wps:wsp><wps:cNvSpPr/><wps:spPr><a:xfrm><a:off x="0" y="0"/><a:ext cx="49680" cy="42480"/></a:xfrm><a:custGeom><a:avLst/><a:gdLst/><a:ahLst/><a:rect l="0" t="0" r="r" b="b"/><a:pathLst><a:path w="79" h="68"><a:moveTo><a:pt x="39" y="67"/></a:moveTo><a:lnTo><a:pt x="0" y="0"/></a:lnTo><a:lnTo><a:pt x="78" y="0"/></a:lnTo><a:lnTo><a:pt x="39" y="67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43960" y="1762200"/><a:ext cx="1236960" cy="254160"/></a:xfrm></wpg:grpSpPr><wps:wsp><wps:cNvSpPr/><wps:spPr><a:xfrm><a:off x="0" y="0"/><a:ext cx="1236960" cy="254160"/></a:xfrm><a:custGeom><a:avLst/><a:gdLst/><a:ahLst/><a:rect l="0" t="0" r="r" b="b"/><a:pathLst><a:path w="1945" h="402"><a:moveTo><a:pt x="0" y="0"/></a:moveTo><a:lnTo><a:pt x="1944" y="0"/></a:lnTo><a:lnTo><a:pt x="1944" y="401"/></a:lnTo><a:lnTo><a:pt x="0" y="401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951840" y="5737320"/><a:ext cx="609480" cy="254520"/></a:xfrm></wpg:grpSpPr><wps:wsp><wps:cNvSpPr/><wps:spPr><a:xfrm><a:off x="0" y="0"/><a:ext cx="609480" cy="254520"/></a:xfrm><a:custGeom><a:avLst/><a:gdLst/><a:ahLst/><a:rect l="0" t="0" r="r" b="b"/><a:pathLst><a:path w="959" h="401"><a:moveTo><a:pt x="0" y="0"/></a:moveTo><a:lnTo><a:pt x="958" y="0"/></a:lnTo><a:lnTo><a:pt x="958" y="400"/></a:lnTo><a:lnTo><a:pt x="0" y="400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617480" y="5861520"/><a:ext cx="744120" cy="720"/></a:xfrm></wpg:grpSpPr><wps:wsp><wps:cNvSpPr/><wps:spPr><a:xfrm><a:off x="0" y="0"/><a:ext cx="744120" cy="720"/></a:xfrm><a:custGeom><a:avLst/><a:gdLst/><a:ahLst/><a:rect l="0" t="0" r="r" b="b"/><a:pathLst><a:path w="1171" h="1"><a:moveTo><a:pt x="1170" y="0"/></a:move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88680" y="5837040"/><a:ext cx="42480" cy="49680"/></a:xfrm></wpg:grpSpPr><wps:wsp><wps:cNvSpPr/><wps:spPr><a:xfrm><a:off x="0" y="0"/><a:ext cx="42480" cy="49680"/></a:xfrm><a:custGeom><a:avLst/><a:gdLst/><a:ahLst/><a:rect l="0" t="0" r="r" b="b"/><a:pathLst><a:path w="69" h="79"><a:moveTo><a:pt x="68" y="0"/></a:moveTo><a:lnTo><a:pt x="68" y="78"/></a:lnTo><a:lnTo><a:pt x="0" y="39"/></a:lnTo><a:lnTo><a:pt x="6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588680" y="5837040"/><a:ext cx="42480" cy="49680"/></a:xfrm></wpg:grpSpPr><wps:wsp><wps:cNvSpPr/><wps:spPr><a:xfrm><a:off x="0" y="0"/><a:ext cx="42480" cy="49680"/></a:xfrm><a:custGeom><a:avLst/><a:gdLst/><a:ahLst/><a:rect l="0" t="0" r="r" b="b"/><a:pathLst><a:path w="69" h="79"><a:moveTo><a:pt x="0" y="39"/></a:moveTo><a:lnTo><a:pt x="68" y="0"/></a:lnTo><a:lnTo><a:pt x="68" y="78"/></a:lnTo><a:lnTo><a:pt x="0" y="39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951840" y="6511320"/><a:ext cx="609480" cy="254520"/></a:xfrm></wpg:grpSpPr><wps:wsp><wps:cNvSpPr/><wps:spPr><a:xfrm><a:off x="0" y="0"/><a:ext cx="609480" cy="254520"/></a:xfrm><a:custGeom><a:avLst/><a:gdLst/><a:ahLst/><a:rect l="0" t="0" r="r" b="b"/><a:pathLst><a:path w="959" h="401"><a:moveTo><a:pt x="0" y="0"/></a:moveTo><a:lnTo><a:pt x="958" y="0"/></a:lnTo><a:lnTo><a:pt x="958" y="400"/></a:lnTo><a:lnTo><a:pt x="0" y="400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611720" y="6631200"/><a:ext cx="747360" cy="720"/></a:xfrm></wpg:grpSpPr><wps:wsp><wps:cNvSpPr/><wps:spPr><a:xfrm><a:off x="0" y="0"/><a:ext cx="747360" cy="720"/></a:xfrm><a:custGeom><a:avLst/><a:gdLst/><a:ahLst/><a:rect l="0" t="0" r="r" b="b"/><a:pathLst><a:path w="1175" h="1"><a:moveTo><a:pt x="1174" y="0"/></a:move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82920" y="6606720"/><a:ext cx="42480" cy="49680"/></a:xfrm></wpg:grpSpPr><wps:wsp><wps:cNvSpPr/><wps:spPr><a:xfrm><a:off x="0" y="0"/><a:ext cx="42480" cy="49680"/></a:xfrm><a:custGeom><a:avLst/><a:gdLst/><a:ahLst/><a:rect l="0" t="0" r="r" b="b"/><a:pathLst><a:path w="68" h="79"><a:moveTo><a:pt x="67" y="0"/></a:moveTo><a:lnTo><a:pt x="67" y="78"/></a:lnTo><a:lnTo><a:pt x="0" y="39"/></a:lnTo><a:lnTo><a:pt x="6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1582920" y="6606720"/><a:ext cx="42480" cy="49680"/></a:xfrm></wpg:grpSpPr><wps:wsp><wps:cNvSpPr/><wps:spPr><a:xfrm><a:off x="0" y="0"/><a:ext cx="42480" cy="49680"/></a:xfrm><a:custGeom><a:avLst/><a:gdLst/><a:ahLst/><a:rect l="0" t="0" r="r" b="b"/><a:pathLst><a:path w="68" h="79"><a:moveTo><a:pt x="0" y="39"/></a:moveTo><a:lnTo><a:pt x="67" y="0"/></a:lnTo><a:lnTo><a:pt x="67" y="78"/></a:lnTo><a:lnTo><a:pt x="0" y="39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62440" y="332640"/><a:ext cx="720" cy="180360"/></a:xfrm></wpg:grpSpPr><wps:wsp><wps:cNvSpPr/><wps:spPr><a:xfrm><a:off x="0" y="0"/><a:ext cx="720" cy="180360"/></a:xfrm><a:custGeom><a:avLst/><a:gdLst/><a:ahLst/><a:rect l="0" t="0" r="r" b="b"/><a:pathLst><a:path w="1" h="285"><a:moveTo><a:pt x="0" y="0"/></a:moveTo><a:lnTo><a:pt x="0" y="284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37600" y="499680"/><a:ext cx="49680" cy="42480"/></a:xfrm></wpg:grpSpPr><wps:wsp><wps:cNvSpPr/><wps:spPr><a:xfrm><a:off x="0" y="0"/><a:ext cx="49680" cy="42480"/></a:xfrm><a:custGeom><a:avLst/><a:gdLst/><a:ahLst/><a:rect l="0" t="0" r="r" b="b"/><a:pathLst><a:path w="79" h="68"><a:moveTo><a:pt x="0" y="0"/></a:moveTo><a:lnTo><a:pt x="78" y="0"/></a:lnTo><a:lnTo><a:pt x="39" y="67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37600" y="499680"/><a:ext cx="49680" cy="42480"/></a:xfrm></wpg:grpSpPr><wps:wsp><wps:cNvSpPr/><wps:spPr><a:xfrm><a:off x="0" y="0"/><a:ext cx="49680" cy="42480"/></a:xfrm><a:custGeom><a:avLst/><a:gdLst/><a:ahLst/><a:rect l="0" t="0" r="r" b="b"/><a:pathLst><a:path w="79" h="68"><a:moveTo><a:pt x="39" y="67"/></a:moveTo><a:lnTo><a:pt x="0" y="0"/></a:lnTo><a:lnTo><a:pt x="78" y="0"/></a:lnTo><a:lnTo><a:pt x="39" y="67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41800" y="0"/><a:ext cx="1240200" cy="332280"/></a:xfrm></wpg:grpSpPr><wps:wsp><wps:cNvSpPr/><wps:spPr><a:xfrm><a:off x="0" y="0"/><a:ext cx="1240200" cy="332280"/></a:xfrm><a:custGeom><a:avLst/><a:gdLst/><a:ahLst/><a:rect l="0" t="0" r="r" b="b"/><a:pathLst><a:path w="1951" h="524"><a:moveTo><a:pt x="0" y="0"/></a:moveTo><a:lnTo><a:pt x="1950" y="0"/></a:lnTo><a:lnTo><a:pt x="1950" y="523"/></a:lnTo><a:lnTo><a:pt x="0" y="523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562200" y="4514760"/><a:ext cx="180360" cy="720"/></a:xfrm></wpg:grpSpPr><wps:wsp><wps:cNvSpPr/><wps:spPr><a:xfrm><a:off x="0" y="0"/><a:ext cx="180360" cy="720"/></a:xfrm><a:custGeom><a:avLst/><a:gdLst/><a:ahLst/><a:rect l="0" t="0" r="r" b="b"/><a:pathLst><a:path w="284" h="1"><a:moveTo><a:pt x="0" y="0"/></a:moveTo><a:lnTo><a:pt x="283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728880" y="4489560"/><a:ext cx="42480" cy="49680"/></a:xfrm></wpg:grpSpPr><wps:wsp><wps:cNvSpPr/><wps:spPr><a:xfrm><a:off x="0" y="0"/><a:ext cx="42480" cy="49680"/></a:xfrm><a:custGeom><a:avLst/><a:gdLst/><a:ahLst/><a:rect l="0" t="0" r="r" b="b"/><a:pathLst><a:path w="68" h="80"><a:moveTo><a:pt x="0" y="79"/></a:moveTo><a:lnTo><a:pt x="0" y="0"/></a:lnTo><a:lnTo><a:pt x="67" y="40"/></a:lnTo><a:lnTo><a:pt x="0" y="79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728880" y="4489560"/><a:ext cx="42480" cy="49680"/></a:xfrm></wpg:grpSpPr><wps:wsp><wps:cNvSpPr/><wps:spPr><a:xfrm><a:off x="0" y="0"/><a:ext cx="42480" cy="49680"/></a:xfrm><a:custGeom><a:avLst/><a:gdLst/><a:ahLst/><a:rect l="0" t="0" r="r" b="b"/><a:pathLst><a:path w="68" h="80"><a:moveTo><a:pt x="67" y="40"/></a:moveTo><a:lnTo><a:pt x="0" y="79"/></a:lnTo><a:lnTo><a:pt x="0" y="0"/></a:lnTo><a:lnTo><a:pt x="67" y="40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54760" y="4248720"/><a:ext cx="1214640" cy="531000"/></a:xfrm></wpg:grpSpPr><wps:wsp><wps:cNvSpPr/><wps:spPr><a:xfrm><a:off x="0" y="0"/><a:ext cx="1214640" cy="531000"/></a:xfrm><a:custGeom><a:avLst/><a:gdLst/><a:ahLst/><a:rect l="0" t="0" r="r" b="b"/><a:pathLst><a:path w="1911" h="836"><a:moveTo><a:pt x="0" y="417"/></a:moveTo><a:lnTo><a:pt x="955" y="0"/></a:lnTo><a:lnTo><a:pt x="1910" y="417"/></a:lnTo><a:lnTo><a:pt x="955" y="835"/></a:lnTo><a:lnTo><a:pt x="0" y="417"/></a:lnTo></a:path></a:pathLst></a:custGeom><a:noFill/><a:ln w="147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82320" y="4514040"/><a:ext cx="180360" cy="720"/></a:xfrm></wpg:grpSpPr><wps:wsp><wps:cNvSpPr/><wps:spPr><a:xfrm><a:off x="0" y="0"/><a:ext cx="180360" cy="720"/></a:xfrm><a:custGeom><a:avLst/><a:gdLst/><a:ahLst/><a:rect l="0" t="0" r="r" b="b"/><a:pathLst><a:path w="284" h="1"><a:moveTo><a:pt x="283" y="0"/></a:move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53880" y="4489560"/><a:ext cx="42480" cy="49680"/></a:xfrm></wpg:grpSpPr><wps:wsp><wps:cNvSpPr/><wps:spPr><a:xfrm><a:off x="0" y="0"/><a:ext cx="42480" cy="49680"/></a:xfrm><a:custGeom><a:avLst/><a:gdLst/><a:ahLst/><a:rect l="0" t="0" r="r" b="b"/><a:pathLst><a:path w="68" h="79"><a:moveTo><a:pt x="67" y="0"/></a:moveTo><a:lnTo><a:pt x="67" y="78"/></a:lnTo><a:lnTo><a:pt x="0" y="39"/></a:lnTo><a:lnTo><a:pt x="67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153880" y="4489560"/><a:ext cx="42480" cy="49680"/></a:xfrm></wpg:grpSpPr><wps:wsp><wps:cNvSpPr/><wps:spPr><a:xfrm><a:off x="0" y="0"/><a:ext cx="42480" cy="49680"/></a:xfrm><a:custGeom><a:avLst/><a:gdLst/><a:ahLst/><a:rect l="0" t="0" r="r" b="b"/><a:pathLst><a:path w="68" h="79"><a:moveTo><a:pt x="0" y="39"/></a:moveTo><a:lnTo><a:pt x="67" y="0"/></a:lnTo><a:lnTo><a:pt x="67" y="78"/></a:lnTo><a:lnTo><a:pt x="0" y="39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62440" y="3236040"/><a:ext cx="720" cy="180360"/></a:xfrm></wpg:grpSpPr><wps:wsp><wps:cNvSpPr/><wps:spPr><a:xfrm><a:off x="0" y="0"/><a:ext cx="720" cy="180360"/></a:xfrm><a:custGeom><a:avLst/><a:gdLst/><a:ahLst/><a:rect l="0" t="0" r="r" b="b"/><a:pathLst><a:path w="1" h="285"><a:moveTo><a:pt x="0" y="0"/></a:moveTo><a:lnTo><a:pt x="0" y="284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37600" y="3402360"/><a:ext cx="49680" cy="42480"/></a:xfrm></wpg:grpSpPr><wps:wsp><wps:cNvSpPr/><wps:spPr><a:xfrm><a:off x="0" y="0"/><a:ext cx="49680" cy="42480"/></a:xfrm><a:custGeom><a:avLst/><a:gdLst/><a:ahLst/><a:rect l="0" t="0" r="r" b="b"/><a:pathLst><a:path w="79" h="69"><a:moveTo><a:pt x="0" y="0"/></a:moveTo><a:lnTo><a:pt x="78" y="0"/></a:lnTo><a:lnTo><a:pt x="39" y="68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37600" y="3402360"/><a:ext cx="49680" cy="42480"/></a:xfrm></wpg:grpSpPr><wps:wsp><wps:cNvSpPr/><wps:spPr><a:xfrm><a:off x="0" y="0"/><a:ext cx="49680" cy="42480"/></a:xfrm><a:custGeom><a:avLst/><a:gdLst/><a:ahLst/><a:rect l="0" t="0" r="r" b="b"/><a:pathLst><a:path w="79" h="69"><a:moveTo><a:pt x="39" y="68"/></a:moveTo><a:lnTo><a:pt x="0" y="0"/></a:lnTo><a:lnTo><a:pt x="78" y="0"/></a:lnTo><a:lnTo><a:pt x="39" y="68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41800" y="2901960"/><a:ext cx="1240200" cy="332280"/></a:xfrm></wpg:grpSpPr><wps:wsp><wps:cNvSpPr/><wps:spPr><a:xfrm><a:off x="0" y="0"/><a:ext cx="1240200" cy="332280"/></a:xfrm><a:custGeom><a:avLst/><a:gdLst/><a:ahLst/><a:rect l="0" t="0" r="r" b="b"/><a:pathLst><a:path w="1951" h="524"><a:moveTo><a:pt x="0" y="0"/></a:moveTo><a:lnTo><a:pt x="1950" y="0"/></a:lnTo><a:lnTo><a:pt x="1950" y="523"/></a:lnTo><a:lnTo><a:pt x="0" y="523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806280" y="2776680"/><a:ext cx="235440" cy="584280"/></a:xfrm></wpg:grpSpPr><wps:wsp><wps:cNvSpPr/><wps:spPr><a:xfrm><a:off x="0" y="0"/><a:ext cx="235440" cy="584280"/></a:xfrm><a:custGeom><a:avLst/><a:gdLst/><a:ahLst/><a:rect l="0" t="0" r="r" b="b"/><a:pathLst><a:path w="372" h="920"><a:moveTo><a:pt x="371" y="919"/></a:moveTo><a:lnTo><a:pt x="0" y="919"/></a:lnTo><a:lnTo><a:pt x="0" y="0"/></a:lnTo><a:lnTo><a:pt x="366" y="0"/></a:lnTo></a:path></a:pathLst></a:custGeom><a:noFill/><a:ln cap="rnd" w="8280"><a:solidFill><a:srgbClr val="4d4d4d"/></a:solidFill><a:custDash><a:ds d="600000" sp="400000"/></a:custDash><a:round/></a:ln></wps:spPr><wps:style><a:lnRef idx="0"/><a:fillRef idx="0"/><a:effectRef idx="0"/><a:fontRef idx="minor"/></wps:style><wps:bodyPr/></wps:wsp></wpg:grpSp><wpg:grpSp><wpg:cNvGrpSpPr/><wpg:grpSpPr><a:xfrm><a:off x="3634200" y="3742560"/><a:ext cx="2065680" cy="2124720"/></a:xfrm></wpg:grpSpPr><wps:wsp><wps:cNvSpPr/><wps:spPr><a:xfrm><a:off x="0" y="0"/><a:ext cx="2065680" cy="2124720"/></a:xfrm><a:custGeom><a:avLst/><a:gdLst/><a:ahLst/><a:rect l="0" t="0" r="r" b="b"/><a:pathLst><a:path w="3247" h="3341"><a:moveTo><a:pt x="2295" y="0"/></a:moveTo><a:lnTo><a:pt x="3246" y="0"/></a:lnTo><a:lnTo><a:pt x="3246" y="3340"/></a:lnTo><a:lnTo><a:pt x="0" y="334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605400" y="5842800"/><a:ext cx="42480" cy="49680"/></a:xfrm></wpg:grpSpPr><wps:wsp><wps:cNvSpPr/><wps:spPr><a:xfrm><a:off x="0" y="0"/><a:ext cx="42480" cy="49680"/></a:xfrm><a:custGeom><a:avLst/><a:gdLst/><a:ahLst/><a:rect l="0" t="0" r="r" b="b"/><a:pathLst><a:path w="69" h="80"><a:moveTo><a:pt x="68" y="0"/></a:moveTo><a:lnTo><a:pt x="68" y="79"/></a:lnTo><a:lnTo><a:pt x="0" y="40"/></a:lnTo><a:lnTo><a:pt x="68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605400" y="5842800"/><a:ext cx="42480" cy="49680"/></a:xfrm></wpg:grpSpPr><wps:wsp><wps:cNvSpPr/><wps:spPr><a:xfrm><a:off x="0" y="0"/><a:ext cx="42480" cy="49680"/></a:xfrm><a:custGeom><a:avLst/><a:gdLst/><a:ahLst/><a:rect l="0" t="0" r="r" b="b"/><a:pathLst><a:path w="69" h="80"><a:moveTo><a:pt x="0" y="40"/></a:moveTo><a:lnTo><a:pt x="68" y="0"/></a:lnTo><a:lnTo><a:pt x="68" y="79"/></a:lnTo><a:lnTo><a:pt x="0" y="40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85960" y="4348440"/><a:ext cx="1240920" cy="332280"/></a:xfrm></wpg:grpSpPr><wps:wsp><wps:cNvSpPr/><wps:spPr><a:xfrm><a:off x="0" y="0"/><a:ext cx="1240920" cy="332280"/></a:xfrm><a:custGeom><a:avLst/><a:gdLst/><a:ahLst/><a:rect l="0" t="0" r="r" b="b"/><a:pathLst><a:path w="1951" h="524"><a:moveTo><a:pt x="0" y="0"/></a:moveTo><a:lnTo><a:pt x="1950" y="0"/></a:lnTo><a:lnTo><a:pt x="1950" y="523"/></a:lnTo><a:lnTo><a:pt x="0" y="523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800520" y="4349880"/><a:ext cx="1240920" cy="332280"/></a:xfrm></wpg:grpSpPr><wps:wsp><wps:cNvSpPr/><wps:spPr><a:xfrm><a:off x="0" y="0"/><a:ext cx="1240920" cy="332280"/></a:xfrm><a:custGeom><a:avLst/><a:gdLst/><a:ahLst/><a:rect l="0" t="0" r="r" b="b"/><a:pathLst><a:path w="1950" h="524"><a:moveTo><a:pt x="0" y="0"/></a:moveTo><a:lnTo><a:pt x="1949" y="0"/></a:lnTo><a:lnTo><a:pt x="1949" y="523"/></a:lnTo><a:lnTo><a:pt x="0" y="523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62440" y="4008240"/><a:ext cx="720" cy="179640"/></a:xfrm></wpg:grpSpPr><wps:wsp><wps:cNvSpPr/><wps:spPr><a:xfrm><a:off x="0" y="0"/><a:ext cx="720" cy="179640"/></a:xfrm><a:custGeom><a:avLst/><a:gdLst/><a:ahLst/><a:rect l="0" t="0" r="r" b="b"/><a:pathLst><a:path w="1" h="285"><a:moveTo><a:pt x="0" y="0"/></a:moveTo><a:lnTo><a:pt x="0" y="284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37600" y="4173840"/><a:ext cx="49680" cy="42480"/></a:xfrm></wpg:grpSpPr><wps:wsp><wps:cNvSpPr/><wps:spPr><a:xfrm><a:off x="0" y="0"/><a:ext cx="49680" cy="42480"/></a:xfrm><a:custGeom><a:avLst/><a:gdLst/><a:ahLst/><a:rect l="0" t="0" r="r" b="b"/><a:pathLst><a:path w="79" h="69"><a:moveTo><a:pt x="0" y="0"/></a:moveTo><a:lnTo><a:pt x="78" y="0"/></a:lnTo><a:lnTo><a:pt x="39" y="68"/></a:lnTo><a:lnTo><a:pt x="0" y="0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2937600" y="4173840"/><a:ext cx="49680" cy="42480"/></a:xfrm></wpg:grpSpPr><wps:wsp><wps:cNvSpPr/><wps:spPr><a:xfrm><a:off x="0" y="0"/><a:ext cx="49680" cy="42480"/></a:xfrm><a:custGeom><a:avLst/><a:gdLst/><a:ahLst/><a:rect l="0" t="0" r="r" b="b"/><a:pathLst><a:path w="79" h="69"><a:moveTo><a:pt x="39" y="68"/></a:moveTo><a:lnTo><a:pt x="0" y="0"/></a:lnTo><a:lnTo><a:pt x="78" y="0"/></a:lnTo><a:lnTo><a:pt x="39" y="68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354760" y="3476520"/><a:ext cx="1214640" cy="531360"/></a:xfrm></wpg:grpSpPr><wps:wsp><wps:cNvSpPr/><wps:spPr><a:xfrm><a:off x="0" y="0"/><a:ext cx="1214640" cy="531360"/></a:xfrm><a:custGeom><a:avLst/><a:gdLst/><a:ahLst/><a:rect l="0" t="0" r="r" b="b"/><a:pathLst><a:path w="1911" h="836"><a:moveTo><a:pt x="0" y="417"/></a:moveTo><a:lnTo><a:pt x="955" y="0"/></a:lnTo><a:lnTo><a:pt x="1910" y="417"/></a:lnTo><a:lnTo><a:pt x="955" y="835"/></a:lnTo><a:lnTo><a:pt x="0" y="417"/></a:lnTo></a:path></a:pathLst></a:custGeom><a:noFill/><a:ln w="147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824640" y="3575160"/><a:ext cx="1240920" cy="332280"/></a:xfrm></wpg:grpSpPr><wps:wsp><wps:cNvSpPr/><wps:spPr><a:xfrm><a:off x="0" y="0"/><a:ext cx="1240920" cy="332280"/></a:xfrm><a:custGeom><a:avLst/><a:gdLst/><a:ahLst/><a:rect l="0" t="0" r="r" b="b"/><a:pathLst><a:path w="1951" h="524"><a:moveTo><a:pt x="0" y="0"/></a:moveTo><a:lnTo><a:pt x="1950" y="0"/></a:lnTo><a:lnTo><a:pt x="1950" y="523"/></a:lnTo><a:lnTo><a:pt x="0" y="523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570120" y="3742200"/><a:ext cx="180360" cy="720"/></a:xfrm></wpg:grpSpPr><wps:wsp><wps:cNvSpPr/><wps:spPr><a:xfrm><a:off x="0" y="0"/><a:ext cx="180360" cy="720"/></a:xfrm><a:custGeom><a:avLst/><a:gdLst/><a:ahLst/><a:rect l="0" t="0" r="r" b="b"/><a:pathLst><a:path w="285" h="1"><a:moveTo><a:pt x="0" y="0"/></a:moveTo><a:lnTo><a:pt x="284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736440" y="3717360"/><a:ext cx="42480" cy="49680"/></a:xfrm></wpg:grpSpPr><wps:wsp><wps:cNvSpPr/><wps:spPr><a:xfrm><a:off x="0" y="0"/><a:ext cx="42480" cy="49680"/></a:xfrm><a:custGeom><a:avLst/><a:gdLst/><a:ahLst/><a:rect l="0" t="0" r="r" b="b"/><a:pathLst><a:path w="69" h="80"><a:moveTo><a:pt x="0" y="79"/></a:moveTo><a:lnTo><a:pt x="0" y="0"/></a:lnTo><a:lnTo><a:pt x="68" y="39"/></a:lnTo><a:lnTo><a:pt x="0" y="79"/></a:lnTo></a:path></a:pathLst></a:custGeom><a:solidFill><a:srgbClr val="000000"/></a:solidFill><a:ln><a:noFill/></a:ln></wps:spPr><wps:style><a:lnRef idx="0"/><a:fillRef idx="0"/><a:effectRef idx="0"/><a:fontRef idx="minor"/></wps:style><wps:bodyPr/></wps:wsp></wpg:grpSp><wpg:grpSp><wpg:cNvGrpSpPr/><wpg:grpSpPr><a:xfrm><a:off x="3736440" y="3717360"/><a:ext cx="42480" cy="49680"/></a:xfrm></wpg:grpSpPr><wps:wsp><wps:cNvSpPr/><wps:spPr><a:xfrm><a:off x="0" y="0"/><a:ext cx="42480" cy="49680"/></a:xfrm><a:custGeom><a:avLst/><a:gdLst/><a:ahLst/><a:rect l="0" t="0" r="r" b="b"/><a:pathLst><a:path w="69" h="80"><a:moveTo><a:pt x="68" y="39"/></a:moveTo><a:lnTo><a:pt x="0" y="79"/></a:lnTo><a:lnTo><a:pt x="0" y="0"/></a:lnTo><a:lnTo><a:pt x="68" y="39"/></a:lnTo></a:path></a:pathLst></a:custGeom><a:noFill/><a:ln w="648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885960" y="0"/><a:ext cx="4179600" cy="6765840"/></a:xfrm></wpg:grpSpPr><wps:wsp><wps:cNvSpPr/><wps:spPr><a:xfrm><a:off x="1043280" y="3493080"/><a:ext cx="235440" cy="502200"/></a:xfrm><a:custGeom><a:avLst/><a:gdLst/><a:ahLst/><a:rect l="0" t="0" r="r" b="b"/><a:pathLst><a:path w="372" h="790"><a:moveTo><a:pt x="0" y="789"/></a:moveTo><a:lnTo><a:pt x="371" y="789"/></a:lnTo><a:lnTo><a:pt x="371" y="0"/></a:lnTo><a:lnTo><a:pt x="5" y="0"/></a:lnTo></a:path></a:pathLst></a:custGeom><a:noFill/><a:ln cap="rnd" w="8280"><a:solidFill><a:srgbClr val="4d4d4d"/></a:solidFill><a:custDash><a:ds d="600000" sp="400000"/></a:custDash><a:round/></a:ln></wps:spPr><wps:style><a:lnRef idx="0"/><a:fillRef idx="0"/><a:effectRef idx="0"/><a:fontRef idx="minor"/></wps:style><wps:bodyPr/></wps:wsp><wps:wsp><wps:cNvSpPr/><wps:spPr><a:xfrm><a:off x="1455840" y="0"/><a:ext cx="1240200" cy="33228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31" w:after="0" w:lineRule="auto" w:line="252"/><w:jc w:val="left"/><w:rPr></w:rPr></w:pPr><w:r><w:rPr><w:smallCaps w:val="false"/><w:caps w:val="false"/><w:b w:val="false"/><w:u w:val="none"/><w:dstrike w:val="false"/><w:strike w:val="false"/><w:i w:val="false"/><w:vertAlign w:val="baseline"/><w:position w:val="0"/><w:sz w:val="18"/><w:spacing w:val="0"/><w:szCs w:val="18"/><w:bCs w:val="false"/><w:iCs w:val="false"/><w:sz w:val="18"/><w:rFonts w:ascii="Tahoma" w:hAnsi="Tahoma" w:eastAsia="Tahoma" w:cs="Tahoma"/></w:rPr><w:t>Calculate Correlation Coe</w:t></w:r><w:r><w:rPr><w:smallCaps w:val="false"/><w:caps w:val="false"/><w:b w:val="false"/><w:u w:val="none"/><w:dstrike w:val="false"/><w:strike w:val="false"/><w:i w:val="false"/><w:vertAlign w:val="baseline"/><w:position w:val="0"/><w:sz w:val="18"/><w:spacing w:val="0"/><w:szCs w:val="18"/><w:bCs w:val="false"/><w:iCs w:val="false"/><w:sz w:val="18"/><w:rFonts w:ascii="Calibri" w:hAnsi="Calibri" w:eastAsia="Calibri" w:cs="Calibri"/></w:rPr><w:t>ﬃ</w:t></w:r><w:r><w:rPr><w:smallCaps w:val="false"/><w:caps w:val="false"/><w:b w:val="false"/><w:u w:val="none"/><w:dstrike w:val="false"/><w:strike w:val="false"/><w:i w:val="false"/><w:vertAlign w:val="baseline"/><w:position w:val="0"/><w:sz w:val="18"/><w:spacing w:val="0"/><w:szCs w:val="18"/><w:bCs w:val="false"/><w:iCs w:val="false"/><w:sz w:val="18"/><w:rFonts w:ascii="Tahoma" w:hAnsi="Tahoma" w:eastAsia="Tahoma" w:cs="Tahoma"/></w:rPr><w:t>cients</w:t></w:r></w:p></w:txbxContent></wps:txbx><wps:bodyPr lIns="0" rIns="0" tIns="0" bIns="0"><a:noAutofit/></wps:bodyPr></wps:wsp><wps:wsp><wps:cNvSpPr/><wps:spPr><a:xfrm><a:off x="1458000" y="585000"/><a:ext cx="1236960" cy="25452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63" w:after="0" w:lineRule="auto" w:line="240"/><w:jc w:val="center"/><w:rPr></w:rPr></w:pPr><w:r><w:rPr><w:sz w:val="18"/><w:b w:val="false"/><w:u w:val="none"/><w:dstrike w:val="false"/><w:strike w:val="false"/><w:i w:val="false"/><w:vertAlign w:val="baseline"/><w:position w:val="0"/><w:spacing w:val="0"/><w:szCs w:val="18"/><w:bCs w:val="false"/><w:iCs w:val="false"/><w:smallCaps w:val="false"/><w:caps w:val="false"/><w:rFonts w:ascii="Tahoma" w:hAnsi="Tahoma"/></w:rPr><w:t>j = 1</w:t></w:r></w:p></w:txbxContent></wps:txbx><wps:bodyPr lIns="0" rIns="0" tIns="0" bIns="0"><a:noAutofit/></wps:bodyPr></wps:wsp><wps:wsp><wps:cNvSpPr/><wps:spPr><a:xfrm><a:off x="0" y="4348440"/><a:ext cx="1240920" cy="33228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53" w:after="0" w:lineRule="auto" w:line="259"/><w:jc w:val="left"/><w:rPr></w:rPr></w:pPr><w:r><w:rPr><w:smallCaps w:val="false"/><w:caps w:val="false"/><w:b w:val="false"/><w:u w:val="none"/><w:dstrike w:val="false"/><w:strike w:val="false"/><w:i w:val="false"/><w:vertAlign w:val="baseline"/><w:position w:val="0"/><w:sz w:val="15"/><w:spacing w:val="0"/><w:szCs w:val="15"/><w:bCs w:val="false"/><w:iCs w:val="false"/><w:sz w:val="15"/><w:rFonts w:ascii="Tahoma" w:hAnsi="Tahoma" w:eastAsia="Tahoma" w:cs="Tahoma"/></w:rPr><w:t>Load MLR Model Coe</w:t></w:r><w:r><w:rPr><w:smallCaps w:val="false"/><w:caps w:val="false"/><w:b w:val="false"/><w:u w:val="none"/><w:dstrike w:val="false"/><w:strike w:val="false"/><w:i w:val="false"/><w:vertAlign w:val="baseline"/><w:position w:val="0"/><w:sz w:val="15"/><w:spacing w:val="0"/><w:szCs w:val="15"/><w:bCs w:val="false"/><w:iCs w:val="false"/><w:sz w:val="15"/><w:rFonts w:ascii="Calibri" w:hAnsi="Calibri" w:eastAsia="Calibri" w:cs="Calibri"/></w:rPr><w:t>ﬃ</w:t></w:r><w:r><w:rPr><w:smallCaps w:val="false"/><w:caps w:val="false"/><w:b w:val="false"/><w:u w:val="none"/><w:dstrike w:val="false"/><w:strike w:val="false"/><w:i w:val="false"/><w:vertAlign w:val="baseline"/><w:position w:val="0"/><w:sz w:val="15"/><w:spacing w:val="0"/><w:szCs w:val="15"/><w:bCs w:val="false"/><w:iCs w:val="false"/><w:sz w:val="15"/><w:rFonts w:ascii="Tahoma" w:hAnsi="Tahoma" w:eastAsia="Tahoma" w:cs="Tahoma"/></w:rPr><w:t>cients from Memory</w:t></w:r></w:p></w:txbxContent></wps:txbx><wps:bodyPr lIns="0" rIns="0" tIns="0" bIns="0"><a:noAutofit/></wps:bodyPr></wps:wsp><wps:wsp><wps:cNvSpPr/><wps:spPr><a:xfrm><a:off x="65880" y="6511320"/><a:ext cx="609480" cy="25452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63" w:after="0" w:lineRule="auto" w:line="240"/><w:jc w:val="left"/><w:rPr></w:rPr></w:pPr><w:r><w:rPr><w:sz w:val="18"/><w:b w:val="false"/><w:u w:val="none"/><w:dstrike w:val="false"/><w:strike w:val="false"/><w:i w:val="false"/><w:vertAlign w:val="baseline"/><w:position w:val="0"/><w:spacing w:val="0"/><w:szCs w:val="18"/><w:bCs w:val="false"/><w:iCs w:val="false"/><w:smallCaps w:val="false"/><w:caps w:val="false"/><w:rFonts w:ascii="Tahoma" w:hAnsi="Tahoma"/></w:rPr><w:t>j = j + 1</w:t></w:r></w:p></w:txbxContent></wps:txbx><wps:bodyPr lIns="0" rIns="0" tIns="0" bIns="0"><a:noAutofit/></wps:bodyPr></wps:wsp><wps:wsp><wps:cNvSpPr/><wps:spPr><a:xfrm><a:off x="1458000" y="1762200"/><a:ext cx="1236960" cy="25416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63" w:after="0" w:lineRule="auto" w:line="240"/><w:jc w:val="center"/><w:rPr></w:rPr></w:pPr><w:r><w:rPr><w:sz w:val="18"/><w:b w:val="false"/><w:u w:val="none"/><w:dstrike w:val="false"/><w:strike w:val="false"/><w:i w:val="false"/><w:vertAlign w:val="baseline"/><w:position w:val="0"/><w:spacing w:val="0"/><w:szCs w:val="18"/><w:bCs w:val="false"/><w:iCs w:val="false"/><w:smallCaps w:val="false"/><w:caps w:val="false"/><w:rFonts w:ascii="Tahoma" w:hAnsi="Tahoma"/></w:rPr><w:t>i = 1</w:t></w:r></w:p></w:txbxContent></wps:txbx><wps:bodyPr lIns="0" rIns="0" tIns="0" bIns="0"><a:noAutofit/></wps:bodyPr></wps:wsp><wps:wsp><wps:cNvSpPr/><wps:spPr><a:xfrm><a:off x="65880" y="5737320"/><a:ext cx="609480" cy="25452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75" w:after="0" w:lineRule="auto" w:line="240"/><w:jc w:val="left"/><w:rPr></w:rPr></w:pPr><w:r><w:rPr><w:sz w:val="18"/><w:b w:val="false"/><w:u w:val="none"/><w:dstrike w:val="false"/><w:strike w:val="false"/><w:i w:val="false"/><w:vertAlign w:val="baseline"/><w:position w:val="0"/><w:spacing w:val="0"/><w:szCs w:val="18"/><w:bCs w:val="false"/><w:iCs w:val="false"/><w:smallCaps w:val="false"/><w:caps w:val="false"/><w:rFonts w:ascii="Tahoma" w:hAnsi="Tahoma"/></w:rPr><w:t>i = i + 1</w:t></w:r></w:p></w:txbxContent></wps:txbx><wps:bodyPr lIns="0" rIns="0" tIns="0" bIns="0"><a:noAutofit/></wps:bodyPr></wps:wsp><wps:wsp><wps:cNvSpPr/><wps:spPr><a:xfrm><a:off x="1455840" y="2901960"/><a:ext cx="1240200" cy="33228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51" w:after="0" w:lineRule="auto" w:line="259"/><w:jc w:val="left"/><w:rPr></w:rPr></w:pPr><w:r><w:rPr><w:sz w:val="15"/><w:b w:val="false"/><w:u w:val="none"/><w:dstrike w:val="false"/><w:strike w:val="false"/><w:i w:val="false"/><w:vertAlign w:val="baseline"/><w:position w:val="0"/><w:spacing w:val="0"/><w:szCs w:val="15"/><w:bCs w:val="false"/><w:iCs w:val="false"/><w:smallCaps w:val="false"/><w:caps w:val="false"/><w:rFonts w:ascii="Tahoma" w:hAnsi="Tahoma"/></w:rPr><w:t>Select Neighboring Stations</w:t></w:r></w:p></w:txbxContent></wps:txbx><wps:bodyPr lIns="0" rIns="0" tIns="0" bIns="0"><a:noAutofit/></wps:bodyPr></wps:wsp><wps:wsp><wps:cNvSpPr/><wps:spPr><a:xfrm><a:off x="2914560" y="4349880"/><a:ext cx="1240920" cy="33228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68" w:after="0" w:lineRule="auto" w:line="259"/><w:jc w:val="left"/><w:rPr></w:rPr></w:pPr><w:r><w:rPr><w:smallCaps w:val="false"/><w:caps w:val="false"/><w:b w:val="false"/><w:u w:val="none"/><w:dstrike w:val="false"/><w:strike w:val="false"/><w:i w:val="false"/><w:vertAlign w:val="baseline"/><w:position w:val="0"/><w:sz w:val="15"/><w:spacing w:val="0"/><w:szCs w:val="15"/><w:bCs w:val="false"/><w:iCs w:val="false"/><w:sz w:val="15"/><w:rFonts w:ascii="Tahoma" w:hAnsi="Tahoma" w:eastAsia="Tahoma" w:cs="Tahoma"/></w:rPr><w:t>Calculate MLR Model Coe</w:t></w:r><w:r><w:rPr><w:smallCaps w:val="false"/><w:caps w:val="false"/><w:b w:val="false"/><w:u w:val="none"/><w:dstrike w:val="false"/><w:strike w:val="false"/><w:i w:val="false"/><w:vertAlign w:val="baseline"/><w:position w:val="0"/><w:sz w:val="15"/><w:spacing w:val="0"/><w:szCs w:val="15"/><w:bCs w:val="false"/><w:iCs w:val="false"/><w:sz w:val="15"/><w:rFonts w:ascii="Calibri" w:hAnsi="Calibri" w:eastAsia="Calibri" w:cs="Calibri"/></w:rPr><w:t>ﬃ</w:t></w:r><w:r><w:rPr><w:smallCaps w:val="false"/><w:caps w:val="false"/><w:b w:val="false"/><w:u w:val="none"/><w:dstrike w:val="false"/><w:strike w:val="false"/><w:i w:val="false"/><w:vertAlign w:val="baseline"/><w:position w:val="0"/><w:sz w:val="15"/><w:spacing w:val="0"/><w:szCs w:val="15"/><w:bCs w:val="false"/><w:iCs w:val="false"/><w:sz w:val="15"/><w:rFonts w:ascii="Tahoma" w:hAnsi="Tahoma" w:eastAsia="Tahoma" w:cs="Tahoma"/></w:rPr><w:t>cients</w:t></w:r></w:p></w:txbxContent></wps:txbx><wps:bodyPr lIns="0" rIns="0" tIns="0" bIns="0"><a:noAutofit/></wps:bodyPr></wps:wsp><wps:wsp><wps:cNvSpPr/><wps:spPr><a:xfrm><a:off x="2938680" y="3575160"/><a:ext cx="1240920" cy="33228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54" w:after="0" w:lineRule="auto" w:line="240"/><w:jc w:val="center"/><w:rPr></w:rPr></w:pPr><w:r><w:rPr><w:sz w:val="15"/><w:b w:val="false"/><w:u w:val="none"/><w:dstrike w:val="false"/><w:strike w:val="false"/><w:i w:val="false"/><w:vertAlign w:val="baseline"/><w:position w:val="0"/><w:spacing w:val="0"/><w:szCs w:val="15"/><w:bCs w:val="false"/><w:iCs w:val="false"/><w:smallCaps w:val="false"/><w:caps w:val="false"/><w:rFonts w:ascii="Tahoma" w:hAnsi="Tahoma"/></w:rPr><w:t>Do Nothing.</w:t></w:r></w:p><w:p><w:pPr><w:spacing w:before="16" w:after="0" w:lineRule="auto" w:line="240"/><w:jc w:val="center"/><w:rPr></w:rPr></w:pPr><w:r><w:rPr><w:sz w:val="15"/><w:b w:val="false"/><w:u w:val="none"/><w:dstrike w:val="false"/><w:strike w:val="false"/><w:i w:val="false"/><w:vertAlign w:val="baseline"/><w:position w:val="0"/><w:spacing w:val="0"/><w:szCs w:val="15"/><w:bCs w:val="false"/><w:iCs w:val="false"/><w:smallCaps w:val="false"/><w:caps w:val="false"/><w:rFonts w:ascii="Tahoma" w:hAnsi="Tahoma"/></w:rPr><w:t>(a &quot;NaN&quot; value is kept)</w:t></w:r></w:p></w:txbxContent></wps:txbx><wps:bodyPr lIns="0" rIns="0" tIns="0" bIns="0"><a:noAutofit/></wps:bodyPr></wps:wsp><wps:wsp><wps:cNvSpPr/><wps:spPr><a:xfrm><a:off x="1455840" y="5022360"/><a:ext cx="1240200" cy="332280"/></a:xfrm><a:prstGeom prst="rect"><a:avLst></a:avLst></a:prstGeom><a:noFill/><a:ln><a:noFill/></a:ln></wps:spPr><wps:style><a:lnRef idx="0"/><a:fillRef idx="0"/><a:effectRef idx="0"/><a:fontRef idx="minor"/></wps:style><wps:txbx><w:txbxContent><w:p><w:pPr><w:spacing w:before="61" w:after="0" w:lineRule="auto" w:line="259"/><w:jc w:val="left"/><w:rPr></w:rPr></w:pPr><w:r><w:rPr><w:sz w:val="15"/><w:b w:val="false"/><w:u w:val="none"/><w:dstrike w:val="false"/><w:strike w:val="false"/><w:i w:val="false"/><w:vertAlign w:val="baseline"/><w:position w:val="0"/><w:spacing w:val="0"/><w:szCs w:val="15"/><w:bCs w:val="false"/><w:iCs w:val="false"/><w:smallCaps w:val="false"/><w:caps w:val="false"/><w:rFonts w:ascii="Tahoma" w:hAnsi="Tahoma"/></w:rPr><w:t>Estimate Missing Value for that day</w:t></w:r></w:p></w:txbxContent></wps:txbx><wps:bodyPr lIns="0" rIns="0" tIns="0" bIns="0"><a:noAutofit/></wps:bodyPr></wps:wsp></wpg:grpSp></wpg:wgp></a:graphicData></a:graphic></wp:anchor></w:drawing></mc:Choice><mc:Fallback><w:pict><v:group id="shape_0" alt="Group 584" style="position:absolute;margin-left:81.65pt;margin-top:3.05pt;width:448.8pt;height:543.1pt" coordorigin="1633,61" coordsize="8976,10862"><v:group id="shape_0" alt="Group 759" style="position:absolute;left:3915;top:7438;width:1317;height:797"></v:group><v:group id="shape_0" alt="Group 757" style="position:absolute;left:5210;top:8196;width:68;height:79"></v:group><v:group id="shape_0" alt="Group 755" style="position:absolute;left:5210;top:8196;width:68;height:79"></v:group><v:group id="shape_0" alt="Group 753" style="position:absolute;left:6298;top:8496;width:1;height:284"></v:group><v:group id="shape_0" alt="Group 751" style="position:absolute;left:6259;top:8758;width:78;height:67"></v:group><v:group id="shape_0" alt="Group 749" style="position:absolute;left:6259;top:8758;width:78;height:67"></v:group><v:group id="shape_0" alt="Group 747" style="position:absolute;left:5321;top:7970;width:1953;height:523"></v:group><v:group id="shape_0" alt="Group 745" style="position:absolute;left:6298;top:9711;width:1;height:283"></v:group><v:group id="shape_0" alt="Group 743" style="position:absolute;left:6259;top:9972;width:78;height:67"></v:group><v:group id="shape_0" alt="Group 741" style="position:absolute;left:6259;top:9972;width:78;height:67"></v:group><v:group id="shape_0" alt="Group 739" style="position:absolute;left:5341;top:8874;width:1913;height:837"></v:group><v:group id="shape_0" alt="Group 737" style="position:absolute;left:7616;top:10103;width:1926;height:806"></v:group><v:group id="shape_0" alt="Group 735" style="position:absolute;left:7616;top:10103;width:1926;height:806"></v:group><v:group id="shape_0" alt="Group 733" style="position:absolute;left:7243;top:10505;width:284;height:1"></v:group><v:group id="shape_0" alt="Group 731" style="position:absolute;left:7505;top:10466;width:67;height:78"></v:group><v:group id="shape_0" alt="Group 729" style="position:absolute;left:7505;top:10466;width:67;height:78"></v:group><v:group id="shape_0" alt="Group 727" style="position:absolute;left:5341;top:10086;width:1913;height:837"></v:group><v:group id="shape_0" alt="Group 725" style="position:absolute;left:7372;top:7444;width:1293;height:793"></v:group><v:group id="shape_0" alt="Group 723" style="position:absolute;left:7327;top:8197;width:67;height:79"></v:group><v:group id="shape_0" alt="Group 721" style="position:absolute;left:7327;top:8197;width:67;height:79"></v:group><v:group id="shape_0" alt="Group 719" style="position:absolute;left:5985;top:3631;width:624;height:623"></v:group><v:group id="shape_0" alt="Group 717" style="position:absolute;left:6298;top:4257;width:1;height:284"></v:group><v:group id="shape_0" alt="Group 715" style="position:absolute;left:6259;top:4519;width:78;height:67"></v:group><v:group id="shape_0" alt="Group 713" style="position:absolute;left:6259;top:4519;width:78;height:67"></v:group><v:group id="shape_0" alt="Group 711" style="position:absolute;left:2707;top:3944;width:3215;height:5349"></v:group><v:group id="shape_0" alt="Group 709" style="position:absolute;left:5901;top:3905;width:67;height:78"></v:group><v:group id="shape_0" alt="Group 707" style="position:absolute;left:5901;top:3905;width:67;height:78"></v:group><v:group id="shape_0" alt="Group 705" style="position:absolute;left:1633;top:2136;width:4121;height:8370"></v:group><v:group id="shape_0" alt="Group 703" style="position:absolute;left:5732;top:2097;width:67;height:78"></v:group><v:group id="shape_0" alt="Group 701" style="position:absolute;left:5732;top:2097;width:67;height:78"></v:group><v:group id="shape_0" alt="Group 699" style="position:absolute;left:5985;top:1781;width:624;height:624"></v:group><v:group id="shape_0" alt="Group 697" style="position:absolute;left:6298;top:2408;width:1;height:283"></v:group><v:group id="shape_0" alt="Group 695" style="position:absolute;left:6259;top:2669;width:78;height:67"></v:group><v:group id="shape_0" alt="Group 693" style="position:absolute;left:6259;top:2669;width:78;height:67"></v:group><v:group id="shape_0" alt="Group 691" style="position:absolute;left:5324;top:982;width:1948;height:401"></v:group><v:group id="shape_0" alt="Group 689" style="position:absolute;left:6298;top:1382;width:1;height:283"></v:group><v:group id="shape_0" alt="Group 687" style="position:absolute;left:6259;top:1644;width:78;height:67"></v:group><v:group id="shape_0" alt="Group 685" style="position:absolute;left:6259;top:1644;width:78;height:67"></v:group><v:group id="shape_0" alt="Group 683" style="position:absolute;left:6653;top:2146;width:227;height:1"></v:group><v:group id="shape_0" alt="Group 681" style="position:absolute;left:6909;top:1879;width:371;height:535"></v:group><v:group id="shape_0" alt="Group 679" style="position:absolute;left:6919;top:3678;width:371;height:535"></v:group><v:group id="shape_0" alt="Group 677" style="position:absolute;left:6298;top:3235;width:1;height:284"></v:group><v:group id="shape_0" alt="Group 675" style="position:absolute;left:6259;top:3497;width:78;height:67"></v:group><v:group id="shape_0" alt="Group 673" style="position:absolute;left:6259;top:3497;width:78;height:67"></v:group><v:group id="shape_0" alt="Group 671" style="position:absolute;left:5324;top:2836;width:1948;height:400"></v:group><v:group id="shape_0" alt="Group 669" style="position:absolute;left:3132;top:9096;width:960;height:401"></v:group><v:group id="shape_0" alt="Group 667" style="position:absolute;left:4180;top:9292;width:1172;height:1"></v:group><v:group id="shape_0" alt="Group 665" style="position:absolute;left:4135;top:9253;width:67;height:78"></v:group><v:group id="shape_0" alt="Group 663" style="position:absolute;left:4135;top:9253;width:67;height:78"></v:group><v:group id="shape_0" alt="Group 661" style="position:absolute;left:3132;top:10315;width:960;height:401"></v:group><v:group id="shape_0" alt="Group 659" style="position:absolute;left:4171;top:10504;width:1177;height:1"></v:group><v:group id="shape_0" alt="Group 657" style="position:absolute;left:4126;top:10466;width:67;height:78"></v:group><v:group id="shape_0" alt="Group 655" style="position:absolute;left:4126;top:10466;width:67;height:78"></v:group><v:group id="shape_0" alt="Group 653" style="position:absolute;left:6298;top:585;width:1;height:284"></v:group><v:group id="shape_0" alt="Group 651" style="position:absolute;left:6259;top:848;width:78;height:67"></v:group><v:group id="shape_0" alt="Group 649" style="position:absolute;left:6259;top:848;width:78;height:67"></v:group><v:group id="shape_0" alt="Group 647" style="position:absolute;left:5321;top:61;width:1953;height:523"></v:group><v:group id="shape_0" alt="Group 645" style="position:absolute;left:7243;top:7171;width:284;height:1"></v:group><v:group id="shape_0" alt="Group 643" style="position:absolute;left:7505;top:7131;width:67;height:78"></v:group><v:group id="shape_0" alt="Group 641" style="position:absolute;left:7505;top:7131;width:67;height:78"></v:group><v:group id="shape_0" alt="Group 639" style="position:absolute;left:5341;top:6752;width:1913;height:836"></v:group><v:group id="shape_0" alt="Group 637" style="position:absolute;left:5069;top:7170;width:284;height:1"></v:group><v:group id="shape_0" alt="Group 635" style="position:absolute;left:5025;top:7131;width:67;height:78"></v:group><v:group id="shape_0" alt="Group 633" style="position:absolute;left:5025;top:7131;width:67;height:78"></v:group><v:group id="shape_0" alt="Group 631" style="position:absolute;left:6298;top:5157;width:1;height:284"></v:group><v:group id="shape_0" alt="Group 629" style="position:absolute;left:6259;top:5419;width:78;height:67"></v:group><v:group id="shape_0" alt="Group 627" style="position:absolute;left:6259;top:5419;width:78;height:67"></v:group><v:group id="shape_0" alt="Group 625" style="position:absolute;left:5321;top:4631;width:1953;height:523"></v:group><v:group id="shape_0" alt="Group 623" style="position:absolute;left:7627;top:4434;width:371;height:920"></v:group><v:group id="shape_0" alt="Group 621" style="position:absolute;left:7356;top:5955;width:3253;height:3346"></v:group><v:group id="shape_0" alt="Group 619" style="position:absolute;left:7311;top:9262;width:67;height:78"></v:group><v:group id="shape_0" alt="Group 617" style="position:absolute;left:7311;top:9262;width:67;height:78"></v:group><v:group id="shape_0" alt="Group 615" style="position:absolute;left:3028;top:6909;width:1954;height:523"></v:group><v:group id="shape_0" alt="Group 613" style="position:absolute;left:7618;top:6911;width:1954;height:523"></v:group><v:group id="shape_0" alt="Group 611" style="position:absolute;left:6298;top:6373;width:1;height:283"></v:group><v:group id="shape_0" alt="Group 609" style="position:absolute;left:6259;top:6634;width:78;height:67"></v:group><v:group id="shape_0" alt="Group 607" style="position:absolute;left:6259;top:6634;width:78;height:67"></v:group><v:group id="shape_0" alt="Group 605" style="position:absolute;left:5341;top:5536;width:1913;height:837"></v:group><v:group id="shape_0" alt="Group 603" style="position:absolute;left:7656;top:5691;width:1954;height:523"></v:group><v:group id="shape_0" alt="Group 601" style="position:absolute;left:7255;top:5954;width:284;height:1"></v:group><v:group id="shape_0" alt="Group 599" style="position:absolute;left:7517;top:5915;width:67;height:78"></v:group><v:group id="shape_0" alt="Group 597" style="position:absolute;left:7517;top:5915;width:67;height:78"></v:group><v:group id="shape_0" alt="Group 585" style="position:absolute;left:3028;top:61;width:6582;height:10655"><v:rect id="shape_0" ID="Text Box 595" stroked="f" style="position:absolute;left:5321;top:61;width:1952;height:522;mso-position-horizontal-relative:page"><v:textbox><w:txbxContent><w:p><w:pPr><w:spacing w:before="31" w:after="0" w:lineRule="auto" w:line="252"/><w:jc w:val="left"/><w:rPr></w:rPr></w:pPr><w:r><w:rPr><w:smallCaps w:val="false"/><w:caps w:val="false"/><w:b w:val="false"/><w:u w:val="none"/><w:dstrike w:val="false"/><w:strike w:val="false"/><w:i w:val="false"/><w:vertAlign w:val="baseline"/><w:position w:val="0"/><w:sz w:val="18"/><w:spacing w:val="0"/><w:szCs w:val="18"/><w:bCs w:val="false"/><w:iCs w:val="false"/><w:sz w:val="18"/><w:rFonts w:ascii="Tahoma" w:hAnsi="Tahoma" w:eastAsia="Tahoma" w:cs="Tahoma"/></w:rPr><w:t>Calculate Correlation Coe</w:t></w:r><w:r><w:rPr><w:smallCaps w:val="false"/><w:caps w:val="false"/><w:b w:val="false"/><w:u w:val="none"/><w:dstrike w:val="false"/><w:strike w:val="false"/><w:i w:val="false"/><w:vertAlign w:val="baseline"/><w:position w:val="0"/><w:sz w:val="18"/><w:spacing w:val="0"/><w:szCs w:val="18"/><w:bCs w:val="false"/><w:iCs w:val="false"/><w:sz w:val="18"/><w:rFonts w:ascii="Calibri" w:hAnsi="Calibri" w:eastAsia="Calibri" w:cs="Calibri"/></w:rPr><w:t>ﬃ</w:t></w:r><w:r><w:rPr><w:smallCaps w:val="false"/><w:caps w:val="false"/><w:b w:val="false"/><w:u w:val="none"/><w:dstrike w:val="false"/><w:strike w:val="false"/><w:i w:val="false"/><w:vertAlign w:val="baseline"/><w:position w:val="0"/><w:sz w:val="18"/><w:spacing w:val="0"/><w:szCs w:val="18"/><w:bCs w:val="false"/><w:iCs w:val="false"/><w:sz w:val="18"/><w:rFonts w:ascii="Tahoma" w:hAnsi="Tahoma" w:eastAsia="Tahoma" w:cs="Tahoma"/></w:rPr><w:t>cients</w:t></w:r></w:p></w:txbxContent></v:textbox><w10:wrap type="square"/><v:fill on="false" o:detectmouseclick="t"/><v:stroke color="#3465a4" joinstyle="round" endcap="flat"/></v:rect><v:rect id="shape_0" ID="Text Box 594" stroked="f" style="position:absolute;left:5324;top:982;width:1947;height:400;mso-position-horizontal-relative:page"><v:textbox><w:txbxContent><w:p><w:pPr><w:spacing w:before="63" w:after="0" w:lineRule="auto" w:line="240"/><w:jc w:val="center"/><w:rPr></w:rPr></w:pPr><w:r><w:rPr><w:sz w:val="18"/><w:b w:val="false"/><w:u w:val="none"/><w:dstrike w:val="false"/><w:strike w:val="false"/><w:i w:val="false"/><w:vertAlign w:val="baseline"/><w:position w:val="0"/><w:spacing w:val="0"/><w:szCs w:val="18"/><w:bCs w:val="false"/><w:iCs w:val="false"/><w:smallCaps w:val="false"/><w:caps w:val="false"/><w:rFonts w:ascii="Tahoma" w:hAnsi="Tahoma"/></w:rPr><w:t>j = 1</w:t></w:r></w:p></w:txbxContent></v:textbox><w10:wrap type="square"/><v:fill on="false" o:detectmouseclick="t"/><v:stroke color="#3465a4" joinstyle="round" endcap="flat"/></v:rect><v:rect id="shape_0" ID="Text Box 593" stroked="f" style="position:absolute;left:3028;top:6909;width:1953;height:522;mso-position-horizontal-relative:page"><v:textbox><w:txbxContent><w:p><w:pPr><w:spacing w:before="53" w:after="0" w:lineRule="auto" w:line="259"/><w:jc w:val="left"/><w:rPr></w:rPr></w:pPr><w:r><w:rPr><w:smallCaps w:val="false"/><w:caps w:val="false"/><w:b w:val="false"/><w:u w:val="none"/><w:dstrike w:val="false"/><w:strike w:val="false"/><w:i w:val="false"/><w:vertAlign w:val="baseline"/><w:position w:val="0"/><w:sz w:val="15"/><w:spacing w:val="0"/><w:szCs w:val="15"/><w:bCs w:val="false"/><w:iCs w:val="false"/><w:sz w:val="15"/><w:rFonts w:ascii="Tahoma" w:hAnsi="Tahoma" w:eastAsia="Tahoma" w:cs="Tahoma"/></w:rPr><w:t>Load MLR Model Coe</w:t></w:r><w:r><w:rPr><w:smallCaps w:val="false"/><w:caps w:val="false"/><w:b w:val="false"/><w:u w:val="none"/><w:dstrike w:val="false"/><w:strike w:val="false"/><w:i w:val="false"/><w:vertAlign w:val="baseline"/><w:position w:val="0"/><w:sz w:val="15"/><w:spacing w:val="0"/><w:szCs w:val="15"/><w:bCs w:val="false"/><w:iCs w:val="false"/><w:sz w:val="15"/><w:rFonts w:ascii="Calibri" w:hAnsi="Calibri" w:eastAsia="Calibri" w:cs="Calibri"/></w:rPr><w:t>ﬃ</w:t></w:r><w:r><w:rPr><w:smallCaps w:val="false"/><w:caps w:val="false"/><w:b w:val="false"/><w:u w:val="none"/><w:dstrike w:val="false"/><w:strike w:val="false"/><w:i w:val="false"/><w:vertAlign w:val="baseline"/><w:position w:val="0"/><w:sz w:val="15"/><w:spacing w:val="0"/><w:szCs w:val="15"/><w:bCs w:val="false"/><w:iCs w:val="false"/><w:sz w:val="15"/><w:rFonts w:ascii="Tahoma" w:hAnsi="Tahoma" w:eastAsia="Tahoma" w:cs="Tahoma"/></w:rPr><w:t>cients from Memory</w:t></w:r></w:p></w:txbxContent></v:textbox><w10:wrap type="square"/><v:fill on="false" o:detectmouseclick="t"/><v:stroke color="#3465a4" joinstyle="round" endcap="flat"/></v:rect><v:rect id="shape_0" ID="Text Box 592" stroked="f" style="position:absolute;left:3132;top:10315;width:959;height:400;mso-position-horizontal-relative:page"><v:textbox><w:txbxContent><w:p><w:pPr><w:spacing w:before="63" w:after="0" w:lineRule="auto" w:line="240"/><w:jc w:val="left"/><w:rPr></w:rPr></w:pPr><w:r><w:rPr><w:sz w:val="18"/><w:b w:val="false"/><w:u w:val="none"/><w:dstrike w:val="false"/><w:strike w:val="false"/><w:i w:val="false"/><w:vertAlign w:val="baseline"/><w:position w:val="0"/><w:spacing w:val="0"/><w:szCs w:val="18"/><w:bCs w:val="false"/><w:iCs w:val="false"/><w:smallCaps w:val="false"/><w:caps w:val="false"/><w:rFonts w:ascii="Tahoma" w:hAnsi="Tahoma"/></w:rPr><w:t>j = j + 1</w:t></w:r></w:p></w:txbxContent></v:textbox><w10:wrap type="square"/><v:fill on="false" o:detectmouseclick="t"/><v:stroke color="#3465a4" joinstyle="round" endcap="flat"/></v:rect><v:rect id="shape_0" ID="Text Box 591" stroked="f" style="position:absolute;left:5324;top:2836;width:1947;height:399;mso-position-horizontal-relative:page"><v:textbox><w:txbxContent><w:p><w:pPr><w:spacing w:before="63" w:after="0" w:lineRule="auto" w:line="240"/><w:jc w:val="center"/><w:rPr></w:rPr></w:pPr><w:r><w:rPr><w:sz w:val="18"/><w:b w:val="false"/><w:u w:val="none"/><w:dstrike w:val="false"/><w:strike w:val="false"/><w:i w:val="false"/><w:vertAlign w:val="baseline"/><w:position w:val="0"/><w:spacing w:val="0"/><w:szCs w:val="18"/><w:bCs w:val="false"/><w:iCs w:val="false"/><w:smallCaps w:val="false"/><w:caps w:val="false"/><w:rFonts w:ascii="Tahoma" w:hAnsi="Tahoma"/></w:rPr><w:t>i = 1</w:t></w:r></w:p></w:txbxContent></v:textbox><w10:wrap type="square"/><v:fill on="false" o:detectmouseclick="t"/><v:stroke color="#3465a4" joinstyle="round" endcap="flat"/></v:rect><v:rect id="shape_0" ID="Text Box 590" stroked="f" style="position:absolute;left:3132;top:9096;width:959;height:400;mso-position-horizontal-relative:page"><v:textbox><w:txbxContent><w:p><w:pPr><w:spacing w:before="75" w:after="0" w:lineRule="auto" w:line="240"/><w:jc w:val="left"/><w:rPr></w:rPr></w:pPr><w:r><w:rPr><w:sz w:val="18"/><w:b w:val="false"/><w:u w:val="none"/><w:dstrike w:val="false"/><w:strike w:val="false"/><w:i w:val="false"/><w:vertAlign w:val="baseline"/><w:position w:val="0"/><w:spacing w:val="0"/><w:szCs w:val="18"/><w:bCs w:val="false"/><w:iCs w:val="false"/><w:smallCaps w:val="false"/><w:caps w:val="false"/><w:rFonts w:ascii="Tahoma" w:hAnsi="Tahoma"/></w:rPr><w:t>i = i + 1</w:t></w:r></w:p></w:txbxContent></v:textbox><w10:wrap type="square"/><v:fill on="false" o:detectmouseclick="t"/><v:stroke color="#3465a4" joinstyle="round" endcap="flat"/></v:rect><v:rect id="shape_0" ID="Text Box 589" stroked="f" style="position:absolute;left:5321;top:4631;width:1952;height:522;mso-position-horizontal-relative:page"><v:textbox><w:txbxContent><w:p><w:pPr><w:spacing w:before="51" w:after="0" w:lineRule="auto" w:line="259"/><w:jc w:val="left"/><w:rPr></w:rPr></w:pPr><w:r><w:rPr><w:sz w:val="15"/><w:b w:val="false"/><w:u w:val="none"/><w:dstrike w:val="false"/><w:strike w:val="false"/><w:i w:val="false"/><w:vertAlign w:val="baseline"/><w:position w:val="0"/><w:spacing w:val="0"/><w:szCs w:val="15"/><w:bCs w:val="false"/><w:iCs w:val="false"/><w:smallCaps w:val="false"/><w:caps w:val="false"/><w:rFonts w:ascii="Tahoma" w:hAnsi="Tahoma"/></w:rPr><w:t>Select Neighboring Stations</w:t></w:r></w:p></w:txbxContent></v:textbox><w10:wrap type="square"/><v:fill on="false" o:detectmouseclick="t"/><v:stroke color="#3465a4" joinstyle="round" endcap="flat"/></v:rect><v:rect id="shape_0" ID="Text Box 588" stroked="f" style="position:absolute;left:7618;top:6911;width:1953;height:522;mso-position-horizontal-relative:page"><v:textbox><w:txbxContent><w:p><w:pPr><w:spacing w:before="68" w:after="0" w:lineRule="auto" w:line="259"/><w:jc w:val="left"/><w:rPr></w:rPr></w:pPr><w:r><w:rPr><w:smallCaps w:val="false"/><w:caps w:val="false"/><w:b w:val="false"/><w:u w:val="none"/><w:dstrike w:val="false"/><w:strike w:val="false"/><w:i w:val="false"/><w:vertAlign w:val="baseline"/><w:position w:val="0"/><w:sz w:val="15"/><w:spacing w:val="0"/><w:szCs w:val="15"/><w:bCs w:val="false"/><w:iCs w:val="false"/><w:sz w:val="15"/><w:rFonts w:ascii="Tahoma" w:hAnsi="Tahoma" w:eastAsia="Tahoma" w:cs="Tahoma"/></w:rPr><w:t>Calculate MLR Model Coe</w:t></w:r><w:r><w:rPr><w:smallCaps w:val="false"/><w:caps w:val="false"/><w:b w:val="false"/><w:u w:val="none"/><w:dstrike w:val="false"/><w:strike w:val="false"/><w:i w:val="false"/><w:vertAlign w:val="baseline"/><w:position w:val="0"/><w:sz w:val="15"/><w:spacing w:val="0"/><w:szCs w:val="15"/><w:bCs w:val="false"/><w:iCs w:val="false"/><w:sz w:val="15"/><w:rFonts w:ascii="Calibri" w:hAnsi="Calibri" w:eastAsia="Calibri" w:cs="Calibri"/></w:rPr><w:t>ﬃ</w:t></w:r><w:r><w:rPr><w:smallCaps w:val="false"/><w:caps w:val="false"/><w:b w:val="false"/><w:u w:val="none"/><w:dstrike w:val="false"/><w:strike w:val="false"/><w:i w:val="false"/><w:vertAlign w:val="baseline"/><w:position w:val="0"/><w:sz w:val="15"/><w:spacing w:val="0"/><w:szCs w:val="15"/><w:bCs w:val="false"/><w:iCs w:val="false"/><w:sz w:val="15"/><w:rFonts w:ascii="Tahoma" w:hAnsi="Tahoma" w:eastAsia="Tahoma" w:cs="Tahoma"/></w:rPr><w:t>cients</w:t></w:r></w:p></w:txbxContent></v:textbox><w10:wrap type="square"/><v:fill on="false" o:detectmouseclick="t"/><v:stroke color="#3465a4" joinstyle="round" endcap="flat"/></v:rect><v:rect id="shape_0" ID="Text Box 587" stroked="f" style="position:absolute;left:7656;top:5691;width:1953;height:522;mso-position-horizontal-relative:page"><v:textbox><w:txbxContent><w:p><w:pPr><w:spacing w:before="54" w:after="0" w:lineRule="auto" w:line="240"/><w:jc w:val="center"/><w:rPr></w:rPr></w:pPr><w:r><w:rPr><w:sz w:val="15"/><w:b w:val="false"/><w:u w:val="none"/><w:dstrike w:val="false"/><w:strike w:val="false"/><w:i w:val="false"/><w:vertAlign w:val="baseline"/><w:position w:val="0"/><w:spacing w:val="0"/><w:szCs w:val="15"/><w:bCs w:val="false"/><w:iCs w:val="false"/><w:smallCaps w:val="false"/><w:caps w:val="false"/><w:rFonts w:ascii="Tahoma" w:hAnsi="Tahoma"/></w:rPr><w:t>Do Nothing.</w:t></w:r></w:p><w:p><w:pPr><w:spacing w:before="16" w:after="0" w:lineRule="auto" w:line="240"/><w:jc w:val="center"/><w:rPr></w:rPr></w:pPr><w:r><w:rPr><w:sz w:val="15"/><w:b w:val="false"/><w:u w:val="none"/><w:dstrike w:val="false"/><w:strike w:val="false"/><w:i w:val="false"/><w:vertAlign w:val="baseline"/><w:position w:val="0"/><w:spacing w:val="0"/><w:szCs w:val="15"/><w:bCs w:val="false"/><w:iCs w:val="false"/><w:smallCaps w:val="false"/><w:caps w:val="false"/><w:rFonts w:ascii="Tahoma" w:hAnsi="Tahoma"/></w:rPr><w:t>(a &quot;NaN&quot; value is kept)</w:t></w:r></w:p></w:txbxContent></v:textbox><w10:wrap type="square"/><v:fill on="false" o:detectmouseclick="t"/><v:stroke color="#3465a4" joinstyle="round" endcap="flat"/></v:rect><v:rect id="shape_0" ID="Text Box 586" stroked="f" style="position:absolute;left:5321;top:7970;width:1952;height:522;mso-position-horizontal-relative:page"><v:textbox><w:txbxContent><w:p><w:pPr><w:spacing w:before="61" w:after="0" w:lineRule="auto" w:line="259"/><w:jc w:val="left"/><w:rPr></w:rPr></w:pPr><w:r><w:rPr><w:sz w:val="15"/><w:b w:val="false"/><w:u w:val="none"/><w:dstrike w:val="false"/><w:strike w:val="false"/><w:i w:val="false"/><w:vertAlign w:val="baseline"/><w:position w:val="0"/><w:spacing w:val="0"/><w:szCs w:val="15"/><w:bCs w:val="false"/><w:iCs w:val="false"/><w:smallCaps w:val="false"/><w:caps w:val="false"/><w:rFonts w:ascii="Tahoma" w:hAnsi="Tahoma"/></w:rPr><w:t>Estimate Missing Value for that day</w:t></w:r></w:p></w:txbxContent></v:textbox><w10:wrap type="square"/><v:fill on="false" o:detectmouseclick="t"/><v:stroke color="#3465a4" joinstyle="round" endcap="flat"/></v:rect></v:group></v:group></w:pict></mc:Fallback></mc:AlternateContent><mc:AlternateContent><mc:Choice Requires="wpg"><w:drawing><wp:anchor behindDoc="1" distT="0" distB="0" distL="114300" distR="114300" simplePos="0" locked="0" layoutInCell="1" allowOverlap="1" relativeHeight="53" wp14:anchorId="5EA74B66"><wp:simplePos x="0" y="0"/><wp:positionH relativeFrom="page"><wp:posOffset>4808855</wp:posOffset></wp:positionH><wp:positionV relativeFrom="paragraph"><wp:posOffset>41275</wp:posOffset></wp:positionV><wp:extent cx="236220" cy="340360"/><wp:effectExtent l="8255" t="12700" r="13335" b="9525"/><wp:wrapNone/><wp:docPr id="67" name="Group 570"/><a:graphic xmlns:a="http://schemas.openxmlformats.org/drawingml/2006/main"><a:graphicData uri="http://schemas.microsoft.com/office/word/2010/wordprocessingGroup"><wpg:wgp><wpg:cNvGrpSpPr/><wpg:grpSpPr><a:xfrm><a:off x="0" y="0"/><a:ext cx="235440" cy="339840"/></a:xfrm></wpg:grpSpPr><wps:wsp><wps:cNvSpPr/><wps:spPr><a:xfrm><a:off x="0" y="0"/><a:ext cx="235440" cy="339840"/></a:xfrm><a:custGeom><a:avLst/><a:gdLst/><a:ahLst/><a:rect l="0" t="0" r="r" b="b"/><a:pathLst><a:path w="372" h="536"><a:moveTo><a:pt x="371" y="535"/></a:moveTo><a:lnTo><a:pt x="0" y="535"/></a:lnTo><a:lnTo><a:pt x="0" y="0"/></a:lnTo><a:lnTo><a:pt x="366" y="0"/></a:lnTo></a:path></a:pathLst></a:custGeom><a:noFill/><a:ln cap="rnd" w="8280"><a:solidFill><a:srgbClr val="4d4d4d"/></a:solidFill><a:custDash><a:ds d="600000" sp="400000"/></a:custDash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570" style="position:absolute;margin-left:378.65pt;margin-top:3.25pt;width:18.55pt;height:26.75pt" coordorigin="7573,65" coordsize="371,535"></v:group></w:pict></mc:Fallback></mc:AlternateContent></w:r><w:r><w:rPr><w:rFonts w:eastAsia="Tahoma" w:cs="Tahoma" w:ascii="Tahoma" w:hAnsi="Tahoma"/><w:w w:val="108"/><w:position w:val="-6"/><w:sz w:val="18"/><w:szCs w:val="18"/><w:u w:val="dotted" w:color="4D4D4D"/></w:rPr><w:t xml:space="preserve"> </w:t></w:r><w:r><w:rPr><w:rFonts w:eastAsia="Tahoma" w:cs="Tahoma" w:ascii="Tahoma" w:hAnsi="Tahoma"/><w:position w:val="-6"/><w:sz w:val="18"/><w:szCs w:val="18"/><w:u w:val="dotted" w:color="4D4D4D"/></w:rPr><w:t xml:space="preserve">  </w:t></w:r><w:r><w:rPr><w:rFonts w:eastAsia="Tahoma" w:cs="Tahoma" w:ascii="Tahoma" w:hAnsi="Tahoma"/><w:spacing w:val="0"/><w:position w:val="-6"/><w:sz w:val="18"/><w:szCs w:val="18"/><w:u w:val="dotted" w:color="4D4D4D"/></w:rPr><w:t xml:space="preserve"> </w:t></w:r><w:r><w:rPr><w:rFonts w:eastAsia="Tahoma" w:cs="Tahoma" w:ascii="Tahoma" w:hAnsi="Tahoma"/><w:position w:val="-6"/><w:sz w:val="18"/><w:szCs w:val="18"/></w:rPr><w:t xml:space="preserve"> </w:t></w:r><w:r><w:rPr><w:rFonts w:eastAsia="Tahoma" w:cs="Tahoma" w:ascii="Tahoma" w:hAnsi="Tahoma"/><w:spacing w:val="0"/><w:position w:val="-6"/><w:sz w:val="18"/><w:szCs w:val="18"/></w:rPr><w:t xml:space="preserve"> </w:t></w:r><w:r><w:rPr><w:rFonts w:eastAsia="Trebuchet MS" w:cs="Trebuchet MS" w:ascii="Trebuchet MS" w:hAnsi="Trebuchet MS"/><w:i/><w:color w:val="4D4D4D"/><w:spacing w:val="0"/><w:w w:val="90"/><w:sz w:val="13"/><w:szCs w:val="13"/></w:rPr><w:t>Correlation</w:t></w:r><w:r><w:rPr><w:rFonts w:eastAsia="Trebuchet MS" w:cs="Trebuchet MS" w:ascii="Trebuchet MS" w:hAnsi="Trebuchet MS"/><w:i/><w:color w:val="4D4D4D"/><w:spacing w:val="8"/><w:w w:val="90"/><w:sz w:val="13"/><w:szCs w:val="13"/></w:rPr><w:t xml:space="preserve"> </w:t></w:r><w:r><w:rPr><w:rFonts w:eastAsia="Trebuchet MS" w:cs="Trebuchet MS" w:ascii="Trebuchet MS" w:hAnsi="Trebuchet MS"/><w:i/><w:color w:val="4D4D4D"/><w:w w:val="90"/><w:sz w:val="13"/><w:szCs w:val="13"/></w:rPr><w:t>coe</w:t></w:r><w:r><w:rPr><w:rFonts w:eastAsia="Calibri" w:cs="Calibri"/><w:i/><w:color w:val="4D4D4D"/><w:w w:val="90"/><w:sz w:val="13"/><w:szCs w:val="13"/></w:rPr><w:t>ﬃ</w:t></w:r><w:r><w:rPr><w:rFonts w:eastAsia="Trebuchet MS" w:cs="Trebuchet MS" w:ascii="Trebuchet MS" w:hAnsi="Trebuchet MS"/><w:i/><w:color w:val="4D4D4D"/><w:w w:val="90"/><w:sz w:val="13"/><w:szCs w:val="13"/></w:rPr><w:t>cients</w:t></w:r><w:r><w:rPr><w:rFonts w:eastAsia="Trebuchet MS" w:cs="Trebuchet MS" w:ascii="Trebuchet MS" w:hAnsi="Trebuchet MS"/><w:i/><w:color w:val="4D4D4D"/><w:spacing w:val="9"/><w:w w:val="90"/><w:sz w:val="13"/><w:szCs w:val="13"/></w:rPr><w:t xml:space="preserve"> </w:t></w:r><w:r><w:rPr><w:rFonts w:eastAsia="Trebuchet MS" w:cs="Trebuchet MS" w:ascii="Trebuchet MS" w:hAnsi="Trebuchet MS"/><w:i/><w:color w:val="4D4D4D"/><w:spacing w:val="0"/><w:w w:val="90"/><w:sz w:val="13"/><w:szCs w:val="13"/></w:rPr><w:t>are</w:t></w:r><w:r><w:rPr><w:rFonts w:eastAsia="Trebuchet MS" w:cs="Trebuchet MS" w:ascii="Trebuchet MS" w:hAnsi="Trebuchet MS"/><w:i/><w:color w:val="4D4D4D"/><w:spacing w:val="8"/><w:w w:val="90"/><w:sz w:val="13"/><w:szCs w:val="13"/></w:rPr><w:t xml:space="preserve"> </w:t></w:r><w:r><w:rPr><w:rFonts w:eastAsia="Trebuchet MS" w:cs="Trebuchet MS" w:ascii="Trebuchet MS" w:hAnsi="Trebuchet MS"/><w:i/><w:color w:val="4D4D4D"/><w:w w:val="90"/><w:sz w:val="13"/><w:szCs w:val="13"/></w:rPr><w:t>calculated</w:t></w:r><w:r><w:rPr><w:rFonts w:eastAsia="Trebuchet MS" w:cs="Trebuchet MS" w:ascii="Trebuchet MS" w:hAnsi="Trebuchet MS"/><w:i/><w:color w:val="4D4D4D"/><w:spacing w:val="9"/><w:w w:val="90"/><w:sz w:val="13"/><w:szCs w:val="13"/></w:rPr><w:t xml:space="preserve"> </w:t></w:r><w:r><w:rPr><w:rFonts w:eastAsia="Trebuchet MS" w:cs="Trebuchet MS" w:ascii="Trebuchet MS" w:hAnsi="Trebuchet MS"/><w:i/><w:color w:val="4D4D4D"/><w:spacing w:val="0"/><w:w w:val="90"/><w:sz w:val="13"/><w:szCs w:val="13"/></w:rPr><w:t>between</w:t></w:r><w:r><w:rPr><w:rFonts w:eastAsia="Trebuchet MS" w:cs="Trebuchet MS" w:ascii="Trebuchet MS" w:hAnsi="Trebuchet MS"/><w:i/><w:color w:val="4D4D4D"/><w:spacing w:val="29"/><w:w w:val="87"/><w:sz w:val="13"/><w:szCs w:val="13"/></w:rPr><w:t xml:space="preserve"> </w:t></w:r><w:r><w:rPr><w:rFonts w:eastAsia="Trebuchet MS" w:cs="Trebuchet MS" w:ascii="Trebuchet MS" w:hAnsi="Trebuchet MS"/><w:i/><w:color w:val="4D4D4D"/><w:w w:val="95"/><w:sz w:val="13"/><w:szCs w:val="13"/></w:rPr><w:t>stations</w:t></w:r><w:r><w:rPr><w:rFonts w:eastAsia="Trebuchet MS" w:cs="Trebuchet MS" w:ascii="Trebuchet MS" w:hAnsi="Trebuchet MS"/><w:i/><w:color w:val="4D4D4D"/><w:spacing w:val="0"/><w:w w:val="95"/><w:sz w:val="13"/><w:szCs w:val="13"/></w:rPr><w:t xml:space="preserve"> for </w:t></w:r><w:r><w:rPr><w:rFonts w:eastAsia="Trebuchet MS" w:cs="Trebuchet MS" w:ascii="Trebuchet MS" w:hAnsi="Trebuchet MS"/><w:i/><w:color w:val="4D4D4D"/><w:w w:val="95"/><w:sz w:val="13"/><w:szCs w:val="13"/></w:rPr><w:t>all</w:t></w:r><w:r><w:rPr><w:rFonts w:eastAsia="Trebuchet MS" w:cs="Trebuchet MS" w:ascii="Trebuchet MS" w:hAnsi="Trebuchet MS"/><w:i/><w:color w:val="4D4D4D"/><w:spacing w:val="0"/><w:w w:val="95"/><w:sz w:val="13"/><w:szCs w:val="13"/></w:rPr><w:t xml:space="preserve"> </w:t></w:r><w:r><w:rPr><w:rFonts w:eastAsia="Trebuchet MS" w:cs="Trebuchet MS" w:ascii="Trebuchet MS" w:hAnsi="Trebuchet MS"/><w:i/><w:color w:val="4D4D4D"/><w:w w:val="95"/><w:sz w:val="13"/><w:szCs w:val="13"/></w:rPr><w:t>the</w:t></w:r><w:r><w:rPr><w:rFonts w:eastAsia="Trebuchet MS" w:cs="Trebuchet MS" w:ascii="Trebuchet MS" w:hAnsi="Trebuchet MS"/><w:i/><w:color w:val="4D4D4D"/><w:spacing w:val="0"/><w:w w:val="95"/><w:sz w:val="13"/><w:szCs w:val="13"/></w:rPr><w:t xml:space="preserve"> climatological variables.</w:t></w:r></w:p><w:p><w:pPr><w:pStyle w:val="Normal"/><w:rPr><w:rFonts w:ascii="Trebuchet MS" w:hAnsi="Trebuchet MS" w:eastAsia="Trebuchet MS" w:cs="Trebuchet MS"/><w:i/><w:i/><w:sz w:val="20"/><w:szCs w:val="20"/></w:rPr></w:pPr><w:r><w:rPr><w:rFonts w:eastAsia="Trebuchet MS" w:cs="Trebuchet MS" w:ascii="Trebuchet MS" w:hAnsi="Trebuchet MS"/><w:i/><w:sz w:val="20"/><w:szCs w:val="20"/></w:rPr></w:r></w:p><w:p><w:pPr><w:pStyle w:val="Normal"/><w:rPr><w:rFonts w:ascii="Trebuchet MS" w:hAnsi="Trebuchet MS" w:eastAsia="Trebuchet MS" w:cs="Trebuchet MS"/><w:i/><w:i/><w:sz w:val="20"/><w:szCs w:val="20"/></w:rPr></w:pPr><w:r><w:rPr><w:rFonts w:eastAsia="Trebuchet MS" w:cs="Trebuchet MS" w:ascii="Trebuchet MS" w:hAnsi="Trebuchet MS"/><w:i/><w:sz w:val="20"/><w:szCs w:val="20"/></w:rPr></w:r></w:p><w:p><w:pPr><w:pStyle w:val="Normal"/><w:rPr><w:rFonts w:ascii="Trebuchet MS" w:hAnsi="Trebuchet MS" w:eastAsia="Trebuchet MS" w:cs="Trebuchet MS"/><w:i/><w:i/><w:sz w:val="20"/><w:szCs w:val="20"/></w:rPr></w:pPr><w:r><w:rPr><w:rFonts w:eastAsia="Trebuchet MS" w:cs="Trebuchet MS" w:ascii="Trebuchet MS" w:hAnsi="Trebuchet MS"/><w:i/><w:sz w:val="20"/><w:szCs w:val="20"/></w:rPr></w:r></w:p><w:p><w:pPr><w:pStyle w:val="Normal"/><w:rPr><w:rFonts w:ascii="Trebuchet MS" w:hAnsi="Trebuchet MS" w:eastAsia="Trebuchet MS" w:cs="Trebuchet MS"/><w:i/><w:i/><w:sz w:val="20"/><w:szCs w:val="20"/></w:rPr></w:pPr><w:r><w:rPr><w:rFonts w:eastAsia="Trebuchet MS" w:cs="Trebuchet MS" w:ascii="Trebuchet MS" w:hAnsi="Trebuchet MS"/><w:i/><w:sz w:val="20"/><w:szCs w:val="20"/></w:rPr></w:r></w:p><w:p><w:pPr><w:sectPr><w:footerReference w:type="default" r:id="rId45"/><w:type w:val="nextPage"/><w:pgSz w:w="12240" w:h="15840"/><w:pgMar w:left="1020" w:right="1020" w:header="0" w:top="1440" w:footer="0" w:bottom="280" w:gutter="0"/><w:pgNumType w:fmt="decimal"/><w:formProt w:val="false"/><w:textDirection w:val="lrTb"/><w:docGrid w:type="default" w:linePitch="240" w:charSpace="4294965247"/></w:sectPr></w:pPr></w:p><w:p><w:pPr><w:pStyle w:val="Normal"/><w:spacing w:before="8" w:after="0"/><w:rPr><w:rFonts w:ascii="Trebuchet MS" w:hAnsi="Trebuchet MS" w:eastAsia="Trebuchet MS" w:cs="Trebuchet MS"/><w:i/><w:i/><w:sz w:val="18"/><w:szCs w:val="18"/></w:rPr></w:pPr><w:r><w:rPr><w:rFonts w:eastAsia="Trebuchet MS" w:cs="Trebuchet MS" w:ascii="Trebuchet MS" w:hAnsi="Trebuchet MS"/><w:i/><w:sz w:val="18"/><w:szCs w:val="18"/></w:rPr></w:r></w:p><w:p><w:pPr><w:pStyle w:val="Normal"/><w:spacing w:lineRule="auto" w:line="252"/><w:ind w:left="5206" w:right="405" w:hanging="131"/><w:rPr><w:rFonts w:ascii="Tahoma" w:hAnsi="Tahoma" w:eastAsia="Tahoma" w:cs="Tahoma"/><w:sz w:val="18"/><w:szCs w:val="18"/></w:rPr></w:pPr><w:r><w:rPr><w:rFonts w:ascii="Tahoma" w:hAnsi="Tahoma"/><w:w w:val="95"/><w:sz w:val="18"/></w:rPr><w:t>Lo</w:t></w:r><w:r><w:rPr><w:rFonts w:ascii="Tahoma" w:hAnsi="Tahoma"/><w:spacing w:val="1"/><w:w w:val="95"/><w:sz w:val="18"/></w:rPr><w:t>op</w:t></w:r><w:r><w:rPr><w:rFonts w:ascii="Tahoma" w:hAnsi="Tahoma"/><w:spacing w:val="21"/><w:w w:val="94"/><w:sz w:val="18"/></w:rPr><w:t xml:space="preserve"> </w:t></w:r><w:r><w:rPr><w:rFonts w:ascii="Tahoma" w:hAnsi="Tahoma"/><w:w w:val="105"/><w:sz w:val="18"/></w:rPr><w:t>A</w:t></w:r></w:p><w:p><w:pPr><w:pStyle w:val="Normal"/><w:rPr><w:rFonts w:ascii="Tahoma" w:hAnsi="Tahoma" w:eastAsia="Tahoma" w:cs="Tahoma"/><w:sz w:val="18"/><w:szCs w:val="18"/></w:rPr></w:pPr><w:r><w:rPr><w:rFonts w:eastAsia="Tahoma" w:cs="Tahoma" w:ascii="Tahoma" w:hAnsi="Tahoma"/><w:sz w:val="18"/><w:szCs w:val="18"/></w:rPr></w:r></w:p><w:p><w:pPr><w:pStyle w:val="Normal"/><w:rPr><w:rFonts w:ascii="Tahoma" w:hAnsi="Tahoma" w:eastAsia="Tahoma" w:cs="Tahoma"/><w:sz w:val="18"/><w:szCs w:val="18"/></w:rPr></w:pPr><w:r><w:rPr><w:rFonts w:eastAsia="Tahoma" w:cs="Tahoma" w:ascii="Tahoma" w:hAnsi="Tahoma"/><w:sz w:val="18"/><w:szCs w:val="18"/></w:rPr></w:r></w:p><w:p><w:pPr><w:pStyle w:val="Normal"/><w:rPr><w:rFonts w:ascii="Tahoma" w:hAnsi="Tahoma" w:eastAsia="Tahoma" w:cs="Tahoma"/><w:sz w:val="18"/><w:szCs w:val="18"/></w:rPr></w:pPr><w:r><w:rPr><w:rFonts w:eastAsia="Tahoma" w:cs="Tahoma" w:ascii="Tahoma" w:hAnsi="Tahoma"/><w:sz w:val="18"/><w:szCs w:val="18"/></w:rPr></w:r></w:p><w:p><w:pPr><w:pStyle w:val="Normal"/><w:rPr><w:rFonts w:ascii="Tahoma" w:hAnsi="Tahoma" w:eastAsia="Tahoma" w:cs="Tahoma"/><w:sz w:val="18"/><w:szCs w:val="18"/></w:rPr></w:pPr><w:r><w:rPr><w:rFonts w:eastAsia="Tahoma" w:cs="Tahoma" w:ascii="Tahoma" w:hAnsi="Tahoma"/><w:sz w:val="18"/><w:szCs w:val="18"/></w:rPr></w:r></w:p><w:p><w:pPr><w:pStyle w:val="Normal"/><w:rPr><w:rFonts w:ascii="Tahoma" w:hAnsi="Tahoma" w:eastAsia="Tahoma" w:cs="Tahoma"/><w:sz w:val="18"/><w:szCs w:val="18"/></w:rPr></w:pPr><w:r><w:rPr><w:rFonts w:eastAsia="Tahoma" w:cs="Tahoma" w:ascii="Tahoma" w:hAnsi="Tahoma"/><w:sz w:val="18"/><w:szCs w:val="18"/></w:rPr></w:r></w:p><w:p><w:pPr><w:pStyle w:val="Normal"/><w:spacing w:before="12" w:after="0"/><w:rPr><w:rFonts w:ascii="Tahoma" w:hAnsi="Tahoma" w:eastAsia="Tahoma" w:cs="Tahoma"/><w:sz w:val="24"/><w:szCs w:val="24"/></w:rPr></w:pPr><w:r><w:rPr><w:rFonts w:eastAsia="Tahoma" w:cs="Tahoma" w:ascii="Tahoma" w:hAnsi="Tahoma"/><w:sz w:val="24"/><w:szCs w:val="24"/></w:rPr></w:r></w:p><w:p><w:pPr><w:pStyle w:val="Normal"/><w:tabs><w:tab w:val="left" w:pos="5867" w:leader="none"/></w:tabs><w:spacing w:lineRule="auto" w:line="252"/><w:ind w:left="5206" w:hanging="131"/><w:rPr><w:rFonts w:ascii="Tahoma" w:hAnsi="Tahoma" w:eastAsia="Tahoma" w:cs="Tahoma"/><w:sz w:val="18"/><w:szCs w:val="18"/></w:rPr></w:pPr><w:r><w:rPr><w:rFonts w:ascii="Tahoma" w:hAnsi="Tahoma"/><w:spacing w:val="1"/><w:w w:val="105"/><w:sz w:val="18"/></w:rPr><w:t>Loop</w:t></w:r><w:r><w:rPr><w:rFonts w:ascii="Tahoma" w:hAnsi="Tahoma"/><w:sz w:val="18"/></w:rPr><w:t xml:space="preserve">  </w:t></w:r><w:r><w:rPr><w:rFonts w:ascii="Tahoma" w:hAnsi="Tahoma"/><w:spacing w:val="11"/><w:sz w:val="18"/></w:rPr><w:t xml:space="preserve"> </w:t></w:r><w:r><w:rPr><w:rFonts w:ascii="Tahoma" w:hAnsi="Tahoma"/><w:w w:val="108"/><w:sz w:val="18"/><w:u w:val="dotted" w:color="4D4D4D"/></w:rPr><w:t xml:space="preserve"> </w:t></w:r><w:r><w:rPr><w:rFonts w:ascii="Tahoma" w:hAnsi="Tahoma"/><w:sz w:val="18"/><w:u w:val="dotted" w:color="4D4D4D"/></w:rPr><w:tab/></w:r><w:r><w:rPr><w:rFonts w:ascii="Tahoma" w:hAnsi="Tahoma"/><w:spacing w:val="21"/><w:sz w:val="18"/></w:rPr><w:t xml:space="preserve"> </w:t></w:r><w:r><w:rPr><w:rFonts w:ascii="Tahoma" w:hAnsi="Tahoma"/><w:w w:val="105"/><w:sz w:val="18"/></w:rPr><w:t>B</w:t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spacing w:before="1" w:after="0"/><w:rPr><w:rFonts w:ascii="Tahoma" w:hAnsi="Tahoma" w:eastAsia="Tahoma" w:cs="Tahoma"/><w:sz w:val="15"/><w:szCs w:val="15"/></w:rPr></w:pPr><w:r><w:br w:type="column"/></w:r><w:r><w:rPr><w:rFonts w:eastAsia="Tahoma" w:cs="Tahoma" w:ascii="Tahoma" w:hAnsi="Tahoma"/><w:sz w:val="15"/><w:szCs w:val="15"/></w:rPr></w:r></w:p><w:p><w:pPr><w:pStyle w:val="Normal"/><w:spacing w:lineRule="auto" w:line="259"/><w:ind w:left="49" w:right="1324" w:hanging="0"/><w:rPr><w:rFonts w:ascii="Trebuchet MS" w:hAnsi="Trebuchet MS" w:eastAsia="Trebuchet MS" w:cs="Trebuchet MS"/><w:sz w:val="13"/><w:szCs w:val="13"/></w:rPr></w:pPr><w:r><w:rPr><w:rFonts w:ascii="Trebuchet MS" w:hAnsi="Trebuchet MS"/><w:i/><w:color w:val="4D4D4D"/><w:w w:val="95"/><w:sz w:val="13"/></w:rPr><w:t>Loop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over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all</w:t></w:r><w:r><w:rPr><w:rFonts w:ascii="Trebuchet MS" w:hAnsi="Trebuchet MS"/><w:i/><w:color w:val="4D4D4D"/><w:spacing w:val="0"/><w:w w:val="95"/><w:sz w:val="13"/></w:rPr><w:t xml:space="preserve"> climatological variables (Nvar).</w:t></w:r><w:r><w:rPr><w:rFonts w:ascii="Trebuchet MS" w:hAnsi="Trebuchet MS"/><w:i/><w:color w:val="4D4D4D"/><w:spacing w:val="49"/><w:w w:val="88"/><w:sz w:val="13"/></w:rPr><w:t xml:space="preserve"> </w:t></w:r><w:r><w:rPr><w:rFonts w:ascii="Trebuchet MS" w:hAnsi="Trebuchet MS"/><w:i/><w:color w:val="4D4D4D"/><w:spacing w:val="0"/><w:w w:val="95"/><w:sz w:val="13"/></w:rPr><w:t xml:space="preserve">Variables for </w:t></w:r><w:r><w:rPr><w:rFonts w:ascii="Trebuchet MS" w:hAnsi="Trebuchet MS"/><w:i/><w:color w:val="4D4D4D"/><w:w w:val="95"/><w:sz w:val="13"/></w:rPr><w:t>which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there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is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spacing w:val="1"/><w:w w:val="95"/><w:sz w:val="13"/></w:rPr><w:t>too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few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data</w:t></w:r><w:r><w:rPr><w:rFonts w:ascii="Trebuchet MS" w:hAnsi="Trebuchet MS"/><w:i/><w:color w:val="4D4D4D"/><w:spacing w:val="0"/><w:w w:val="95"/><w:sz w:val="13"/></w:rPr><w:t xml:space="preserve"> are ignored.</w:t></w:r></w:p><w:p><w:pPr><w:pStyle w:val="Normal"/><w:rPr><w:rFonts w:ascii="Trebuchet MS" w:hAnsi="Trebuchet MS" w:eastAsia="Trebuchet MS" w:cs="Trebuchet MS"/><w:i/><w:i/><w:sz w:val="12"/><w:szCs w:val="12"/></w:rPr></w:pPr><w:r><w:rPr><w:rFonts w:eastAsia="Trebuchet MS" w:cs="Trebuchet MS" w:ascii="Trebuchet MS" w:hAnsi="Trebuchet MS"/><w:i/><w:sz w:val="12"/><w:szCs w:val="12"/></w:rPr></w:r></w:p><w:p><w:pPr><w:pStyle w:val="Normal"/><w:rPr><w:rFonts w:ascii="Trebuchet MS" w:hAnsi="Trebuchet MS" w:eastAsia="Trebuchet MS" w:cs="Trebuchet MS"/><w:i/><w:i/><w:sz w:val="12"/><w:szCs w:val="12"/></w:rPr></w:pPr><w:r><w:rPr><w:rFonts w:eastAsia="Trebuchet MS" w:cs="Trebuchet MS" w:ascii="Trebuchet MS" w:hAnsi="Trebuchet MS"/><w:i/><w:sz w:val="12"/><w:szCs w:val="12"/></w:rPr></w:r></w:p><w:p><w:pPr><w:pStyle w:val="Normal"/><w:rPr><w:rFonts w:ascii="Trebuchet MS" w:hAnsi="Trebuchet MS" w:eastAsia="Trebuchet MS" w:cs="Trebuchet MS"/><w:i/><w:i/><w:sz w:val="12"/><w:szCs w:val="12"/></w:rPr></w:pPr><w:r><w:rPr><w:rFonts w:eastAsia="Trebuchet MS" w:cs="Trebuchet MS" w:ascii="Trebuchet MS" w:hAnsi="Trebuchet MS"/><w:i/><w:sz w:val="12"/><w:szCs w:val="12"/></w:rPr></w:r></w:p><w:p><w:pPr><w:pStyle w:val="Normal"/><w:rPr><w:rFonts w:ascii="Trebuchet MS" w:hAnsi="Trebuchet MS" w:eastAsia="Trebuchet MS" w:cs="Trebuchet MS"/><w:i/><w:i/><w:sz w:val="12"/><w:szCs w:val="12"/></w:rPr></w:pPr><w:r><w:rPr><w:rFonts w:eastAsia="Trebuchet MS" w:cs="Trebuchet MS" w:ascii="Trebuchet MS" w:hAnsi="Trebuchet MS"/><w:i/><w:sz w:val="12"/><w:szCs w:val="12"/></w:rPr></w:r></w:p><w:p><w:pPr><w:pStyle w:val="Normal"/><w:rPr><w:rFonts w:ascii="Trebuchet MS" w:hAnsi="Trebuchet MS" w:eastAsia="Trebuchet MS" w:cs="Trebuchet MS"/><w:i/><w:i/><w:sz w:val="12"/><w:szCs w:val="12"/></w:rPr></w:pPr><w:r><w:rPr><w:rFonts w:eastAsia="Trebuchet MS" w:cs="Trebuchet MS" w:ascii="Trebuchet MS" w:hAnsi="Trebuchet MS"/><w:i/><w:sz w:val="12"/><w:szCs w:val="12"/></w:rPr></w:r></w:p><w:p><w:pPr><w:pStyle w:val="Normal"/><w:rPr><w:rFonts w:ascii="Trebuchet MS" w:hAnsi="Trebuchet MS" w:eastAsia="Trebuchet MS" w:cs="Trebuchet MS"/><w:i/><w:i/><w:sz w:val="12"/><w:szCs w:val="12"/></w:rPr></w:pPr><w:r><w:rPr><w:rFonts w:eastAsia="Trebuchet MS" w:cs="Trebuchet MS" w:ascii="Trebuchet MS" w:hAnsi="Trebuchet MS"/><w:i/><w:sz w:val="12"/><w:szCs w:val="12"/></w:rPr></w:r></w:p><w:p><w:pPr><w:pStyle w:val="Normal"/><w:rPr><w:rFonts w:ascii="Trebuchet MS" w:hAnsi="Trebuchet MS" w:eastAsia="Trebuchet MS" w:cs="Trebuchet MS"/><w:i/><w:i/><w:sz w:val="12"/><w:szCs w:val="12"/></w:rPr></w:pPr><w:r><w:rPr><w:rFonts w:eastAsia="Trebuchet MS" w:cs="Trebuchet MS" w:ascii="Trebuchet MS" w:hAnsi="Trebuchet MS"/><w:i/><w:sz w:val="12"/><w:szCs w:val="12"/></w:rPr></w:r></w:p><w:p><w:pPr><w:pStyle w:val="Normal"/><w:rPr><w:rFonts w:ascii="Trebuchet MS" w:hAnsi="Trebuchet MS" w:eastAsia="Trebuchet MS" w:cs="Trebuchet MS"/><w:i/><w:i/><w:sz w:val="12"/><w:szCs w:val="12"/></w:rPr></w:pPr><w:r><w:rPr><w:rFonts w:eastAsia="Trebuchet MS" w:cs="Trebuchet MS" w:ascii="Trebuchet MS" w:hAnsi="Trebuchet MS"/><w:i/><w:sz w:val="12"/><w:szCs w:val="12"/></w:rPr></w:r></w:p><w:p><w:pPr><w:pStyle w:val="Normal"/><w:rPr><w:rFonts w:ascii="Trebuchet MS" w:hAnsi="Trebuchet MS" w:eastAsia="Trebuchet MS" w:cs="Trebuchet MS"/><w:i/><w:i/><w:sz w:val="12"/><w:szCs w:val="12"/></w:rPr></w:pPr><w:r><w:rPr><w:rFonts w:eastAsia="Trebuchet MS" w:cs="Trebuchet MS" w:ascii="Trebuchet MS" w:hAnsi="Trebuchet MS"/><w:i/><w:sz w:val="12"/><w:szCs w:val="12"/></w:rPr></w:r></w:p><w:p><w:pPr><w:pStyle w:val="Normal"/><w:spacing w:before="4" w:after="0"/><w:rPr><w:rFonts w:ascii="Trebuchet MS" w:hAnsi="Trebuchet MS" w:eastAsia="Trebuchet MS" w:cs="Trebuchet MS"/><w:i/><w:i/><w:sz w:val="17"/><w:szCs w:val="17"/></w:rPr></w:pPr><w:r><w:rPr><w:rFonts w:eastAsia="Trebuchet MS" w:cs="Trebuchet MS" w:ascii="Trebuchet MS" w:hAnsi="Trebuchet MS"/><w:i/><w:sz w:val="17"/><w:szCs w:val="17"/></w:rPr></w:r></w:p><w:p><w:pPr><w:pStyle w:val="Normal"/><w:spacing w:lineRule="auto" w:line="259"/><w:ind w:left="93" w:right="1400" w:hanging="0"/><w:rPr><w:rFonts w:ascii="Trebuchet MS" w:hAnsi="Trebuchet MS" w:eastAsia="Trebuchet MS" w:cs="Trebuchet MS"/><w:sz w:val="13"/><w:szCs w:val="13"/></w:rPr></w:pPr><w:r><w:rPr><w:rFonts w:ascii="Trebuchet MS" w:hAnsi="Trebuchet MS"/><w:i/><w:color w:val="4D4D4D"/><w:sz w:val="13"/></w:rPr><w:t>Loop</w:t></w:r><w:r><w:rPr><w:rFonts w:ascii="Trebuchet MS" w:hAnsi="Trebuchet MS"/><w:i/><w:color w:val="4D4D4D"/><w:spacing w:val="0"/><w:sz w:val="13"/></w:rPr><w:t xml:space="preserve"> </w:t></w:r><w:r><w:rPr><w:rFonts w:ascii="Trebuchet MS" w:hAnsi="Trebuchet MS"/><w:i/><w:color w:val="4D4D4D"/><w:sz w:val="13"/></w:rPr><w:t>over</w:t></w:r><w:r><w:rPr><w:rFonts w:ascii="Trebuchet MS" w:hAnsi="Trebuchet MS"/><w:i/><w:color w:val="4D4D4D"/><w:spacing w:val="0"/><w:sz w:val="13"/></w:rPr><w:t xml:space="preserve"> </w:t></w:r><w:r><w:rPr><w:rFonts w:ascii="Trebuchet MS" w:hAnsi="Trebuchet MS"/><w:i/><w:color w:val="4D4D4D"/><w:sz w:val="13"/></w:rPr><w:t>all</w:t></w:r><w:r><w:rPr><w:rFonts w:ascii="Trebuchet MS" w:hAnsi="Trebuchet MS"/><w:i/><w:color w:val="4D4D4D"/><w:spacing w:val="0"/><w:sz w:val="13"/></w:rPr><w:t xml:space="preserve"> </w:t></w:r><w:r><w:rPr><w:rFonts w:ascii="Trebuchet MS" w:hAnsi="Trebuchet MS"/><w:i/><w:color w:val="4D4D4D"/><w:sz w:val="13"/></w:rPr><w:t>missing</w:t></w:r><w:r><w:rPr><w:rFonts w:ascii="Trebuchet MS" w:hAnsi="Trebuchet MS"/><w:i/><w:color w:val="4D4D4D"/><w:spacing w:val="0"/><w:sz w:val="13"/></w:rPr><w:t xml:space="preserve"> </w:t></w:r><w:r><w:rPr><w:rFonts w:ascii="Trebuchet MS" w:hAnsi="Trebuchet MS"/><w:i/><w:color w:val="4D4D4D"/><w:sz w:val="13"/></w:rPr><w:t>value</w:t></w:r><w:r><w:rPr><w:rFonts w:ascii="Trebuchet MS" w:hAnsi="Trebuchet MS"/><w:i/><w:color w:val="4D4D4D"/><w:spacing w:val="0"/><w:sz w:val="13"/></w:rPr><w:t xml:space="preserve"> for </w:t></w:r><w:r><w:rPr><w:rFonts w:ascii="Trebuchet MS" w:hAnsi="Trebuchet MS"/><w:i/><w:color w:val="4D4D4D"/><w:sz w:val="13"/></w:rPr><w:t>the</w:t></w:r><w:r><w:rPr><w:rFonts w:ascii="Trebuchet MS" w:hAnsi="Trebuchet MS"/><w:i/><w:color w:val="4D4D4D"/><w:spacing w:val="0"/><w:sz w:val="13"/></w:rPr><w:t xml:space="preserve"> </w:t></w:r><w:r><w:rPr><w:rFonts w:ascii="Trebuchet MS" w:hAnsi="Trebuchet MS"/><w:i/><w:color w:val="4D4D4D"/><w:sz w:val="13"/></w:rPr><w:t>jth</w:t></w:r><w:r><w:rPr><w:rFonts w:ascii="Trebuchet MS" w:hAnsi="Trebuchet MS"/><w:i/><w:color w:val="4D4D4D"/><w:spacing w:val="25"/><w:w w:val="86"/><w:sz w:val="13"/></w:rPr><w:t xml:space="preserve"> </w:t></w:r><w:r><w:rPr><w:rFonts w:ascii="Trebuchet MS" w:hAnsi="Trebuchet MS"/><w:i/><w:color w:val="4D4D4D"/><w:w w:val="90"/><w:sz w:val="13"/></w:rPr><w:t>climatological</w:t></w:r><w:r><w:rPr><w:rFonts w:ascii="Trebuchet MS" w:hAnsi="Trebuchet MS"/><w:i/><w:color w:val="4D4D4D"/><w:spacing w:val="0"/><w:w w:val="90"/><w:sz w:val="13"/></w:rPr><w:t xml:space="preserve"> variable.</w:t></w:r></w:p><w:p><w:pPr><w:sectPr><w:type w:val="continuous"/><w:pgSz w:w="12240" w:h="15840"/><w:pgMar w:left="1020" w:right="1020" w:header="0" w:top="1440" w:footer="0" w:bottom="280" w:gutter="0"/><w:cols w:num="2" w:equalWidth="false" w:sep="false"><w:col w:w="5867" w:space="40"/><w:col w:w="4292"/></w:cols><w:formProt w:val="false"/><w:textDirection w:val="lrTb"/><w:docGrid w:type="default" w:linePitch="240" w:charSpace="4294965247"/></w:sectPr></w:pPr></w:p><w:p><w:pPr><w:pStyle w:val="Normal"/><w:spacing w:before="1" w:after="0"/><w:rPr><w:rFonts w:ascii="Trebuchet MS" w:hAnsi="Trebuchet MS" w:eastAsia="Trebuchet MS" w:cs="Trebuchet MS"/><w:i/><w:i/><w:sz w:val="19"/><w:szCs w:val="19"/></w:rPr></w:pPr><w:r><w:rPr><w:rFonts w:eastAsia="Trebuchet MS" w:cs="Trebuchet MS" w:ascii="Trebuchet MS" w:hAnsi="Trebuchet MS"/><w:i/><w:sz w:val="19"/><w:szCs w:val="19"/></w:rPr></w:r></w:p><w:p><w:pPr><w:pStyle w:val="Normal"/><w:spacing w:lineRule="auto" w:line="256" w:before="80" w:after="0"/><w:ind w:left="6707" w:right="1186" w:hanging="0"/><w:rPr><w:rFonts w:ascii="Trebuchet MS" w:hAnsi="Trebuchet MS" w:eastAsia="Trebuchet MS" w:cs="Trebuchet MS"/><w:sz w:val="13"/><w:szCs w:val="13"/></w:rPr></w:pPr><w:r><w:rPr><w:rFonts w:eastAsia="Trebuchet MS" w:cs="Trebuchet MS" w:ascii="Trebuchet MS" w:hAnsi="Trebuchet MS"/><w:i/><w:color w:val="4D4D4D"/><w:w w:val="95"/><w:sz w:val="13"/><w:szCs w:val="13"/></w:rPr><w:t>Stations</w:t></w:r><w:r><w:rPr><w:rFonts w:eastAsia="Trebuchet MS" w:cs="Trebuchet MS" w:ascii="Trebuchet MS" w:hAnsi="Trebuchet MS"/><w:i/><w:color w:val="4D4D4D"/><w:spacing w:val="0"/><w:w w:val="95"/><w:sz w:val="13"/><w:szCs w:val="13"/></w:rPr><w:t xml:space="preserve"> are selected </w:t></w:r><w:r><w:rPr><w:rFonts w:eastAsia="Trebuchet MS" w:cs="Trebuchet MS" w:ascii="Trebuchet MS" w:hAnsi="Trebuchet MS"/><w:i/><w:color w:val="4D4D4D"/><w:w w:val="95"/><w:sz w:val="13"/><w:szCs w:val="13"/></w:rPr><w:t>in</w:t></w:r><w:r><w:rPr><w:rFonts w:eastAsia="Trebuchet MS" w:cs="Trebuchet MS" w:ascii="Trebuchet MS" w:hAnsi="Trebuchet MS"/><w:i/><w:color w:val="4D4D4D"/><w:spacing w:val="0"/><w:w w:val="95"/><w:sz w:val="13"/><w:szCs w:val="13"/></w:rPr><w:t xml:space="preserve"> </w:t></w:r><w:r><w:rPr><w:rFonts w:eastAsia="Trebuchet MS" w:cs="Trebuchet MS" w:ascii="Trebuchet MS" w:hAnsi="Trebuchet MS"/><w:i/><w:color w:val="4D4D4D"/><w:w w:val="95"/><w:sz w:val="13"/><w:szCs w:val="13"/></w:rPr><w:t>descending</w:t></w:r><w:r><w:rPr><w:rFonts w:eastAsia="Trebuchet MS" w:cs="Trebuchet MS" w:ascii="Trebuchet MS" w:hAnsi="Trebuchet MS"/><w:i/><w:color w:val="4D4D4D"/><w:spacing w:val="0"/><w:w w:val="95"/><w:sz w:val="13"/><w:szCs w:val="13"/></w:rPr><w:t xml:space="preserve"> order</w:t></w:r><w:r><w:rPr><w:rFonts w:eastAsia="Trebuchet MS" w:cs="Trebuchet MS" w:ascii="Trebuchet MS" w:hAnsi="Trebuchet MS"/><w:i/><w:color w:val="4D4D4D"/><w:spacing w:val="21"/><w:w w:val="86"/><w:sz w:val="13"/><w:szCs w:val="13"/></w:rPr><w:t xml:space="preserve"> </w:t></w:r><w:r><w:rPr><w:rFonts w:eastAsia="Trebuchet MS" w:cs="Trebuchet MS" w:ascii="Trebuchet MS" w:hAnsi="Trebuchet MS"/><w:i/><w:color w:val="4D4D4D"/><w:w w:val="95"/><w:sz w:val="13"/><w:szCs w:val="13"/></w:rPr><w:t>of</w:t></w:r><w:r><w:rPr><w:rFonts w:eastAsia="Trebuchet MS" w:cs="Trebuchet MS" w:ascii="Trebuchet MS" w:hAnsi="Trebuchet MS"/><w:i/><w:color w:val="4D4D4D"/><w:spacing w:val="0"/><w:w w:val="95"/><w:sz w:val="13"/><w:szCs w:val="13"/></w:rPr><w:t xml:space="preserve"> </w:t></w:r><w:r><w:rPr><w:rFonts w:eastAsia="Trebuchet MS" w:cs="Trebuchet MS" w:ascii="Trebuchet MS" w:hAnsi="Trebuchet MS"/><w:i/><w:color w:val="4D4D4D"/><w:w w:val="95"/><w:sz w:val="13"/><w:szCs w:val="13"/></w:rPr><w:t>their</w:t></w:r><w:r><w:rPr><w:rFonts w:eastAsia="Trebuchet MS" w:cs="Trebuchet MS" w:ascii="Trebuchet MS" w:hAnsi="Trebuchet MS"/><w:i/><w:color w:val="4D4D4D"/><w:spacing w:val="0"/><w:w w:val="95"/><w:sz w:val="13"/><w:szCs w:val="13"/></w:rPr><w:t xml:space="preserve"> correlation </w:t></w:r><w:r><w:rPr><w:rFonts w:eastAsia="Trebuchet MS" w:cs="Trebuchet MS" w:ascii="Trebuchet MS" w:hAnsi="Trebuchet MS"/><w:i/><w:color w:val="4D4D4D"/><w:w w:val="95"/><w:sz w:val="13"/><w:szCs w:val="13"/></w:rPr><w:t>coe</w:t></w:r><w:r><w:rPr><w:rFonts w:eastAsia="Calibri" w:cs="Calibri"/><w:i/><w:color w:val="4D4D4D"/><w:w w:val="95"/><w:sz w:val="13"/><w:szCs w:val="13"/></w:rPr><w:t>ﬃ</w:t></w:r><w:r><w:rPr><w:rFonts w:eastAsia="Trebuchet MS" w:cs="Trebuchet MS" w:ascii="Trebuchet MS" w:hAnsi="Trebuchet MS"/><w:i/><w:color w:val="4D4D4D"/><w:w w:val="95"/><w:sz w:val="13"/><w:szCs w:val="13"/></w:rPr><w:t>cient,</w:t></w:r><w:r><w:rPr><w:rFonts w:eastAsia="Trebuchet MS" w:cs="Trebuchet MS" w:ascii="Trebuchet MS" w:hAnsi="Trebuchet MS"/><w:i/><w:color w:val="4D4D4D"/><w:spacing w:val="0"/><w:w w:val="95"/><w:sz w:val="13"/><w:szCs w:val="13"/></w:rPr><w:t xml:space="preserve"> </w:t></w:r><w:r><w:rPr><w:rFonts w:eastAsia="Trebuchet MS" w:cs="Trebuchet MS" w:ascii="Trebuchet MS" w:hAnsi="Trebuchet MS"/><w:i/><w:color w:val="4D4D4D"/><w:w w:val="95"/><w:sz w:val="13"/><w:szCs w:val="13"/></w:rPr><w:t>up</w:t></w:r><w:r><w:rPr><w:rFonts w:eastAsia="Trebuchet MS" w:cs="Trebuchet MS" w:ascii="Trebuchet MS" w:hAnsi="Trebuchet MS"/><w:i/><w:color w:val="4D4D4D"/><w:spacing w:val="0"/><w:w w:val="95"/><w:sz w:val="13"/><w:szCs w:val="13"/></w:rPr><w:t xml:space="preserve"> </w:t></w:r><w:r><w:rPr><w:rFonts w:eastAsia="Trebuchet MS" w:cs="Trebuchet MS" w:ascii="Trebuchet MS" w:hAnsi="Trebuchet MS"/><w:i/><w:color w:val="4D4D4D"/><w:w w:val="95"/><w:sz w:val="13"/><w:szCs w:val="13"/></w:rPr><w:t>to</w:t></w:r><w:r><w:rPr><w:rFonts w:eastAsia="Trebuchet MS" w:cs="Trebuchet MS" w:ascii="Trebuchet MS" w:hAnsi="Trebuchet MS"/><w:i/><w:color w:val="4D4D4D"/><w:spacing w:val="0"/><w:w w:val="95"/><w:sz w:val="13"/><w:szCs w:val="13"/></w:rPr><w:t xml:space="preserve"> </w:t></w:r><w:r><w:rPr><w:rFonts w:eastAsia="Trebuchet MS" w:cs="Trebuchet MS" w:ascii="Trebuchet MS" w:hAnsi="Trebuchet MS"/><w:i/><w:color w:val="4D4D4D"/><w:w w:val="95"/><w:sz w:val="13"/><w:szCs w:val="13"/></w:rPr><w:t>the</w:t></w:r></w:p><w:p><w:pPr><w:pStyle w:val="Normal"/><w:spacing w:before="8" w:after="0"/><w:rPr><w:rFonts w:ascii="Trebuchet MS" w:hAnsi="Trebuchet MS" w:eastAsia="Trebuchet MS" w:cs="Trebuchet MS"/><w:i/><w:i/><w:sz w:val="13"/><w:szCs w:val="13"/></w:rPr></w:pPr><w:r><w:rPr><w:rFonts w:eastAsia="Trebuchet MS" w:cs="Trebuchet MS" w:ascii="Trebuchet MS" w:hAnsi="Trebuchet MS"/><w:i/><w:sz w:val="13"/><w:szCs w:val="13"/></w:rPr></w:r></w:p><w:p><w:pPr><w:pStyle w:val="Normal"/><w:spacing w:lineRule="auto" w:line="256"/><w:ind w:left="6707" w:right="1186" w:hanging="0"/><w:rPr><w:rFonts w:ascii="Trebuchet MS" w:hAnsi="Trebuchet MS" w:eastAsia="Trebuchet MS" w:cs="Trebuchet MS"/><w:sz w:val="13"/><w:szCs w:val="13"/></w:rPr></w:pPr><w:r><w:rPr><w:rFonts w:eastAsia="Trebuchet MS" w:cs="Trebuchet MS" w:ascii="Trebuchet MS" w:hAnsi="Trebuchet MS"/><w:i/><w:color w:val="4D4D4D"/><w:spacing w:val="0"/><w:w w:val="95"/><w:sz w:val="13"/><w:szCs w:val="13"/></w:rPr><w:t xml:space="preserve">parameters. </w:t></w:r><w:r><w:rPr><w:rFonts w:eastAsia="Trebuchet MS" w:cs="Trebuchet MS" w:ascii="Trebuchet MS" w:hAnsi="Trebuchet MS"/><w:i/><w:color w:val="4D4D4D"/><w:w w:val="95"/><w:sz w:val="13"/><w:szCs w:val="13"/></w:rPr><w:t>Stations</w:t></w:r><w:r><w:rPr><w:rFonts w:eastAsia="Trebuchet MS" w:cs="Trebuchet MS" w:ascii="Trebuchet MS" w:hAnsi="Trebuchet MS"/><w:i/><w:color w:val="4D4D4D"/><w:spacing w:val="0"/><w:w w:val="95"/><w:sz w:val="13"/><w:szCs w:val="13"/></w:rPr><w:t xml:space="preserve"> </w:t></w:r><w:r><w:rPr><w:rFonts w:eastAsia="Trebuchet MS" w:cs="Trebuchet MS" w:ascii="Trebuchet MS" w:hAnsi="Trebuchet MS"/><w:i/><w:color w:val="4D4D4D"/><w:w w:val="95"/><w:sz w:val="13"/><w:szCs w:val="13"/></w:rPr><w:t>not</w:t></w:r><w:r><w:rPr><w:rFonts w:eastAsia="Trebuchet MS" w:cs="Trebuchet MS" w:ascii="Trebuchet MS" w:hAnsi="Trebuchet MS"/><w:i/><w:color w:val="4D4D4D"/><w:spacing w:val="0"/><w:w w:val="95"/><w:sz w:val="13"/><w:szCs w:val="13"/></w:rPr><w:t xml:space="preserve"> </w:t></w:r><w:r><w:rPr><w:rFonts w:eastAsia="Trebuchet MS" w:cs="Trebuchet MS" w:ascii="Trebuchet MS" w:hAnsi="Trebuchet MS"/><w:i/><w:color w:val="4D4D4D"/><w:w w:val="95"/><w:sz w:val="13"/><w:szCs w:val="13"/></w:rPr><w:t>respecting</w:t></w:r><w:r><w:rPr><w:rFonts w:eastAsia="Trebuchet MS" w:cs="Trebuchet MS" w:ascii="Trebuchet MS" w:hAnsi="Trebuchet MS"/><w:i/><w:color w:val="4D4D4D"/><w:spacing w:val="0"/><w:w w:val="95"/><w:sz w:val="13"/><w:szCs w:val="13"/></w:rPr><w:t xml:space="preserve"> </w:t></w:r><w:r><w:rPr><w:rFonts w:eastAsia="Trebuchet MS" w:cs="Trebuchet MS" w:ascii="Trebuchet MS" w:hAnsi="Trebuchet MS"/><w:i/><w:color w:val="4D4D4D"/><w:w w:val="95"/><w:sz w:val="13"/><w:szCs w:val="13"/></w:rPr><w:t>the</w:t></w:r><w:r><w:rPr><w:rFonts w:eastAsia="Trebuchet MS" w:cs="Trebuchet MS" w:ascii="Trebuchet MS" w:hAnsi="Trebuchet MS"/><w:i/><w:color w:val="4D4D4D"/><w:spacing w:val="20"/><w:w w:val="88"/><w:sz w:val="13"/><w:szCs w:val="13"/></w:rPr><w:t xml:space="preserve"> </w:t></w:r><w:r><w:rPr><w:rFonts w:eastAsia="Trebuchet MS" w:cs="Trebuchet MS" w:ascii="Trebuchet MS" w:hAnsi="Trebuchet MS"/><w:i/><w:color w:val="4D4D4D"/><w:w w:val="95"/><w:sz w:val="13"/><w:szCs w:val="13"/></w:rPr><w:t>distance</w:t></w:r><w:r><w:rPr><w:rFonts w:eastAsia="Trebuchet MS" w:cs="Trebuchet MS" w:ascii="Trebuchet MS" w:hAnsi="Trebuchet MS"/><w:i/><w:color w:val="4D4D4D"/><w:spacing w:val="0"/><w:w w:val="95"/><w:sz w:val="13"/><w:szCs w:val="13"/></w:rPr><w:t xml:space="preserve"> </w:t></w:r><w:r><w:rPr><w:rFonts w:eastAsia="Trebuchet MS" w:cs="Trebuchet MS" w:ascii="Trebuchet MS" w:hAnsi="Trebuchet MS"/><w:i/><w:color w:val="4D4D4D"/><w:w w:val="95"/><w:sz w:val="13"/><w:szCs w:val="13"/></w:rPr><w:t>and</w:t></w:r><w:r><w:rPr><w:rFonts w:eastAsia="Trebuchet MS" w:cs="Trebuchet MS" w:ascii="Trebuchet MS" w:hAnsi="Trebuchet MS"/><w:i/><w:color w:val="4D4D4D"/><w:spacing w:val="0"/><w:w w:val="95"/><w:sz w:val="13"/><w:szCs w:val="13"/></w:rPr><w:t xml:space="preserve"> </w:t></w:r><w:r><w:rPr><w:rFonts w:eastAsia="Trebuchet MS" w:cs="Trebuchet MS" w:ascii="Trebuchet MS" w:hAnsi="Trebuchet MS"/><w:i/><w:color w:val="4D4D4D"/><w:w w:val="95"/><w:sz w:val="13"/><w:szCs w:val="13"/></w:rPr><w:t>cuto</w:t></w:r><w:r><w:rPr><w:rFonts w:eastAsia="Calibri" w:cs="Calibri"/><w:i/><w:color w:val="4D4D4D"/><w:w w:val="95"/><w:sz w:val="13"/><w:szCs w:val="13"/></w:rPr><w:t>ﬀ</w:t></w:r><w:r><w:rPr><w:rFonts w:eastAsia="Calibri" w:cs="Calibri"/><w:i/><w:color w:val="4D4D4D"/><w:spacing w:val="0"/><w:w w:val="95"/><w:sz w:val="13"/><w:szCs w:val="13"/></w:rPr><w:t xml:space="preserve"> </w:t></w:r><w:r><w:rPr><w:rFonts w:eastAsia="Trebuchet MS" w:cs="Trebuchet MS" w:ascii="Trebuchet MS" w:hAnsi="Trebuchet MS"/><w:i/><w:color w:val="4D4D4D"/><w:w w:val="95"/><w:sz w:val="13"/><w:szCs w:val="13"/></w:rPr><w:t>criteria</w:t></w:r><w:r><w:rPr><w:rFonts w:eastAsia="Trebuchet MS" w:cs="Trebuchet MS" w:ascii="Trebuchet MS" w:hAnsi="Trebuchet MS"/><w:i/><w:color w:val="4D4D4D"/><w:spacing w:val="0"/><w:w w:val="95"/><w:sz w:val="13"/><w:szCs w:val="13"/></w:rPr><w:t xml:space="preserve"> are ignored.</w:t></w:r></w:p><w:p><w:pPr><w:pStyle w:val="Normal"/><w:spacing w:before="4" w:after="0"/><w:rPr><w:rFonts w:ascii="Trebuchet MS" w:hAnsi="Trebuchet MS" w:eastAsia="Trebuchet MS" w:cs="Trebuchet MS"/><w:i/><w:i/><w:sz w:val="19"/><w:szCs w:val="19"/></w:rPr></w:pPr><w:r><w:rPr><w:rFonts w:eastAsia="Trebuchet MS" w:cs="Trebuchet MS" w:ascii="Trebuchet MS" w:hAnsi="Trebuchet MS"/><w:i/><w:sz w:val="19"/><w:szCs w:val="19"/></w:rPr></w:r></w:p><w:p><w:pPr><w:sectPr><w:type w:val="continuous"/><w:pgSz w:w="12240" w:h="15840"/><w:pgMar w:left="1020" w:right="1020" w:header="0" w:top="1440" w:footer="0" w:bottom="280" w:gutter="0"/><w:formProt w:val="false"/><w:textDirection w:val="lrTb"/><w:docGrid w:type="default" w:linePitch="240" w:charSpace="4294965247"/></w:sectPr></w:pPr></w:p><w:p><w:pPr><w:pStyle w:val="Normal"/><w:spacing w:before="80" w:after="0"/><w:ind w:left="1924" w:hanging="0"/><w:rPr><w:rFonts w:ascii="Trebuchet MS" w:hAnsi="Trebuchet MS" w:eastAsia="Trebuchet MS" w:cs="Trebuchet MS"/><w:sz w:val="13"/><w:szCs w:val="13"/></w:rPr></w:pPr><w:r><w:rPr><w:rFonts w:ascii="Trebuchet MS" w:hAnsi="Trebuchet MS"/><w:i/><w:color w:val="4D4D4D"/><w:w w:val="95"/><w:sz w:val="13"/></w:rPr><w:t>Check</w:t></w:r><w:ins w:id="2705" w:author="Rivard, Christine" w:date="2015-03-27T14:31:00Z"><w:r><w:rPr><w:rFonts w:ascii="Trebuchet MS" w:hAnsi="Trebuchet MS"/><w:i/><w:color w:val="4D4D4D"/><w:w w:val="95"/><w:sz w:val="13"/></w:rPr><w:t>s</w:t></w:r></w:ins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if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there</w:t></w:r><w:r><w:rPr><w:rFonts w:ascii="Trebuchet MS" w:hAnsi="Trebuchet MS"/><w:i/><w:color w:val="4D4D4D"/><w:spacing w:val="0"/><w:w w:val="95"/><w:sz w:val="13"/></w:rPr><w:t xml:space="preserve"> </w:t></w:r><w:del w:id="2706" w:author="Rivard, Christine" w:date="2015-03-27T14:30:00Z"><w:r><w:rPr><w:rFonts w:ascii="Trebuchet MS" w:hAnsi="Trebuchet MS"/><w:i/><w:color w:val="4D4D4D"/><w:w w:val="95"/><w:sz w:val="13"/></w:rPr><w:delText>is</w:delText></w:r></w:del><w:ins w:id="2707" w:author="Rivard, Christine" w:date="2015-03-27T14:30:00Z"><w:r><w:rPr><w:rFonts w:ascii="Trebuchet MS" w:hAnsi="Trebuchet MS"/><w:i/><w:color w:val="4D4D4D"/><w:w w:val="95"/><w:sz w:val="13"/></w:rPr><w:t>are</w:t></w:r></w:ins><w:r><w:rPr><w:rFonts w:ascii="Trebuchet MS" w:hAnsi="Trebuchet MS"/><w:i/><w:color w:val="4D4D4D"/><w:spacing w:val="0"/><w:w w:val="95"/><w:sz w:val="13"/></w:rPr><w:t xml:space="preserve"> neighboring </w:t></w:r><w:r><w:rPr><w:rFonts w:ascii="Trebuchet MS" w:hAnsi="Trebuchet MS"/><w:i/><w:color w:val="4D4D4D"/><w:w w:val="95"/><w:sz w:val="13"/></w:rPr><w:t>stations</w:t></w:r></w:p><w:p><w:pPr><w:pStyle w:val="Normal"/><w:tabs><w:tab w:val="left" w:pos="4281" w:leader="none"/></w:tabs><w:spacing w:lineRule="auto" w:line="259" w:before="13" w:after="0"/><w:ind w:left="1846" w:hanging="3"/><w:rPr><w:rFonts w:ascii="Trebuchet MS" w:hAnsi="Trebuchet MS" w:eastAsia="Trebuchet MS" w:cs="Trebuchet MS"/><w:sz w:val="13"/><w:szCs w:val="13"/></w:rPr></w:pPr><w:r><w:rPr><w:rFonts w:ascii="Trebuchet MS" w:hAnsi="Trebuchet MS"/><w:i/><w:color w:val="4D4D4D"/><w:w w:val="95"/><w:sz w:val="13"/></w:rPr><w:t>with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data</w:t></w:r><w:r><w:rPr><w:rFonts w:ascii="Trebuchet MS" w:hAnsi="Trebuchet MS"/><w:i/><w:color w:val="4D4D4D"/><w:spacing w:val="0"/><w:w w:val="95"/><w:sz w:val="13"/></w:rPr><w:t xml:space="preserve"> for </w:t></w:r><w:r><w:rPr><w:rFonts w:ascii="Trebuchet MS" w:hAnsi="Trebuchet MS"/><w:i/><w:color w:val="4D4D4D"/><w:w w:val="95"/><w:sz w:val="13"/></w:rPr><w:t>the</w:t></w:r><w:r><w:rPr><w:rFonts w:ascii="Trebuchet MS" w:hAnsi="Trebuchet MS"/><w:i/><w:color w:val="4D4D4D"/><w:spacing w:val="0"/><w:w w:val="95"/><w:sz w:val="13"/></w:rPr><w:t xml:space="preserve"> day corresponding </w:t></w:r><w:r><w:rPr><w:rFonts w:ascii="Trebuchet MS" w:hAnsi="Trebuchet MS"/><w:i/><w:color w:val="4D4D4D"/><w:w w:val="95"/><w:sz w:val="13"/></w:rPr><w:t>to</w:t></w:r><w:r><w:rPr><w:rFonts w:ascii="Trebuchet MS" w:hAnsi="Trebuchet MS"/><w:i/><w:color w:val="4D4D4D"/><w:sz w:val="13"/></w:rPr><w:t xml:space="preserve"> </w:t></w:r><w:r><w:rPr><w:rFonts w:ascii="Trebuchet MS" w:hAnsi="Trebuchet MS"/><w:i/><w:color w:val="4D4D4D"/><w:spacing w:val="10"/><w:sz w:val="13"/></w:rPr><w:t xml:space="preserve"> </w:t></w:r><w:r><w:rPr><w:rFonts w:ascii="Trebuchet MS" w:hAnsi="Trebuchet MS"/><w:i/><w:color w:val="4D4D4D"/><w:w w:val="111"/><w:sz w:val="13"/><w:u w:val="dotted" w:color="4D4D4D"/></w:rPr><w:t xml:space="preserve"> </w:t></w:r><w:r><w:rPr><w:rFonts w:ascii="Trebuchet MS" w:hAnsi="Trebuchet MS"/><w:i/><w:color w:val="4D4D4D"/><w:sz w:val="13"/><w:u w:val="dotted" w:color="4D4D4D"/></w:rPr><w:tab/></w:r><w:r><w:rPr><w:rFonts w:ascii="Trebuchet MS" w:hAnsi="Trebuchet MS"/><w:i/><w:color w:val="4D4D4D"/><w:spacing w:val="33"/><w:sz w:val="13"/></w:rPr><w:t xml:space="preserve"> </w:t></w:r><w:r><w:rPr><w:rFonts w:ascii="Trebuchet MS" w:hAnsi="Trebuchet MS"/><w:i/><w:color w:val="4D4D4D"/><w:w w:val="85"/><w:sz w:val="13"/></w:rPr><w:t>the</w:t></w:r><w:r><w:rPr><w:rFonts w:ascii="Trebuchet MS" w:hAnsi="Trebuchet MS"/><w:i/><w:color w:val="4D4D4D"/><w:spacing w:val="15"/><w:w w:val="85"/><w:sz w:val="13"/></w:rPr><w:t xml:space="preserve"> </w:t></w:r><w:r><w:rPr><w:rFonts w:ascii="Trebuchet MS" w:hAnsi="Trebuchet MS"/><w:i/><w:color w:val="4D4D4D"/><w:w w:val="95"/><w:sz w:val="13"/></w:rPr><w:t>ith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missing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value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in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the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time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series</w:t></w:r></w:p><w:p><w:pPr><w:pStyle w:val="Normal"/><w:ind w:left="2193" w:hanging="0"/><w:rPr><w:rFonts w:ascii="Trebuchet MS" w:hAnsi="Trebuchet MS" w:eastAsia="Trebuchet MS" w:cs="Trebuchet MS"/><w:sz w:val="13"/><w:szCs w:val="13"/></w:rPr></w:pPr><w:r><w:rPr><w:rFonts w:ascii="Trebuchet MS" w:hAnsi="Trebuchet MS"/><w:i/><w:color w:val="4D4D4D"/><w:w w:val="95"/><w:sz w:val="13"/></w:rPr><w:t>of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the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jth</w:t></w:r><w:r><w:rPr><w:rFonts w:ascii="Trebuchet MS" w:hAnsi="Trebuchet MS"/><w:i/><w:color w:val="4D4D4D"/><w:spacing w:val="0"/><w:w w:val="95"/><w:sz w:val="13"/></w:rPr><w:t xml:space="preserve"> </w:t></w:r><w:r><w:rPr><w:rFonts w:ascii="Trebuchet MS" w:hAnsi="Trebuchet MS"/><w:i/><w:color w:val="4D4D4D"/><w:w w:val="95"/><w:sz w:val="13"/></w:rPr><w:t>climatological</w:t></w:r><w:r><w:rPr><w:rFonts w:ascii="Trebuchet MS" w:hAnsi="Trebuchet MS"/><w:i/><w:color w:val="4D4D4D"/><w:spacing w:val="0"/><w:w w:val="95"/><w:sz w:val="13"/></w:rPr><w:t xml:space="preserve"> variable</w:t></w:r></w:p><w:p><w:pPr><w:pStyle w:val="Normal"/><w:spacing w:before="8" w:after="0"/><w:rPr><w:rFonts w:ascii="Trebuchet MS" w:hAnsi="Trebuchet MS" w:eastAsia="Trebuchet MS" w:cs="Trebuchet MS"/><w:i/><w:i/><w:sz w:val="16"/><w:szCs w:val="16"/></w:rPr></w:pPr><w:r><w:rPr><w:rFonts w:eastAsia="Trebuchet MS" w:cs="Trebuchet MS" w:ascii="Trebuchet MS" w:hAnsi="Trebuchet MS"/><w:i/><w:sz w:val="16"/><w:szCs w:val="16"/></w:rPr></w:r></w:p><w:p><w:pPr><w:pStyle w:val="Normal"/><w:spacing w:lineRule="auto" w:line="252"/><w:ind w:left="529" w:right="4416" w:hanging="87"/><w:rPr><w:rFonts w:ascii="Tahoma" w:hAnsi="Tahoma" w:eastAsia="Tahoma" w:cs="Tahoma"/><w:sz w:val="18"/><w:szCs w:val="18"/></w:rPr></w:pPr><w:r><w:br w:type="column"/></w:r><w:r><w:rPr><w:rFonts w:ascii="Tahoma" w:hAnsi="Tahoma"/><w:sz w:val="18"/></w:rPr><w:t>Stations</w:t></w:r><w:r><w:rPr><w:rFonts w:ascii="Tahoma" w:hAnsi="Tahoma"/><w:spacing w:val="0"/><w:sz w:val="18"/></w:rPr><w:t xml:space="preserve"> </w:t></w:r><w:r><w:rPr><w:rFonts w:ascii="Tahoma" w:hAnsi="Tahoma"/><w:sz w:val="18"/></w:rPr><w:t>with</w:t></w:r><w:r><w:rPr><w:rFonts w:ascii="Tahoma" w:hAnsi="Tahoma"/><w:w w:val="98"/><w:sz w:val="18"/></w:rPr><w:t xml:space="preserve"> </w:t></w:r><w:r><w:rPr><w:rFonts w:ascii="Tahoma" w:hAnsi="Tahoma"/><w:sz w:val="18"/></w:rPr><w:t>data</w:t></w:r><w:r><w:rPr><w:rFonts w:ascii="Tahoma" w:hAnsi="Tahoma"/><w:spacing w:val="2"/><w:sz w:val="18"/></w:rPr><w:t xml:space="preserve"> </w:t></w:r><w:r><w:rPr><w:rFonts w:ascii="Tahoma" w:hAnsi="Tahoma"/><w:sz w:val="18"/></w:rPr><w:t>&gt;</w:t></w:r><w:r><w:rPr><w:rFonts w:ascii="Tahoma" w:hAnsi="Tahoma"/><w:spacing w:val="1"/><w:sz w:val="18"/></w:rPr><w:t xml:space="preserve"> </w:t></w:r><w:r><w:rPr><w:rFonts w:ascii="Tahoma" w:hAnsi="Tahoma"/><w:sz w:val="18"/></w:rPr><w:t>0</w:t></w:r><w:r><w:rPr><w:rFonts w:ascii="Tahoma" w:hAnsi="Tahoma"/><w:spacing w:val="1"/><w:sz w:val="18"/></w:rPr><w:t xml:space="preserve"> </w:t></w:r><w:r><w:rPr><w:rFonts w:ascii="Tahoma" w:hAnsi="Tahoma"/><w:sz w:val="18"/></w:rPr><w:t>?</w:t></w:r></w:p><w:p><w:pPr><w:pStyle w:val="Normal"/><w:spacing w:before="10" w:after="0"/><w:rPr><w:rFonts w:ascii="Tahoma" w:hAnsi="Tahoma" w:eastAsia="Tahoma" w:cs="Tahoma"/><w:sz w:val="15"/><w:szCs w:val="15"/></w:rPr></w:pPr><w:r><w:rPr><w:rFonts w:eastAsia="Tahoma" w:cs="Tahoma" w:ascii="Tahoma" w:hAnsi="Tahoma"/><w:sz w:val="15"/><w:szCs w:val="15"/></w:rPr></w:r></w:p><w:p><w:pPr><w:pStyle w:val="Normal"/><w:ind w:left="1128" w:hanging="0"/><w:rPr><w:rFonts w:ascii="Tahoma" w:hAnsi="Tahoma" w:eastAsia="Tahoma" w:cs="Tahoma"/><w:sz w:val="18"/><w:szCs w:val="18"/></w:rPr></w:pPr><w:r><w:rPr><w:rFonts w:ascii="Tahoma" w:hAnsi="Tahoma"/><w:w w:val="110"/><w:sz w:val="18"/></w:rPr><w:t>YES</w:t></w:r></w:p><w:p><w:pPr><w:sectPr><w:type w:val="continuous"/><w:pgSz w:w="12240" w:h="15840"/><w:pgMar w:left="1020" w:right="1020" w:header="0" w:top="1440" w:footer="0" w:bottom="280" w:gutter="0"/><w:cols w:num="2" w:equalWidth="false" w:sep="false"><w:col w:w="4281" w:space="40"/><w:col w:w="5878"/></w:cols><w:formProt w:val="false"/><w:textDirection w:val="lrTb"/><w:docGrid w:type="default" w:linePitch="240" w:charSpace="4294965247"/></w:sectPr></w:pPr></w:p><w:p><w:pPr><w:pStyle w:val="Normal"/><w:spacing w:before="1" w:after="0"/><w:rPr><w:rFonts w:ascii="Tahoma" w:hAnsi="Tahoma" w:eastAsia="Tahoma" w:cs="Tahoma"/><w:sz w:val="17"/><w:szCs w:val="17"/></w:rPr></w:pPr><w:r><w:rPr><w:rFonts w:eastAsia="Tahoma" w:cs="Tahoma" w:ascii="Tahoma" w:hAnsi="Tahoma"/><w:sz w:val="17"/><w:szCs w:val="17"/></w:rPr></w:r></w:p><w:p><w:pPr><w:sectPr><w:type w:val="continuous"/><w:pgSz w:w="12240" w:h="15840"/><w:pgMar w:left="1020" w:right="1020" w:header="0" w:top="1440" w:footer="0" w:bottom="280" w:gutter="0"/><w:formProt w:val="false"/><w:textDirection w:val="lrTb"/><w:docGrid w:type="default" w:linePitch="240" w:charSpace="4294965247"/></w:sectPr></w:pPr></w:p><w:p><w:pPr><w:pStyle w:val="Normal"/><w:tabs><w:tab w:val="left" w:pos="938" w:leader="none"/></w:tabs><w:spacing w:lineRule="exact" w:line="207" w:before="64" w:after="0"/><w:ind w:right="366" w:hanging="0"/><w:jc w:val="right"/><w:rPr><w:rFonts w:ascii="Tahoma" w:hAnsi="Tahoma" w:eastAsia="Tahoma" w:cs="Tahoma"/><w:sz w:val="13"/><w:szCs w:val="13"/></w:rPr></w:pPr><w:r><w:rPr><w:rFonts w:ascii="Tahoma" w:hAnsi="Tahoma"/><w:sz w:val="18"/></w:rPr><w:t>NO</w:t><w:tab/></w:r><w:r><w:rPr><w:rFonts w:ascii="Tahoma" w:hAnsi="Tahoma"/><w:position w:val="2"/><w:sz w:val="13"/></w:rPr><w:t>First</w:t></w:r><w:r><w:rPr><w:rFonts w:ascii="Tahoma" w:hAnsi="Tahoma"/><w:spacing w:val="0"/><w:position w:val="2"/><w:sz w:val="13"/></w:rPr><w:t xml:space="preserve"> </w:t></w:r><w:r><w:rPr><w:rFonts w:ascii="Tahoma" w:hAnsi="Tahoma"/><w:position w:val="2"/><w:sz w:val="13"/></w:rPr><w:t>time</w:t></w:r></w:p><w:p><w:pPr><w:pStyle w:val="Normal"/><w:spacing w:lineRule="exact" w:line="146"/><w:ind w:left="4640" w:hanging="0"/><w:jc w:val="center"/><w:rPr><w:rFonts w:ascii="Tahoma" w:hAnsi="Tahoma" w:eastAsia="Tahoma" w:cs="Tahoma"/><w:sz w:val="13"/><w:szCs w:val="13"/></w:rPr></w:pPr><w:r><w:rPr><w:rFonts w:ascii="Tahoma" w:hAnsi="Tahoma"/><w:sz w:val="13"/></w:rPr><w:t>this</w:t></w:r><w:r><w:rPr><w:rFonts w:ascii="Tahoma" w:hAnsi="Tahoma"/><w:spacing w:val="0"/><w:sz w:val="13"/></w:rPr><w:t xml:space="preserve"> </w:t></w:r><w:r><w:rPr><w:rFonts w:ascii="Tahoma" w:hAnsi="Tahoma"/><w:sz w:val="13"/></w:rPr><w:t>station</w:t></w:r><w:r><w:rPr><w:rFonts w:ascii="Tahoma" w:hAnsi="Tahoma"/><w:spacing w:val="0"/><w:sz w:val="13"/></w:rPr><w:t xml:space="preserve"> </w:t></w:r><w:r><w:rPr><w:rFonts w:ascii="Tahoma" w:hAnsi="Tahoma"/><w:sz w:val="13"/></w:rPr><w:t>sequence</w:t></w:r><w:r><w:rPr><w:rFonts w:ascii="Tahoma" w:hAnsi="Tahoma"/><w:spacing w:val="0"/><w:sz w:val="13"/></w:rPr><w:t xml:space="preserve"> </w:t></w:r><w:r><w:rPr><w:rFonts w:ascii="Tahoma" w:hAnsi="Tahoma"/><w:sz w:val="13"/></w:rPr><w:t>is</w:t></w:r></w:p><w:p><w:pPr><w:pStyle w:val="Normal"/><w:spacing w:before="7" w:after="0"/><w:ind w:right="271" w:hanging="0"/><w:jc w:val="right"/><w:rPr><w:rFonts w:ascii="Tahoma" w:hAnsi="Tahoma" w:eastAsia="Tahoma" w:cs="Tahoma"/><w:sz w:val="13"/><w:szCs w:val="13"/></w:rPr></w:pPr><w:r><w:rPr><w:rFonts w:ascii="Tahoma" w:hAnsi="Tahoma"/><w:w w:val="90"/><w:sz w:val="13"/></w:rPr><w:t>encountered?</w:t></w:r></w:p><w:p><w:pPr><w:pStyle w:val="Normal"/><w:spacing w:before="64" w:after="0"/><w:ind w:left="205" w:hanging="0"/><w:rPr><w:rFonts w:ascii="Tahoma" w:hAnsi="Tahoma" w:eastAsia="Tahoma" w:cs="Tahoma"/><w:sz w:val="18"/><w:szCs w:val="18"/></w:rPr></w:pPr><w:r><w:br w:type="column"/></w:r><w:r><w:rPr><w:rFonts w:ascii="Tahoma" w:hAnsi="Tahoma"/><w:w w:val="110"/><w:sz w:val="18"/></w:rPr><w:t>YES</w:t></w:r></w:p><w:p><w:pPr><w:sectPr><w:type w:val="continuous"/><w:pgSz w:w="12240" w:h="15840"/><w:pgMar w:left="1020" w:right="1020" w:header="0" w:top="1440" w:footer="0" w:bottom="280" w:gutter="0"/><w:cols w:num="2" w:equalWidth="false" w:sep="false"><w:col w:w="5911" w:space="40"/><w:col w:w="4248"/></w:cols><w:formProt w:val="false"/><w:textDirection w:val="lrTb"/><w:docGrid w:type="default" w:linePitch="240" w:charSpace="4294965247"/></w:sectPr></w:pPr></w:p><w:p><w:pPr><w:pStyle w:val="Normal"/><w:rPr><w:rFonts w:ascii="Tahoma" w:hAnsi="Tahoma" w:eastAsia="Tahoma" w:cs="Tahoma"/><w:sz w:val="20"/><w:szCs w:val="20"/></w:rPr></w:pPr><w:r><w:rPr><w:rFonts w:eastAsia="Tahoma" w:cs="Tahoma" w:ascii="Tahoma" w:hAnsi="Tahoma"/><w:sz w:val="20"/><w:szCs w:val="20"/></w:rPr></w:r></w:p><w:p><w:pPr><w:pStyle w:val="Normal"/><w:rPr><w:rFonts w:ascii="Tahoma" w:hAnsi="Tahoma" w:eastAsia="Tahoma" w:cs="Tahoma"/><w:sz w:val="20"/><w:szCs w:val="20"/></w:rPr></w:pPr><w:r><w:rPr><w:rFonts w:eastAsia="Tahoma" w:cs="Tahoma" w:ascii="Tahoma" w:hAnsi="Tahoma"/><w:sz w:val="20"/><w:szCs w:val="20"/></w:rPr></w:r></w:p><w:p><w:pPr><w:pStyle w:val="Normal"/><w:rPr><w:rFonts w:ascii="Tahoma" w:hAnsi="Tahoma" w:eastAsia="Tahoma" w:cs="Tahoma"/><w:sz w:val="20"/><w:szCs w:val="20"/></w:rPr></w:pPr><w:r><w:rPr><w:rFonts w:eastAsia="Tahoma" w:cs="Tahoma" w:ascii="Tahoma" w:hAnsi="Tahoma"/><w:sz w:val="20"/><w:szCs w:val="20"/></w:rPr></w:r></w:p><w:p><w:pPr><w:pStyle w:val="Normal"/><w:rPr><w:rFonts w:ascii="Tahoma" w:hAnsi="Tahoma" w:eastAsia="Tahoma" w:cs="Tahoma"/><w:sz w:val="20"/><w:szCs w:val="20"/></w:rPr></w:pPr><w:r><w:rPr><w:rFonts w:eastAsia="Tahoma" w:cs="Tahoma" w:ascii="Tahoma" w:hAnsi="Tahoma"/><w:sz w:val="20"/><w:szCs w:val="20"/></w:rPr></w:r></w:p><w:p><w:pPr><w:pStyle w:val="Normal"/><w:rPr><w:rFonts w:ascii="Tahoma" w:hAnsi="Tahoma" w:eastAsia="Tahoma" w:cs="Tahoma"/><w:sz w:val="20"/><w:szCs w:val="20"/></w:rPr></w:pPr><w:r><w:rPr><w:rFonts w:eastAsia="Tahoma" w:cs="Tahoma" w:ascii="Tahoma" w:hAnsi="Tahoma"/><w:sz w:val="20"/><w:szCs w:val="20"/></w:rPr></w:r></w:p><w:p><w:pPr><w:pStyle w:val="Normal"/><w:rPr><w:rFonts w:ascii="Tahoma" w:hAnsi="Tahoma" w:eastAsia="Tahoma" w:cs="Tahoma"/><w:sz w:val="20"/><w:szCs w:val="20"/></w:rPr></w:pPr><w:r><w:rPr><w:rFonts w:eastAsia="Tahoma" w:cs="Tahoma" w:ascii="Tahoma" w:hAnsi="Tahoma"/><w:sz w:val="20"/><w:szCs w:val="20"/></w:rPr></w:r></w:p><w:p><w:pPr><w:pStyle w:val="Normal"/><w:tabs><w:tab w:val="left" w:pos="659" w:leader="none"/></w:tabs><w:spacing w:before="211" w:after="0"/><w:ind w:right="304" w:hanging="0"/><w:jc w:val="center"/><w:rPr><w:rFonts w:ascii="Tahoma" w:hAnsi="Tahoma" w:eastAsia="Tahoma" w:cs="Tahoma"/><w:sz w:val="18"/><w:szCs w:val="18"/></w:rPr></w:pPr><w:r><w:rPr><w:rFonts w:ascii="Tahoma" w:hAnsi="Tahoma"/><w:w w:val="105"/><w:position w:val="12"/><w:sz w:val="18"/></w:rPr><w:t>NO</w:t><w:tab/></w:r><w:r><w:rPr><w:rFonts w:ascii="Tahoma" w:hAnsi="Tahoma"/><w:w w:val="105"/><w:sz w:val="18"/></w:rPr><w:t>i</w:t></w:r><w:r><w:rPr><w:rFonts w:ascii="Tahoma" w:hAnsi="Tahoma"/><w:spacing w:val="0"/><w:w w:val="105"/><w:sz w:val="18"/></w:rPr><w:t xml:space="preserve"> </w:t></w:r><w:r><w:rPr><w:rFonts w:ascii="Tahoma" w:hAnsi="Tahoma"/><w:w w:val="105"/><w:sz w:val="18"/></w:rPr><w:t>=</w:t></w:r><w:r><w:rPr><w:rFonts w:ascii="Tahoma" w:hAnsi="Tahoma"/><w:spacing w:val="0"/><w:w w:val="105"/><w:sz w:val="18"/></w:rPr><w:t xml:space="preserve"> </w:t></w:r><w:r><w:rPr><w:rFonts w:ascii="Tahoma" w:hAnsi="Tahoma"/><w:w w:val="105"/><w:sz w:val="18"/></w:rPr><w:t>Nmissing*</w:t></w:r></w:p><w:p><w:pPr><w:pStyle w:val="Normal"/><w:spacing w:before="12" w:after="0"/><w:rPr><w:rFonts w:ascii="Tahoma" w:hAnsi="Tahoma" w:eastAsia="Tahoma" w:cs="Tahoma"/><w:sz w:val="25"/><w:szCs w:val="25"/></w:rPr></w:pPr><w:r><w:rPr><w:rFonts w:eastAsia="Tahoma" w:cs="Tahoma" w:ascii="Tahoma" w:hAnsi="Tahoma"/><w:sz w:val="25"/><w:szCs w:val="25"/></w:rPr></w:r></w:p><w:p><w:pPr><w:sectPr><w:type w:val="continuous"/><w:pgSz w:w="12240" w:h="15840"/><w:pgMar w:left="1020" w:right="1020" w:header="0" w:top="1440" w:footer="0" w:bottom="280" w:gutter="0"/><w:formProt w:val="false"/><w:textDirection w:val="lrTb"/><w:docGrid w:type="default" w:linePitch="240" w:charSpace="4294965247"/></w:sectPr></w:pPr></w:p><w:p><w:pPr><w:pStyle w:val="Normal"/><w:spacing w:before="64" w:after="0"/><w:ind w:left="4069" w:firstLine="1296"/><w:rPr><w:rFonts w:ascii="Tahoma" w:hAnsi="Tahoma" w:eastAsia="Tahoma" w:cs="Tahoma"/><w:sz w:val="18"/><w:szCs w:val="18"/></w:rPr></w:pPr><w:r><w:rPr><w:rFonts w:ascii="Tahoma" w:hAnsi="Tahoma"/><w:w w:val="110"/><w:sz w:val="18"/></w:rPr><w:t>YES</w:t></w:r></w:p><w:p><w:pPr><w:pStyle w:val="Normal"/><w:spacing w:before="9" w:after="0"/><w:rPr><w:rFonts w:ascii="Tahoma" w:hAnsi="Tahoma" w:eastAsia="Tahoma" w:cs="Tahoma"/><w:sz w:val="20"/><w:szCs w:val="20"/></w:rPr></w:pPr><w:r><w:rPr><w:rFonts w:eastAsia="Tahoma" w:cs="Tahoma" w:ascii="Tahoma" w:hAnsi="Tahoma"/><w:sz w:val="20"/><w:szCs w:val="20"/></w:rPr></w:r></w:p><w:p><w:pPr><w:pStyle w:val="Normal"/><w:spacing w:lineRule="exact" w:line="182"/><w:ind w:right="1381" w:hanging="0"/><w:jc w:val="right"/><w:rPr><w:rFonts w:ascii="Tahoma" w:hAnsi="Tahoma" w:eastAsia="Tahoma" w:cs="Tahoma"/><w:sz w:val="18"/><w:szCs w:val="18"/></w:rPr></w:pPr><w:r><w:rPr><w:rFonts w:ascii="Tahoma" w:hAnsi="Tahoma"/><w:w w:val="105"/><w:sz w:val="18"/></w:rPr><w:t>NO</w:t></w:r></w:p><w:p><w:pPr><w:pStyle w:val="Normal"/><w:spacing w:lineRule="exact" w:line="182"/><w:jc w:val="right"/><w:rPr><w:rFonts w:ascii="Tahoma" w:hAnsi="Tahoma" w:eastAsia="Tahoma" w:cs="Tahoma"/><w:sz w:val="18"/><w:szCs w:val="18"/></w:rPr></w:pPr><w:r><w:rPr><w:rFonts w:ascii="Tahoma" w:hAnsi="Tahoma"/><w:sz w:val="18"/></w:rPr><w:t>j</w:t></w:r><w:r><w:rPr><w:rFonts w:ascii="Tahoma" w:hAnsi="Tahoma"/><w:spacing w:val="1"/><w:sz w:val="18"/></w:rPr><w:t xml:space="preserve"> </w:t></w:r><w:r><w:rPr><w:rFonts w:ascii="Tahoma" w:hAnsi="Tahoma"/><w:sz w:val="18"/></w:rPr><w:t>=</w:t></w:r><w:r><w:rPr><w:rFonts w:ascii="Tahoma" w:hAnsi="Tahoma"/><w:spacing w:val="2"/><w:sz w:val="18"/></w:rPr><w:t xml:space="preserve"> </w:t></w:r><w:r><w:rPr><w:rFonts w:ascii="Tahoma" w:hAnsi="Tahoma"/><w:spacing w:val="0"/><w:sz w:val="18"/></w:rPr><w:t>Nvar**</w:t></w:r></w:p><w:p><w:pPr><w:pStyle w:val="Normal"/><w:rPr><w:rFonts w:ascii="Tahoma" w:hAnsi="Tahoma" w:eastAsia="Tahoma" w:cs="Tahoma"/><w:sz w:val="18"/><w:szCs w:val="18"/></w:rPr></w:pPr><w:r><w:rPr><w:rFonts w:eastAsia="Tahoma" w:cs="Tahoma" w:ascii="Tahoma" w:hAnsi="Tahoma"/><w:sz w:val="18"/><w:szCs w:val="18"/></w:rPr></w:r></w:p><w:p><w:pPr><w:pStyle w:val="Normal"/><w:spacing w:before="6" w:after="0"/><w:rPr><w:rFonts w:ascii="Tahoma" w:hAnsi="Tahoma" w:eastAsia="Tahoma" w:cs="Tahoma"/><w:sz w:val="21"/><w:szCs w:val="21"/></w:rPr></w:pPr><w:r><w:br w:type="column"/></w:r><w:r><w:rPr><w:rFonts w:eastAsia="Tahoma" w:cs="Tahoma" w:ascii="Tahoma" w:hAnsi="Tahoma"/><w:sz w:val="21"/><w:szCs w:val="21"/></w:rPr></w:r></w:p><w:p><w:pPr><w:pStyle w:val="Normal"/><w:ind w:left="398" w:hanging="0"/><w:rPr><w:rFonts w:ascii="Tahoma" w:hAnsi="Tahoma" w:eastAsia="Tahoma" w:cs="Tahoma"/><w:sz w:val="18"/><w:szCs w:val="18"/></w:rPr></w:pPr><w:r><w:rPr><w:rFonts w:ascii="Tahoma" w:hAnsi="Tahoma"/><w:w w:val="105"/><w:sz w:val="18"/></w:rPr><w:t>YES</w:t></w:r></w:p><w:p><w:pPr><w:pStyle w:val="Normal"/><w:rPr><w:rFonts w:ascii="Tahoma" w:hAnsi="Tahoma" w:eastAsia="Tahoma" w:cs="Tahoma"/><w:sz w:val="18"/><w:szCs w:val="18"/></w:rPr></w:pPr><w:r><w:rPr><w:rFonts w:eastAsia="Tahoma" w:cs="Tahoma" w:ascii="Tahoma" w:hAnsi="Tahoma"/><w:sz w:val="18"/><w:szCs w:val="18"/></w:rPr></w:r></w:p><w:p><w:pPr><w:pStyle w:val="Normal"/><w:rPr><w:rFonts w:ascii="Tahoma" w:hAnsi="Tahoma" w:eastAsia="Tahoma" w:cs="Tahoma"/><w:sz w:val="18"/><w:szCs w:val="18"/></w:rPr></w:pPr><w:r><w:br w:type="column"/></w:r><w:r><w:rPr><w:rFonts w:eastAsia="Tahoma" w:cs="Tahoma" w:ascii="Tahoma" w:hAnsi="Tahoma"/><w:sz w:val="18"/><w:szCs w:val="18"/></w:rPr></w:r></w:p><w:p><w:pPr><w:pStyle w:val="Normal"/><w:spacing w:lineRule="auto" w:line="264" w:before="127" w:after="0"/><w:ind w:left="687" w:right="1932" w:hanging="387"/><w:rPr><w:rFonts w:ascii="Gill Sans MT" w:hAnsi="Gill Sans MT" w:eastAsia="Gill Sans MT" w:cs="Gill Sans MT"/><w:sz w:val="18"/><w:szCs w:val="18"/></w:rPr></w:pPr><w:r><w:rPr><w:rFonts w:ascii="Gill Sans MT" w:hAnsi="Gill Sans MT"/><w:b/><w:color w:val="FFFFFF"/><w:sz w:val="18"/></w:rPr><w:t>Save</w:t></w:r><w:r><w:rPr><w:rFonts w:ascii="Gill Sans MT" w:hAnsi="Gill Sans MT"/><w:b/><w:color w:val="FFFFFF"/><w:spacing w:val="1"/><w:sz w:val="18"/></w:rPr><w:t xml:space="preserve"> </w:t></w:r><w:r><w:rPr><w:rFonts w:ascii="Gill Sans MT" w:hAnsi="Gill Sans MT"/><w:b/><w:color w:val="FFFFFF"/><w:sz w:val="18"/></w:rPr><w:t>the</w:t></w:r><w:r><w:rPr><w:rFonts w:ascii="Gill Sans MT" w:hAnsi="Gill Sans MT"/><w:b/><w:color w:val="FFFFFF"/><w:spacing w:val="2"/><w:sz w:val="18"/></w:rPr><w:t xml:space="preserve"> </w:t></w:r><w:r><w:rPr><w:rFonts w:ascii="Gill Sans MT" w:hAnsi="Gill Sans MT"/><w:b/><w:color w:val="FFFFFF"/><w:sz w:val="18"/></w:rPr><w:t>Gapless</w:t></w:r><w:r><w:rPr><w:rFonts w:ascii="Gill Sans MT" w:hAnsi="Gill Sans MT"/><w:b/><w:color w:val="FFFFFF"/><w:w w:val="97"/><w:sz w:val="18"/></w:rPr><w:t xml:space="preserve"> </w:t></w:r><w:r><w:rPr><w:rFonts w:ascii="Gill Sans MT" w:hAnsi="Gill Sans MT"/><w:b/><w:color w:val="FFFFFF"/><w:sz w:val="18"/></w:rPr><w:t>Dataset</w:t></w:r></w:p><w:p><w:pPr><w:sectPr><w:type w:val="continuous"/><w:pgSz w:w="12240" w:h="15840"/><w:pgMar w:left="1020" w:right="1020" w:header="0" w:top="1440" w:footer="0" w:bottom="280" w:gutter="0"/><w:cols w:num="3" w:equalWidth="false" w:sep="false"><w:col w:w="5718" w:space="40"/><w:col w:w="732" w:space="40"/><w:col w:w="3668"/></w:cols><w:formProt w:val="false"/><w:textDirection w:val="lrTb"/><w:docGrid w:type="default" w:linePitch="240" w:charSpace="4294965247"/></w:sectPr></w:pPr></w:p><w:p><w:pPr><w:pStyle w:val="Normal"/><w:rPr><w:rFonts w:ascii="Gill Sans MT" w:hAnsi="Gill Sans MT" w:eastAsia="Gill Sans MT" w:cs="Gill Sans MT"/><w:b/><w:b/><w:bCs/><w:sz w:val="20"/><w:szCs w:val="20"/></w:rPr></w:pPr><w:r><w:rPr><w:rFonts w:eastAsia="Gill Sans MT" w:cs="Gill Sans MT" w:ascii="Gill Sans MT" w:hAnsi="Gill Sans MT"/><w:b/><w:bCs/><w:sz w:val="20"/><w:szCs w:val="20"/></w:rPr></w:r></w:p><w:p><w:pPr><w:pStyle w:val="Normal"/><w:rPr><w:rFonts w:ascii="Gill Sans MT" w:hAnsi="Gill Sans MT" w:eastAsia="Gill Sans MT" w:cs="Gill Sans MT"/><w:b/><w:b/><w:bCs/><w:sz w:val="20"/><w:szCs w:val="20"/></w:rPr></w:pPr><w:r><w:rPr><w:rFonts w:eastAsia="Gill Sans MT" w:cs="Gill Sans MT" w:ascii="Gill Sans MT" w:hAnsi="Gill Sans MT"/><w:b/><w:bCs/><w:sz w:val="20"/><w:szCs w:val="20"/></w:rPr></w:r></w:p><w:p><w:pPr><w:pStyle w:val="Normal"/><w:rPr><w:rFonts w:ascii="Gill Sans MT" w:hAnsi="Gill Sans MT" w:eastAsia="Gill Sans MT" w:cs="Gill Sans MT"/><w:b/><w:b/><w:bCs/><w:sz w:val="20"/><w:szCs w:val="20"/></w:rPr></w:pPr><w:r><w:rPr><w:rFonts w:eastAsia="Gill Sans MT" w:cs="Gill Sans MT" w:ascii="Gill Sans MT" w:hAnsi="Gill Sans MT"/><w:b/><w:bCs/><w:sz w:val="20"/><w:szCs w:val="20"/></w:rPr></w:r></w:p><w:p><w:pPr><w:pStyle w:val="Normal"/><w:rPr><w:rFonts w:ascii="Gill Sans MT" w:hAnsi="Gill Sans MT" w:eastAsia="Gill Sans MT" w:cs="Gill Sans MT"/><w:b/><w:b/><w:bCs/><w:sz w:val="20"/><w:szCs w:val="20"/></w:rPr></w:pPr><w:r><w:rPr><w:rFonts w:eastAsia="Gill Sans MT" w:cs="Gill Sans MT" w:ascii="Gill Sans MT" w:hAnsi="Gill Sans MT"/><w:b/><w:bCs/><w:sz w:val="20"/><w:szCs w:val="20"/></w:rPr></w:r></w:p><w:p><w:pPr><w:pStyle w:val="Normal"/><w:rPr><w:rFonts w:ascii="Gill Sans MT" w:hAnsi="Gill Sans MT" w:eastAsia="Gill Sans MT" w:cs="Gill Sans MT"/><w:b/><w:b/><w:bCs/><w:sz w:val="20"/><w:szCs w:val="20"/></w:rPr></w:pPr><w:r><w:rPr><w:rFonts w:eastAsia="Gill Sans MT" w:cs="Gill Sans MT" w:ascii="Gill Sans MT" w:hAnsi="Gill Sans MT"/><w:b/><w:bCs/><w:sz w:val="20"/><w:szCs w:val="20"/></w:rPr></w:r></w:p><w:p><w:pPr><w:pStyle w:val="Normal"/><w:rPr><w:rFonts w:ascii="Gill Sans MT" w:hAnsi="Gill Sans MT" w:eastAsia="Gill Sans MT" w:cs="Gill Sans MT"/><w:b/><w:b/><w:bCs/><w:sz w:val="20"/><w:szCs w:val="20"/></w:rPr></w:pPr><w:r><w:rPr><w:rFonts w:eastAsia="Gill Sans MT" w:cs="Gill Sans MT" w:ascii="Gill Sans MT" w:hAnsi="Gill Sans MT"/><w:b/><w:bCs/><w:sz w:val="20"/><w:szCs w:val="20"/></w:rPr></w:r></w:p><w:p><w:pPr><w:pStyle w:val="Normal"/><w:rPr><w:rFonts w:ascii="Gill Sans MT" w:hAnsi="Gill Sans MT" w:eastAsia="Gill Sans MT" w:cs="Gill Sans MT"/><w:b/><w:b/><w:bCs/><w:sz w:val="20"/><w:szCs w:val="20"/></w:rPr></w:pPr><w:r><w:rPr><w:rFonts w:eastAsia="Gill Sans MT" w:cs="Gill Sans MT" w:ascii="Gill Sans MT" w:hAnsi="Gill Sans MT"/><w:b/><w:bCs/><w:sz w:val="20"/><w:szCs w:val="20"/></w:rPr></w:r></w:p><w:p><w:pPr><w:pStyle w:val="Normal"/><w:spacing w:before="4" w:after="0"/><w:rPr><w:rFonts w:ascii="Gill Sans MT" w:hAnsi="Gill Sans MT" w:eastAsia="Gill Sans MT" w:cs="Gill Sans MT"/><w:b/><w:b/><w:bCs/><w:sz w:val="18"/><w:szCs w:val="18"/></w:rPr></w:pPr><w:r><w:rPr><w:rFonts w:eastAsia="Gill Sans MT" w:cs="Gill Sans MT" w:ascii="Gill Sans MT" w:hAnsi="Gill Sans MT"/><w:b/><w:bCs/><w:sz w:val="18"/><w:szCs w:val="18"/></w:rPr></w:r></w:p><w:p><w:pPr><w:pStyle w:val="TextBody"/><w:spacing w:lineRule="auto" w:line="249" w:before="55" w:after="0"/><w:ind w:left="113" w:right="113" w:hanging="0"/><w:rPr></w:rPr></w:pPr><w:r><w:rPr></w:rPr><w:t>Figure</w:t></w:r><w:r><w:rPr><w:spacing w:val="25"/></w:rPr><w:t xml:space="preserve"> </w:t></w:r><w:r><w:rPr></w:rPr><w:t>8.1:</w:t></w:r><w:r><w:rPr><w:spacing w:val="57"/></w:rPr><w:t xml:space="preserve"> </w:t></w:r><w:r><w:rPr></w:rPr><w:t>WHAT</w:t></w:r><w:r><w:rPr><w:spacing w:val="24"/></w:rPr><w:t xml:space="preserve"> </w:t></w:r><w:r><w:rPr></w:rPr><w:t>workflow</w:t></w:r><w:r><w:rPr><w:spacing w:val="26"/></w:rPr><w:t xml:space="preserve"> </w:t></w:r><w:r><w:rPr></w:rPr><w:t>for</w:t></w:r><w:r><w:rPr><w:spacing w:val="25"/></w:rPr><w:t xml:space="preserve"> </w:t></w:r><w:r><w:rPr></w:rPr><w:t>the</w:t></w:r><w:r><w:rPr><w:spacing w:val="24"/></w:rPr><w:t xml:space="preserve"> </w:t></w:r><w:del w:id="2708" w:author="Rivard, Christine" w:date="2015-03-27T14:33:00Z"><w:r><w:rPr></w:rPr><w:delText>interpretation</w:delText></w:r></w:del><w:del w:id="2709" w:author="Rivard, Christine" w:date="2015-03-27T14:33:00Z"><w:r><w:rPr><w:spacing w:val="24"/></w:rPr><w:delText xml:space="preserve"> </w:delText></w:r></w:del><w:del w:id="2710" w:author="Rivard, Christine" w:date="2015-03-27T14:33:00Z"><w:r><w:rPr></w:rPr><w:delText>of</w:delText></w:r></w:del><w:ins w:id="2711" w:author="Rivard, Christine" w:date="2015-03-27T14:33:00Z"><w:r><w:rPr></w:rPr><w:t>gap-filling procedure for</w:t></w:r></w:ins><w:r><w:rPr><w:spacing w:val="24"/></w:rPr><w:t xml:space="preserve"> </w:t></w:r><w:del w:id="2712" w:author="Rivard, Christine" w:date="2015-03-27T14:32:00Z"><w:r><w:rPr></w:rPr><w:delText>groundwater-level</w:delText></w:r></w:del><w:ins w:id="2713" w:author="Rivard, Christine" w:date="2015-03-27T14:32:00Z"><w:r><w:rPr></w:rPr><w:t>weather</w:t></w:r></w:ins><w:r><w:rPr><w:spacing w:val="26"/></w:rPr><w:t xml:space="preserve"> </w:t></w:r><w:r><w:rPr></w:rPr><w:t>time-series</w:t></w:r><w:del w:id="2714" w:author="Rivard, Christine" w:date="2015-03-27T14:32:00Z"><w:r><w:rPr><w:spacing w:val="24"/></w:rPr><w:delText xml:space="preserve"> </w:delText></w:r></w:del><w:del w:id="2715" w:author="Rivard, Christine" w:date="2015-03-27T14:32:00Z"><w:r><w:rPr></w:rPr><w:delText>measured</w:delText></w:r></w:del><w:del w:id="2716" w:author="Rivard, Christine" w:date="2015-03-27T14:32:00Z"><w:r><w:rPr><w:spacing w:val="25"/></w:rPr><w:delText xml:space="preserve"> </w:delText></w:r></w:del><w:del w:id="2717" w:author="Rivard, Christine" w:date="2015-03-27T14:32:00Z"><w:r><w:rPr></w:rPr><w:delText>in</w:delText></w:r></w:del><w:del w:id="2718" w:author="Rivard, Christine" w:date="2015-03-27T14:32:00Z"><w:r><w:rPr><w:spacing w:val="24"/></w:rPr><w:delText xml:space="preserve"> </w:delText></w:r></w:del><w:del w:id="2719" w:author="Rivard, Christine" w:date="2015-03-27T14:32:00Z"><w:r><w:rPr></w:rPr><w:delText>an</w:delText></w:r></w:del><w:del w:id="2720" w:author="Rivard, Christine" w:date="2015-03-27T14:32:00Z"><w:r><w:rPr><w:w w:val="106"/></w:rPr><w:delText xml:space="preserve"> </w:delText></w:r></w:del><w:del w:id="2721" w:author="Rivard, Christine" w:date="2015-03-27T14:32:00Z"><w:r><w:rPr></w:rPr><w:delText>observation</w:delText></w:r></w:del><w:del w:id="2722" w:author="Rivard, Christine" w:date="2015-03-27T14:32:00Z"><w:r><w:rPr><w:spacing w:val="41"/></w:rPr><w:delText xml:space="preserve"> </w:delText></w:r></w:del><w:del w:id="2723" w:author="Rivard, Christine" w:date="2015-03-27T14:32:00Z"><w:r><w:rPr></w:rPr><w:delText>well</w:delText></w:r></w:del><w:del w:id="2724" w:author="Rivard, Christine" w:date="2015-03-27T14:32:00Z"><w:r><w:rPr><w:spacing w:val="41"/></w:rPr><w:delText xml:space="preserve"> </w:delText></w:r></w:del><w:del w:id="2725" w:author="Rivard, Christine" w:date="2015-03-27T14:32:00Z"><w:r><w:rPr></w:rPr><w:delText>or</w:delText></w:r></w:del><w:del w:id="2726" w:author="Rivard, Christine" w:date="2015-03-27T14:32:00Z"><w:r><w:rPr><w:spacing w:val="41"/></w:rPr><w:delText xml:space="preserve"> </w:delText></w:r></w:del><w:del w:id="2727" w:author="Rivard, Christine" w:date="2015-03-27T14:32:00Z"><w:r><w:rPr></w:rPr><w:delText>a</w:delText></w:r></w:del><w:del w:id="2728" w:author="Rivard, Christine" w:date="2015-03-27T14:32:00Z"><w:r><w:rPr><w:spacing w:val="41"/></w:rPr><w:delText xml:space="preserve"> </w:delText></w:r></w:del><w:del w:id="2729" w:author="Rivard, Christine" w:date="2015-03-27T14:32:00Z"><w:r><w:rPr></w:rPr><w:delText>piezometer</w:delText></w:r></w:del><w:r><w:rPr></w:rPr><w:t>.</w:t></w:r><w:ins w:id="2730" w:author="Rivard, Christine" w:date="2015-03-27T14:33:00Z"><w:r><w:rPr></w:rPr><w:t>???</w:t></w:r></w:ins></w:p><w:p><w:pPr><w:pStyle w:val="Normal"/><w:spacing w:before="10" w:after="0"/><w:rPr><w:rFonts w:ascii="Times New Roman" w:hAnsi="Times New Roman" w:eastAsia="Times New Roman" w:cs="Times New Roman"/><w:sz w:val="25"/><w:szCs w:val="25"/></w:rPr></w:pPr><w:r><w:rPr><w:rFonts w:eastAsia="Times New Roman" w:cs="Times New Roman" w:ascii="Times New Roman" w:hAnsi="Times New Roman"/><w:sz w:val="25"/><w:szCs w:val="25"/></w:rPr></w:r></w:p><w:p><w:pPr><w:pStyle w:val="TextBody"/><w:ind w:left="0" w:hanging="0"/><w:jc w:val="center"/><w:rPr></w:rPr></w:pPr><w:r><w:rPr></w:rPr><w:t>40</w:t></w:r></w:p><w:p><w:pPr><w:pStyle w:val="Normal"/><w:spacing w:before="3" w:after="0"/><w:rPr><w:rFonts w:ascii="Times New Roman" w:hAnsi="Times New Roman" w:eastAsia="Times New Roman" w:cs="Times New Roman"/><w:sz w:val="31"/><w:szCs w:val="31"/></w:rPr></w:pPr><w:r><w:rPr><w:rFonts w:eastAsia="Times New Roman" w:cs="Times New Roman" w:ascii="Times New Roman" w:hAnsi="Times New Roman"/><w:sz w:val="31"/><w:szCs w:val="31"/></w:rPr></w:r></w:p><w:p><w:pPr><w:pStyle w:val="Heading3"/><w:numPr><w:ilvl w:val="2"/><w:numId w:val="4"/></w:numPr><w:tabs><w:tab w:val="left" w:pos="1101" w:leader="none"/></w:tabs><w:jc w:val="both"/><w:rPr><w:b w:val="false"/><w:b w:val="false"/><w:bCs w:val="false"/></w:rPr></w:pPr><w:bookmarkStart w:id="102" w:name="_bookmark59"/><w:bookmarkStart w:id="103" w:name="Step_2:_Filling_the_Gaps"/><w:bookmarkEnd w:id="102"/><w:bookmarkEnd w:id="103"/><w:r><w:rPr></w:rPr><w:t>Step</w:t></w:r><w:r><w:rPr><w:spacing w:val="14"/></w:rPr><w:t xml:space="preserve"> </w:t></w:r><w:r><w:rPr></w:rPr><w:t>2:</w:t></w:r><w:r><w:rPr><w:spacing w:val="44"/></w:rPr><w:t xml:space="preserve"> </w:t></w:r><w:r><w:rPr></w:rPr><w:t>Filling</w:t></w:r><w:r><w:rPr><w:spacing w:val="15"/></w:rPr><w:t xml:space="preserve"> </w:t></w:r><w:r><w:rPr></w:rPr><w:t>the</w:t></w:r><w:r><w:rPr><w:spacing w:val="14"/></w:rPr><w:t xml:space="preserve"> </w:t></w:r><w:r><w:rPr></w:rPr><w:t>Gaps</w:t></w:r></w:p><w:p><w:pPr><w:pStyle w:val="TextBody"/><w:spacing w:lineRule="auto" w:line="249" w:before="158" w:after="0"/><w:ind w:left="105" w:right="105" w:hanging="0"/><w:jc w:val="both"/><w:rPr></w:rPr></w:pPr><w:r><w:rPr><w:w w:val="105"/></w:rPr><w:t>The</w:t></w:r><w:r><w:rPr><w:spacing w:val="29"/><w:w w:val="105"/></w:rPr><w:t xml:space="preserve"> </w:t></w:r><w:r><w:rPr><w:w w:val="105"/></w:rPr><w:t>procedure</w:t></w:r><w:r><w:rPr><w:spacing w:val="29"/><w:w w:val="105"/></w:rPr><w:t xml:space="preserve"> </w:t></w:r><w:r><w:rPr><w:w w:val="105"/></w:rPr><w:t>for</w:t></w:r><w:r><w:rPr><w:spacing w:val="30"/><w:w w:val="105"/></w:rPr><w:t xml:space="preserve"> </w:t></w:r><w:r><w:rPr><w:w w:val="105"/></w:rPr><w:t>filling</w:t></w:r><w:r><w:rPr><w:spacing w:val="31"/><w:w w:val="105"/></w:rPr><w:t xml:space="preserve"> </w:t></w:r><w:r><w:rPr><w:w w:val="105"/></w:rPr><w:t>the</w:t></w:r><w:r><w:rPr><w:spacing w:val="30"/><w:w w:val="105"/></w:rPr><w:t xml:space="preserve"> </w:t></w:r><w:r><w:rPr><w:w w:val="105"/></w:rPr><w:t>gaps</w:t></w:r><w:r><w:rPr><w:spacing w:val="30"/><w:w w:val="105"/></w:rPr><w:t xml:space="preserve"> </w:t></w:r><w:r><w:rPr><w:w w:val="105"/></w:rPr><w:t>in</w:t></w:r><w:r><w:rPr><w:spacing w:val="29"/><w:w w:val="105"/></w:rPr><w:t xml:space="preserve"> </w:t></w:r><w:r><w:rPr><w:w w:val="105"/></w:rPr><w:t>the</w:t></w:r><w:r><w:rPr><w:spacing w:val="30"/><w:w w:val="105"/></w:rPr><w:t xml:space="preserve"> </w:t></w:r><w:r><w:rPr><w:w w:val="105"/></w:rPr><w:t>weather</w:t></w:r><w:r><w:rPr><w:spacing w:val="30"/><w:w w:val="105"/></w:rPr><w:t xml:space="preserve"> </w:t></w:r><w:r><w:rPr><w:w w:val="105"/></w:rPr><w:t>data</w:t></w:r><w:r><w:rPr><w:spacing w:val="30"/><w:w w:val="105"/></w:rPr><w:t xml:space="preserve"> </w:t></w:r><w:r><w:rPr><w:w w:val="105"/></w:rPr><w:t>includes</w:t></w:r><w:r><w:rPr><w:spacing w:val="29"/><w:w w:val="105"/></w:rPr><w:t xml:space="preserve"> </w:t></w:r><w:r><w:rPr><w:w w:val="105"/></w:rPr><w:t>two</w:t></w:r><w:r><w:rPr><w:spacing w:val="30"/><w:w w:val="105"/></w:rPr><w:t xml:space="preserve"> </w:t></w:r><w:r><w:rPr><w:spacing w:val="0"/><w:w w:val="105"/></w:rPr><w:t>nested</w:t></w:r><w:r><w:rPr><w:spacing w:val="29"/><w:w w:val="105"/></w:rPr><w:t xml:space="preserve"> </w:t></w:r><w:r><w:rPr><w:w w:val="105"/></w:rPr><w:t>loops.</w:t></w:r><w:r><w:rPr><w:spacing w:val="11"/><w:w w:val="105"/></w:rPr><w:t xml:space="preserve"> </w:t></w:r><w:r><w:rPr><w:w w:val="105"/></w:rPr><w:t>The</w:t></w:r><w:r><w:rPr><w:spacing w:val="30"/><w:w w:val="105"/></w:rPr><w:t xml:space="preserve"> </w:t></w:r><w:r><w:rPr><w:w w:val="105"/></w:rPr><w:t>external</w:t></w:r><w:r><w:rPr><w:spacing w:val="24"/><w:w w:val="108"/></w:rPr><w:t xml:space="preserve"> </w:t></w:r><w:r><w:rPr><w:w w:val="105"/></w:rPr><w:t>loop,</w:t></w:r><w:r><w:rPr><w:spacing w:val="0"/><w:w w:val="105"/></w:rPr><w:t xml:space="preserve"> </w:t></w:r><w:r><w:rPr><w:w w:val="105"/></w:rPr><w:t>labeled</w:t></w:r><w:r><w:rPr><w:spacing w:val="0"/><w:w w:val="105"/></w:rPr><w:t xml:space="preserve"> ‘‘Loop </w:t></w:r><w:r><w:rPr><w:w w:val="105"/></w:rPr><w:t>A’’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Figure</w:t></w:r><w:r><w:rPr><w:spacing w:val="0"/><w:w w:val="105"/></w:rPr><w:t xml:space="preserve"> </w:t></w:r><w:hyperlink w:anchor="_bookmark58"><w:r><w:rPr><w:rStyle w:val="InternetLink"/><w:spacing w:val="0"/><w:w w:val="105"/></w:rPr><w:t>8.1,</w:t></w:r></w:hyperlink><w:r><w:rPr><w:spacing w:val="0"/><w:w w:val="105"/></w:rPr><w:t xml:space="preserve"> </w:t></w:r><w:r><w:rPr><w:w w:val="105"/></w:rPr><w:t>iterates</w:t></w:r><w:r><w:rPr><w:spacing w:val="0"/><w:w w:val="105"/></w:rPr><w:t xml:space="preserve"> </w:t></w:r><w:r><w:rPr><w:w w:val="105"/></w:rPr><w:t>over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time</w:t></w:r><w:r><w:rPr><w:spacing w:val="0"/><w:w w:val="105"/></w:rPr><w:t xml:space="preserve"> </w:t></w:r><w:r><w:rPr><w:w w:val="105"/></w:rPr><w:t>series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four</w:t></w:r><w:r><w:rPr><w:spacing w:val="0"/><w:w w:val="105"/></w:rPr><w:t xml:space="preserve"> weather </w:t></w:r><w:r><w:rPr><w:w w:val="105"/></w:rPr><w:t>variables</w:t></w:r><w:r><w:rPr><w:spacing w:val="0"/><w:w w:val="105"/></w:rPr><w:t xml:space="preserve"> </w:t></w:r><w:r><w:rPr><w:w w:val="105"/></w:rPr><w:t>for</w:t></w:r><w:r><w:rPr><w:spacing w:val="0"/><w:w w:val="105"/></w:rPr><w:t xml:space="preserve"> </w:t></w:r><w:r><w:rPr><w:w w:val="105"/></w:rPr><w:t>the</w:t></w:r><w:r><w:rPr><w:spacing w:val="29"/><w:w w:val="108"/></w:rPr><w:t xml:space="preserve"> </w:t></w:r><w:r><w:rPr><w:w w:val="105"/></w:rPr><w:t>target</w:t></w:r><w:r><w:rPr><w:spacing w:val="19"/><w:w w:val="105"/></w:rPr><w:t xml:space="preserve"> </w:t></w:r><w:r><w:rPr><w:w w:val="105"/></w:rPr><w:t>station.</w:t></w:r><w:r><w:rPr><w:spacing w:val="47"/><w:w w:val="105"/></w:rPr><w:t xml:space="preserve"> </w:t></w:r><w:r><w:rPr><w:w w:val="105"/></w:rPr><w:t>The</w:t></w:r><w:r><w:rPr><w:spacing w:val="20"/><w:w w:val="105"/></w:rPr><w:t xml:space="preserve"> </w:t></w:r><w:r><w:rPr><w:w w:val="105"/></w:rPr><w:t>inner</w:t></w:r><w:r><w:rPr><w:spacing w:val="19"/><w:w w:val="105"/></w:rPr><w:t xml:space="preserve"> </w:t></w:r><w:r><w:rPr><w:w w:val="105"/></w:rPr><w:t>loop,</w:t></w:r><w:r><w:rPr><w:spacing w:val="19"/><w:w w:val="105"/></w:rPr><w:t xml:space="preserve"> </w:t></w:r><w:r><w:rPr><w:w w:val="105"/></w:rPr><w:t>labeled</w:t></w:r><w:r><w:rPr><w:spacing w:val="18"/><w:w w:val="105"/></w:rPr><w:t xml:space="preserve"> </w:t></w:r><w:r><w:rPr><w:w w:val="105"/></w:rPr><w:t>‘‘Loop</w:t></w:r><w:r><w:rPr><w:spacing w:val="19"/><w:w w:val="105"/></w:rPr><w:t xml:space="preserve"> </w:t></w:r><w:r><w:rPr><w:w w:val="105"/></w:rPr><w:t>B’’,</w:t></w:r><w:r><w:rPr><w:spacing w:val="20"/><w:w w:val="105"/></w:rPr><w:t xml:space="preserve"> </w:t></w:r><w:r><w:rPr><w:w w:val="105"/></w:rPr><w:t>iterates</w:t></w:r><w:r><w:rPr><w:spacing w:val="18"/><w:w w:val="105"/></w:rPr><w:t xml:space="preserve"> </w:t></w:r><w:r><w:rPr><w:spacing w:val="0"/><w:w w:val="105"/></w:rPr><w:t>over</w:t></w:r><w:r><w:rPr><w:spacing w:val="19"/><w:w w:val="105"/></w:rPr><w:t xml:space="preserve"> </w:t></w:r><w:r><w:rPr><w:w w:val="105"/></w:rPr><w:t>every</w:t></w:r><w:r><w:rPr><w:spacing w:val="19"/><w:w w:val="105"/></w:rPr><w:t xml:space="preserve"> </w:t></w:r><w:r><w:rPr><w:w w:val="105"/></w:rPr><w:t>missing</w:t></w:r><w:r><w:rPr><w:spacing w:val="19"/><w:w w:val="105"/></w:rPr><w:t xml:space="preserve"> </w:t></w:r><w:r><w:rPr><w:w w:val="105"/></w:rPr><w:t>value</w:t></w:r><w:del w:id="2731" w:author="Rivard, Christine" w:date="2015-03-27T14:43:00Z"><w:r><w:rPr><w:w w:val="105"/></w:rPr><w:delText>s</w:delText></w:r></w:del><w:r><w:rPr><w:spacing w:val="20"/><w:w w:val="105"/></w:rPr><w:t xml:space="preserve"> </w:t></w:r><w:r><w:rPr><w:w w:val="105"/></w:rPr><w:t>in</w:t></w:r><w:r><w:rPr><w:spacing w:val="19"/><w:w w:val="105"/></w:rPr><w:t xml:space="preserve"> </w:t></w:r><w:r><w:rPr><w:w w:val="105"/></w:rPr><w:t>the</w:t></w:r><w:r><w:rPr><w:spacing w:val="19"/><w:w w:val="105"/></w:rPr><w:t xml:space="preserve"> </w:t></w:r><w:r><w:rPr><w:w w:val="105"/></w:rPr><w:t>data</w:t></w:r><w:r><w:rPr><w:spacing w:val="23"/><w:w w:val="115"/></w:rPr><w:t xml:space="preserve"> </w:t></w:r><w:r><w:rPr><w:w w:val="105"/></w:rPr><w:t>series.</w:t></w:r><w:r><w:rPr><w:spacing w:val="38"/><w:w w:val="105"/></w:rPr><w:t xml:space="preserve"> </w:t></w:r><w:r><w:rPr><w:w w:val="105"/></w:rPr><w:t>The</w:t></w:r><w:r><w:rPr><w:spacing w:val="14"/><w:w w:val="105"/></w:rPr><w:t xml:space="preserve"> </w:t></w:r><w:r><w:rPr><w:w w:val="105"/></w:rPr><w:t>process</w:t></w:r><w:r><w:rPr><w:spacing w:val="12"/><w:w w:val="105"/></w:rPr><w:t xml:space="preserve"> </w:t></w:r><w:r><w:rPr><w:w w:val="105"/></w:rPr><w:t>for</w:t></w:r><w:r><w:rPr><w:spacing w:val="14"/><w:w w:val="105"/></w:rPr><w:t xml:space="preserve"> </w:t></w:r><w:r><w:rPr><w:w w:val="105"/></w:rPr><w:t>the</w:t></w:r><w:r><w:rPr><w:spacing w:val="13"/><w:w w:val="105"/></w:rPr><w:t xml:space="preserve"> </w:t></w:r><w:r><w:rPr><w:w w:val="105"/></w:rPr><w:t>estimation</w:t></w:r><w:r><w:rPr><w:spacing w:val="15"/><w:w w:val="105"/></w:rPr><w:t xml:space="preserve"> </w:t></w:r><w:r><w:rPr><w:w w:val="105"/></w:rPr><w:t>of</w:t></w:r><w:r><w:rPr><w:spacing w:val="13"/><w:w w:val="105"/></w:rPr><w:t xml:space="preserve"> </w:t></w:r><w:r><w:rPr><w:w w:val="105"/></w:rPr><w:t>a</w:t></w:r><w:r><w:rPr><w:spacing w:val="13"/><w:w w:val="105"/></w:rPr><w:t xml:space="preserve"> </w:t></w:r><w:r><w:rPr><w:w w:val="105"/></w:rPr><w:t>single</w:t></w:r><w:r><w:rPr><w:spacing w:val="14"/><w:w w:val="105"/></w:rPr><w:t xml:space="preserve"> </w:t></w:r><w:r><w:rPr><w:w w:val="105"/></w:rPr><w:t>missing</w:t></w:r><w:r><w:rPr><w:spacing w:val="12"/><w:w w:val="105"/></w:rPr><w:t xml:space="preserve"> </w:t></w:r><w:r><w:rPr><w:w w:val="105"/></w:rPr><w:t>value</w:t></w:r><w:r><w:rPr><w:spacing w:val="14"/><w:w w:val="105"/></w:rPr><w:t xml:space="preserve"> </w:t></w:r><w:r><w:rPr><w:w w:val="105"/></w:rPr><w:t>is</w:t></w:r><w:r><w:rPr><w:spacing w:val="13"/><w:w w:val="105"/></w:rPr><w:t xml:space="preserve"> </w:t></w:r><w:r><w:rPr><w:w w:val="105"/></w:rPr><w:t>basically</w:t></w:r><w:r><w:rPr><w:spacing w:val="13"/><w:w w:val="105"/></w:rPr><w:t xml:space="preserve"> </w:t></w:r><w:r><w:rPr><w:w w:val="105"/></w:rPr><w:t>a</w:t></w:r><w:r><w:rPr><w:spacing w:val="13"/><w:w w:val="105"/></w:rPr><w:t xml:space="preserve"> </w:t></w:r><w:r><w:rPr><w:w w:val="105"/></w:rPr><w:t>two</w:t></w:r><w:ins w:id="2732" w:author="Rivard, Christine" w:date="2015-03-27T14:43:00Z"><w:r><w:rPr><w:spacing w:val="13"/><w:w w:val="105"/></w:rPr><w:t>-</w:t></w:r></w:ins><w:del w:id="2733" w:author="Rivard, Christine" w:date="2015-03-27T14:43:00Z"><w:r><w:rPr><w:spacing w:val="13"/><w:w w:val="105"/></w:rPr><w:delText xml:space="preserve"> </w:delText></w:r></w:del><w:r><w:rPr><w:w w:val="105"/></w:rPr><w:t>step</w:t></w:r><w:r><w:rPr><w:spacing w:val="14"/><w:w w:val="105"/></w:rPr><w:t xml:space="preserve"> </w:t></w:r><w:r><w:rPr><w:w w:val="105"/></w:rPr><w:t>procedure.</w:t></w:r><w:r><w:rPr><w:w w:val="106"/></w:rPr><w:t xml:space="preserve"> </w:t></w:r><w:r><w:rPr><w:w w:val="105"/></w:rPr><w:t>The</w:t></w:r><w:r><w:rPr><w:spacing w:val="6"/><w:w w:val="105"/></w:rPr><w:t xml:space="preserve"> </w:t></w:r><w:r><w:rPr><w:w w:val="105"/></w:rPr><w:t>first</w:t></w:r><w:r><w:rPr><w:spacing w:val="6"/><w:w w:val="105"/></w:rPr><w:t xml:space="preserve"> </w:t></w:r><w:r><w:rPr><w:w w:val="105"/></w:rPr><w:t>step</w:t></w:r><w:r><w:rPr><w:spacing w:val="6"/><w:w w:val="105"/></w:rPr><w:t xml:space="preserve"> </w:t></w:r><w:r><w:rPr><w:w w:val="105"/></w:rPr><w:t>consists</w:t></w:r><w:r><w:rPr><w:spacing w:val="6"/><w:w w:val="105"/></w:rPr><w:t xml:space="preserve"> </w:t></w:r><w:r><w:rPr><w:w w:val="105"/></w:rPr><w:t>in</w:t></w:r><w:r><w:rPr><w:spacing w:val="6"/><w:w w:val="105"/></w:rPr><w:t xml:space="preserve"> </w:t></w:r><w:r><w:rPr><w:w w:val="105"/></w:rPr><w:t>selecting</w:t></w:r><w:r><w:rPr><w:spacing w:val="7"/><w:w w:val="105"/></w:rPr><w:t xml:space="preserve"> </w:t></w:r><w:r><w:rPr><w:w w:val="105"/></w:rPr><w:t>the</w:t></w:r><w:r><w:rPr><w:spacing w:val="6"/><w:w w:val="105"/></w:rPr><w:t xml:space="preserve"> </w:t></w:r><w:r><w:rPr><w:w w:val="105"/></w:rPr><w:t>data</w:t></w:r><w:r><w:rPr><w:spacing w:val="7"/><w:w w:val="105"/></w:rPr><w:t xml:space="preserve"> </w:t></w:r><w:r><w:rPr><w:w w:val="105"/></w:rPr><w:t>series</w:t></w:r><w:r><w:rPr><w:spacing w:val="6"/><w:w w:val="105"/></w:rPr><w:t xml:space="preserve"> </w:t></w:r><w:r><w:rPr><w:w w:val="105"/></w:rPr><w:t>with</w:t></w:r><w:r><w:rPr><w:spacing w:val="6"/><w:w w:val="105"/></w:rPr><w:t xml:space="preserve"> </w:t></w:r><w:r><w:rPr><w:w w:val="105"/></w:rPr><w:t>the</w:t></w:r><w:r><w:rPr><w:spacing w:val="6"/><w:w w:val="105"/></w:rPr><w:t xml:space="preserve"> </w:t></w:r><w:r><w:rPr><w:w w:val="105"/></w:rPr><w:t>best</w:t></w:r><w:r><w:rPr><w:spacing w:val="6"/><w:w w:val="105"/></w:rPr><w:t xml:space="preserve"> </w:t></w:r><w:r><w:rPr><w:w w:val="105"/></w:rPr><w:t>cor</w:t></w:r><w:ins w:id="2734" w:author="Rivard, Christine" w:date="2015-03-27T14:43:00Z"><w:r><w:rPr><w:w w:val="105"/></w:rPr><w:t>r</w:t></w:r></w:ins><w:r><w:rPr><w:w w:val="105"/></w:rPr><w:t>el</w:t></w:r><w:del w:id="2735" w:author="Rivard, Christine" w:date="2015-03-27T14:43:00Z"><w:r><w:rPr><w:w w:val="105"/></w:rPr><w:delText>l</w:delText></w:r></w:del><w:r><w:rPr><w:w w:val="105"/></w:rPr><w:t>ation</w:t></w:r><w:r><w:rPr><w:spacing w:val="7"/><w:w w:val="105"/></w:rPr><w:t xml:space="preserve"> </w:t></w:r><w:r><w:rPr><w:w w:val="105"/></w:rPr><w:t>coefficient.</w:t></w:r><w:r><w:rPr><w:spacing w:val="30"/><w:w w:val="105"/></w:rPr><w:t xml:space="preserve"> </w:t></w:r><w:r><w:rPr><w:w w:val="105"/></w:rPr><w:t>The</w:t></w:r><w:r><w:rPr><w:spacing w:val="6"/><w:w w:val="105"/></w:rPr><w:t xml:space="preserve"> </w:t></w:r><w:r><w:rPr><w:w w:val="105"/></w:rPr><w:t>second</w:t></w:r><w:r><w:rPr></w:rPr><w:t xml:space="preserve"> </w:t></w:r><w:r><w:rPr><w:w w:val="105"/></w:rPr><w:t>step</w:t></w:r><w:r><w:rPr><w:spacing w:val="4"/><w:w w:val="105"/></w:rPr><w:t xml:space="preserve"> </w:t></w:r><w:r><w:rPr><w:spacing w:val="0"/><w:w w:val="105"/></w:rPr><w:t>consist</w:t></w:r><w:ins w:id="2736" w:author="Rivard, Christine" w:date="2015-03-27T14:44:00Z"><w:r><w:rPr><w:spacing w:val="0"/><w:w w:val="105"/></w:rPr><w:t>s</w:t></w:r></w:ins><w:del w:id="2737" w:author="Rivard, Christine" w:date="2015-03-27T14:44:00Z"><w:r><w:rPr><w:spacing w:val="0"/><w:w w:val="105"/></w:rPr><w:delText>e</w:delText></w:r></w:del><w:r><w:rPr><w:spacing w:val="5"/><w:w w:val="105"/></w:rPr><w:t xml:space="preserve"> </w:t></w:r><w:r><w:rPr><w:w w:val="105"/></w:rPr><w:t>in</w:t></w:r><w:r><w:rPr><w:spacing w:val="4"/><w:w w:val="105"/></w:rPr><w:t xml:space="preserve"> </w:t></w:r><w:r><w:rPr><w:w w:val="105"/></w:rPr><w:t>building</w:t></w:r><w:r><w:rPr><w:spacing w:val="5"/><w:w w:val="105"/></w:rPr><w:t xml:space="preserve"> </w:t></w:r><w:r><w:rPr><w:w w:val="105"/></w:rPr><w:t>a</w:t></w:r><w:r><w:rPr><w:spacing w:val="4"/><w:w w:val="105"/></w:rPr><w:t xml:space="preserve"> </w:t></w:r><w:r><w:rPr><w:w w:val="105"/></w:rPr><w:t>MLR</w:t></w:r><w:r><w:rPr><w:spacing w:val="5"/><w:w w:val="105"/></w:rPr><w:t xml:space="preserve"> </w:t></w:r><w:r><w:rPr><w:w w:val="105"/></w:rPr><w:t>model</w:t></w:r><w:r><w:rPr><w:spacing w:val="5"/><w:w w:val="105"/></w:rPr><w:t xml:space="preserve"> </w:t></w:r><w:r><w:rPr><w:w w:val="105"/></w:rPr><w:t>and</w:t></w:r><w:r><w:rPr><w:spacing w:val="4"/><w:w w:val="105"/></w:rPr><w:t xml:space="preserve"> </w:t></w:r><w:r><w:rPr><w:w w:val="105"/></w:rPr><w:t>estimat</w:t></w:r><w:del w:id="2738" w:author="Rivard, Christine" w:date="2015-03-27T14:44:00Z"><w:r><w:rPr><w:w w:val="105"/></w:rPr><w:delText>e</w:delText></w:r></w:del><w:ins w:id="2739" w:author="Rivard, Christine" w:date="2015-03-27T14:44:00Z"><w:r><w:rPr><w:w w:val="105"/></w:rPr><w:t>ing</w:t></w:r></w:ins><w:r><w:rPr><w:spacing w:val="5"/><w:w w:val="105"/></w:rPr><w:t xml:space="preserve"> </w:t></w:r><w:r><w:rPr><w:w w:val="105"/></w:rPr><w:t>the</w:t></w:r><w:r><w:rPr><w:spacing w:val="3"/><w:w w:val="105"/></w:rPr><w:t xml:space="preserve"> </w:t></w:r><w:r><w:rPr><w:w w:val="105"/></w:rPr><w:t>missing</w:t></w:r><w:r><w:rPr><w:spacing w:val="4"/><w:w w:val="105"/></w:rPr><w:t xml:space="preserve"> </w:t></w:r><w:r><w:rPr><w:w w:val="105"/></w:rPr><w:t>values.</w:t></w:r><w:r><w:rPr><w:spacing w:val="26"/><w:w w:val="105"/></w:rPr><w:t xml:space="preserve"> </w:t></w:r><w:r><w:rPr><w:w w:val="105"/></w:rPr><w:t>This</w:t></w:r><w:r><w:rPr><w:spacing w:val="5"/><w:w w:val="105"/></w:rPr><w:t xml:space="preserve"> </w:t></w:r><w:r><w:rPr><w:w w:val="105"/></w:rPr><w:t>is</w:t></w:r><w:r><w:rPr><w:spacing w:val="4"/><w:w w:val="105"/></w:rPr><w:t xml:space="preserve"> </w:t></w:r><w:r><w:rPr><w:w w:val="105"/></w:rPr><w:t>described</w:t></w:r><w:r><w:rPr><w:spacing w:val="3"/><w:w w:val="105"/></w:rPr><w:t xml:space="preserve"> </w:t></w:r><w:r><w:rPr><w:w w:val="105"/></w:rPr><w:t>in</w:t></w:r><w:r><w:rPr><w:spacing w:val="5"/><w:w w:val="105"/></w:rPr><w:t xml:space="preserve"> </w:t></w:r><w:r><w:rPr><w:w w:val="105"/></w:rPr><w:t>more</w:t></w:r><w:r><w:rPr><w:spacing w:val="26"/><w:w w:val="101"/></w:rPr><w:t xml:space="preserve"> </w:t></w:r><w:r><w:rPr><w:w w:val="105"/></w:rPr><w:t>details</w:t></w:r><w:r><w:rPr><w:spacing w:val="8"/><w:w w:val="105"/></w:rPr><w:t xml:space="preserve"> </w:t></w:r><w:del w:id="2740" w:author="Rivard, Christine" w:date="2015-03-27T14:45:00Z"><w:r><w:rPr><w:w w:val="105"/></w:rPr><w:delText>in</w:delText></w:r></w:del><w:del w:id="2741" w:author="Rivard, Christine" w:date="2015-03-27T14:45:00Z"><w:r><w:rPr><w:spacing w:val="9"/><w:w w:val="105"/></w:rPr><w:delText xml:space="preserve"> </w:delText></w:r></w:del><w:del w:id="2742" w:author="Rivard, Christine" w:date="2015-03-27T14:45:00Z"><w:r><w:rPr><w:w w:val="105"/></w:rPr><w:delText>the</w:delText></w:r></w:del><w:del w:id="2743" w:author="Rivard, Christine" w:date="2015-03-27T14:45:00Z"><w:r><w:rPr><w:spacing w:val="9"/><w:w w:val="105"/></w:rPr><w:delText xml:space="preserve"> </w:delText></w:r></w:del><w:del w:id="2744" w:author="Rivard, Christine" w:date="2015-03-27T14:45:00Z"><w:r><w:rPr><w:w w:val="105"/></w:rPr><w:delText>following</w:delText></w:r></w:del><w:del w:id="2745" w:author="Rivard, Christine" w:date="2015-03-27T14:45:00Z"><w:r><w:rPr><w:spacing w:val="10"/><w:w w:val="105"/></w:rPr><w:delText xml:space="preserve"> </w:delText></w:r></w:del><w:del w:id="2746" w:author="Rivard, Christine" w:date="2015-03-27T14:45:00Z"><w:r><w:rPr><w:w w:val="105"/></w:rPr><w:delText>text</w:delText></w:r></w:del><w:ins w:id="2747" w:author="Rivard, Christine" w:date="2015-03-27T14:45:00Z"><w:r><w:rPr><w:w w:val="105"/></w:rPr><w:t>below</w:t></w:r></w:ins><w:r><w:rPr><w:w w:val="105"/></w:rPr><w:t>.</w:t></w:r></w:p><w:p><w:pPr><w:pStyle w:val="Normal"/><w:spacing w:before="5" w:after="0"/><w:rPr><w:rFonts w:ascii="Times New Roman" w:hAnsi="Times New Roman" w:eastAsia="Times New Roman" w:cs="Times New Roman"/><w:sz w:val="28"/><w:szCs w:val="28"/></w:rPr></w:pPr><w:r><w:rPr><w:rFonts w:eastAsia="Times New Roman" w:cs="Times New Roman" w:ascii="Times New Roman" w:hAnsi="Times New Roman"/><w:sz w:val="28"/><w:szCs w:val="28"/></w:rPr></w:r></w:p><w:p><w:pPr><w:pStyle w:val="Heading4"/><w:ind w:left="113" w:hanging="0"/><w:jc w:val="both"/><w:rPr><w:b w:val="false"/><w:b w:val="false"/><w:bCs w:val="false"/></w:rPr></w:pPr><w:r><w:rPr><w:w w:val="95"/></w:rPr><w:t>Selection</w:t></w:r><w:r><w:rPr><w:spacing w:val="0"/><w:w w:val="95"/></w:rPr><w:t xml:space="preserve"> </w:t></w:r><w:r><w:rPr><w:w w:val="95"/></w:rPr><w:t>of</w:t></w:r><w:r><w:rPr><w:spacing w:val="0"/><w:w w:val="95"/></w:rPr><w:t xml:space="preserve"> </w:t></w:r><w:r><w:rPr><w:w w:val="95"/></w:rPr><w:t>the</w:t></w:r><w:r><w:rPr><w:spacing w:val="0"/><w:w w:val="95"/></w:rPr><w:t xml:space="preserve"> </w:t></w:r><w:r><w:rPr><w:w w:val="95"/></w:rPr><w:t>neighboring</w:t></w:r><w:r><w:rPr><w:spacing w:val="0"/><w:w w:val="95"/></w:rPr><w:t xml:space="preserve"> </w:t></w:r><w:r><w:rPr><w:w w:val="95"/></w:rPr><w:t>stations</w:t></w:r></w:p><w:p><w:pPr><w:pStyle w:val="TextBody"/><w:spacing w:lineRule="auto" w:line="249" w:before="166" w:after="0"/><w:ind w:left="105" w:right="151" w:hanging="0"/><w:jc w:val="both"/><w:rPr></w:rPr></w:pPr><w:r><w:rPr><w:w w:val="105"/></w:rPr><w:t>The</w:t></w:r><w:r><w:rPr><w:spacing w:val="38"/><w:w w:val="105"/></w:rPr><w:t xml:space="preserve"> </w:t></w:r><w:r><w:rPr><w:w w:val="105"/></w:rPr><w:t>selection</w:t></w:r><w:r><w:rPr><w:spacing w:val="39"/><w:w w:val="105"/></w:rPr><w:t xml:space="preserve"> </w:t></w:r><w:r><w:rPr><w:w w:val="105"/></w:rPr><w:t>of</w:t></w:r><w:r><w:rPr><w:spacing w:val="38"/><w:w w:val="105"/></w:rPr><w:t xml:space="preserve"> </w:t></w:r><w:r><w:rPr><w:w w:val="105"/></w:rPr><w:t>surrounding</w:t></w:r><w:r><w:rPr><w:spacing w:val="40"/><w:w w:val="105"/></w:rPr><w:t xml:space="preserve"> </w:t></w:r><w:r><w:rPr><w:w w:val="105"/></w:rPr><w:t>stations</w:t></w:r><w:r><w:rPr><w:spacing w:val="39"/><w:w w:val="105"/></w:rPr><w:t xml:space="preserve"> </w:t></w:r><w:r><w:rPr><w:w w:val="105"/></w:rPr><w:t>is</w:t></w:r><w:r><w:rPr><w:spacing w:val="38"/><w:w w:val="105"/></w:rPr><w:t xml:space="preserve"> </w:t></w:r><w:r><w:rPr><w:w w:val="105"/></w:rPr><w:t>critically</w:t></w:r><w:r><w:rPr><w:spacing w:val="40"/><w:w w:val="105"/></w:rPr><w:t xml:space="preserve"> </w:t></w:r><w:r><w:rPr><w:w w:val="105"/></w:rPr><w:t>important</w:t></w:r><w:r><w:rPr><w:spacing w:val="38"/><w:w w:val="105"/></w:rPr><w:t xml:space="preserve"> </w:t></w:r><w:r><w:rPr><w:w w:val="105"/></w:rPr><w:t>for</w:t></w:r><w:r><w:rPr><w:spacing w:val="38"/><w:w w:val="105"/></w:rPr><w:t xml:space="preserve"> </w:t></w:r><w:ins w:id="2748" w:author="Rivard, Christine" w:date="2015-03-27T14:46:00Z"><w:r><w:rPr><w:spacing w:val="38"/><w:w w:val="105"/></w:rPr><w:t xml:space="preserve">the </w:t></w:r></w:ins><w:r><w:rPr><w:w w:val="105"/></w:rPr><w:t>accurate</w:t></w:r><w:r><w:rPr><w:spacing w:val="38"/><w:w w:val="105"/></w:rPr><w:t xml:space="preserve"> </w:t></w:r><w:r><w:rPr><w:w w:val="105"/></w:rPr><w:t>estimation</w:t></w:r><w:r><w:rPr><w:spacing w:val="40"/><w:w w:val="105"/></w:rPr><w:t xml:space="preserve"> </w:t></w:r><w:r><w:rPr><w:w w:val="105"/></w:rPr><w:t>of</w:t></w:r><w:r><w:rPr><w:spacing w:val="38"/><w:w w:val="105"/></w:rPr><w:t xml:space="preserve"> </w:t></w:r><w:r><w:rPr><w:w w:val="105"/></w:rPr><w:t>missing</w:t></w:r><w:r><w:rPr><w:w w:val="103"/></w:rPr><w:t xml:space="preserve"> </w:t></w:r><w:r><w:rPr><w:w w:val="105"/></w:rPr><w:t>weather</w:t></w:r><w:r><w:rPr><w:spacing w:val="0"/><w:w w:val="105"/></w:rPr><w:t xml:space="preserve"> </w:t></w:r><w:r><w:rPr><w:w w:val="105"/></w:rPr><w:t>data</w:t></w:r><w:r><w:rPr><w:spacing w:val="0"/><w:w w:val="105"/></w:rPr><w:t xml:space="preserve"> </w:t></w:r><w:hyperlink w:anchor="_bookmark90"><w:r><w:rPr><w:rStyle w:val="InternetLink"/><w:w w:val="105"/></w:rPr><w:t>(Eischeid</w:t></w:r><w:r><w:rPr><w:rStyle w:val="InternetLink"/><w:spacing w:val="0"/><w:w w:val="105"/></w:rPr><w:t xml:space="preserve"> </w:t></w:r><w:r><w:rPr><w:rStyle w:val="InternetLink"/><w:w w:val="105"/></w:rPr><w:t>et</w:t></w:r><w:r><w:rPr><w:rStyle w:val="InternetLink"/><w:spacing w:val="0"/><w:w w:val="105"/></w:rPr><w:t xml:space="preserve"> </w:t></w:r><w:r><w:rPr><w:rStyle w:val="InternetLink"/><w:w w:val="105"/></w:rPr><w:t>al.,</w:t></w:r></w:hyperlink><w:r><w:rPr><w:spacing w:val="0"/><w:w w:val="105"/></w:rPr><w:t xml:space="preserve"> </w:t></w:r><w:hyperlink w:anchor="_bookmark90"><w:r><w:rPr><w:rStyle w:val="InternetLink"/><w:w w:val="105"/></w:rPr><w:t>1995).</w:t></w:r></w:hyperlink><w:r><w:rPr><w:spacing w:val="10"/><w:w w:val="105"/></w:rPr><w:t xml:space="preserve"> </w:t></w:r><w:ins w:id="2749" w:author="Rivard, Christine" w:date="2015-03-27T15:10:00Z"><w:r><w:rPr><w:spacing w:val="10"/><w:w w:val="105"/></w:rPr><w:t>However, even if stations are well correlated, p</w:t></w:r></w:ins><w:del w:id="2750" w:author="Rivard, Christine" w:date="2015-03-27T15:10:00Z"><w:r><w:rPr><w:w w:val="105"/></w:rPr><w:delText>P</w:delText></w:r></w:del><w:r><w:rPr><w:w w:val="105"/></w:rPr><w:t>roblems</w:t></w:r><w:r><w:rPr><w:spacing w:val="0"/><w:w w:val="105"/></w:rPr><w:t xml:space="preserve"> </w:t></w:r><w:ins w:id="2751" w:author="Rivard, Christine" w:date="2015-03-27T14:46:00Z"><w:r><w:rPr><w:spacing w:val="0"/><w:w w:val="105"/></w:rPr><w:t xml:space="preserve">may </w:t></w:r></w:ins><w:r><w:rPr><w:w w:val="105"/></w:rPr><w:t>arise</w:t></w:r><w:r><w:rPr><w:spacing w:val="0"/><w:w w:val="105"/></w:rPr><w:t xml:space="preserve"> </w:t></w:r><w:del w:id="2752" w:author="Rivard, Christine" w:date="2015-03-27T15:09:00Z"><w:r><w:rPr><w:w w:val="105"/></w:rPr><w:delText>though</w:delText></w:r></w:del><w:del w:id="2753" w:author="Rivard, Christine" w:date="2015-03-27T15:09:00Z"><w:r><w:rPr><w:spacing w:val="0"/><w:w w:val="105"/></w:rPr><w:delText xml:space="preserve"> </w:delText></w:r></w:del><w:r><w:rPr><w:w w:val="105"/></w:rPr><w:t>because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synchronized</w:t></w:r><w:r><w:rPr><w:spacing w:val="0"/><w:w w:val="105"/></w:rPr><w:t xml:space="preserve"> </w:t></w:r><w:r><w:rPr><w:w w:val="105"/></w:rPr><w:t>missing</w:t></w:r><w:r><w:rPr><w:spacing w:val="0"/><w:w w:val="105"/></w:rPr><w:t xml:space="preserve"> </w:t></w:r><w:r><w:rPr><w:w w:val="105"/></w:rPr><w:t>values</w:t></w:r><w:r><w:rPr></w:rPr><w:t xml:space="preserve"> </w:t></w:r><w:r><w:rPr><w:w w:val="105"/></w:rPr><w:t>in</w:t></w:r><w:r><w:rPr><w:spacing w:val="2"/><w:w w:val="105"/></w:rPr><w:t xml:space="preserve"> </w:t></w:r><w:r><w:rPr><w:w w:val="105"/></w:rPr><w:t>the</w:t></w:r><w:r><w:rPr><w:spacing w:val="3"/><w:w w:val="105"/></w:rPr><w:t xml:space="preserve"> </w:t></w:r><w:r><w:rPr><w:spacing w:val="0"/><w:w w:val="105"/></w:rPr><w:t>target</w:t></w:r><w:r><w:rPr><w:spacing w:val="2"/><w:w w:val="105"/></w:rPr><w:t xml:space="preserve"> </w:t></w:r><w:r><w:rPr><w:w w:val="105"/></w:rPr><w:t>and</w:t></w:r><w:r><w:rPr><w:spacing w:val="2"/><w:w w:val="105"/></w:rPr><w:t xml:space="preserve"> </w:t></w:r><w:r><w:rPr><w:w w:val="105"/></w:rPr><w:t>neighboring</w:t></w:r><w:r><w:rPr><w:spacing w:val="3"/><w:w w:val="105"/></w:rPr><w:t xml:space="preserve"> </w:t></w:r><w:r><w:rPr><w:w w:val="105"/></w:rPr><w:t>weather</w:t></w:r><w:r><w:rPr><w:spacing w:val="3"/><w:w w:val="105"/></w:rPr><w:t xml:space="preserve"> </w:t></w:r><w:r><w:rPr><w:w w:val="105"/></w:rPr><w:t>station</w:t></w:r><w:r><w:rPr><w:spacing w:val="4"/><w:w w:val="105"/></w:rPr><w:t xml:space="preserve"> </w:t></w:r><w:r><w:rPr><w:w w:val="105"/></w:rPr><w:t>data</w:t></w:r><w:ins w:id="2754" w:author="Rivard, Christine" w:date="2015-03-27T15:11:00Z"><w:r><w:rPr><w:w w:val="105"/></w:rPr><w:t>sets</w:t></w:r></w:ins><w:del w:id="2755" w:author="Rivard, Christine" w:date="2015-03-27T15:11:00Z"><w:r><w:rPr><w:spacing w:val="2"/><w:w w:val="105"/></w:rPr><w:delText xml:space="preserve"> </w:delText></w:r></w:del><w:del w:id="2756" w:author="Rivard, Christine" w:date="2015-03-27T15:11:00Z"><w:r><w:rPr><w:w w:val="105"/></w:rPr><w:delText>series</w:delText></w:r></w:del><w:del w:id="2757" w:author="Rivard, Christine" w:date="2015-03-27T15:10:00Z"><w:r><w:rPr><w:spacing w:val="3"/><w:w w:val="105"/></w:rPr><w:delText xml:space="preserve"> </w:delText></w:r></w:del><w:del w:id="2758" w:author="Rivard, Christine" w:date="2015-03-27T15:10:00Z"><w:r><w:rPr><w:w w:val="105"/></w:rPr><w:delText>that</w:delText></w:r></w:del><w:del w:id="2759" w:author="Rivard, Christine" w:date="2015-03-27T15:10:00Z"><w:r><w:rPr><w:spacing w:val="2"/><w:w w:val="105"/></w:rPr><w:delText xml:space="preserve"> </w:delText></w:r></w:del><w:del w:id="2760" w:author="Rivard, Christine" w:date="2015-03-27T15:10:00Z"><w:r><w:rPr><w:w w:val="105"/></w:rPr><w:delText>varies</w:delText></w:r></w:del><w:del w:id="2761" w:author="Rivard, Christine" w:date="2015-03-27T15:10:00Z"><w:r><w:rPr><w:spacing w:val="3"/><w:w w:val="105"/></w:rPr><w:delText xml:space="preserve"> </w:delText></w:r></w:del><w:del w:id="2762" w:author="Rivard, Christine" w:date="2015-03-27T15:10:00Z"><w:r><w:rPr><w:w w:val="105"/></w:rPr><w:delText>trough</w:delText></w:r></w:del><w:del w:id="2763" w:author="Rivard, Christine" w:date="2015-03-27T15:10:00Z"><w:r><w:rPr><w:spacing w:val="2"/><w:w w:val="105"/></w:rPr><w:delText xml:space="preserve"> </w:delText></w:r></w:del><w:del w:id="2764" w:author="Rivard, Christine" w:date="2015-03-27T15:10:00Z"><w:r><w:rPr><w:w w:val="105"/></w:rPr><w:delText>time</w:delText></w:r></w:del><w:r><w:rPr><w:w w:val="105"/></w:rPr><w:t>.</w:t></w:r><w:r><w:rPr><w:spacing w:val="34"/><w:w w:val="105"/></w:rPr><w:t xml:space="preserve"> </w:t></w:r><w:r><w:rPr><w:w w:val="105"/></w:rPr><w:t>This</w:t></w:r><w:r><w:rPr><w:spacing w:val="3"/><w:w w:val="105"/></w:rPr><w:t xml:space="preserve"> </w:t></w:r><w:r><w:rPr><w:w w:val="105"/></w:rPr><w:t>is</w:t></w:r><w:r><w:rPr><w:spacing w:val="3"/><w:w w:val="105"/></w:rPr><w:t xml:space="preserve"> </w:t></w:r><w:r><w:rPr><w:w w:val="105"/></w:rPr><w:t>illustrated</w:t></w:r><w:r><w:rPr><w:spacing w:val="25"/><w:w w:val="106"/></w:rPr><w:t xml:space="preserve"> </w:t></w:r><w:r><w:rPr><w:w w:val="105"/></w:rPr><w:t>in</w:t></w:r><w:r><w:rPr><w:spacing w:val="29"/><w:w w:val="105"/></w:rPr><w:t xml:space="preserve"> </w:t></w:r><w:r><w:rPr><w:w w:val="105"/></w:rPr><w:t>Table</w:t></w:r><w:r><w:rPr><w:spacing w:val="30"/><w:w w:val="105"/></w:rPr><w:t xml:space="preserve"> </w:t></w:r><w:hyperlink w:anchor="_bookmark60"><w:r><w:rPr><w:rStyle w:val="InternetLink"/><w:w w:val="105"/></w:rPr><w:t>8.1</w:t></w:r></w:hyperlink><w:ins w:id="2765" w:author="Rivard, Christine" w:date="2015-03-27T15:11:00Z"><w:r><w:rPr><w:w w:val="105"/></w:rPr><w:t>,</w:t></w:r></w:ins><w:r><w:rPr><w:spacing w:val="29"/><w:w w:val="105"/></w:rPr><w:t xml:space="preserve"> </w:t></w:r><w:r><w:rPr><w:w w:val="105"/></w:rPr><w:t>where</w:t></w:r><w:r><w:rPr><w:spacing w:val="30"/><w:w w:val="105"/></w:rPr><w:t xml:space="preserve"> </w:t></w:r><w:del w:id="2766" w:author="Rivard, Christine" w:date="2015-03-27T15:11:00Z"><w:r><w:rPr><w:w w:val="105"/></w:rPr><w:delText>are</w:delText></w:r></w:del><w:del w:id="2767" w:author="Rivard, Christine" w:date="2015-03-27T15:11:00Z"><w:r><w:rPr><w:spacing w:val="29"/><w:w w:val="105"/></w:rPr><w:delText xml:space="preserve"> </w:delText></w:r></w:del><w:del w:id="2768" w:author="Rivard, Christine" w:date="2015-03-27T15:11:00Z"><w:r><w:rPr><w:w w:val="105"/></w:rPr><w:delText>presented</w:delText></w:r></w:del><w:del w:id="2769" w:author="Rivard, Christine" w:date="2015-03-27T15:11:00Z"><w:r><w:rPr><w:spacing w:val="29"/><w:w w:val="105"/></w:rPr><w:delText xml:space="preserve"> </w:delText></w:r></w:del><w:r><w:rPr><w:w w:val="105"/></w:rPr><w:t>theoretical</w:t></w:r><w:r><w:rPr><w:spacing w:val="29"/><w:w w:val="105"/></w:rPr><w:t xml:space="preserve"> </w:t></w:r><w:r><w:rPr><w:w w:val="105"/></w:rPr><w:t>time-series</w:t></w:r><w:r><w:rPr><w:spacing w:val="29"/><w:w w:val="105"/></w:rPr><w:t xml:space="preserve"> </w:t></w:r><w:r><w:rPr><w:w w:val="105"/></w:rPr><w:t>of</w:t></w:r><w:r><w:rPr><w:spacing w:val="29"/><w:w w:val="105"/></w:rPr><w:t xml:space="preserve"> </w:t></w:r><w:r><w:rPr><w:w w:val="105"/></w:rPr><w:t>air</w:t></w:r><w:r><w:rPr><w:spacing w:val="30"/><w:w w:val="105"/></w:rPr><w:t xml:space="preserve"> </w:t></w:r><w:r><w:rPr><w:w w:val="105"/></w:rPr><w:t>temperature</w:t></w:r><w:r><w:rPr><w:spacing w:val="29"/><w:w w:val="105"/></w:rPr><w:t xml:space="preserve"> </w:t></w:r><w:r><w:rPr><w:w w:val="105"/></w:rPr><w:t>data</w:t></w:r><w:r><w:rPr><w:spacing w:val="30"/><w:w w:val="105"/></w:rPr><w:t xml:space="preserve"> </w:t></w:r><w:r><w:rPr><w:w w:val="105"/></w:rPr><w:t>with</w:t></w:r><w:r><w:rPr><w:spacing w:val="29"/><w:w w:val="105"/></w:rPr><w:t xml:space="preserve"> </w:t></w:r><w:r><w:rPr><w:w w:val="105"/></w:rPr><w:t>a</w:t></w:r><w:r><w:rPr><w:spacing w:val="30"/><w:w w:val="105"/></w:rPr><w:t xml:space="preserve"> </w:t></w:r><w:r><w:rPr><w:w w:val="105"/></w:rPr><w:t>realistic</w:t></w:r><w:r><w:rPr><w:w w:val="106"/></w:rPr><w:t xml:space="preserve"> </w:t></w:r><w:r><w:rPr><w:w w:val="105"/></w:rPr><w:t>distribution</w:t></w:r><w:r><w:rPr><w:spacing w:val="3"/><w:w w:val="105"/></w:rPr><w:t xml:space="preserve"> </w:t></w:r><w:r><w:rPr><w:w w:val="105"/></w:rPr><w:t>of</w:t></w:r><w:r><w:rPr><w:spacing w:val="3"/><w:w w:val="105"/></w:rPr><w:t xml:space="preserve"> </w:t></w:r><w:r><w:rPr><w:w w:val="105"/></w:rPr><w:t>missing</w:t></w:r><w:r><w:rPr><w:spacing w:val="4"/><w:w w:val="105"/></w:rPr><w:t xml:space="preserve"> </w:t></w:r><w:r><w:rPr><w:w w:val="105"/></w:rPr><w:t>values</w:t></w:r><w:ins w:id="2770" w:author="Rivard, Christine" w:date="2015-03-27T15:11:00Z"><w:r><w:rPr><w:w w:val="105"/></w:rPr><w:t xml:space="preserve"> are presented</w:t></w:r></w:ins><w:r><w:rPr><w:w w:val="105"/></w:rPr><w:t>.</w:t></w:r></w:p><w:p><w:pPr><w:pStyle w:val="TextBody"/><w:spacing w:before="191" w:after="0"/><w:ind w:left="3109" w:hanging="0"/><w:rPr></w:rPr></w:pPr><w:bookmarkStart w:id="104" w:name="_bookmark60"/><w:bookmarkEnd w:id="104"/><w:r><w:rPr><w:w w:val="105"/></w:rPr><w:t>Table</w:t></w:r><w:r><w:rPr><w:spacing w:val="11"/><w:w w:val="105"/></w:rPr><w:t xml:space="preserve"> </w:t></w:r><w:r><w:rPr><w:w w:val="105"/></w:rPr><w:t>8.1:</w:t></w:r><w:r><w:rPr><w:spacing w:val="37"/><w:w w:val="105"/></w:rPr><w:t xml:space="preserve"> </w:t></w:r><w:ins w:id="2771" w:author="Rivard, Christine" w:date="2015-03-27T15:12:00Z"><w:r><w:rPr><w:spacing w:val="37"/><w:w w:val="105"/></w:rPr><w:t xml:space="preserve">Example of well-correlated stations with </w:t></w:r></w:ins><w:ins w:id="2772" w:author="Rivard, Christine" w:date="2015-03-27T15:13:00Z"><w:r><w:rPr><w:spacing w:val="37"/><w:w w:val="105"/></w:rPr><w:t xml:space="preserve">multiple </w:t></w:r></w:ins><w:ins w:id="2773" w:author="Rivard, Christine" w:date="2015-03-27T15:12:00Z"><w:r><w:rPr><w:spacing w:val="37"/><w:w w:val="105"/></w:rPr><w:t xml:space="preserve">missing data </w:t></w:r></w:ins><w:del w:id="2774" w:author="Rivard, Christine" w:date="2015-03-27T15:12:00Z"><w:r><w:rPr><w:w w:val="105"/></w:rPr><w:delText>This</w:delText></w:r></w:del><w:del w:id="2775" w:author="Rivard, Christine" w:date="2015-03-27T15:12:00Z"><w:r><w:rPr><w:spacing w:val="11"/><w:w w:val="105"/></w:rPr><w:delText xml:space="preserve"> </w:delText></w:r></w:del><w:del w:id="2776" w:author="Rivard, Christine" w:date="2015-03-27T15:12:00Z"><w:r><w:rPr><w:w w:val="105"/></w:rPr><w:delText>table</w:delText></w:r></w:del><w:del w:id="2777" w:author="Rivard, Christine" w:date="2015-03-27T15:12:00Z"><w:r><w:rPr><w:spacing w:val="12"/><w:w w:val="105"/></w:rPr><w:delText xml:space="preserve"> </w:delText></w:r></w:del><w:del w:id="2778" w:author="Rivard, Christine" w:date="2015-03-27T15:12:00Z"><w:r><w:rPr><w:w w:val="105"/></w:rPr><w:delText>shows</w:delText></w:r></w:del><w:del w:id="2779" w:author="Rivard, Christine" w:date="2015-03-27T15:12:00Z"><w:r><w:rPr><w:spacing w:val="11"/><w:w w:val="105"/></w:rPr><w:delText xml:space="preserve"> </w:delText></w:r></w:del><w:del w:id="2780" w:author="Rivard, Christine" w:date="2015-03-27T15:12:00Z"><w:r><w:rPr><w:w w:val="105"/></w:rPr><w:delText>some</w:delText></w:r></w:del><w:del w:id="2781" w:author="Rivard, Christine" w:date="2015-03-27T15:12:00Z"><w:r><w:rPr><w:spacing w:val="12"/><w:w w:val="105"/></w:rPr><w:delText xml:space="preserve"> </w:delText></w:r></w:del><w:del w:id="2782" w:author="Rivard, Christine" w:date="2015-03-27T15:12:00Z"><w:r><w:rPr><w:w w:val="105"/></w:rPr><w:delText>data</w:delText></w:r></w:del></w:p><w:p><w:pPr><w:pStyle w:val="Normal"/><w:spacing w:before="4" w:after="0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spacing w:lineRule="atLeast" w:line="20"/><w:ind w:left="2927" w:hanging="0"/><w:rPr><w:rFonts w:ascii="Times New Roman" w:hAnsi="Times New Roman" w:eastAsia="Times New Roman" w:cs="Times New Roman"/><w:sz w:val="2"/><w:szCs w:val="2"/></w:rPr></w:pPr><w:r><w:rPr></w:rPr><mc:AlternateContent><mc:Choice Requires="wpg"><w:drawing><wp:inline distT="0" distB="0" distL="0" distR="0" wp14:anchorId="6E14B2DB"><wp:extent cx="2710815" cy="12700"/><wp:effectExtent l="0" t="0" r="0" b="0"/><wp:docPr id="68" name=""/><a:graphic xmlns:a="http://schemas.openxmlformats.org/drawingml/2006/main"><a:graphicData uri="http://schemas.microsoft.com/office/word/2010/wordprocessingGroup"><wpg:wgp><wpg:cNvGrpSpPr/><wpg:grpSpPr><a:xfrm><a:off x="0" y="0"/><a:ext cx="2710080" cy="12240"/></a:xfrm></wpg:grpSpPr><wpg:grpSp><wpg:cNvGrpSpPr/><wpg:grpSpPr><a:xfrm><a:off x="0" y="0"/><a:ext cx="2710080" cy="12240"/></a:xfrm></wpg:grpSpPr><wps:wsp><wps:cNvSpPr/><wps:spPr><a:xfrm><a:off x="0" y="0"/><a:ext cx="2710080" cy="12240"/></a:xfrm><a:custGeom><a:avLst/><a:gdLst/><a:ahLst/><a:rect l="0" t="0" r="r" b="b"/><a:pathLst><a:path w="4250" h="1"><a:moveTo><a:pt x="0" y="0"/></a:moveTo><a:lnTo><a:pt x="4249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/wpg:wgp></a:graphicData></a:graphic></wp:inline></w:drawing></mc:Choice><mc:Fallback><w:pict><v:group id="shape_0" style="position:absolute;margin-left:0pt;margin-top:0pt;width:213.4pt;height:0.95pt" coordorigin="0,0" coordsize="4268,19"><v:group id="shape_0" alt="Group 568" style="position:absolute;left:0;top:0;width:4268;height:19"></v:group></v:group></w:pict></mc:Fallback></mc:AlternateContent></w:r></w:p><w:p><w:pPr><w:pStyle w:val="TextBody"/><w:tabs><w:tab w:val="left" w:pos="1628" w:leader="none"/></w:tabs><w:spacing w:before="35" w:after="0"/><w:ind w:left="0" w:right="158" w:hanging="0"/><w:jc w:val="center"/><w:rPr></w:rPr></w:pPr><w:r><w:rPr><w:w w:val="105"/></w:rPr><w:t>Target</w:t><w:tab/><w:t>Neighbors</w:t></w:r></w:p><w:p><w:pPr><w:pStyle w:val="Normal"/><w:spacing w:before="2" w:after="0"/><w:rPr><w:rFonts w:ascii="Times New Roman" w:hAnsi="Times New Roman" w:eastAsia="Times New Roman" w:cs="Times New Roman"/><w:sz w:val="7"/><w:szCs w:val="7"/></w:rPr></w:pPr><w:r><w:rPr><w:rFonts w:eastAsia="Times New Roman" w:cs="Times New Roman" w:ascii="Times New Roman" w:hAnsi="Times New Roman"/><w:sz w:val="7"/><w:szCs w:val="7"/></w:rPr></w:r></w:p><w:tbl><w:tblPr><w:tblW w:w="4247" w:type="dxa"/><w:jc w:val="left"/><w:tblInd w:w="2936" w:type="dxa"/><w:tblBorders><w:bottom w:val="single" w:sz="4" w:space="0" w:color="000001"/><w:insideH w:val="single" w:sz="4" w:space="0" w:color="000001"/></w:tblBorders><w:tblCellMar><w:top w:w="0" w:type="dxa"/><w:left w:w="0" w:type="dxa"/><w:bottom w:w="0" w:type="dxa"/><w:right w:w="0" w:type="dxa"/></w:tblCellMar><w:tblLook w:val="01e0" w:noVBand="0" w:noHBand="0" w:lastColumn="1" w:firstColumn="1" w:lastRow="1" w:firstRow="1"/></w:tblPr><w:tblGrid><w:gridCol w:w="722"/><w:gridCol w:w="863"/><w:gridCol w:w="655"/><w:gridCol w:w="669"/><w:gridCol w:w="669"/><w:gridCol w:w="589"/><w:gridCol w:w="79"/></w:tblGrid><w:tr><w:trPr><w:trHeight w:val="409" w:hRule="exact"/></w:trPr><w:tc><w:tcPr><w:tcW w:w="722" w:type="dxa"/><w:tcBorders><w:bottom w:val="single" w:sz="4" w:space="0" w:color="000001"/><w:insideH w:val="single" w:sz="4" w:space="0" w:color="000001"/></w:tcBorders><w:shd w:fill="auto" w:val="clear"/></w:tcPr><w:p><w:pPr><w:pStyle w:val="TableParagraph"/><w:spacing w:before="45" w:after="0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Day</w:t></w:r></w:p></w:tc><w:tc><w:tcPr><w:tcW w:w="863" w:type="dxa"/><w:tcBorders><w:bottom w:val="single" w:sz="4" w:space="0" w:color="000001"/><w:insideH w:val="single" w:sz="4" w:space="0" w:color="000001"/></w:tcBorders><w:shd w:fill="auto" w:val="clear"/></w:tcPr><w:p><w:pPr><w:pStyle w:val="TableParagraph"/><w:spacing w:before="45" w:after="0"/><w:ind w:right="62" w:hanging="0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X</w:t></w:r></w:p></w:tc><w:tc><w:tcPr><w:tcW w:w="655" w:type="dxa"/><w:tcBorders><w:top w:val="single" w:sz="2" w:space="0" w:color="000001"/><w:bottom w:val="single" w:sz="4" w:space="0" w:color="000001"/><w:insideH w:val="single" w:sz="4" w:space="0" w:color="000001"/></w:tcBorders><w:shd w:fill="auto" w:val="clear"/></w:tcPr><w:p><w:pPr><w:pStyle w:val="TableParagraph"/><w:spacing w:before="45" w:after="0"/><w:ind w:left="181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Y1</w:t></w:r></w:p></w:tc><w:tc><w:tcPr><w:tcW w:w="669" w:type="dxa"/><w:tcBorders><w:top w:val="single" w:sz="2" w:space="0" w:color="000001"/><w:bottom w:val="single" w:sz="4" w:space="0" w:color="000001"/><w:insideH w:val="single" w:sz="4" w:space="0" w:color="000001"/></w:tcBorders><w:shd w:fill="auto" w:val="clear"/></w:tcPr><w:p><w:pPr><w:pStyle w:val="TableParagraph"/><w:spacing w:before="45" w:after="0"/><w:ind w:left="18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Y2</w:t></w:r></w:p></w:tc><w:tc><w:tcPr><w:tcW w:w="669" w:type="dxa"/><w:tcBorders><w:top w:val="single" w:sz="2" w:space="0" w:color="000001"/><w:bottom w:val="single" w:sz="4" w:space="0" w:color="000001"/><w:insideH w:val="single" w:sz="4" w:space="0" w:color="000001"/></w:tcBorders><w:shd w:fill="auto" w:val="clear"/></w:tcPr><w:p><w:pPr><w:pStyle w:val="TableParagraph"/><w:spacing w:before="45" w:after="0"/><w:ind w:left="18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Y3</w:t></w:r></w:p></w:tc><w:tc><w:tcPr><w:tcW w:w="589" w:type="dxa"/><w:tcBorders><w:top w:val="single" w:sz="2" w:space="0" w:color="000001"/><w:bottom w:val="single" w:sz="4" w:space="0" w:color="000001"/><w:insideH w:val="single" w:sz="4" w:space="0" w:color="000001"/></w:tcBorders><w:shd w:fill="auto" w:val="clear"/></w:tcPr><w:p><w:pPr><w:pStyle w:val="TableParagraph"/><w:spacing w:before="45" w:after="0"/><w:ind w:left="18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Y4</w:t></w:r></w:p></w:tc><w:tc><w:tcPr><w:tcW w:w="79" w:type="dxa"/><w:tcBorders><w:bottom w:val="single" w:sz="4" w:space="0" w:color="000001"/><w:insideH w:val="single" w:sz="4" w:space="0" w:color="000001"/></w:tcBorders><w:shd w:fill="auto" w:val="clear"/></w:tcPr><w:p><w:pPr><w:pStyle w:val="Normal"/><w:rPr></w:rPr></w:pPr><w:r><w:rPr></w:rPr></w:r></w:p></w:tc></w:tr><w:tr><w:trPr><w:trHeight w:val="354" w:hRule="exact"/></w:trPr><w:tc><w:tcPr><w:tcW w:w="722" w:type="dxa"/><w:tcBorders><w:top w:val="single" w:sz="4" w:space="0" w:color="000001"/></w:tcBorders><w:shd w:fill="auto" w:val="clear"/></w:tcPr><w:p><w:pPr><w:pStyle w:val="TableParagraph"/><w:spacing w:before="45" w:after="0"/><w:ind w:left="23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/w:p></w:tc><w:tc><w:tcPr><w:tcW w:w="863" w:type="dxa"/><w:tcBorders><w:top w:val="single" w:sz="4" w:space="0" w:color="000001"/></w:tcBorders><w:shd w:fill="auto" w:val="clear"/></w:tcPr><w:p><w:pPr><w:pStyle w:val="TableParagraph"/><w:spacing w:before="28" w:after="0"/><w:ind w:left="191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11</w:t></w:r><w:r><w:rPr><w:rFonts w:ascii="Verdana" w:hAnsi="Verdana"/><w:i/><w:sz w:val="24"/></w:rPr><w:t>.</w:t></w:r><w:r><w:rPr><w:rFonts w:ascii="Times New Roman" w:hAnsi="Times New Roman"/><w:sz w:val="24"/></w:rPr><w:t>0</w:t></w:r></w:p></w:tc><w:tc><w:tcPr><w:tcW w:w="655" w:type="dxa"/><w:tcBorders><w:top w:val="single" w:sz="4" w:space="0" w:color="000001"/></w:tcBorders><w:shd w:fill="auto" w:val="clear"/></w:tcPr><w:p><w:pPr><w:pStyle w:val="TableParagraph"/><w:spacing w:before="28" w:after="0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12</w:t></w:r><w:r><w:rPr><w:rFonts w:ascii="Verdana" w:hAnsi="Verdana"/><w:i/><w:sz w:val="24"/></w:rPr><w:t>.</w:t></w:r><w:r><w:rPr><w:rFonts w:ascii="Times New Roman" w:hAnsi="Times New Roman"/><w:sz w:val="24"/></w:rPr><w:t>0</w:t></w:r></w:p></w:tc><w:tc><w:tcPr><w:tcW w:w="669" w:type="dxa"/><w:tcBorders><w:top w:val="single" w:sz="4" w:space="0" w:color="000001"/></w:tcBorders><w:shd w:fill="auto" w:val="clear"/></w:tcPr><w:p><w:pPr><w:pStyle w:val="TableParagraph"/><w:spacing w:before="28" w:after="0"/><w:ind w:left="12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12</w:t></w:r><w:r><w:rPr><w:rFonts w:ascii="Verdana" w:hAnsi="Verdana"/><w:i/><w:sz w:val="24"/></w:rPr><w:t>.</w:t></w:r><w:r><w:rPr><w:rFonts w:ascii="Times New Roman" w:hAnsi="Times New Roman"/><w:sz w:val="24"/></w:rPr><w:t>0</w:t></w:r></w:p></w:tc><w:tc><w:tcPr><w:tcW w:w="669" w:type="dxa"/><w:tcBorders><w:top w:val="single" w:sz="4" w:space="0" w:color="000001"/></w:tcBorders><w:shd w:fill="auto" w:val="clear"/></w:tcPr><w:p><w:pPr><w:pStyle w:val="TableParagraph"/><w:spacing w:before="28" w:after="0"/><w:ind w:left="12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12</w:t></w:r><w:r><w:rPr><w:rFonts w:ascii="Verdana" w:hAnsi="Verdana"/><w:i/><w:sz w:val="24"/></w:rPr><w:t>.</w:t></w:r><w:r><w:rPr><w:rFonts w:ascii="Times New Roman" w:hAnsi="Times New Roman"/><w:sz w:val="24"/></w:rPr><w:t>5</w:t></w:r></w:p></w:tc><w:tc><w:tcPr><w:tcW w:w="589" w:type="dxa"/><w:tcBorders><w:top w:val="single" w:sz="4" w:space="0" w:color="000001"/></w:tcBorders><w:shd w:fill="auto" w:val="clear"/></w:tcPr><w:p><w:pPr><w:pStyle w:val="TableParagraph"/><w:spacing w:before="28" w:after="0"/><w:ind w:left="126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95"/><w:sz w:val="24"/></w:rPr><w:t>10</w:t></w:r><w:r><w:rPr><w:rFonts w:ascii="Verdana" w:hAnsi="Verdana"/><w:i/><w:w w:val="95"/><w:sz w:val="24"/></w:rPr><w:t>.</w:t></w:r><w:r><w:rPr><w:rFonts w:ascii="Times New Roman" w:hAnsi="Times New Roman"/><w:w w:val="95"/><w:sz w:val="24"/></w:rPr><w:t>0</w:t></w:r></w:p></w:tc><w:tc><w:tcPr><w:tcW w:w="79" w:type="dxa"/><w:tcBorders><w:top w:val="single" w:sz="4" w:space="0" w:color="000001"/></w:tcBorders><w:shd w:fill="auto" w:val="clear"/></w:tcPr><w:p><w:pPr><w:pStyle w:val="Normal"/><w:rPr></w:rPr></w:pPr><w:r><w:rPr></w:rPr></w:r></w:p></w:tc></w:tr><w:tr><w:trPr><w:trHeight w:val="289" w:hRule="exact"/></w:trPr><w:tc><w:tcPr><w:tcW w:w="722" w:type="dxa"/><w:tcBorders></w:tcBorders><w:shd w:fill="auto" w:val="clear"/></w:tcPr><w:p><w:pPr><w:pStyle w:val="TableParagraph"/><w:spacing w:lineRule="exact" w:line="256"/><w:ind w:left="23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/w:p></w:tc><w:tc><w:tcPr><w:tcW w:w="863" w:type="dxa"/><w:tcBorders></w:tcBorders><w:shd w:fill="auto" w:val="clear"/></w:tcPr><w:p><w:pPr><w:pStyle w:val="TableParagraph"/><w:spacing w:lineRule="exact" w:line="257"/><w:ind w:left="184" w:hanging="0"/><w:rPr><w:rFonts w:ascii="Georgia" w:hAnsi="Georgia" w:eastAsia="Georgia" w:cs="Georgia"/><w:sz w:val="24"/><w:szCs w:val="24"/></w:rPr></w:pPr><w:commentRangeStart w:id="81"/><w:r><w:rPr><w:rFonts w:ascii="Georgia" w:hAnsi="Georgia"/><w:b/><w:sz w:val="24"/></w:rPr><w:t>nan</w:t></w:r><w:commentRangeEnd w:id="81"/><w:r><w:commentReference w:id="81"/></w:r><w:r><w:rPr><w:rFonts w:ascii="Georgia" w:hAnsi="Georgia"/><w:b/><w:sz w:val="24"/></w:rPr></w:r></w:p></w:tc><w:tc><w:tcPr><w:tcW w:w="655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12</w:t></w:r><w:r><w:rPr><w:rFonts w:ascii="Verdana" w:hAnsi="Verdana"/><w:i/><w:sz w:val="24"/></w:rPr><w:t>.</w:t></w:r><w:r><w:rPr><w:rFonts w:ascii="Times New Roman" w:hAnsi="Times New Roman"/><w:sz w:val="24"/></w:rPr><w:t>0</w:t></w:r></w:p></w:tc><w:tc><w:tcPr><w:tcW w:w="669" w:type="dxa"/><w:tcBorders></w:tcBorders><w:shd w:fill="auto" w:val="clear"/></w:tcPr><w:p><w:pPr><w:pStyle w:val="TableParagraph"/><w:spacing w:lineRule="exact" w:line="257"/><w:ind w:left="119" w:hanging="0"/><w:rPr><w:rFonts w:ascii="Georgia" w:hAnsi="Georgia" w:eastAsia="Georgia" w:cs="Georgia"/><w:sz w:val="24"/><w:szCs w:val="24"/></w:rPr></w:pPr><w:r><w:rPr><w:rFonts w:ascii="Georgia" w:hAnsi="Georgia"/><w:b/><w:sz w:val="24"/></w:rPr><w:t>nan</w:t></w:r></w:p></w:tc><w:tc><w:tcPr><w:tcW w:w="669" w:type="dxa"/><w:tcBorders></w:tcBorders><w:shd w:fill="auto" w:val="clear"/></w:tcPr><w:p><w:pPr><w:pStyle w:val="TableParagraph"/><w:spacing w:lineRule="exact" w:line="256"/><w:ind w:left="12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13</w:t></w:r><w:r><w:rPr><w:rFonts w:ascii="Verdana" w:hAnsi="Verdana"/><w:i/><w:sz w:val="24"/></w:rPr><w:t>.</w:t></w:r><w:r><w:rPr><w:rFonts w:ascii="Times New Roman" w:hAnsi="Times New Roman"/><w:sz w:val="24"/></w:rPr><w:t>0</w:t></w:r></w:p></w:tc><w:tc><w:tcPr><w:tcW w:w="589" w:type="dxa"/><w:tcBorders></w:tcBorders><w:shd w:fill="auto" w:val="clear"/></w:tcPr><w:p><w:pPr><w:pStyle w:val="TableParagraph"/><w:spacing w:lineRule="exact" w:line="256"/><w:ind w:left="126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95"/><w:sz w:val="24"/></w:rPr><w:t>12</w:t></w:r><w:r><w:rPr><w:rFonts w:ascii="Verdana" w:hAnsi="Verdana"/><w:i/><w:w w:val="95"/><w:sz w:val="24"/></w:rPr><w:t>.</w:t></w:r><w:r><w:rPr><w:rFonts w:ascii="Times New Roman" w:hAnsi="Times New Roman"/><w:w w:val="95"/><w:sz w:val="24"/></w:rPr><w:t>2</w:t></w:r></w:p></w:tc><w:tc><w:tcPr><w:tcW w:w="79" w:type="dxa"/><w:tcBorders></w:tcBorders><w:shd w:fill="auto" w:val="clear"/></w:tcPr><w:p><w:pPr><w:pStyle w:val="Normal"/><w:rPr></w:rPr></w:pPr><w:r><w:rPr></w:rPr></w:r></w:p></w:tc></w:tr><w:tr><w:trPr><w:trHeight w:val="289" w:hRule="exact"/></w:trPr><w:tc><w:tcPr><w:tcW w:w="722" w:type="dxa"/><w:tcBorders></w:tcBorders><w:shd w:fill="auto" w:val="clear"/></w:tcPr><w:p><w:pPr><w:pStyle w:val="TableParagraph"/><w:spacing w:lineRule="exact" w:line="256"/><w:ind w:left="23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/w:p></w:tc><w:tc><w:tcPr><w:tcW w:w="863" w:type="dxa"/><w:tcBorders></w:tcBorders><w:shd w:fill="auto" w:val="clear"/></w:tcPr><w:p><w:pPr><w:pStyle w:val="TableParagraph"/><w:spacing w:lineRule="exact" w:line="256"/><w:ind w:left="30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w:r><w:rPr><w:rFonts w:ascii="Verdana" w:hAnsi="Verdana"/><w:i/><w:sz w:val="24"/></w:rPr><w:t>.</w:t></w:r><w:r><w:rPr><w:rFonts w:ascii="Times New Roman" w:hAnsi="Times New Roman"/><w:sz w:val="24"/></w:rPr><w:t>5</w:t></w:r></w:p></w:tc><w:tc><w:tcPr><w:tcW w:w="655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8</w:t></w:r><w:r><w:rPr><w:rFonts w:ascii="Verdana" w:hAnsi="Verdana"/><w:i/><w:sz w:val="24"/></w:rPr><w:t>.</w:t></w:r><w:r><w:rPr><w:rFonts w:ascii="Times New Roman" w:hAnsi="Times New Roman"/><w:sz w:val="24"/></w:rPr><w:t>5</w:t></w:r></w:p></w:tc><w:tc><w:tcPr><w:tcW w:w="669" w:type="dxa"/><w:tcBorders></w:tcBorders><w:shd w:fill="auto" w:val="clear"/></w:tcPr><w:p><w:pPr><w:pStyle w:val="TableParagraph"/><w:spacing w:lineRule="exact" w:line="256"/><w:ind w:left="243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8</w:t></w:r><w:r><w:rPr><w:rFonts w:ascii="Verdana" w:hAnsi="Verdana"/><w:i/><w:sz w:val="24"/></w:rPr><w:t>.</w:t></w:r><w:r><w:rPr><w:rFonts w:ascii="Times New Roman" w:hAnsi="Times New Roman"/><w:sz w:val="24"/></w:rPr><w:t>5</w:t></w:r></w:p></w:tc><w:tc><w:tcPr><w:tcW w:w="669" w:type="dxa"/><w:tcBorders></w:tcBorders><w:shd w:fill="auto" w:val="clear"/></w:tcPr><w:p><w:pPr><w:pStyle w:val="TableParagraph"/><w:spacing w:lineRule="exact" w:line="256"/><w:ind w:left="243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8</w:t></w:r><w:r><w:rPr><w:rFonts w:ascii="Verdana" w:hAnsi="Verdana"/><w:i/><w:sz w:val="24"/></w:rPr><w:t>.</w:t></w:r><w:r><w:rPr><w:rFonts w:ascii="Times New Roman" w:hAnsi="Times New Roman"/><w:sz w:val="24"/></w:rPr><w:t>0</w:t></w:r></w:p></w:tc><w:tc><w:tcPr><w:tcW w:w="589" w:type="dxa"/><w:tcBorders></w:tcBorders><w:shd w:fill="auto" w:val="clear"/></w:tcPr><w:p><w:pPr><w:pStyle w:val="TableParagraph"/><w:spacing w:lineRule="exact" w:line="256"/><w:ind w:left="243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8</w:t></w:r><w:r><w:rPr><w:rFonts w:ascii="Verdana" w:hAnsi="Verdana"/><w:i/><w:sz w:val="24"/></w:rPr><w:t>.</w:t></w:r><w:r><w:rPr><w:rFonts w:ascii="Times New Roman" w:hAnsi="Times New Roman"/><w:sz w:val="24"/></w:rPr><w:t>9</w:t></w:r></w:p></w:tc><w:tc><w:tcPr><w:tcW w:w="79" w:type="dxa"/><w:tcBorders></w:tcBorders><w:shd w:fill="auto" w:val="clear"/></w:tcPr><w:p><w:pPr><w:pStyle w:val="Normal"/><w:rPr></w:rPr></w:pPr><w:r><w:rPr></w:rPr></w:r></w:p></w:tc></w:tr><w:tr><w:trPr><w:trHeight w:val="289" w:hRule="exact"/></w:trPr><w:tc><w:tcPr><w:tcW w:w="722" w:type="dxa"/><w:tcBorders></w:tcBorders><w:shd w:fill="auto" w:val="clear"/></w:tcPr><w:p><w:pPr><w:pStyle w:val="TableParagraph"/><w:spacing w:lineRule="exact" w:line="256"/><w:ind w:left="23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/w:p></w:tc><w:tc><w:tcPr><w:tcW w:w="863" w:type="dxa"/><w:tcBorders></w:tcBorders><w:shd w:fill="auto" w:val="clear"/></w:tcPr><w:p><w:pPr><w:pStyle w:val="TableParagraph"/><w:spacing w:lineRule="exact" w:line="257"/><w:ind w:left="184" w:hanging="0"/><w:rPr><w:rFonts w:ascii="Georgia" w:hAnsi="Georgia" w:eastAsia="Georgia" w:cs="Georgia"/><w:sz w:val="24"/><w:szCs w:val="24"/></w:rPr></w:pPr><w:r><w:rPr><w:rFonts w:ascii="Georgia" w:hAnsi="Georgia"/><w:b/><w:sz w:val="24"/></w:rPr><w:t>nan</w:t></w:r></w:p></w:tc><w:tc><w:tcPr><w:tcW w:w="655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0</w:t></w:r></w:p></w:tc><w:tc><w:tcPr><w:tcW w:w="669" w:type="dxa"/><w:tcBorders></w:tcBorders><w:shd w:fill="auto" w:val="clear"/></w:tcPr><w:p><w:pPr><w:pStyle w:val="TableParagraph"/><w:spacing w:lineRule="exact" w:line="256"/><w:ind w:left="243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5</w:t></w:r></w:p></w:tc><w:tc><w:tcPr><w:tcW w:w="669" w:type="dxa"/><w:tcBorders></w:tcBorders><w:shd w:fill="auto" w:val="clear"/></w:tcPr><w:p><w:pPr><w:pStyle w:val="TableParagraph"/><w:spacing w:lineRule="exact" w:line="256"/><w:ind w:left="243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0</w:t></w:r></w:p></w:tc><w:tc><w:tcPr><w:tcW w:w="589" w:type="dxa"/><w:tcBorders></w:tcBorders><w:shd w:fill="auto" w:val="clear"/></w:tcPr><w:p><w:pPr><w:pStyle w:val="TableParagraph"/><w:spacing w:lineRule="exact" w:line="256"/><w:ind w:left="243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4</w:t></w:r></w:p></w:tc><w:tc><w:tcPr><w:tcW w:w="79" w:type="dxa"/><w:tcBorders></w:tcBorders><w:shd w:fill="auto" w:val="clear"/></w:tcPr><w:p><w:pPr><w:pStyle w:val="Normal"/><w:rPr></w:rPr></w:pPr><w:r><w:rPr></w:rPr></w:r></w:p></w:tc></w:tr><w:tr><w:trPr><w:trHeight w:val="351" w:hRule="exact"/></w:trPr><w:tc><w:tcPr><w:tcW w:w="722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23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/w:p></w:tc><w:tc><w:tcPr><w:tcW w:w="863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7"/><w:ind w:left="184" w:hanging="0"/><w:rPr><w:rFonts w:ascii="Georgia" w:hAnsi="Georgia" w:eastAsia="Georgia" w:cs="Georgia"/><w:sz w:val="24"/><w:szCs w:val="24"/></w:rPr></w:pPr><w:r><w:rPr><w:rFonts w:ascii="Georgia" w:hAnsi="Georgia"/><w:b/><w:sz w:val="24"/></w:rPr><w:t>nan</w:t></w:r></w:p></w:tc><w:tc><w:tcPr><w:tcW w:w="655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8</w:t></w:r><w:r><w:rPr><w:rFonts w:ascii="Verdana" w:hAnsi="Verdana"/><w:i/><w:sz w:val="24"/></w:rPr><w:t>.</w:t></w:r><w:r><w:rPr><w:rFonts w:ascii="Times New Roman" w:hAnsi="Times New Roman"/><w:sz w:val="24"/></w:rPr><w:t>0</w:t></w:r></w:p></w:tc><w:tc><w:tcPr><w:tcW w:w="669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243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8</w:t></w:r><w:r><w:rPr><w:rFonts w:ascii="Verdana" w:hAnsi="Verdana"/><w:i/><w:sz w:val="24"/></w:rPr><w:t>.</w:t></w:r><w:r><w:rPr><w:rFonts w:ascii="Times New Roman" w:hAnsi="Times New Roman"/><w:sz w:val="24"/></w:rPr><w:t>5</w:t></w:r></w:p></w:tc><w:tc><w:tcPr><w:tcW w:w="669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7"/><w:ind w:left="119" w:hanging="0"/><w:rPr><w:rFonts w:ascii="Georgia" w:hAnsi="Georgia" w:eastAsia="Georgia" w:cs="Georgia"/><w:sz w:val="24"/><w:szCs w:val="24"/></w:rPr></w:pPr><w:r><w:rPr><w:rFonts w:ascii="Georgia" w:hAnsi="Georgia"/><w:b/><w:sz w:val="24"/></w:rPr><w:t>nan</w:t></w:r></w:p></w:tc><w:tc><w:tcPr><w:tcW w:w="589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7"/><w:ind w:left="119" w:hanging="0"/><w:rPr><w:rFonts w:ascii="Georgia" w:hAnsi="Georgia" w:eastAsia="Georgia" w:cs="Georgia"/><w:sz w:val="24"/><w:szCs w:val="24"/></w:rPr></w:pPr><w:r><w:rPr><w:rFonts w:ascii="Georgia" w:hAnsi="Georgia"/><w:b/><w:w w:val="95"/><w:sz w:val="24"/></w:rPr><w:t>nan</w:t></w:r></w:p></w:tc><w:tc><w:tcPr><w:tcW w:w="79" w:type="dxa"/><w:tcBorders><w:bottom w:val="single" w:sz="6" w:space="0" w:color="000001"/><w:insideH w:val="single" w:sz="6" w:space="0" w:color="000001"/></w:tcBorders><w:shd w:fill="auto" w:val="clear"/></w:tcPr><w:p><w:pPr><w:pStyle w:val="Normal"/><w:rPr></w:rPr></w:pPr><w:r><w:rPr></w:rPr></w:r></w:p></w:tc></w:tr></w:tbl><w:p><w:pPr><w:pStyle w:val="Normal"/><w:spacing w:before="3" w:after="0"/><w:rPr><w:rFonts w:ascii="Times New Roman" w:hAnsi="Times New Roman" w:eastAsia="Times New Roman" w:cs="Times New Roman"/><w:sz w:val="15"/><w:szCs w:val="15"/></w:rPr></w:pPr><w:r><w:rPr><w:rFonts w:eastAsia="Times New Roman" w:cs="Times New Roman" w:ascii="Times New Roman" w:hAnsi="Times New Roman"/><w:sz w:val="15"/><w:szCs w:val="15"/></w:rPr></w:r></w:p><w:p><w:pPr><w:pStyle w:val="TextBody"/><w:spacing w:lineRule="auto" w:line="249" w:before="55" w:after="0"/><w:ind w:left="105" w:right="151" w:firstLine="359"/><w:pPrChange w:id="0" w:author="Rivard, Christine" w:date="2015-03-27T15:20:00Z"><w:pPr><w:jc w:val="both"/><w:ind w:left="105" w:right="151" w:firstLine="359"/><w:spacing w:lineRule="auto" w:line="249" w:before="55" w:after="0"/></w:pPr></w:pPrChange><w:rPr></w:rPr></w:pPr><w:r><w:rPr></w:rPr><w:t>In Table 8.1, t</w:t></w:r><w:del w:id="2783" w:author="Rivard, Christine" w:date="2015-03-27T15:14:00Z"><w:r><w:rPr></w:rPr><w:delText>T</w:delText></w:r></w:del><w:r><w:rPr></w:rPr><w:t>here</w:t></w:r><w:r><w:rPr><w:spacing w:val="34"/></w:rPr><w:t xml:space="preserve"> </w:t></w:r><w:del w:id="2784" w:author="Rivard, Christine" w:date="2015-03-27T15:13:00Z"><w:r><w:rPr></w:rPr><w:delText>is</w:delText></w:r></w:del><w:del w:id="2785" w:author="Rivard, Christine" w:date="2015-03-27T15:13:00Z"><w:r><w:rPr><w:spacing w:val="34"/></w:rPr><w:delText xml:space="preserve"> </w:delText></w:r></w:del><w:ins w:id="2786" w:author="Rivard, Christine" w:date="2015-03-27T15:13:00Z"><w:r><w:rPr></w:rPr><w:t>are</w:t></w:r></w:ins><w:ins w:id="2787" w:author="Rivard, Christine" w:date="2015-03-27T15:13:00Z"><w:r><w:rPr><w:spacing w:val="34"/></w:rPr><w:t xml:space="preserve"> </w:t></w:r></w:ins><w:r><w:rPr></w:rPr><w:t>missing</w:t></w:r><w:r><w:rPr><w:spacing w:val="34"/></w:rPr><w:t xml:space="preserve"> </w:t></w:r><w:r><w:rPr><w:spacing w:val="0"/></w:rPr><w:t>values</w:t></w:r><w:r><w:rPr><w:spacing w:val="34"/></w:rPr><w:t xml:space="preserve"> </w:t></w:r><w:r><w:rPr></w:rPr><w:t>in</w:t></w:r><w:r><w:rPr><w:spacing w:val="34"/></w:rPr><w:t xml:space="preserve"> </w:t></w:r><w:r><w:rPr></w:rPr><w:t>the</w:t></w:r><w:r><w:rPr><w:spacing w:val="34"/></w:rPr><w:t xml:space="preserve"> </w:t></w:r><w:r><w:rPr></w:rPr><w:t>target</w:t></w:r><w:r><w:rPr><w:spacing w:val="34"/></w:rPr><w:t xml:space="preserve"> </w:t></w:r><w:r><w:rPr></w:rPr><w:t>station</w:t></w:r><w:r><w:rPr><w:spacing w:val="34"/></w:rPr><w:t xml:space="preserve"> </w:t></w:r><w:r><w:rPr></w:rPr><w:t>data</w:t></w:r><w:ins w:id="2788" w:author="Rivard, Christine" w:date="2015-03-27T15:13:00Z"><w:r><w:rPr></w:rPr><w:t>set</w:t></w:r></w:ins><w:del w:id="2789" w:author="Rivard, Christine" w:date="2015-03-27T15:13:00Z"><w:r><w:rPr><w:spacing w:val="34"/></w:rPr><w:delText xml:space="preserve"> </w:delText></w:r></w:del><w:del w:id="2790" w:author="Rivard, Christine" w:date="2015-03-27T15:13:00Z"><w:r><w:rPr></w:rPr><w:delText>series</w:delText></w:r></w:del><w:r><w:rPr><w:spacing w:val="34"/></w:rPr><w:t xml:space="preserve"> </w:t></w:r><w:del w:id="2791" w:author="Rivard, Christine" w:date="2015-03-27T15:13:00Z"><w:r><w:rPr></w:rPr><w:delText>at</w:delText></w:r></w:del><w:del w:id="2792" w:author="Rivard, Christine" w:date="2015-03-27T15:13:00Z"><w:r><w:rPr><w:spacing w:val="34"/></w:rPr><w:delText xml:space="preserve"> </w:delText></w:r></w:del><w:ins w:id="2793" w:author="Rivard, Christine" w:date="2015-03-27T15:13:00Z"><w:r><w:rPr></w:rPr><w:t>for</w:t></w:r></w:ins><w:ins w:id="2794" w:author="Rivard, Christine" w:date="2015-03-27T15:13:00Z"><w:r><w:rPr><w:spacing w:val="34"/></w:rPr><w:t xml:space="preserve"> </w:t></w:r></w:ins><w:r><w:rPr><w:spacing w:val="0"/></w:rPr><w:t>days</w:t></w:r><w:r><w:rPr><w:spacing w:val="34"/></w:rPr><w:t xml:space="preserve"> </w:t></w:r><w:r><w:rPr></w:rPr><w:t>2,</w:t></w:r><w:r><w:rPr><w:spacing w:val="34"/></w:rPr><w:t xml:space="preserve"> </w:t></w:r><w:r><w:rPr></w:rPr><w:t>3,</w:t></w:r><w:r><w:rPr><w:spacing w:val="34"/></w:rPr><w:t xml:space="preserve"> </w:t></w:r><w:r><w:rPr></w:rPr><w:t>and</w:t></w:r><w:r><w:rPr><w:spacing w:val="34"/></w:rPr><w:t xml:space="preserve"> </w:t></w:r><w:r><w:rPr></w:rPr><w:t>5.</w:t></w:r><w:r><w:rPr><w:spacing w:val="6"/></w:rPr><w:t xml:space="preserve"> </w:t></w:r><w:r><w:rPr></w:rPr><w:t>The</w:t></w:r><w:r><w:rPr><w:spacing w:val="34"/></w:rPr><w:t xml:space="preserve"> </w:t></w:r><w:r><w:rPr></w:rPr><w:t>missing</w:t></w:r><w:r><w:rPr><w:spacing w:val="34"/></w:rPr><w:t xml:space="preserve"> </w:t></w:r><w:r><w:rPr></w:rPr><w:t>value</w:t></w:r><w:r><w:rPr><w:spacing w:val="28"/><w:w w:val="102"/></w:rPr><w:t xml:space="preserve"> </w:t></w:r><w:r><w:rPr></w:rPr><w:t>on</w:t></w:r><w:r><w:rPr><w:spacing w:val="33"/></w:rPr><w:t xml:space="preserve"> </w:t></w:r><w:r><w:rPr></w:rPr><w:t>day</w:t></w:r><w:r><w:rPr><w:spacing w:val="34"/></w:rPr><w:t xml:space="preserve"> </w:t></w:r><w:r><w:rPr></w:rPr><w:t>2</w:t></w:r><w:r><w:rPr><w:spacing w:val="33"/></w:rPr><w:t xml:space="preserve"> </w:t></w:r><w:r><w:rPr></w:rPr><w:t>will</w:t></w:r><w:r><w:rPr><w:spacing w:val="35"/></w:rPr><w:t xml:space="preserve"> </w:t></w:r><w:ins w:id="2795" w:author="Rivard, Christine" w:date="2015-03-27T15:14:00Z"><w:r><w:rPr><w:spacing w:val="35"/></w:rPr><w:t xml:space="preserve">then </w:t></w:r></w:ins><w:r><w:rPr></w:rPr><w:t>be</w:t></w:r><w:r><w:rPr><w:spacing w:val="33"/></w:rPr><w:t xml:space="preserve"> </w:t></w:r><w:r><w:rPr></w:rPr><w:t>estimated</w:t></w:r><w:r><w:rPr><w:spacing w:val="34"/></w:rPr><w:t xml:space="preserve"> </w:t></w:r><w:r><w:rPr></w:rPr><w:t>with</w:t></w:r><w:r><w:rPr><w:spacing w:val="35"/></w:rPr><w:t xml:space="preserve"> </w:t></w:r><w:r><w:rPr></w:rPr><w:t>the</w:t></w:r><w:r><w:rPr><w:spacing w:val="33"/></w:rPr><w:t xml:space="preserve"> </w:t></w:r><w:r><w:rPr></w:rPr><w:t>data</w:t></w:r><w:r><w:rPr><w:spacing w:val="33"/></w:rPr><w:t xml:space="preserve"> </w:t></w:r><w:r><w:rPr></w:rPr><w:t>of</w:t></w:r><w:r><w:rPr><w:spacing w:val="34"/></w:rPr><w:t xml:space="preserve"> </w:t></w:r><w:r><w:rPr></w:rPr><w:t>the</w:t></w:r><w:r><w:rPr><w:spacing w:val="33"/></w:rPr><w:t xml:space="preserve"> </w:t></w:r><w:r><w:rPr></w:rPr><w:t>neighboring</w:t></w:r><w:r><w:rPr><w:spacing w:val="34"/></w:rPr><w:t xml:space="preserve"> </w:t></w:r><w:r><w:rPr></w:rPr><w:t>stations</w:t></w:r><w:r><w:rPr><w:spacing w:val="34"/></w:rPr><w:t xml:space="preserve"> </w:t></w:r><w:r><w:rPr></w:rPr><w:t>Y1,</w:t></w:r><w:r><w:rPr><w:spacing w:val="34"/></w:rPr><w:t xml:space="preserve"> </w:t></w:r><w:r><w:rPr></w:rPr><w:t>Y3,</w:t></w:r><w:r><w:rPr><w:spacing w:val="35"/></w:rPr><w:t xml:space="preserve"> </w:t></w:r><w:r><w:rPr></w:rPr><w:t>and</w:t></w:r><w:r><w:rPr><w:spacing w:val="34"/></w:rPr><w:t xml:space="preserve"> </w:t></w:r><w:r><w:rPr></w:rPr><w:t>Y4</w:t></w:r><w:r><w:rPr><w:spacing w:val="34"/></w:rPr><w:t xml:space="preserve"> </w:t></w:r><w:r><w:rPr></w:rPr><w:t>since</w:t></w:r><w:r><w:rPr><w:spacing w:val="35"/></w:rPr><w:t xml:space="preserve"> </w:t></w:r><w:r><w:rPr></w:rPr><w:t>station</w:t></w:r><w:r><w:rPr><w:w w:val="108"/></w:rPr><w:t xml:space="preserve"> </w:t></w:r><w:r><w:rPr></w:rPr><w:t>Y2</w:t></w:r><w:r><w:rPr><w:spacing w:val="31"/></w:rPr><w:t xml:space="preserve"> </w:t></w:r><w:r><w:rPr></w:rPr><w:t>is</w:t></w:r><w:r><w:rPr><w:spacing w:val="32"/></w:rPr><w:t xml:space="preserve"> </w:t></w:r><w:r><w:rPr></w:rPr><w:t>also</w:t></w:r><w:r><w:rPr><w:spacing w:val="32"/></w:rPr><w:t xml:space="preserve"> </w:t></w:r><w:r><w:rPr></w:rPr><w:t>missing</w:t></w:r><w:r><w:rPr><w:spacing w:val="31"/></w:rPr><w:t xml:space="preserve"> </w:t></w:r><w:r><w:rPr></w:rPr><w:t>a</w:t></w:r><w:r><w:rPr><w:spacing w:val="32"/></w:rPr><w:t xml:space="preserve"> </w:t></w:r><w:r><w:rPr></w:rPr><w:t>value</w:t></w:r><w:r><w:rPr><w:spacing w:val="32"/></w:rPr><w:t xml:space="preserve"> </w:t></w:r><w:del w:id="2796" w:author="Rivard, Christine" w:date="2015-03-27T15:14:00Z"><w:r><w:rPr></w:rPr><w:delText>at</w:delText></w:r></w:del><w:del w:id="2797" w:author="Rivard, Christine" w:date="2015-03-27T15:14:00Z"><w:r><w:rPr><w:spacing w:val="32"/></w:rPr><w:delText xml:space="preserve"> </w:delText></w:r></w:del><w:ins w:id="2798" w:author="Rivard, Christine" w:date="2015-03-27T15:14:00Z"><w:r><w:rPr></w:rPr><w:t>on</w:t></w:r></w:ins><w:ins w:id="2799" w:author="Rivard, Christine" w:date="2015-03-27T15:14:00Z"><w:r><w:rPr><w:spacing w:val="32"/></w:rPr><w:t xml:space="preserve"> </w:t></w:r></w:ins><w:r><w:rPr></w:rPr><w:t>this</w:t></w:r><w:r><w:rPr><w:spacing w:val="32"/></w:rPr><w:t xml:space="preserve"> </w:t></w:r><w:del w:id="2800" w:author="Rivard, Christine" w:date="2015-03-27T15:14:00Z"><w:r><w:rPr></w:rPr><w:delText>time</w:delText></w:r></w:del><w:ins w:id="2801" w:author="Rivard, Christine" w:date="2015-03-27T15:14:00Z"><w:r><w:rPr></w:rPr><w:t>day</w:t></w:r></w:ins><w:r><w:rPr></w:rPr><w:t>.</w:t></w:r><w:r><w:rPr><w:spacing w:val="2"/></w:rPr><w:t xml:space="preserve"> </w:t></w:r><w:r><w:rPr></w:rPr><w:t>All</w:t></w:r><w:r><w:rPr><w:spacing w:val="32"/></w:rPr><w:t xml:space="preserve"> </w:t></w:r><w:r><w:rPr></w:rPr><w:t>neighboring</w:t></w:r><w:r><w:rPr><w:spacing w:val="31"/></w:rPr><w:t xml:space="preserve"> </w:t></w:r><w:r><w:rPr></w:rPr><w:t>stations</w:t></w:r><w:r><w:rPr><w:spacing w:val="32"/></w:rPr><w:t xml:space="preserve"> </w:t></w:r><w:r><w:rPr></w:rPr><w:t>will</w:t></w:r><w:r><w:rPr><w:spacing w:val="32"/></w:rPr><w:t xml:space="preserve"> </w:t></w:r><w:r><w:rPr></w:rPr><w:t>be</w:t></w:r><w:r><w:rPr><w:spacing w:val="32"/></w:rPr><w:t xml:space="preserve"> </w:t></w:r><w:r><w:rPr></w:rPr><w:t>used</w:t></w:r><w:r><w:rPr><w:spacing w:val="31"/></w:rPr><w:t xml:space="preserve"> </w:t></w:r><w:r><w:rPr></w:rPr><w:t>for</w:t></w:r><w:r><w:rPr><w:spacing w:val="32"/></w:rPr><w:t xml:space="preserve"> </w:t></w:r><w:r><w:rPr></w:rPr><w:t>the</w:t></w:r><w:r><w:rPr><w:spacing w:val="32"/></w:rPr><w:t xml:space="preserve"> </w:t></w:r><w:r><w:rPr></w:rPr><w:t>estimation</w:t></w:r><w:r><w:rPr><w:spacing w:val="33"/></w:rPr><w:t xml:space="preserve"> </w:t></w:r><w:r><w:rPr></w:rPr><w:t>of</w:t></w:r><w:r><w:rPr><w:w w:val="93"/></w:rPr><w:t xml:space="preserve"> </w:t></w:r><w:r><w:rPr></w:rPr><w:t>the</w:t></w:r><w:r><w:rPr><w:spacing w:val="24"/></w:rPr><w:t xml:space="preserve"> </w:t></w:r><w:r><w:rPr></w:rPr><w:t>missing</w:t></w:r><w:r><w:rPr><w:spacing w:val="24"/></w:rPr><w:t xml:space="preserve"> </w:t></w:r><w:r><w:rPr></w:rPr><w:t>value</w:t></w:r><w:r><w:rPr><w:spacing w:val="25"/></w:rPr><w:t xml:space="preserve"> </w:t></w:r><w:r><w:rPr></w:rPr><w:t>on</w:t></w:r><w:r><w:rPr><w:spacing w:val="25"/></w:rPr><w:t xml:space="preserve"> </w:t></w:r><w:r><w:rPr></w:rPr><w:t>day</w:t></w:r><w:r><w:rPr><w:spacing w:val="24"/></w:rPr><w:t xml:space="preserve"> </w:t></w:r><w:r><w:rPr></w:rPr><w:t>4</w:t></w:r><w:ins w:id="2802" w:author="Rivard, Christine" w:date="2015-03-27T15:15:00Z"><w:r><w:rPr></w:rPr><w:t>,</w:t></w:r></w:ins><w:r><w:rPr><w:spacing w:val="25"/></w:rPr><w:t xml:space="preserve"> </w:t></w:r><w:r><w:rPr></w:rPr><w:t>while</w:t></w:r><w:r><w:rPr><w:spacing w:val="25"/></w:rPr><w:t xml:space="preserve"> </w:t></w:r><w:r><w:rPr></w:rPr><w:t>only</w:t></w:r><w:r><w:rPr><w:spacing w:val="25"/></w:rPr><w:t xml:space="preserve"> </w:t></w:r><w:r><w:rPr></w:rPr><w:t>stations</w:t></w:r><w:r><w:rPr><w:spacing w:val="26"/></w:rPr><w:t xml:space="preserve"> </w:t></w:r><w:r><w:rPr></w:rPr><w:t>Y1</w:t></w:r><w:r><w:rPr><w:spacing w:val="24"/></w:rPr><w:t xml:space="preserve"> </w:t></w:r><w:r><w:rPr></w:rPr><w:t>and</w:t></w:r><w:r><w:rPr><w:spacing w:val="25"/></w:rPr><w:t xml:space="preserve"> </w:t></w:r><w:r><w:rPr></w:rPr><w:t>Y2</w:t></w:r><w:r><w:rPr><w:spacing w:val="25"/></w:rPr><w:t xml:space="preserve"> </w:t></w:r><w:r><w:rPr></w:rPr><w:t>have</w:t></w:r><w:r><w:rPr><w:spacing w:val="24"/></w:rPr><w:t xml:space="preserve"> </w:t></w:r><w:r><w:rPr></w:rPr><w:t>data</w:t></w:r><w:r><w:rPr><w:spacing w:val="24"/></w:rPr><w:t xml:space="preserve"> </w:t></w:r><w:r><w:rPr></w:rPr><w:t>available</w:t></w:r><w:r><w:rPr><w:spacing w:val="25"/></w:rPr><w:t xml:space="preserve"> </w:t></w:r><w:r><w:rPr></w:rPr><w:t>for</w:t></w:r><w:r><w:rPr><w:spacing w:val="25"/></w:rPr><w:t xml:space="preserve"> </w:t></w:r><w:r><w:rPr></w:rPr><w:t>the</w:t></w:r><w:r><w:rPr><w:spacing w:val="25"/></w:rPr><w:t xml:space="preserve"> </w:t></w:r><w:r><w:rPr></w:rPr><w:t>estimation</w:t></w:r><w:r><w:rPr><w:spacing w:val="26"/></w:rPr><w:t xml:space="preserve"> </w:t></w:r><w:r><w:rPr></w:rPr><w:t>of</w:t></w:r><w:r><w:rPr><w:w w:val="92"/></w:rPr><w:t xml:space="preserve"> </w:t></w:r><w:r><w:rPr></w:rPr><w:t>the</w:t></w:r><w:r><w:rPr><w:spacing w:val="33"/></w:rPr><w:t xml:space="preserve"> </w:t></w:r><w:r><w:rPr></w:rPr><w:t>missing</w:t></w:r><w:r><w:rPr><w:spacing w:val="33"/></w:rPr><w:t xml:space="preserve"> </w:t></w:r><w:r><w:rPr></w:rPr><w:t>value</w:t></w:r><w:r><w:rPr><w:spacing w:val="33"/></w:rPr><w:t xml:space="preserve"> </w:t></w:r><w:r><w:rPr></w:rPr><w:t>on</w:t></w:r><w:r><w:rPr><w:spacing w:val="34"/></w:rPr><w:t xml:space="preserve"> </w:t></w:r><w:r><w:rPr></w:rPr><w:t>day</w:t></w:r><w:r><w:rPr><w:spacing w:val="34"/></w:rPr><w:t xml:space="preserve"> </w:t></w:r><w:r><w:rPr></w:rPr><w:t>5.</w:t></w:r></w:p><w:p><w:pPr><w:pStyle w:val="TextBody"/><w:spacing w:lineRule="auto" w:line="249"/><w:ind w:left="113" w:right="120" w:firstLine="351"/><w:jc w:val="both"/><w:pPrChange w:id="0" w:author="Rivard, Christine" w:date="2015-03-27T15:20:00Z"><w:pPr><w:jc w:val="right"/><w:ind w:right="120" w:firstLine="351"/><w:spacing w:lineRule="auto" w:line="249"/></w:pPr></w:pPrChange><w:rPr></w:rPr></w:pPr><w:r><w:rPr><w:w w:val="105"/></w:rPr><w:t>Since</w:t></w:r><w:r><w:rPr><w:spacing w:val="37"/><w:w w:val="105"/></w:rPr><w:t xml:space="preserve"> </w:t></w:r><w:r><w:rPr><w:w w:val="105"/></w:rPr><w:t>the</w:t></w:r><w:r><w:rPr><w:spacing w:val="38"/><w:w w:val="105"/></w:rPr><w:t xml:space="preserve"> </w:t></w:r><w:r><w:rPr><w:w w:val="105"/></w:rPr><w:t>number</w:t></w:r><w:r><w:rPr><w:spacing w:val="37"/><w:w w:val="105"/></w:rPr><w:t xml:space="preserve"> </w:t></w:r><w:r><w:rPr><w:w w:val="105"/></w:rPr><w:t>of</w:t></w:r><w:r><w:rPr><w:spacing w:val="38"/><w:w w:val="105"/></w:rPr><w:t xml:space="preserve"> </w:t></w:r><w:r><w:rPr><w:w w:val="105"/></w:rPr><w:t>neighboring</w:t></w:r><w:r><w:rPr><w:spacing w:val="37"/><w:w w:val="105"/></w:rPr><w:t xml:space="preserve"> </w:t></w:r><w:r><w:rPr><w:w w:val="105"/></w:rPr><w:t>stations</w:t></w:r><w:r><w:rPr><w:spacing w:val="38"/><w:w w:val="105"/></w:rPr><w:t xml:space="preserve"> </w:t></w:r><w:r><w:rPr><w:w w:val="105"/></w:rPr><w:t>with</w:t></w:r><w:r><w:rPr><w:spacing w:val="39"/><w:w w:val="105"/></w:rPr><w:t xml:space="preserve"> </w:t></w:r><w:r><w:rPr><w:w w:val="105"/></w:rPr><w:t>available</w:t></w:r><w:r><w:rPr><w:spacing w:val="38"/><w:w w:val="105"/></w:rPr><w:t xml:space="preserve"> </w:t></w:r><w:r><w:rPr><w:spacing w:val="0"/><w:w w:val="105"/></w:rPr><w:t>data</w:t></w:r><w:r><w:rPr><w:spacing w:val="38"/><w:w w:val="105"/></w:rPr><w:t xml:space="preserve"> </w:t></w:r><w:r><w:rPr><w:w w:val="105"/></w:rPr><w:t>is</w:t></w:r><w:r><w:rPr><w:spacing w:val="38"/><w:w w:val="105"/></w:rPr><w:t xml:space="preserve"> </w:t></w:r><w:r><w:rPr><w:w w:val="105"/></w:rPr><w:t>not</w:t></w:r><w:r><w:rPr><w:spacing w:val="39"/><w:w w:val="105"/></w:rPr><w:t xml:space="preserve"> </w:t></w:r><w:r><w:rPr><w:w w:val="105"/></w:rPr><w:t>fixed</w:t></w:r><w:r><w:rPr><w:spacing w:val="38"/><w:w w:val="105"/></w:rPr><w:t xml:space="preserve"> </w:t></w:r><w:r><w:rPr><w:w w:val="105"/></w:rPr><w:t>in</w:t></w:r><w:r><w:rPr><w:spacing w:val="38"/><w:w w:val="105"/></w:rPr><w:t xml:space="preserve"> </w:t></w:r><w:r><w:rPr><w:w w:val="105"/></w:rPr><w:t>time,</w:t></w:r><w:r><w:rPr><w:spacing w:val="42"/><w:w w:val="105"/></w:rPr><w:t xml:space="preserve"> </w:t></w:r><w:r><w:rPr><w:w w:val="105"/></w:rPr><w:t>it</w:t></w:r><w:r><w:rPr><w:spacing w:val="38"/><w:w w:val="105"/></w:rPr><w:t xml:space="preserve"> </w:t></w:r><w:r><w:rPr><w:w w:val="105"/></w:rPr><w:t>is</w:t></w:r><w:r><w:rPr><w:spacing w:val="38"/><w:w w:val="105"/></w:rPr><w:t xml:space="preserve"> </w:t></w:r><w:r><w:rPr><w:w w:val="105"/></w:rPr><w:t>not</w:t></w:r><w:r><w:rPr><w:spacing w:val="23"/><w:w w:val="112"/></w:rPr><w:t xml:space="preserve"> </w:t></w:r><w:r><w:rPr><w:w w:val="105"/></w:rPr><w:t>possible</w:t></w:r><w:r><w:rPr><w:spacing w:val="8"/><w:w w:val="105"/></w:rPr><w:t xml:space="preserve"> </w:t></w:r><w:r><w:rPr><w:w w:val="105"/></w:rPr><w:t>to</w:t></w:r><w:r><w:rPr><w:spacing w:val="9"/><w:w w:val="105"/></w:rPr><w:t xml:space="preserve"> </w:t></w:r><w:r><w:rPr><w:w w:val="105"/></w:rPr><w:t>use</w:t></w:r><w:r><w:rPr><w:spacing w:val="8"/><w:w w:val="105"/></w:rPr><w:t xml:space="preserve"> </w:t></w:r><w:r><w:rPr><w:w w:val="105"/></w:rPr><w:t>a</w:t></w:r><w:r><w:rPr><w:spacing w:val="9"/><w:w w:val="105"/></w:rPr><w:t xml:space="preserve"> </w:t></w:r><w:r><w:rPr><w:w w:val="105"/></w:rPr><w:t>single</w:t></w:r><w:r><w:rPr><w:spacing w:val="9"/><w:w w:val="105"/></w:rPr><w:t xml:space="preserve"> </w:t></w:r><w:r><w:rPr><w:w w:val="105"/></w:rPr><w:t>MLR</w:t></w:r><w:r><w:rPr><w:spacing w:val="10"/><w:w w:val="105"/></w:rPr><w:t xml:space="preserve"> </w:t></w:r><w:r><w:rPr><w:w w:val="105"/></w:rPr><w:t>model</w:t></w:r><w:r><w:rPr><w:spacing w:val="8"/><w:w w:val="105"/></w:rPr><w:t xml:space="preserve"> </w:t></w:r><w:r><w:rPr><w:w w:val="105"/></w:rPr><w:t>to</w:t></w:r><w:r><w:rPr><w:spacing w:val="9"/><w:w w:val="105"/></w:rPr><w:t xml:space="preserve"> </w:t></w:r><w:r><w:rPr><w:w w:val="105"/></w:rPr><w:t>fill</w:t></w:r><w:r><w:rPr><w:spacing w:val="9"/><w:w w:val="105"/></w:rPr><w:t xml:space="preserve"> </w:t></w:r><w:r><w:rPr><w:w w:val="105"/></w:rPr><w:t>all</w:t></w:r><w:r><w:rPr><w:spacing w:val="9"/><w:w w:val="105"/></w:rPr><w:t xml:space="preserve"> </w:t></w:r><w:r><w:rPr><w:w w:val="105"/></w:rPr><w:t>the</w:t></w:r><w:r><w:rPr><w:spacing w:val="10"/><w:w w:val="105"/></w:rPr><w:t xml:space="preserve"> </w:t></w:r><w:r><w:rPr><w:w w:val="105"/></w:rPr><w:t>missing</w:t></w:r><w:r><w:rPr><w:spacing w:val="8"/><w:w w:val="105"/></w:rPr><w:t xml:space="preserve"> </w:t></w:r><w:r><w:rPr><w:w w:val="105"/></w:rPr><w:t>values</w:t></w:r><w:r><w:rPr><w:spacing w:val="8"/><w:w w:val="105"/></w:rPr><w:t xml:space="preserve"> </w:t></w:r><w:r><w:rPr><w:w w:val="105"/></w:rPr><w:t>for</w:t></w:r><w:r><w:rPr><w:spacing w:val="9"/><w:w w:val="105"/></w:rPr><w:t xml:space="preserve"> </w:t></w:r><w:r><w:rPr><w:w w:val="105"/></w:rPr><w:t>the</w:t></w:r><w:r><w:rPr><w:spacing w:val="9"/><w:w w:val="105"/></w:rPr><w:t xml:space="preserve"> </w:t></w:r><w:r><w:rPr><w:w w:val="105"/></w:rPr><w:t>target</w:t></w:r><w:r><w:rPr><w:spacing w:val="9"/><w:w w:val="105"/></w:rPr><w:t xml:space="preserve"> </w:t></w:r><w:r><w:rPr><w:w w:val="105"/></w:rPr><w:t>station</w:t></w:r><w:r><w:rPr><w:spacing w:val="9"/><w:w w:val="105"/></w:rPr><w:t xml:space="preserve"> </w:t></w:r><w:r><w:rPr><w:w w:val="105"/></w:rPr><w:t>all</w:t></w:r><w:r><w:rPr><w:spacing w:val="9"/><w:w w:val="105"/></w:rPr><w:t xml:space="preserve"> </w:t></w:r><w:r><w:rPr><w:w w:val="105"/></w:rPr><w:t>at</w:t></w:r><w:r><w:rPr><w:spacing w:val="9"/><w:w w:val="105"/></w:rPr><w:t xml:space="preserve"> </w:t></w:r><w:r><w:rPr><w:w w:val="105"/></w:rPr><w:t>once.</w:t></w:r><w:r><w:rPr><w:w w:val="101"/></w:rPr><w:t xml:space="preserve"> </w:t></w:r><w:r><w:rPr><w:w w:val="105"/></w:rPr><w:t>For</w:t></w:r><w:r><w:rPr><w:spacing w:val="36"/><w:w w:val="105"/></w:rPr><w:t xml:space="preserve"> </w:t></w:r><w:r><w:rPr><w:w w:val="105"/></w:rPr><w:t>each</w:t></w:r><w:r><w:rPr><w:spacing w:val="37"/><w:w w:val="105"/></w:rPr><w:t xml:space="preserve"> </w:t></w:r><w:r><w:rPr><w:w w:val="105"/></w:rPr><w:t>missing</w:t></w:r><w:r><w:rPr><w:spacing w:val="37"/><w:w w:val="105"/></w:rPr><w:t xml:space="preserve"> </w:t></w:r><w:r><w:rPr><w:w w:val="105"/></w:rPr><w:t>value</w:t></w:r><w:r><w:rPr><w:spacing w:val="37"/><w:w w:val="105"/></w:rPr><w:t xml:space="preserve"> </w:t></w:r><w:r><w:rPr><w:w w:val="105"/></w:rPr><w:t>in</w:t></w:r><w:r><w:rPr><w:spacing w:val="37"/><w:w w:val="105"/></w:rPr><w:t xml:space="preserve"> </w:t></w:r><w:r><w:rPr><w:w w:val="105"/></w:rPr><w:t>the</w:t></w:r><w:r><w:rPr><w:spacing w:val="37"/><w:w w:val="105"/></w:rPr><w:t xml:space="preserve"> </w:t></w:r><w:del w:id="2803" w:author="Rivard, Christine" w:date="2015-03-27T15:16:00Z"><w:r><w:rPr><w:w w:val="105"/></w:rPr><w:delText>series</w:delText></w:r></w:del><w:del w:id="2804" w:author="Rivard, Christine" w:date="2015-03-27T15:16:00Z"><w:r><w:rPr><w:spacing w:val="37"/><w:w w:val="105"/></w:rPr><w:delText xml:space="preserve"> </w:delText></w:r></w:del><w:del w:id="2805" w:author="Rivard, Christine" w:date="2015-03-27T15:16:00Z"><w:r><w:rPr><w:w w:val="105"/></w:rPr><w:delText>of</w:delText></w:r></w:del><w:del w:id="2806" w:author="Rivard, Christine" w:date="2015-03-27T15:16:00Z"><w:r><w:rPr><w:spacing w:val="37"/><w:w w:val="105"/></w:rPr><w:delText xml:space="preserve"> </w:delText></w:r></w:del><w:del w:id="2807" w:author="Rivard, Christine" w:date="2015-03-27T15:16:00Z"><w:r><w:rPr><w:w w:val="105"/></w:rPr><w:delText>the</w:delText></w:r></w:del><w:del w:id="2808" w:author="Rivard, Christine" w:date="2015-03-27T15:16:00Z"><w:r><w:rPr><w:spacing w:val="37"/><w:w w:val="105"/></w:rPr><w:delText xml:space="preserve"> </w:delText></w:r></w:del><w:r><w:rPr><w:w w:val="105"/></w:rPr><w:t>target</w:t></w:r><w:r><w:rPr><w:spacing w:val="37"/><w:w w:val="105"/></w:rPr><w:t xml:space="preserve"> </w:t></w:r><w:r><w:rPr><w:w w:val="105"/></w:rPr><w:t>station</w:t></w:r><w:ins w:id="2809" w:author="Rivard, Christine" w:date="2015-03-27T15:16:00Z"><w:r><w:rPr><w:w w:val="105"/></w:rPr><w:t xml:space="preserve"> dataset</w:t></w:r></w:ins><w:r><w:rPr><w:w w:val="105"/></w:rPr><w:t>,</w:t></w:r><w:r><w:rPr><w:spacing w:val="41"/><w:w w:val="105"/></w:rPr><w:t xml:space="preserve"> </w:t></w:r><w:r><w:rPr><w:w w:val="105"/></w:rPr><w:t>the</w:t></w:r><w:r><w:rPr><w:spacing w:val="37"/><w:w w:val="105"/></w:rPr><w:t xml:space="preserve"> </w:t></w:r><w:r><w:rPr><w:w w:val="105"/></w:rPr><w:t>program</w:t></w:r><w:r><w:rPr><w:spacing w:val="37"/><w:w w:val="105"/></w:rPr><w:t xml:space="preserve"> </w:t></w:r><w:r><w:rPr><w:w w:val="105"/></w:rPr><w:t>keeps</w:t></w:r><w:r><w:rPr><w:spacing w:val="37"/><w:w w:val="105"/></w:rPr><w:t xml:space="preserve"> </w:t></w:r><w:r><w:rPr><w:w w:val="105"/></w:rPr><w:t>only</w:t></w:r><w:r><w:rPr><w:spacing w:val="37"/><w:w w:val="105"/></w:rPr><w:t xml:space="preserve"> </w:t></w:r><w:r><w:rPr><w:w w:val="105"/></w:rPr><w:t>the</w:t></w:r><w:r><w:rPr><w:spacing w:val="36"/><w:w w:val="105"/></w:rPr><w:t xml:space="preserve"> </w:t></w:r><w:r><w:rPr><w:w w:val="105"/></w:rPr><w:t>data</w:t></w:r><w:ins w:id="2810" w:author="Rivard, Christine" w:date="2015-03-27T15:16:00Z"><w:r><w:rPr><w:w w:val="105"/></w:rPr><w:t>sets</w:t></w:r></w:ins><w:del w:id="2811" w:author="Rivard, Christine" w:date="2015-03-27T15:16:00Z"><w:r><w:rPr><w:w w:val="115"/></w:rPr><w:delText xml:space="preserve"> </w:delText></w:r></w:del><w:del w:id="2812" w:author="Rivard, Christine" w:date="2015-03-27T15:16:00Z"><w:r><w:rPr><w:w w:val="105"/></w:rPr><w:delText>series</w:delText></w:r></w:del><w:r><w:rPr><w:spacing w:val="4"/><w:w w:val="105"/></w:rPr><w:t xml:space="preserve"> </w:t></w:r><w:r><w:rPr><w:w w:val="105"/></w:rPr><w:t>of</w:t></w:r><w:r><w:rPr><w:spacing w:val="4"/><w:w w:val="105"/></w:rPr><w:t xml:space="preserve"> </w:t></w:r><w:r><w:rPr><w:w w:val="105"/></w:rPr><w:t>the</w:t></w:r><w:r><w:rPr><w:spacing w:val="4"/><w:w w:val="105"/></w:rPr><w:t xml:space="preserve"> </w:t></w:r><w:r><w:rPr><w:w w:val="105"/></w:rPr><w:t>neighboring</w:t></w:r><w:r><w:rPr><w:spacing w:val="4"/><w:w w:val="105"/></w:rPr><w:t xml:space="preserve"> </w:t></w:r><w:r><w:rPr><w:w w:val="105"/></w:rPr><w:t>stations</w:t></w:r><w:r><w:rPr><w:spacing w:val="5"/><w:w w:val="105"/></w:rPr><w:t xml:space="preserve"> </w:t></w:r><w:r><w:rPr><w:w w:val="105"/></w:rPr><w:t>that</w:t></w:r><w:r><w:rPr><w:spacing w:val="4"/><w:w w:val="105"/></w:rPr><w:t xml:space="preserve"> </w:t></w:r><w:r><w:rPr><w:w w:val="105"/></w:rPr><w:t>also</w:t></w:r><w:r><w:rPr><w:spacing w:val="4"/><w:w w:val="105"/></w:rPr><w:t xml:space="preserve"> </w:t></w:r><w:r><w:rPr><w:w w:val="105"/></w:rPr><w:t>have</w:t></w:r><w:r><w:rPr><w:spacing w:val="5"/><w:w w:val="105"/></w:rPr><w:t xml:space="preserve"> </w:t></w:r><w:r><w:rPr><w:w w:val="105"/></w:rPr><w:t>data</w:t></w:r><w:r><w:rPr><w:spacing w:val="4"/><w:w w:val="105"/></w:rPr><w:t xml:space="preserve"> </w:t></w:r><w:r><w:rPr><w:w w:val="105"/></w:rPr><w:t>at</w:t></w:r><w:r><w:rPr><w:spacing w:val="4"/><w:w w:val="105"/></w:rPr><w:t xml:space="preserve"> </w:t></w:r><w:r><w:rPr><w:w w:val="105"/></w:rPr><w:t>this</w:t></w:r><w:r><w:rPr><w:spacing w:val="4"/><w:w w:val="105"/></w:rPr><w:t xml:space="preserve"> </w:t></w:r><w:r><w:rPr><w:w w:val="105"/></w:rPr><w:t>particular</w:t></w:r><w:r><w:rPr><w:spacing w:val="4"/><w:w w:val="105"/></w:rPr><w:t xml:space="preserve"> </w:t></w:r><w:r><w:rPr><w:w w:val="105"/></w:rPr><w:t>time.</w:t></w:r><w:r><w:rPr><w:spacing w:val="31"/><w:w w:val="105"/></w:rPr><w:t xml:space="preserve"> </w:t></w:r><w:r><w:rPr><w:w w:val="105"/></w:rPr><w:t>Data</w:t></w:r><w:r><w:rPr><w:spacing w:val="4"/><w:w w:val="105"/></w:rPr><w:t xml:space="preserve"> </w:t></w:r><w:r><w:rPr><w:w w:val="105"/></w:rPr><w:t>series</w:t></w:r><w:r><w:rPr><w:spacing w:val="4"/><w:w w:val="105"/></w:rPr><w:t xml:space="preserve"> </w:t></w:r><w:r><w:rPr><w:w w:val="105"/></w:rPr><w:t>of</w:t></w:r><w:r><w:rPr><w:spacing w:val="4"/><w:w w:val="105"/></w:rPr><w:t xml:space="preserve"> </w:t></w:r><w:r><w:rPr><w:w w:val="105"/></w:rPr><w:t>stations</w:t></w:r><w:r><w:rPr><w:w w:val="106"/></w:rPr><w:t xml:space="preserve"> </w:t></w:r><w:ins w:id="2813" w:author="Rivard, Christine" w:date="2015-03-27T15:18:00Z"><w:r><w:rPr><w:w w:val="106"/></w:rPr><w:t xml:space="preserve">that do </w:t></w:r></w:ins><w:r><w:rPr><w:w w:val="105"/></w:rPr><w:t>not</w:t></w:r><w:r><w:rPr><w:spacing w:val="32"/><w:w w:val="105"/></w:rPr><w:t xml:space="preserve"> </w:t></w:r><w:r><w:rPr><w:w w:val="105"/></w:rPr><w:t>respect</w:t></w:r><w:del w:id="2814" w:author="Rivard, Christine" w:date="2015-03-27T15:18:00Z"><w:r><w:rPr><w:w w:val="105"/></w:rPr><w:delText>ing</w:delText></w:r></w:del><w:r><w:rPr><w:spacing w:val="33"/><w:w w:val="105"/></w:rPr><w:t xml:space="preserve"> </w:t></w:r><w:r><w:rPr><w:w w:val="105"/></w:rPr><w:t>the</w:t></w:r><w:r><w:rPr><w:spacing w:val="33"/><w:w w:val="105"/></w:rPr><w:t xml:space="preserve"> </w:t></w:r><w:del w:id="2815" w:author="Rivard, Christine" w:date="2015-03-27T15:18:00Z"><w:r><w:rPr><w:spacing w:val="0"/><w:w w:val="105"/></w:rPr><w:delText>distan</w:delText></w:r></w:del><w:del w:id="2816" w:author="Rivard, Christine" w:date="2015-03-27T15:18:00Z"><w:r><w:rPr><w:spacing w:val="0"/><w:w w:val="105"/></w:rPr><w:delText>ce</w:delText></w:r></w:del><w:del w:id="2817" w:author="Rivard, Christine" w:date="2015-03-27T15:18:00Z"><w:r><w:rPr><w:spacing w:val="33"/><w:w w:val="105"/></w:rPr><w:delText xml:space="preserve"> </w:delText></w:r></w:del><w:del w:id="2818" w:author="Rivard, Christine" w:date="2015-03-27T15:18:00Z"><w:r><w:rPr><w:w w:val="105"/></w:rPr><w:delText>and</w:delText></w:r></w:del><w:del w:id="2819" w:author="Rivard, Christine" w:date="2015-03-27T15:18:00Z"><w:r><w:rPr><w:spacing w:val="33"/><w:w w:val="105"/></w:rPr><w:delText xml:space="preserve"> </w:delText></w:r></w:del><w:r><w:rPr><w:w w:val="105"/></w:rPr><w:t>cutoff</w:t></w:r><w:r><w:rPr><w:spacing w:val="32"/><w:w w:val="105"/></w:rPr><w:t xml:space="preserve"> </w:t></w:r><w:r><w:rPr><w:w w:val="105"/></w:rPr><w:t>criteria</w:t></w:r><w:r><w:rPr><w:spacing w:val="34"/><w:w w:val="105"/></w:rPr><w:t xml:space="preserve"> </w:t></w:r><w:ins w:id="2820" w:author="Rivard, Christine" w:date="2015-03-27T15:18:00Z"><w:r><w:rPr><w:spacing w:val="34"/><w:w w:val="105"/></w:rPr><w:t xml:space="preserve">for distance and elevation differences </w:t></w:r></w:ins><w:r><w:rPr><w:w w:val="105"/></w:rPr><w:t>are</w:t></w:r><w:r><w:rPr><w:spacing w:val="33"/><w:w w:val="105"/></w:rPr><w:t xml:space="preserve"> </w:t></w:r><w:r><w:rPr><w:w w:val="105"/></w:rPr><w:t>also</w:t></w:r><w:r><w:rPr><w:spacing w:val="33"/><w:w w:val="105"/></w:rPr><w:t xml:space="preserve"> </w:t></w:r><w:r><w:rPr><w:w w:val="105"/></w:rPr><w:t xml:space="preserve">ignored. </w:t></w:r><w:del w:id="2821" w:author="Rivard, Christine" w:date="2015-03-27T15:19:00Z"><w:r><w:rPr><w:spacing w:val="12"/><w:w w:val="105"/></w:rPr><w:delText xml:space="preserve"> </w:delText></w:r></w:del><w:del w:id="2822" w:author="Rivard, Christine" w:date="2015-03-27T15:19:00Z"><w:r><w:rPr><w:w w:val="105"/></w:rPr><w:delText>The</w:delText></w:r></w:del><w:del w:id="2823" w:author="Rivard, Christine" w:date="2015-03-27T15:19:00Z"><w:r><w:rPr><w:spacing w:val="33"/><w:w w:val="105"/></w:rPr><w:delText xml:space="preserve"> </w:delText></w:r></w:del><w:del w:id="2824" w:author="Rivard, Christine" w:date="2015-03-27T15:19:00Z"><w:r><w:rPr><w:w w:val="105"/></w:rPr><w:delText>d</w:delText></w:r></w:del><w:ins w:id="2825" w:author="Rivard, Christine" w:date="2015-03-27T15:19:00Z"><w:r><w:rPr><w:w w:val="105"/></w:rPr><w:t>D</w:t></w:r></w:ins><w:r><w:rPr><w:w w:val="105"/></w:rPr><w:t>ata</w:t></w:r><w:r><w:rPr><w:spacing w:val="33"/><w:w w:val="105"/></w:rPr><w:t xml:space="preserve"> </w:t></w:r><w:r><w:rPr><w:w w:val="105"/></w:rPr><w:t>from</w:t></w:r><w:r><w:rPr><w:spacing w:val="33"/><w:w w:val="105"/></w:rPr><w:t xml:space="preserve"> </w:t></w:r><w:del w:id="2826" w:author="Rivard, Christine" w:date="2015-03-27T15:19:00Z"><w:r><w:rPr><w:w w:val="105"/></w:rPr><w:delText>the</w:delText></w:r></w:del><w:del w:id="2827" w:author="Rivard, Christine" w:date="2015-03-27T15:19:00Z"><w:r><w:rPr><w:spacing w:val="33"/><w:w w:val="105"/></w:rPr><w:delText xml:space="preserve"> </w:delText></w:r></w:del><w:r><w:rPr><w:w w:val="105"/></w:rPr><w:t>neighboring</w:t></w:r><w:r><w:rPr><w:spacing w:val="27"/><w:w w:val="105"/></w:rPr><w:t xml:space="preserve"> </w:t></w:r><w:r><w:rPr><w:w w:val="105"/></w:rPr><w:t>stations</w:t></w:r><w:r><w:rPr><w:spacing w:val="0"/><w:w w:val="105"/></w:rPr><w:t xml:space="preserve"> </w:t></w:r><w:r><w:rPr><w:w w:val="105"/></w:rPr><w:t>are</w:t></w:r><w:r><w:rPr><w:spacing w:val="0"/><w:w w:val="105"/></w:rPr><w:t xml:space="preserve"> </w:t></w:r><w:del w:id="2828" w:author="Rivard, Christine" w:date="2015-03-27T15:19:00Z"><w:r><w:rPr><w:w w:val="105"/></w:rPr><w:delText>then</w:delText></w:r></w:del><w:del w:id="2829" w:author="Rivard, Christine" w:date="2015-03-27T15:19:00Z"><w:r><w:rPr><w:spacing w:val="0"/><w:w w:val="105"/></w:rPr><w:delText xml:space="preserve"> </w:delText></w:r></w:del><w:r><w:rPr><w:w w:val="105"/></w:rPr><w:t>selected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descending</w:t></w:r><w:r><w:rPr><w:spacing w:val="0"/><w:w w:val="105"/></w:rPr><w:t xml:space="preserve"> </w:t></w:r><w:r><w:rPr><w:w w:val="105"/></w:rPr><w:t>order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their</w:t></w:r><w:r><w:rPr><w:spacing w:val="0"/><w:w w:val="105"/></w:rPr><w:t xml:space="preserve"> </w:t></w:r><w:r><w:rPr><w:w w:val="105"/></w:rPr><w:t>correlation</w:t></w:r><w:r><w:rPr><w:spacing w:val="0"/><w:w w:val="105"/></w:rPr><w:t xml:space="preserve"> </w:t></w:r><w:r><w:rPr><w:w w:val="105"/></w:rPr><w:t>coefficient</w:t></w:r><w:r><w:rPr><w:spacing w:val="0"/><w:w w:val="105"/></w:rPr><w:t xml:space="preserve"> </w:t></w:r><w:r><w:rPr><w:w w:val="105"/></w:rPr><w:t>with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target</w:t></w:r><w:r><w:rPr><w:spacing w:val="0"/><w:w w:val="105"/></w:rPr><w:t xml:space="preserve"> </w:t></w:r><w:r><w:rPr><w:w w:val="105"/></w:rPr><w:t>station,</w:t></w:r><w:r><w:rPr><w:w w:val="107"/></w:rPr><w:t xml:space="preserve"> </w:t></w:r><w:r><w:rPr><w:w w:val="105"/></w:rPr><w:t>up</w:t></w:r><w:r><w:rPr><w:spacing w:val="22"/><w:w w:val="105"/></w:rPr><w:t xml:space="preserve"> </w:t></w:r><w:r><w:rPr><w:w w:val="105"/></w:rPr><w:t>to</w:t></w:r><w:r><w:rPr><w:spacing w:val="22"/><w:w w:val="105"/></w:rPr><w:t xml:space="preserve"> </w:t></w:r><w:r><w:rPr><w:w w:val="105"/></w:rPr><w:t>a</w:t></w:r><w:r><w:rPr><w:spacing w:val="23"/><w:w w:val="105"/></w:rPr><w:t xml:space="preserve"> </w:t></w:r><w:r><w:rPr><w:w w:val="105"/></w:rPr><w:t>maximal</w:t></w:r><w:r><w:rPr><w:spacing w:val="22"/><w:w w:val="105"/></w:rPr><w:t xml:space="preserve"> </w:t></w:r><w:r><w:rPr><w:w w:val="105"/></w:rPr><w:t>number</w:t></w:r><w:r><w:rPr><w:spacing w:val="22"/><w:w w:val="105"/></w:rPr><w:t xml:space="preserve"> </w:t></w:r><w:r><w:rPr><w:w w:val="105"/></w:rPr><w:t>of</w:t></w:r><w:r><w:rPr><w:spacing w:val="23"/><w:w w:val="105"/></w:rPr><w:t xml:space="preserve"> </w:t></w:r><w:r><w:rPr><w:w w:val="105"/></w:rPr><w:t>station</w:t></w:r><w:ins w:id="2830" w:author="Rivard, Christine" w:date="2015-03-27T15:21:00Z"><w:r><w:rPr><w:w w:val="105"/></w:rPr><w:t>s</w:t></w:r></w:ins><w:r><w:rPr><w:spacing w:val="22"/><w:w w:val="105"/></w:rPr><w:t xml:space="preserve"> </w:t></w:r><w:r><w:rPr><w:w w:val="105"/></w:rPr><w:t>defined</w:t></w:r><w:r><w:rPr><w:spacing w:val="22"/><w:w w:val="105"/></w:rPr><w:t xml:space="preserve"> </w:t></w:r><w:r><w:rPr><w:w w:val="105"/></w:rPr><w:t>in</w:t></w:r><w:r><w:rPr><w:spacing w:val="22"/><w:w w:val="105"/></w:rPr><w:t xml:space="preserve"> </w:t></w:r><w:r><w:rPr><w:w w:val="105"/></w:rPr><w:t>the</w:t></w:r><w:r><w:rPr><w:spacing w:val="23"/><w:w w:val="105"/></w:rPr><w:t xml:space="preserve"> </w:t></w:r><w:r><w:rPr><w:w w:val="105"/></w:rPr><w:t>method</w:t></w:r><w:r><w:rPr><w:spacing w:val="22"/><w:w w:val="105"/></w:rPr><w:t xml:space="preserve"> </w:t></w:r><w:r><w:rPr><w:w w:val="105"/></w:rPr><w:t>parameters.</w:t></w:r><w:r><w:rPr><w:spacing w:val="50"/><w:w w:val="105"/></w:rPr><w:t xml:space="preserve"> </w:t></w:r><w:r><w:rPr><w:w w:val="105"/></w:rPr><w:t>The</w:t></w:r><w:r><w:rPr><w:spacing w:val="23"/><w:w w:val="105"/></w:rPr><w:t xml:space="preserve"> </w:t></w:r><w:r><w:rPr><w:w w:val="105"/></w:rPr><w:t>default</w:t></w:r><w:r><w:rPr><w:spacing w:val="21"/><w:w w:val="105"/></w:rPr><w:t xml:space="preserve"> </w:t></w:r><w:r><w:rPr><w:w w:val="105"/></w:rPr><w:t>value</w:t></w:r><w:r><w:rPr><w:spacing w:val="23"/><w:w w:val="105"/></w:rPr><w:t xml:space="preserve"> </w:t></w:r><w:r><w:rPr><w:w w:val="105"/></w:rPr><w:t>for</w:t></w:r><w:r><w:rPr><w:spacing w:val="23"/><w:w w:val="105"/></w:rPr><w:t xml:space="preserve"> </w:t></w:r><w:r><w:rPr><w:w w:val="105"/></w:rPr><w:t>the</w:t></w:r><w:r><w:rPr><w:w w:val="111"/></w:rPr><w:t xml:space="preserve"> </w:t></w:r><w:r><w:rPr><w:w w:val="105"/></w:rPr><w:t>maximal</w:t></w:r><w:r><w:rPr><w:spacing w:val="11"/><w:w w:val="105"/></w:rPr><w:t xml:space="preserve"> </w:t></w:r><w:r><w:rPr><w:w w:val="105"/></w:rPr><w:t>number</w:t></w:r><w:r><w:rPr><w:spacing w:val="13"/><w:w w:val="105"/></w:rPr><w:t xml:space="preserve"> </w:t></w:r><w:r><w:rPr><w:w w:val="105"/></w:rPr><w:t>of</w:t></w:r><w:r><w:rPr><w:spacing w:val="13"/><w:w w:val="105"/></w:rPr><w:t xml:space="preserve"> </w:t></w:r><w:r><w:rPr><w:w w:val="105"/></w:rPr><w:t>neighboring</w:t></w:r><w:r><w:rPr><w:spacing w:val="12"/><w:w w:val="105"/></w:rPr><w:t xml:space="preserve"> </w:t></w:r><w:r><w:rPr><w:w w:val="105"/></w:rPr><w:t>station</w:t></w:r><w:r><w:rPr><w:spacing w:val="13"/><w:w w:val="105"/></w:rPr><w:t xml:space="preserve"> </w:t></w:r><w:del w:id="2831" w:author="Rivard, Christine" w:date="2015-03-27T15:20:00Z"><w:r><w:rPr><w:w w:val="105"/></w:rPr><w:delText>is</w:delText></w:r></w:del><w:del w:id="2832" w:author="Rivard, Christine" w:date="2015-03-27T15:20:00Z"><w:r><w:rPr><w:spacing w:val="13"/><w:w w:val="105"/></w:rPr><w:delText xml:space="preserve"> </w:delText></w:r></w:del><w:ins w:id="2833" w:author="Rivard, Christine" w:date="2015-03-27T15:20:00Z"><w:r><w:rPr><w:w w:val="105"/></w:rPr><w:t>was set to</w:t></w:r></w:ins><w:ins w:id="2834" w:author="Rivard, Christine" w:date="2015-03-27T15:20:00Z"><w:r><w:rPr><w:spacing w:val="13"/><w:w w:val="105"/></w:rPr><w:t xml:space="preserve"> </w:t></w:r></w:ins><w:r><w:rPr><w:w w:val="105"/></w:rPr><w:t>four</w:t></w:r><w:ins w:id="2835" w:author="Rivard, Christine" w:date="2015-03-27T15:20:00Z"><w:r><w:rPr><w:w w:val="105"/></w:rPr><w:t>,</w:t></w:r></w:ins><w:r><w:rPr><w:spacing w:val="13"/><w:w w:val="105"/></w:rPr><w:t xml:space="preserve"> </w:t></w:r><w:r><w:rPr><w:w w:val="105"/></w:rPr><w:t>based</w:t></w:r><w:r><w:rPr><w:spacing w:val="12"/><w:w w:val="105"/></w:rPr><w:t xml:space="preserve"> </w:t></w:r><w:r><w:rPr><w:w w:val="105"/></w:rPr><w:t>on</w:t></w:r><w:r><w:rPr><w:spacing w:val="13"/><w:w w:val="105"/></w:rPr><w:t xml:space="preserve"> </w:t></w:r><w:r><w:rPr><w:w w:val="105"/></w:rPr><w:t>the</w:t></w:r><w:r><w:rPr><w:spacing w:val="13"/><w:w w:val="105"/></w:rPr><w:t xml:space="preserve"> </w:t></w:r><w:r><w:rPr><w:spacing w:val="0"/><w:w w:val="105"/></w:rPr><w:t>literature</w:t></w:r><w:r><w:rPr><w:spacing w:val="13"/><w:w w:val="105"/></w:rPr><w:t xml:space="preserve"> </w:t></w:r><w:hyperlink w:anchor="_bookmark90"><w:r><w:rPr><w:rStyle w:val="InternetLink"/><w:w w:val="105"/></w:rPr><w:t>(Eischeid</w:t></w:r><w:r><w:rPr><w:rStyle w:val="InternetLink"/><w:spacing w:val="12"/><w:w w:val="105"/></w:rPr><w:t xml:space="preserve"> </w:t></w:r><w:r><w:rPr><w:rStyle w:val="InternetLink"/><w:w w:val="105"/></w:rPr><w:t>et</w:t></w:r><w:r><w:rPr><w:rStyle w:val="InternetLink"/><w:spacing w:val="13"/><w:w w:val="105"/></w:rPr><w:t xml:space="preserve"> </w:t></w:r><w:r><w:rPr><w:rStyle w:val="InternetLink"/><w:w w:val="105"/></w:rPr><w:t>al.,</w:t></w:r></w:hyperlink><w:r><w:rPr><w:spacing w:val="13"/><w:w w:val="105"/></w:rPr><w:t xml:space="preserve"> </w:t></w:r><w:hyperlink w:anchor="_bookmark90"><w:r><w:rPr><w:rStyle w:val="InternetLink"/><w:w w:val="105"/></w:rPr><w:t>1995;</w:t></w:r></w:hyperlink><w:r><w:rPr><w:spacing w:val="13"/><w:w w:val="105"/></w:rPr><w:t xml:space="preserve"> </w:t></w:r><w:hyperlink w:anchor="_bookmark102"><w:r><w:rPr><w:rStyle w:val="InternetLink"/><w:w w:val="105"/></w:rPr><w:t>Xia</w:t></w:r></w:hyperlink></w:p><w:p><w:pPr><w:pStyle w:val="TextBody"/><w:rPr></w:rPr></w:pPr><w:hyperlink w:anchor="_bookmark102"><w:r><w:rPr><w:rStyle w:val="InternetLink"/><w:w w:val="105"/></w:rPr><w:t>et</w:t></w:r><w:r><w:rPr><w:rStyle w:val="InternetLink"/><w:spacing w:val="7"/><w:w w:val="105"/></w:rPr><w:t xml:space="preserve"> </w:t></w:r><w:r><w:rPr><w:rStyle w:val="InternetLink"/><w:w w:val="105"/></w:rPr><w:t>al.,</w:t></w:r></w:hyperlink><w:r><w:rPr><w:spacing w:val="7"/><w:w w:val="105"/></w:rPr><w:t xml:space="preserve"> </w:t></w:r><w:hyperlink w:anchor="_bookmark102"><w:r><w:rPr><w:rStyle w:val="InternetLink"/><w:w w:val="105"/></w:rPr><w:t>1999).</w:t></w:r></w:hyperlink></w:p><w:p><w:pPr><w:pStyle w:val="Normal"/><w:spacing w:before="11" w:after="0"/><w:rPr><w:rFonts w:ascii="Times New Roman" w:hAnsi="Times New Roman" w:eastAsia="Times New Roman" w:cs="Times New Roman"/><w:sz w:val="27"/><w:szCs w:val="27"/></w:rPr></w:pPr><w:r><w:rPr><w:rFonts w:eastAsia="Times New Roman" w:cs="Times New Roman" w:ascii="Times New Roman" w:hAnsi="Times New Roman"/><w:sz w:val="27"/><w:szCs w:val="27"/></w:rPr></w:r></w:p><w:p><w:pPr><w:sectPr><w:type w:val="continuous"/><w:pgSz w:w="12240" w:h="15840"/><w:pgMar w:left="1020" w:right="1020" w:header="0" w:top="1440" w:footer="0" w:bottom="280" w:gutter="0"/><w:formProt w:val="false"/><w:textDirection w:val="lrTb"/><w:docGrid w:type="default" w:linePitch="240" w:charSpace="4294965247"/></w:sectPr><w:pStyle w:val="TextBody"/><w:ind w:left="0" w:right="39" w:hanging="0"/><w:jc w:val="center"/><w:rPr></w:rPr></w:pPr><w:r><w:rPr></w:rPr><w:t>41</w:t></w:r></w:p><w:p><w:pPr><w:pStyle w:val="TextBody"/><w:spacing w:lineRule="auto" w:line="249" w:before="29" w:after="0"/><w:ind w:left="133" w:right="145" w:firstLine="351"/><w:jc w:val="both"/><w:rPr></w:rPr></w:pPr><w:r><w:rPr></w:rPr><w:t>If</w:t></w:r><w:r><w:rPr><w:spacing w:val="22"/></w:rPr><w:t xml:space="preserve"> </w:t></w:r><w:r><w:rPr></w:rPr><w:t>for</w:t></w:r><w:r><w:rPr><w:spacing w:val="22"/></w:rPr><w:t xml:space="preserve"> </w:t></w:r><w:r><w:rPr></w:rPr><w:t>a</w:t></w:r><w:r><w:rPr><w:spacing w:val="22"/></w:rPr><w:t xml:space="preserve"> </w:t></w:r><w:r><w:rPr></w:rPr><w:t>given</w:t></w:r><w:r><w:rPr><w:spacing w:val="22"/></w:rPr><w:t xml:space="preserve"> </w:t></w:r><w:r><w:rPr></w:rPr><w:t>day</w:t></w:r><w:ins w:id="2836" w:author="Rivard, Christine" w:date="2015-03-27T15:21:00Z"><w:r><w:rPr></w:rPr><w:t>,</w:t></w:r></w:ins><w:r><w:rPr><w:spacing w:val="22"/></w:rPr><w:t xml:space="preserve"> </w:t></w:r><w:del w:id="2837" w:author="Rivard, Christine" w:date="2015-03-27T15:22:00Z"><w:r><w:rPr></w:rPr><w:delText>all</w:delText></w:r></w:del><w:del w:id="2838" w:author="Rivard, Christine" w:date="2015-03-27T15:22:00Z"><w:r><w:rPr><w:spacing w:val="22"/></w:rPr><w:delText xml:space="preserve"> </w:delText></w:r></w:del><w:del w:id="2839" w:author="Rivard, Christine" w:date="2015-03-27T15:22:00Z"><w:r><w:rPr></w:rPr><w:delText>the</w:delText></w:r></w:del><w:ins w:id="2840" w:author="Rivard, Christine" w:date="2015-03-27T15:22:00Z"><w:r><w:rPr></w:rPr><w:t>no</w:t></w:r></w:ins><w:r><w:rPr><w:spacing w:val="23"/></w:rPr><w:t xml:space="preserve"> </w:t></w:r><w:r><w:rPr><w:spacing w:val="0"/></w:rPr><w:t>neighboring</w:t></w:r><w:r><w:rPr><w:spacing w:val="22"/></w:rPr><w:t xml:space="preserve"> </w:t></w:r><w:r><w:rPr></w:rPr><w:t>stations</w:t></w:r><w:r><w:rPr><w:spacing w:val="23"/></w:rPr><w:t xml:space="preserve"> </w:t></w:r><w:r><w:rPr></w:rPr><w:t>have</w:t></w:r><w:r><w:rPr><w:spacing w:val="22"/></w:rPr><w:t xml:space="preserve"> </w:t></w:r><w:del w:id="2841" w:author="Rivard, Christine" w:date="2015-03-27T15:22:00Z"><w:r><w:rPr></w:rPr><w:delText>missing</w:delText></w:r></w:del><w:del w:id="2842" w:author="Rivard, Christine" w:date="2015-03-27T15:22:00Z"><w:r><w:rPr><w:spacing w:val="22"/></w:rPr><w:delText xml:space="preserve"> </w:delText></w:r></w:del><w:ins w:id="2843" w:author="Rivard, Christine" w:date="2015-03-27T15:22:00Z"><w:r><w:rPr></w:rPr><w:t>a measured</w:t></w:r></w:ins><w:ins w:id="2844" w:author="Rivard, Christine" w:date="2015-03-27T15:22:00Z"><w:r><w:rPr><w:spacing w:val="22"/></w:rPr><w:t xml:space="preserve"> </w:t></w:r></w:ins><w:r><w:rPr></w:rPr><w:t>value</w:t></w:r><w:del w:id="2845" w:author="Rivard, Christine" w:date="2015-03-27T15:22:00Z"><w:r><w:rPr></w:rPr><w:delText>s</w:delText></w:r></w:del><w:del w:id="2846" w:author="Rivard, Christine" w:date="2015-03-27T15:22:00Z"><w:r><w:rPr><w:spacing w:val="23"/></w:rPr><w:delText xml:space="preserve"> </w:delText></w:r></w:del><w:del w:id="2847" w:author="Rivard, Christine" w:date="2015-03-27T15:22:00Z"><w:r><w:rPr></w:rPr><w:delText>synchronously</w:delText></w:r></w:del><w:del w:id="2848" w:author="Rivard, Christine" w:date="2015-03-27T15:22:00Z"><w:r><w:rPr><w:spacing w:val="24"/></w:rPr><w:delText xml:space="preserve"> </w:delText></w:r></w:del><w:del w:id="2849" w:author="Rivard, Christine" w:date="2015-03-27T15:22:00Z"><w:r><w:rPr></w:rPr><w:delText>with</w:delText></w:r></w:del><w:del w:id="2850" w:author="Rivard, Christine" w:date="2015-03-27T15:22:00Z"><w:r><w:rPr><w:spacing w:val="23"/></w:rPr><w:delText xml:space="preserve"> </w:delText></w:r></w:del><w:ins w:id="2851" w:author="Rivard, Christine" w:date="2015-03-27T15:23:00Z"><w:r><w:rPr><w:spacing w:val="23"/></w:rPr><w:t xml:space="preserve"> to fill </w:t></w:r></w:ins><w:ins w:id="2852" w:author="Rivard, Christine" w:date="2015-03-27T15:24:00Z"><w:r><w:rPr><w:spacing w:val="23"/></w:rPr><w:t>a</w:t></w:r></w:ins><w:ins w:id="2853" w:author="Rivard, Christine" w:date="2015-03-27T15:23:00Z"><w:r><w:rPr><w:spacing w:val="23"/></w:rPr><w:t xml:space="preserve"> gap </w:t></w:r></w:ins><w:ins w:id="2854" w:author="Rivard, Christine" w:date="2015-03-27T15:24:00Z"><w:r><w:rPr><w:spacing w:val="23"/></w:rPr><w:t>in</w:t></w:r></w:ins><w:ins w:id="2855" w:author="Rivard, Christine" w:date="2015-03-27T15:23:00Z"><w:r><w:rPr><w:spacing w:val="23"/></w:rPr><w:t xml:space="preserve"> </w:t></w:r></w:ins><w:r><w:rPr></w:rPr><w:t>the</w:t></w:r><w:r><w:rPr><w:spacing w:val="23"/></w:rPr><w:t xml:space="preserve"> </w:t></w:r><w:r><w:rPr></w:rPr><w:t>target</w:t></w:r><w:r><w:rPr><w:spacing w:val="20"/><w:w w:val="109"/></w:rPr><w:t xml:space="preserve"> </w:t></w:r><w:r><w:rPr></w:rPr><w:t>station</w:t></w:r><w:ins w:id="2856" w:author="Rivard, Christine" w:date="2015-03-27T15:24:00Z"><w:r><w:rPr></w:rPr><w:t xml:space="preserve"> dataset</w:t></w:r></w:ins><w:r><w:rPr></w:rPr><w:t>,</w:t></w:r><w:r><w:rPr><w:spacing w:val="22"/></w:rPr><w:t xml:space="preserve"> </w:t></w:r><w:r><w:rPr></w:rPr><w:t>no</w:t></w:r><w:r><w:rPr><w:spacing w:val="20"/></w:rPr><w:t xml:space="preserve"> </w:t></w:r><w:del w:id="2857" w:author="Rivard, Christine" w:date="2015-03-27T15:24:00Z"><w:r><w:rPr></w:rPr><w:delText>estimation</w:delText></w:r></w:del><w:del w:id="2858" w:author="Rivard, Christine" w:date="2015-03-27T15:24:00Z"><w:r><w:rPr><w:spacing w:val="22"/></w:rPr><w:delText xml:space="preserve"> </w:delText></w:r></w:del><w:ins w:id="2859" w:author="Rivard, Christine" w:date="2015-03-27T15:24:00Z"><w:r><w:rPr></w:rPr><w:t>calculation</w:t></w:r></w:ins><w:ins w:id="2860" w:author="Rivard, Christine" w:date="2015-03-27T15:24:00Z"><w:r><w:rPr><w:spacing w:val="22"/></w:rPr><w:t xml:space="preserve"> </w:t></w:r></w:ins><w:r><w:rPr></w:rPr><w:t>is</w:t></w:r><w:r><w:rPr><w:spacing w:val="20"/></w:rPr><w:t xml:space="preserve"> </w:t></w:r><w:del w:id="2861" w:author="Rivard, Christine" w:date="2015-03-27T15:24:00Z"><w:r><w:rPr></w:rPr><w:delText>being</w:delText></w:r></w:del><w:del w:id="2862" w:author="Rivard, Christine" w:date="2015-03-27T15:24:00Z"><w:r><w:rPr><w:spacing w:val="20"/></w:rPr><w:delText xml:space="preserve"> </w:delText></w:r></w:del><w:r><w:rPr></w:rPr><w:t>done</w:t></w:r><w:r><w:rPr><w:spacing w:val="19"/></w:rPr><w:t xml:space="preserve"> </w:t></w:r><w:r><w:rPr></w:rPr><w:t>and</w:t></w:r><w:r><w:rPr><w:spacing w:val="20"/></w:rPr><w:t xml:space="preserve"> </w:t></w:r><w:r><w:rPr></w:rPr><w:t>a</w:t></w:r><w:r><w:rPr><w:spacing w:val="21"/></w:rPr><w:t xml:space="preserve"> </w:t></w:r><w:r><w:rPr><w:spacing w:val="0"/></w:rPr><w:t>‘‘</w:t></w:r><w:ins w:id="2863" w:author="Rivard, Christine" w:date="2015-03-27T15:25:00Z"><w:r><w:rPr><w:spacing w:val="0"/></w:rPr><w:t>N</w:t></w:r></w:ins><w:del w:id="2864" w:author="Rivard, Christine" w:date="2015-03-27T15:25:00Z"><w:r><w:rPr><w:spacing w:val="0"/></w:rPr><w:delText>n</w:delText></w:r></w:del><w:r><w:rPr><w:spacing w:val="0"/></w:rPr><w:t>a</w:t></w:r><w:del w:id="2865" w:author="Rivard, Christine" w:date="2015-03-27T15:25:00Z"><w:r><w:rPr><w:spacing w:val="0"/></w:rPr><w:delText>n</w:delText></w:r></w:del><w:ins w:id="2866" w:author="Rivard, Christine" w:date="2015-03-27T15:25:00Z"><w:r><w:rPr><w:spacing w:val="0"/></w:rPr><w:t>N</w:t></w:r></w:ins><w:r><w:rPr><w:spacing w:val="0"/></w:rPr><w:t>’’</w:t></w:r><w:r><w:rPr><w:spacing w:val="20"/></w:rPr><w:t xml:space="preserve"> </w:t></w:r><w:r><w:rPr></w:rPr><w:t>value</w:t></w:r><w:r><w:rPr><w:spacing w:val="20"/></w:rPr><w:t xml:space="preserve"> </w:t></w:r><w:r><w:rPr></w:rPr><w:t>is</w:t></w:r><w:r><w:rPr><w:spacing w:val="19"/></w:rPr><w:t xml:space="preserve"> </w:t></w:r><w:r><w:rPr></w:rPr><w:t>kept</w:t></w:r><w:r><w:rPr><w:spacing w:val="20"/></w:rPr><w:t xml:space="preserve"> </w:t></w:r><w:r><w:rPr></w:rPr><w:t>in</w:t></w:r><w:r><w:rPr><w:spacing w:val="21"/></w:rPr><w:t xml:space="preserve"> </w:t></w:r><w:r><w:rPr></w:rPr><w:t>the</w:t></w:r><w:r><w:rPr><w:spacing w:val="20"/></w:rPr><w:t xml:space="preserve"> </w:t></w:r><w:r><w:rPr></w:rPr><w:t>series</w:t></w:r><w:r><w:rPr><w:spacing w:val="20"/></w:rPr><w:t xml:space="preserve"> </w:t></w:r><w:r><w:rPr></w:rPr><w:t>instead</w:t></w:r><w:r><w:rPr><w:spacing w:val="19"/></w:rPr><w:t xml:space="preserve"> </w:t></w:r><w:r><w:rPr></w:rPr><w:t>and</w:t></w:r><w:r><w:rPr><w:spacing w:val="20"/></w:rPr><w:t xml:space="preserve"> </w:t></w:r><w:r><w:rPr></w:rPr><w:t>the</w:t></w:r><w:r><w:rPr><w:spacing w:val="21"/></w:rPr><w:t xml:space="preserve"> </w:t></w:r><w:r><w:rPr></w:rPr><w:t>program</w:t></w:r><w:r><w:rPr><w:spacing w:val="26"/><w:w w:val="103"/></w:rPr><w:t xml:space="preserve"> </w:t></w:r><w:r><w:rPr></w:rPr><w:t>pass</w:t></w:r><w:r><w:rPr><w:spacing w:val="42"/></w:rPr><w:t xml:space="preserve"> </w:t></w:r><w:r><w:rPr></w:rPr><w:t>to</w:t></w:r><w:r><w:rPr><w:spacing w:val="43"/></w:rPr><w:t xml:space="preserve"> </w:t></w:r><w:r><w:rPr></w:rPr><w:t>the</w:t></w:r><w:r><w:rPr><w:spacing w:val="43"/></w:rPr><w:t xml:space="preserve"> </w:t></w:r><w:r><w:rPr></w:rPr><w:t>next</w:t></w:r><w:r><w:rPr><w:spacing w:val="43"/></w:rPr><w:t xml:space="preserve"> </w:t></w:r><w:r><w:rPr></w:rPr><w:t>missing</w:t></w:r><w:r><w:rPr><w:spacing w:val="42"/></w:rPr><w:t xml:space="preserve"> </w:t></w:r><w:r><w:rPr></w:rPr><w:t>value</w:t></w:r><w:r><w:rPr><w:spacing w:val="43"/></w:rPr><w:t xml:space="preserve"> </w:t></w:r><w:r><w:rPr></w:rPr><w:t>in</w:t></w:r><w:r><w:rPr><w:spacing w:val="43"/></w:rPr><w:t xml:space="preserve"> </w:t></w:r><w:r><w:rPr></w:rPr><w:t>the</w:t></w:r><w:r><w:rPr><w:spacing w:val="44"/></w:rPr><w:t xml:space="preserve"> </w:t></w:r><w:r><w:rPr><w:spacing w:val="0"/></w:rPr><w:t>target</w:t></w:r><w:r><w:rPr><w:spacing w:val="43"/></w:rPr><w:t xml:space="preserve"> </w:t></w:r><w:r><w:rPr></w:rPr><w:t>series.</w:t></w:r><w:ins w:id="2867" w:author="Rivard, Christine" w:date="2015-03-27T15:25:00Z"><w:r><w:rPr></w:rPr><w:t xml:space="preserve"> A</w:t></w:r></w:ins><w:ins w:id="2868" w:author="Rivard, Christine" w:date="2015-03-27T15:26:00Z"><w:r><w:rPr></w:rPr><w:t>n estimated</w:t></w:r></w:ins><w:ins w:id="2869" w:author="Rivard, Christine" w:date="2015-03-27T15:25:00Z"><w:r><w:rPr></w:rPr><w:t xml:space="preserve"> </w:t></w:r></w:ins><w:ins w:id="2870" w:author="Rivard, Christine" w:date="2015-03-27T15:26:00Z"><w:r><w:rPr></w:rPr><w:t>(</w:t></w:r></w:ins><w:ins w:id="2871" w:author="Rivard, Christine" w:date="2015-03-27T15:25:00Z"><w:r><w:rPr></w:rPr><w:t>filled</w:t></w:r></w:ins><w:ins w:id="2872" w:author="Rivard, Christine" w:date="2015-03-27T15:26:00Z"><w:r><w:rPr></w:rPr><w:t>)</w:t></w:r></w:ins><w:ins w:id="2873" w:author="Rivard, Christine" w:date="2015-03-27T15:25:00Z"><w:r><w:rPr></w:rPr><w:t xml:space="preserve"> value cannot be used to fill gaps of other station</w:t></w:r></w:ins><w:ins w:id="2874" w:author="Rivard, Christine" w:date="2015-03-27T15:26:00Z"><w:r><w:rPr></w:rPr><w:t xml:space="preserve"> datasets</w:t></w:r></w:ins><w:ins w:id="2875" w:author="Rivard, Christine" w:date="2015-03-27T15:25:00Z"><w:r><w:rPr></w:rPr><w:t>.???</w:t></w:r></w:ins></w:p><w:p><w:pPr><w:pStyle w:val="Normal"/><w:spacing w:before="4" w:after="0"/><w:rPr><w:rFonts w:ascii="Times New Roman" w:hAnsi="Times New Roman" w:eastAsia="Times New Roman" w:cs="Times New Roman"/><w:sz w:val="29"/><w:szCs w:val="29"/></w:rPr></w:pPr><w:r><w:rPr><w:rFonts w:eastAsia="Times New Roman" w:cs="Times New Roman" w:ascii="Times New Roman" w:hAnsi="Times New Roman"/><w:sz w:val="29"/><w:szCs w:val="29"/></w:rPr></w:r></w:p><w:p><w:pPr><w:pStyle w:val="Heading4"/><w:ind w:left="133" w:hanging="0"/><w:jc w:val="both"/><w:rPr><w:b w:val="false"/><w:b w:val="false"/><w:bCs w:val="false"/></w:rPr></w:pPr><w:r><w:rPr><w:w w:val="95"/></w:rPr><w:t>Multiple Linear</w:t></w:r><w:r><w:rPr><w:spacing w:val="0"/><w:w w:val="95"/></w:rPr><w:t xml:space="preserve"> </w:t></w:r><w:r><w:rPr><w:w w:val="95"/></w:rPr><w:t>Regression Model</w:t></w:r></w:p><w:p><w:pPr><w:pStyle w:val="TextBody"/><w:spacing w:lineRule="auto" w:line="249" w:before="166" w:after="0"/><w:ind w:left="133" w:right="145" w:hanging="0"/><w:jc w:val="both"/><w:rPr></w:rPr></w:pPr><w:r><w:rPr><w:w w:val="105"/></w:rPr><w:t>First</w:t></w:r><w:ins w:id="2876" w:author="Rivard, Christine" w:date="2015-03-27T15:28:00Z"><w:r><w:rPr><w:w w:val="105"/></w:rPr><w:t>,</w:t></w:r></w:ins><w:r><w:rPr><w:spacing w:val="5"/><w:w w:val="105"/></w:rPr><w:t xml:space="preserve"> </w:t></w:r><w:r><w:rPr><w:w w:val="105"/></w:rPr><w:t>the</w:t></w:r><w:r><w:rPr><w:spacing w:val="5"/><w:w w:val="105"/></w:rPr><w:t xml:space="preserve"> </w:t></w:r><w:r><w:rPr><w:w w:val="105"/></w:rPr><w:t>program</w:t></w:r><w:r><w:rPr><w:spacing w:val="5"/><w:w w:val="105"/></w:rPr><w:t xml:space="preserve"> </w:t></w:r><w:r><w:rPr><w:w w:val="105"/></w:rPr><w:t>will</w:t></w:r><w:r><w:rPr><w:spacing w:val="5"/><w:w w:val="105"/></w:rPr><w:t xml:space="preserve"> </w:t></w:r><w:ins w:id="2877" w:author="Rivard, Christine" w:date="2015-03-27T15:28:00Z"><w:r><w:rPr><w:spacing w:val="5"/><w:w w:val="105"/></w:rPr><w:t xml:space="preserve">be </w:t></w:r></w:ins><w:r><w:rPr><w:w w:val="105"/></w:rPr><w:t>check</w:t></w:r><w:ins w:id="2878" w:author="Rivard, Christine" w:date="2015-03-27T15:28:00Z"><w:r><w:rPr><w:w w:val="105"/></w:rPr><w:t>ing</w:t></w:r></w:ins><w:r><w:rPr><w:spacing w:val="5"/><w:w w:val="105"/></w:rPr><w:t xml:space="preserve"> </w:t></w:r><w:r><w:rPr><w:w w:val="105"/></w:rPr><w:t>if</w:t></w:r><w:r><w:rPr><w:spacing w:val="5"/><w:w w:val="105"/></w:rPr><w:t xml:space="preserve"> </w:t></w:r><w:r><w:rPr><w:w w:val="105"/></w:rPr><w:t>the</w:t></w:r><w:r><w:rPr><w:spacing w:val="5"/><w:w w:val="105"/></w:rPr><w:t xml:space="preserve"> </w:t></w:r><w:r><w:rPr><w:w w:val="105"/></w:rPr><w:t>sequence</w:t></w:r><w:r><w:rPr><w:spacing w:val="5"/><w:w w:val="105"/></w:rPr><w:t xml:space="preserve"> </w:t></w:r><w:r><w:rPr><w:w w:val="105"/></w:rPr><w:t>of</w:t></w:r><w:r><w:rPr><w:spacing w:val="5"/><w:w w:val="105"/></w:rPr><w:t xml:space="preserve"> </w:t></w:r><w:r><w:rPr><w:w w:val="105"/></w:rPr><w:t>neighboring</w:t></w:r><w:r><w:rPr><w:spacing w:val="4"/><w:w w:val="105"/></w:rPr><w:t xml:space="preserve"> </w:t></w:r><w:r><w:rPr><w:w w:val="105"/></w:rPr><w:t>stations</w:t></w:r><w:r><w:rPr><w:spacing w:val="5"/><w:w w:val="105"/></w:rPr><w:t xml:space="preserve"> </w:t></w:r><w:r><w:rPr><w:w w:val="105"/></w:rPr><w:t>has</w:t></w:r><w:r><w:rPr><w:spacing w:val="5"/><w:w w:val="105"/></w:rPr><w:t xml:space="preserve"> </w:t></w:r><w:r><w:rPr><w:w w:val="105"/></w:rPr><w:t>already</w:t></w:r><w:r><w:rPr><w:spacing w:val="5"/><w:w w:val="105"/></w:rPr><w:t xml:space="preserve"> </w:t></w:r><w:r><w:rPr><w:w w:val="105"/></w:rPr><w:t>been</w:t></w:r><w:r><w:rPr><w:spacing w:val="5"/><w:w w:val="105"/></w:rPr><w:t xml:space="preserve"> </w:t></w:r><w:r><w:rPr><w:w w:val="105"/></w:rPr><w:t>encountered</w:t></w:r><w:r><w:rPr><w:w w:val="104"/></w:rPr><w:t xml:space="preserve"> </w:t></w:r><w:r><w:rPr><w:w w:val="105"/></w:rPr><w:t>for</w:t></w:r><w:r><w:rPr><w:spacing w:val="1"/><w:w w:val="105"/></w:rPr><w:t xml:space="preserve"> </w:t></w:r><w:r><w:rPr><w:w w:val="105"/></w:rPr><w:t>the</w:t></w:r><w:r><w:rPr><w:spacing w:val="1"/><w:w w:val="105"/></w:rPr><w:t xml:space="preserve"> </w:t></w:r><w:r><w:rPr><w:w w:val="105"/></w:rPr><w:t>current</w:t></w:r><w:r><w:rPr><w:spacing w:val="1"/><w:w w:val="105"/></w:rPr><w:t xml:space="preserve"> </w:t></w:r><w:r><w:rPr><w:w w:val="105"/></w:rPr><w:t>weather</w:t></w:r><w:r><w:rPr><w:spacing w:val="1"/><w:w w:val="105"/></w:rPr><w:t xml:space="preserve"> </w:t></w:r><w:r><w:rPr><w:w w:val="105"/></w:rPr><w:t>variable</w:t></w:r><w:r><w:rPr><w:spacing w:val="1"/><w:w w:val="105"/></w:rPr><w:t xml:space="preserve"> </w:t></w:r><w:r><w:rPr><w:w w:val="105"/></w:rPr><w:t>and</w:t></w:r><w:ins w:id="2879" w:author="Rivard, Christine" w:date="2015-03-27T15:28:00Z"><w:r><w:rPr><w:w w:val="105"/></w:rPr><w:t xml:space="preserve">, if </w:t></w:r></w:ins><w:ins w:id="2880" w:author="Rivard, Christine" w:date="2015-03-27T15:29:00Z"><w:r><w:rPr><w:w w:val="105"/></w:rPr><w:t>so</w:t></w:r></w:ins><w:ins w:id="2881" w:author="Rivard, Christine" w:date="2015-03-27T15:28:00Z"><w:r><w:rPr><w:w w:val="105"/></w:rPr><w:t>,</w:t></w:r></w:ins><w:r><w:rPr><w:spacing w:val="1"/><w:w w:val="105"/></w:rPr><w:t xml:space="preserve"> </w:t></w:r><w:r><w:rPr><w:w w:val="105"/></w:rPr><w:t>will</w:t></w:r><w:r><w:rPr><w:spacing w:val="2"/><w:w w:val="105"/></w:rPr><w:t xml:space="preserve"> </w:t></w:r><w:r><w:rPr><w:w w:val="105"/></w:rPr><w:t>load the</w:t></w:r><w:r><w:rPr><w:spacing w:val="1"/><w:w w:val="105"/></w:rPr><w:t xml:space="preserve"> </w:t></w:r><w:r><w:rPr><w:w w:val="105"/></w:rPr><w:t>MLR</w:t></w:r><w:r><w:rPr><w:spacing w:val="1"/><w:w w:val="105"/></w:rPr><w:t xml:space="preserve"> </w:t></w:r><w:r><w:rPr><w:w w:val="105"/></w:rPr><w:t>parameters</w:t></w:r><w:r><w:rPr><w:spacing w:val="1"/><w:w w:val="105"/></w:rPr><w:t xml:space="preserve"> </w:t></w:r><w:r><w:rPr><w:w w:val="105"/></w:rPr><w:t>from</w:t></w:r><w:r><w:rPr><w:spacing w:val="1"/><w:w w:val="105"/></w:rPr><w:t xml:space="preserve"> </w:t></w:r><w:r><w:rPr><w:w w:val="105"/></w:rPr><w:t>memory</w:t></w:r><w:r><w:rPr><w:spacing w:val="1"/><w:w w:val="105"/></w:rPr><w:t xml:space="preserve"> </w:t></w:r><w:del w:id="2882" w:author="Rivard, Christine" w:date="2015-03-27T15:28:00Z"><w:r><w:rPr><w:w w:val="105"/></w:rPr><w:delText>if this</w:delText></w:r></w:del><w:del w:id="2883" w:author="Rivard, Christine" w:date="2015-03-27T15:28:00Z"><w:r><w:rPr><w:spacing w:val="2"/><w:w w:val="105"/></w:rPr><w:delText xml:space="preserve"> </w:delText></w:r></w:del><w:del w:id="2884" w:author="Rivard, Christine" w:date="2015-03-27T15:28:00Z"><w:r><w:rPr><w:w w:val="105"/></w:rPr><w:delText>is the</w:delText></w:r></w:del><w:del w:id="2885" w:author="Rivard, Christine" w:date="2015-03-27T15:28:00Z"><w:r><w:rPr><w:spacing w:val="1"/><w:w w:val="105"/></w:rPr><w:delText xml:space="preserve"> </w:delText></w:r></w:del><w:del w:id="2886" w:author="Rivard, Christine" w:date="2015-03-27T15:28:00Z"><w:r><w:rPr><w:w w:val="105"/></w:rPr><w:delText>case</w:delText></w:r></w:del><w:del w:id="2887" w:author="Rivard, Christine" w:date="2015-03-27T15:28:00Z"><w:r><w:rPr><w:w w:val="98"/></w:rPr><w:delText xml:space="preserve"> </w:delText></w:r></w:del><w:r><w:rPr><w:w w:val="105"/></w:rPr><w:t>and</w:t></w:r><w:r><w:rPr><w:spacing w:val="0"/><w:w w:val="105"/></w:rPr><w:t xml:space="preserve"> </w:t></w:r><w:r><w:rPr><w:w w:val="105"/></w:rPr><w:t>will</w:t></w:r><w:r><w:rPr><w:spacing w:val="0"/><w:w w:val="105"/></w:rPr><w:t xml:space="preserve"> </w:t></w:r><w:r><w:rPr><w:w w:val="105"/></w:rPr><w:t>directly</w:t></w:r><w:r><w:rPr><w:spacing w:val="0"/><w:w w:val="105"/></w:rPr><w:t xml:space="preserve"> </w:t></w:r><w:r><w:rPr><w:w w:val="105"/></w:rPr><w:t>estimate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missing</w:t></w:r><w:r><w:rPr><w:spacing w:val="0"/><w:w w:val="105"/></w:rPr><w:t xml:space="preserve"> </w:t></w:r><w:r><w:rPr><w:w w:val="105"/></w:rPr><w:t>value.</w:t></w:r><w:r><w:rPr><w:spacing w:val="14"/><w:w w:val="105"/></w:rPr><w:t xml:space="preserve"> </w:t></w:r><w:r><w:rPr><w:w w:val="105"/></w:rPr><w:t>Otherwise,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model</w:t></w:r><w:r><w:rPr><w:spacing w:val="0"/><w:w w:val="105"/></w:rPr><w:t xml:space="preserve"> </w:t></w:r><w:r><w:rPr><w:w w:val="105"/></w:rPr><w:t>will</w:t></w:r><w:r><w:rPr><w:spacing w:val="0"/><w:w w:val="105"/></w:rPr><w:t xml:space="preserve"> </w:t></w:r><w:r><w:rPr><w:w w:val="105"/></w:rPr><w:t>generate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new</w:t></w:r><w:r><w:rPr><w:spacing w:val="0"/><w:w w:val="105"/></w:rPr><w:t xml:space="preserve"> </w:t></w:r><w:r><w:rPr><w:w w:val="105"/></w:rPr><w:t>MLR</w:t></w:r><w:r><w:rPr><w:spacing w:val="0"/><w:w w:val="105"/></w:rPr><w:t xml:space="preserve"> </w:t></w:r><w:r><w:rPr><w:w w:val="105"/></w:rPr><w:t>model</w:t></w:r><w:r><w:rPr><w:w w:val="99"/></w:rPr><w:t xml:space="preserve"> </w:t></w:r><w:r><w:rPr><w:w w:val="105"/></w:rPr><w:t>using</w:t></w:r><w:r><w:rPr><w:spacing w:val="14"/><w:w w:val="105"/></w:rPr><w:t xml:space="preserve"> </w:t></w:r><w:r><w:rPr><w:w w:val="105"/></w:rPr><w:t>either</w:t></w:r><w:r><w:rPr><w:spacing w:val="15"/><w:w w:val="105"/></w:rPr><w:t xml:space="preserve"> </w:t></w:r><w:r><w:rPr><w:w w:val="105"/></w:rPr><w:t>an</w:t></w:r><w:r><w:rPr><w:spacing w:val="15"/><w:w w:val="105"/></w:rPr><w:t xml:space="preserve"> </w:t></w:r><w:r><w:rPr><w:w w:val="105"/></w:rPr><w:t>Ordinary</w:t></w:r><w:r><w:rPr><w:spacing w:val="15"/><w:w w:val="105"/></w:rPr><w:t xml:space="preserve"> </w:t></w:r><w:r><w:rPr><w:w w:val="105"/></w:rPr><w:t>Least</w:t></w:r><w:r><w:rPr><w:spacing w:val="14"/><w:w w:val="105"/></w:rPr><w:t xml:space="preserve"> </w:t></w:r><w:r><w:rPr><w:w w:val="105"/></w:rPr><w:t>Square</w:t></w:r><w:r><w:rPr><w:spacing w:val="14"/><w:w w:val="105"/></w:rPr><w:t xml:space="preserve"> </w:t></w:r><w:r><w:rPr><w:w w:val="105"/></w:rPr><w:t>(OLS)</w:t></w:r><w:r><w:rPr><w:spacing w:val="15"/><w:w w:val="105"/></w:rPr><w:t xml:space="preserve"> </w:t></w:r><w:r><w:rPr><w:spacing w:val="0"/><w:w w:val="105"/></w:rPr><w:t>or</w:t></w:r><w:r><w:rPr><w:spacing w:val="16"/><w:w w:val="105"/></w:rPr><w:t xml:space="preserve"> </w:t></w:r><w:r><w:rPr><w:w w:val="105"/></w:rPr><w:t>a</w:t></w:r><w:r><w:rPr><w:spacing w:val="14"/><w:w w:val="105"/></w:rPr><w:t xml:space="preserve"> </w:t></w:r><w:r><w:rPr><w:w w:val="105"/></w:rPr><w:t>Least</w:t></w:r><w:r><w:rPr><w:spacing w:val="14"/><w:w w:val="105"/></w:rPr><w:t xml:space="preserve"> </w:t></w:r><w:r><w:rPr><w:w w:val="105"/></w:rPr><w:t>Absolute</w:t></w:r><w:r><w:rPr><w:spacing w:val="16"/><w:w w:val="105"/></w:rPr><w:t xml:space="preserve"> </w:t></w:r><w:r><w:rPr><w:spacing w:val="0"/><w:w w:val="105"/></w:rPr><w:t>Deviations</w:t></w:r><w:r><w:rPr><w:spacing w:val="15"/><w:w w:val="105"/></w:rPr><w:t xml:space="preserve"> </w:t></w:r><w:r><w:rPr><w:w w:val="105"/></w:rPr><w:t>(LAD)</w:t></w:r><w:r><w:rPr><w:spacing w:val="14"/><w:w w:val="105"/></w:rPr><w:t xml:space="preserve"> </w:t></w:r><w:commentRangeStart w:id="82"/><w:r><w:rPr><w:w w:val="105"/></w:rPr><w:t>criteria</w:t></w:r><w:r><w:rPr><w:w w:val="105"/></w:rPr></w:r><w:commentRangeEnd w:id="82"/><w:r><w:commentReference w:id="82"/></w:r><w:r><w:rPr><w:spacing w:val="15"/><w:w w:val="105"/></w:rPr><w:t xml:space="preserve"> </w:t></w:r><w:r><w:rPr><w:w w:val="105"/></w:rPr><w:t>(bot</w:t></w:r><w:ins w:id="2888" w:author="Rivard, Christine" w:date="2015-03-27T15:29:00Z"><w:r><w:rPr><w:w w:val="105"/></w:rPr><w:t>h</w:t></w:r></w:ins><w:r><w:rPr><w:spacing w:val="20"/><w:w w:val="110"/></w:rPr><w:t xml:space="preserve"> </w:t></w:r><w:r><w:rPr><w:w w:val="105"/></w:rPr><w:t>options</w:t></w:r><w:r><w:rPr><w:spacing w:val="17"/><w:w w:val="105"/></w:rPr><w:t xml:space="preserve"> </w:t></w:r><w:r><w:rPr><w:w w:val="105"/></w:rPr><w:t>are</w:t></w:r><w:r><w:rPr><w:spacing w:val="18"/><w:w w:val="105"/></w:rPr><w:t xml:space="preserve"> </w:t></w:r><w:r><w:rPr><w:w w:val="105"/></w:rPr><w:t>available</w:t></w:r><w:r><w:rPr><w:spacing w:val="18"/><w:w w:val="105"/></w:rPr><w:t xml:space="preserve"> </w:t></w:r><w:r><w:rPr><w:w w:val="105"/></w:rPr><w:t>in</w:t></w:r><w:r><w:rPr><w:spacing w:val="18"/><w:w w:val="105"/></w:rPr><w:t xml:space="preserve"> </w:t></w:r><w:r><w:rPr><w:w w:val="105"/></w:rPr><w:t>the</w:t></w:r><w:r><w:rPr><w:spacing w:val="18"/><w:w w:val="105"/></w:rPr><w:t xml:space="preserve"> </w:t></w:r><w:del w:id="2889" w:author="Rivard, Christine" w:date="2015-03-27T15:29:00Z"><w:r><w:rPr><w:w w:val="105"/></w:rPr><w:delText>method</w:delText></w:r></w:del><w:ins w:id="2890" w:author="Rivard, Christine" w:date="2015-03-27T15:29:00Z"><w:r><w:rPr><w:w w:val="105"/></w:rPr><w:t>module?</w:t></w:r></w:ins><w:r><w:rPr><w:w w:val="105"/></w:rPr><w:t>).</w:t></w:r></w:p><w:p><w:pPr><w:pStyle w:val="TextBody"/><w:spacing w:lineRule="auto" w:line="249"/><w:ind w:left="133" w:right="145" w:firstLine="351"/><w:jc w:val="both"/><w:rPr></w:rPr></w:pPr><w:r><w:rPr></w:rPr><w:t>Since</w:t></w:r><w:r><w:rPr><w:spacing w:val="50"/></w:rPr><w:t xml:space="preserve"> </w:t></w:r><w:r><w:rPr></w:rPr><w:t>daily</w:t></w:r><w:r><w:rPr><w:spacing w:val="50"/></w:rPr><w:t xml:space="preserve"> </w:t></w:r><w:del w:id="2891" w:author="Rivard, Christine" w:date="2015-03-27T15:30:00Z"><w:r><w:rPr></w:rPr><w:delText>cumulative</w:delText></w:r></w:del><w:del w:id="2892" w:author="Rivard, Christine" w:date="2015-03-27T15:30:00Z"><w:r><w:rPr><w:spacing w:val="53"/></w:rPr><w:delText xml:space="preserve"> </w:delText></w:r></w:del><w:r><w:rPr><w:spacing w:val="0"/></w:rPr><w:t>precipitation</w:t></w:r><w:ins w:id="2893" w:author="Rivard, Christine" w:date="2015-03-27T15:33:00Z"><w:r><w:rPr><w:spacing w:val="0"/></w:rPr><w:t xml:space="preserve"> </w:t></w:r></w:ins><w:ins w:id="2894" w:author="Rivard, Christine" w:date="2015-03-27T15:34:00Z"><w:r><w:rPr><w:spacing w:val="0"/></w:rPr><w:t>series</w:t></w:r></w:ins><w:ins w:id="2895" w:author="Rivard, Christine" w:date="2015-03-27T15:32:00Z"><w:r><w:rPr><w:spacing w:val="0"/></w:rPr><w:t xml:space="preserve"> </w:t></w:r></w:ins><w:del w:id="2896" w:author="Rivard, Christine" w:date="2015-03-27T15:32:00Z"><w:r><w:rPr><w:spacing w:val="53"/></w:rPr><w:delText xml:space="preserve"> </w:delText></w:r></w:del><w:del w:id="2897" w:author="Rivard, Christine" w:date="2015-03-27T15:31:00Z"><w:r><w:rPr></w:rPr><w:delText>are</w:delText></w:r></w:del><w:del w:id="2898" w:author="Rivard, Christine" w:date="2015-03-27T15:31:00Z"><w:r><w:rPr><w:spacing w:val="50"/></w:rPr><w:delText xml:space="preserve"> </w:delText></w:r></w:del><w:r><w:rPr></w:rPr><w:t>generally</w:t></w:r><w:r><w:rPr><w:spacing w:val="50"/></w:rPr><w:t xml:space="preserve"> </w:t></w:r><w:del w:id="2899" w:author="Rivard, Christine" w:date="2015-03-27T15:31:00Z"><w:r><w:rPr></w:rPr><w:delText>represented</w:delText></w:r></w:del><w:del w:id="2900" w:author="Rivard, Christine" w:date="2015-03-27T15:31:00Z"><w:r><w:rPr><w:spacing w:val="51"/></w:rPr><w:delText xml:space="preserve"> </w:delText></w:r></w:del><w:ins w:id="2901" w:author="Rivard, Christine" w:date="2015-03-27T15:32:00Z"><w:r><w:rPr></w:rPr><w:t>ha</w:t></w:r></w:ins><w:ins w:id="2902" w:author="Rivard, Christine" w:date="2015-03-27T15:34:00Z"><w:r><w:rPr></w:rPr><w:t>ve</w:t></w:r></w:ins><w:ins w:id="2903" w:author="Rivard, Christine" w:date="2015-03-27T15:32:00Z"><w:r><w:rPr></w:rPr><w:t xml:space="preserve"> a</w:t></w:r></w:ins><w:del w:id="2904" w:author="Rivard, Christine" w:date="2015-03-27T15:31:00Z"><w:r><w:rPr></w:rPr><w:delText>by</w:delText></w:r></w:del><w:r><w:rPr><w:spacing w:val="50"/></w:rPr><w:t xml:space="preserve"> </w:t></w:r><w:ins w:id="2905" w:author="Rivard, Christine" w:date="2015-03-27T15:33:00Z"><w:r><w:rPr></w:rPr><w:t>positively</w:t></w:r></w:ins><w:ins w:id="2906" w:author="Rivard, Christine" w:date="2015-03-27T15:33:00Z"><w:r><w:rPr><w:spacing w:val="34"/></w:rPr><w:t>-</w:t></w:r></w:ins><w:ins w:id="2907" w:author="Rivard, Christine" w:date="2015-03-27T15:33:00Z"><w:r><w:rPr><w:spacing w:val="0"/></w:rPr><w:t>skewed</w:t></w:r></w:ins><w:r><w:rPr><w:spacing w:val="0"/></w:rPr><w:commentReference w:id="83"/></w:r><w:del w:id="2908" w:author="Rivard, Christine" w:date="2015-03-27T15:33:00Z"><w:r><w:rPr></w:rPr><w:delText>long-tailed</w:delText></w:r></w:del><w:r><w:rPr><w:spacing w:val="49"/></w:rPr><w:t xml:space="preserve"> </w:t></w:r><w:r><w:rPr></w:rPr><w:t>distribution</w:t></w:r><w:del w:id="2909" w:author="Rivard, Christine" w:date="2015-03-27T15:33:00Z"><w:r><w:rPr></w:rPr><w:delText>s</w:delText></w:r></w:del><w:del w:id="2910" w:author="Rivard, Christine" w:date="2015-03-27T15:33:00Z"><w:r><w:rPr><w:spacing w:val="50"/></w:rPr><w:delText xml:space="preserve"> </w:delText></w:r></w:del><w:del w:id="2911" w:author="Rivard, Christine" w:date="2015-03-27T15:33:00Z"><w:r><w:rPr></w:rPr><w:delText>that</w:delText></w:r></w:del><w:del w:id="2912" w:author="Rivard, Christine" w:date="2015-03-27T15:33:00Z"><w:r><w:rPr><w:spacing w:val="24"/><w:w w:val="118"/></w:rPr><w:delText xml:space="preserve"> </w:delText></w:r></w:del><w:del w:id="2913" w:author="Rivard, Christine" w:date="2015-03-27T15:33:00Z"><w:r><w:rPr></w:rPr><w:delText>are</w:delText></w:r></w:del><w:del w:id="2914" w:author="Rivard, Christine" w:date="2015-03-27T15:32:00Z"><w:r><w:rPr><w:spacing w:val="34"/></w:rPr><w:delText xml:space="preserve"> </w:delText></w:r></w:del><w:del w:id="2915" w:author="Rivard, Christine" w:date="2015-03-27T15:32:00Z"><w:r><w:rPr></w:rPr><w:delText>positively</w:delText></w:r></w:del><w:del w:id="2916" w:author="Rivard, Christine" w:date="2015-03-27T15:32:00Z"><w:r><w:rPr><w:spacing w:val="34"/></w:rPr><w:delText xml:space="preserve"> </w:delText></w:r></w:del><w:del w:id="2917" w:author="Rivard, Christine" w:date="2015-03-27T15:32:00Z"><w:r><w:rPr><w:spacing w:val="0"/></w:rPr><w:delText>skewed</w:delText></w:r></w:del><w:r><w:rPr><w:spacing w:val="0"/></w:rPr><w:t>,</w:t></w:r><w:r><w:rPr><w:spacing w:val="36"/></w:rPr><w:t xml:space="preserve"> </w:t></w:r><w:r><w:rPr></w:rPr><w:t>the</w:t></w:r><w:r><w:rPr><w:spacing w:val="34"/></w:rPr><w:t xml:space="preserve"> </w:t></w:r><w:r><w:rPr></w:rPr><w:t>LAD</w:t></w:r><w:r><w:rPr><w:spacing w:val="35"/></w:rPr><w:t xml:space="preserve"> </w:t></w:r><w:r><w:rPr></w:rPr><w:t>criteri</w:t></w:r><w:del w:id="2918" w:author="Rivard, Christine" w:date="2015-03-27T15:37:00Z"><w:r><w:rPr></w:rPr><w:delText>a</w:delText></w:r></w:del><w:ins w:id="2919" w:author="Rivard, Christine" w:date="2015-03-27T15:37:00Z"><w:r><w:rPr></w:rPr><w:t>on</w:t></w:r></w:ins><w:r><w:rPr><w:spacing w:val="35"/></w:rPr><w:t xml:space="preserve"> </w:t></w:r><w:r><w:rPr></w:rPr><w:t>is</w:t></w:r><w:r><w:rPr><w:spacing w:val="35"/></w:rPr><w:t xml:space="preserve"> </w:t></w:r><w:ins w:id="2920" w:author="Rivard, Christine" w:date="2015-03-27T15:36:00Z"><w:r><w:rPr><w:spacing w:val="35"/></w:rPr><w:t>typically</w:t></w:r></w:ins><w:ins w:id="2921" w:author="Rivard, Christine" w:date="2015-03-27T15:35:00Z"><w:r><w:rPr><w:spacing w:val="35"/></w:rPr><w:t xml:space="preserve"> </w:t></w:r></w:ins><w:r><w:rPr></w:rPr><w:t>a</w:t></w:r><w:r><w:rPr><w:spacing w:val="35"/></w:rPr><w:t xml:space="preserve"> </w:t></w:r><w:r><w:rPr></w:rPr><w:t>better</w:t></w:r><w:r><w:rPr><w:spacing w:val="35"/></w:rPr><w:t xml:space="preserve"> </w:t></w:r><w:r><w:rPr></w:rPr><w:t>option</w:t></w:r><w:r><w:rPr><w:spacing w:val="35"/></w:rPr><w:t xml:space="preserve"> </w:t></w:r><w:r><w:rPr></w:rPr><w:t>than</w:t></w:r><w:r><w:rPr><w:spacing w:val="36"/></w:rPr><w:t xml:space="preserve"> </w:t></w:r><w:r><w:rPr><w:spacing w:val="0"/></w:rPr><w:t>the</w:t></w:r><w:r><w:rPr><w:spacing w:val="35"/></w:rPr><w:t xml:space="preserve"> </w:t></w:r><w:r><w:rPr></w:rPr><w:t>OLS</w:t></w:r><w:r><w:rPr><w:spacing w:val="36"/></w:rPr><w:t xml:space="preserve"> </w:t></w:r><w:r><w:rPr></w:rPr><w:t>criteria</w:t></w:r><w:r><w:rPr><w:spacing w:val="36"/></w:rPr><w:t xml:space="preserve"> </w:t></w:r><w:r><w:rPr></w:rPr><w:t>for</w:t></w:r><w:r><w:rPr><w:spacing w:val="35"/></w:rPr><w:t xml:space="preserve"> </w:t></w:r><w:r><w:rPr></w:rPr><w:t>handling</w:t></w:r><w:r><w:rPr><w:spacing w:val="35"/></w:rPr><w:t xml:space="preserve"> </w:t></w:r><w:del w:id="2922" w:author="Rivard, Christine" w:date="2015-03-27T15:36:00Z"><w:r><w:rPr></w:rPr><w:delText>these</w:delText></w:r></w:del><w:del w:id="2923" w:author="Rivard, Christine" w:date="2015-03-27T15:36:00Z"><w:r><w:rPr><w:spacing w:val="28"/><w:w w:val="104"/></w:rPr><w:delText xml:space="preserve"> </w:delText></w:r></w:del><w:ins w:id="2924" w:author="Rivard, Christine" w:date="2015-03-27T15:36:00Z"><w:r><w:rPr></w:rPr><w:t>this</w:t></w:r></w:ins><w:ins w:id="2925" w:author="Rivard, Christine" w:date="2015-03-27T15:36:00Z"><w:r><w:rPr><w:spacing w:val="28"/><w:w w:val="104"/></w:rPr><w:t xml:space="preserve"> </w:t></w:r></w:ins><w:r><w:rPr></w:rPr><w:t>kind</w:t></w:r><w:r><w:rPr><w:spacing w:val="12"/></w:rPr><w:t xml:space="preserve"> </w:t></w:r><w:r><w:rPr></w:rPr><w:t>of</w:t></w:r><w:r><w:rPr><w:spacing w:val="13"/></w:rPr><w:t xml:space="preserve"> </w:t></w:r><w:r><w:rPr></w:rPr><w:t>di</w:t></w:r><w:del w:id="2926" w:author="Rivard, Christine" w:date="2015-03-27T15:36:00Z"><w:r><w:rPr></w:rPr><w:delText>r</w:delText></w:r></w:del><w:r><w:rPr></w:rPr><w:t>stribution</w:t></w:r><w:r><w:rPr><w:spacing w:val="12"/></w:rPr><w:t xml:space="preserve"> </w:t></w:r><w:r><w:rPr></w:rPr><w:t>because</w:t></w:r><w:r><w:rPr><w:spacing w:val="12"/></w:rPr><w:t xml:space="preserve"> </w:t></w:r><w:r><w:rPr></w:rPr><w:t>it</w:t></w:r><w:r><w:rPr><w:spacing w:val="13"/></w:rPr><w:t xml:space="preserve"> </w:t></w:r><w:r><w:rPr></w:rPr><w:t>is</w:t></w:r><w:r><w:rPr><w:spacing w:val="13"/></w:rPr><w:t xml:space="preserve"> </w:t></w:r><w:r><w:rPr></w:rPr><w:t>more</w:t></w:r><w:r><w:rPr><w:spacing w:val="12"/></w:rPr><w:t xml:space="preserve"> </w:t></w:r><w:r><w:rPr></w:rPr><w:t>robust</w:t></w:r><w:r><w:rPr><w:spacing w:val="13"/></w:rPr><w:t xml:space="preserve"> </w:t></w:r><w:r><w:rPr></w:rPr><w:t>to</w:t></w:r><w:r><w:rPr><w:spacing w:val="13"/></w:rPr><w:t xml:space="preserve"> </w:t></w:r><w:r><w:rPr></w:rPr><w:t>outliers</w:t></w:r><w:r><w:rPr><w:spacing w:val="13"/></w:rPr><w:t xml:space="preserve"> </w:t></w:r><w:hyperlink w:anchor="_bookmark89"><w:r><w:rPr><w:rStyle w:val="InternetLink"/></w:rPr><w:t>(Eischeid</w:t></w:r><w:r><w:rPr><w:rStyle w:val="InternetLink"/><w:spacing w:val="13"/></w:rPr><w:t xml:space="preserve"> </w:t></w:r><w:r><w:rPr><w:rStyle w:val="InternetLink"/></w:rPr><w:t>et</w:t></w:r><w:r><w:rPr><w:rStyle w:val="InternetLink"/><w:spacing w:val="13"/></w:rPr><w:t xml:space="preserve"> </w:t></w:r><w:r><w:rPr><w:rStyle w:val="InternetLink"/></w:rPr><w:t>al.,</w:t></w:r></w:hyperlink><w:r><w:rPr><w:spacing w:val="13"/></w:rPr><w:t xml:space="preserve"> </w:t></w:r><w:hyperlink w:anchor="_bookmark89"><w:r><w:rPr><w:rStyle w:val="InternetLink"/></w:rPr><w:t>2000,</w:t></w:r></w:hyperlink><w:r><w:rPr><w:spacing w:val="13"/></w:rPr><w:t xml:space="preserve"> </w:t></w:r><w:hyperlink w:anchor="_bookmark90"><w:r><w:rPr><w:rStyle w:val="InternetLink"/></w:rPr><w:t>1995).</w:t></w:r></w:hyperlink><w:r><w:rPr><w:spacing w:val="52"/></w:rPr><w:t xml:space="preserve"> </w:t></w:r><w:r><w:rPr></w:rPr><w:t>The</w:t></w:r><w:r><w:rPr><w:spacing w:val="13"/></w:rPr><w:t xml:space="preserve"> </w:t></w:r><w:r><w:rPr></w:rPr><w:t>downside</w:t></w:r><w:r><w:rPr><w:w w:val="99"/></w:rPr><w:t xml:space="preserve"> </w:t></w:r><w:r><w:rPr></w:rPr><w:t>is</w:t></w:r><w:r><w:rPr><w:spacing w:val="32"/></w:rPr><w:t xml:space="preserve"> </w:t></w:r><w:r><w:rPr></w:rPr><w:t>an</w:t></w:r><w:r><w:rPr><w:spacing w:val="33"/></w:rPr><w:t xml:space="preserve"> </w:t></w:r><w:r><w:rPr></w:rPr><w:t>increase</w:t></w:r><w:r><w:rPr><w:spacing w:val="33"/></w:rPr><w:t xml:space="preserve"> </w:t></w:r><w:r><w:rPr></w:rPr><w:t>in</w:t></w:r><w:r><w:rPr><w:spacing w:val="33"/></w:rPr><w:t xml:space="preserve"> </w:t></w:r><w:r><w:rPr></w:rPr><w:t>computation</w:t></w:r><w:r><w:rPr><w:spacing w:val="35"/></w:rPr><w:t xml:space="preserve"> </w:t></w:r><w:r><w:rPr></w:rPr><w:t>time.</w:t></w:r><w:r><w:rPr><w:spacing w:val="5"/></w:rPr><w:t xml:space="preserve"> </w:t></w:r><w:r><w:rPr></w:rPr><w:t>The</w:t></w:r><w:r><w:rPr><w:spacing w:val="33"/></w:rPr><w:t xml:space="preserve"> </w:t></w:r><w:r><w:rPr></w:rPr><w:t>MLR</w:t></w:r><w:r><w:rPr><w:spacing w:val="34"/></w:rPr><w:t xml:space="preserve"> </w:t></w:r><w:r><w:rPr></w:rPr><w:t>using</w:t></w:r><w:r><w:rPr><w:spacing w:val="32"/></w:rPr><w:t xml:space="preserve"> </w:t></w:r><w:r><w:rPr></w:rPr><w:t>a</w:t></w:r><w:r><w:rPr><w:spacing w:val="32"/></w:rPr><w:t xml:space="preserve"> </w:t></w:r><w:r><w:rPr></w:rPr><w:t>LAD</w:t></w:r><w:r><w:rPr><w:spacing w:val="33"/></w:rPr><w:t xml:space="preserve"> </w:t></w:r><w:r><w:rPr></w:rPr><w:t>criteri</w:t></w:r><w:ins w:id="2927" w:author="Rivard, Christine" w:date="2015-03-27T15:37:00Z"><w:r><w:rPr></w:rPr><w:t>on</w:t></w:r></w:ins><w:del w:id="2928" w:author="Rivard, Christine" w:date="2015-03-27T15:37:00Z"><w:r><w:rPr></w:rPr><w:delText>a</w:delText></w:r></w:del><w:r><w:rPr><w:spacing w:val="33"/></w:rPr><w:t xml:space="preserve"> </w:t></w:r><w:r><w:rPr></w:rPr><w:t>is</w:t></w:r><w:r><w:rPr><w:spacing w:val="33"/></w:rPr><w:t xml:space="preserve"> </w:t></w:r><w:r><w:rPr></w:rPr><w:t>computed</w:t></w:r><w:r><w:rPr><w:spacing w:val="33"/></w:rPr><w:t xml:space="preserve"> </w:t></w:r><w:r><w:rPr></w:rPr><w:t>in</w:t></w:r><w:r><w:rPr><w:spacing w:val="34"/></w:rPr><w:t xml:space="preserve"> </w:t></w:r><w:r><w:rPr></w:rPr><w:t>WHAT</w:t></w:r><w:r><w:rPr><w:spacing w:val="32"/></w:rPr><w:t xml:space="preserve"> </w:t></w:r><w:r><w:rPr></w:rPr><w:t>with</w:t></w:r><w:r><w:rPr><w:spacing w:val="34"/></w:rPr><w:t xml:space="preserve"> </w:t></w:r><w:r><w:rPr></w:rPr><w:t>a</w:t></w:r><w:ins w:id="2929" w:author="Rivard, Christine" w:date="2015-03-27T15:37:00Z"><w:r><w:rPr></w:rPr><w:t>n</w:t></w:r></w:ins><w:r><w:rPr><w:w w:val="108"/></w:rPr><w:t xml:space="preserve"> </w:t></w:r><w:r><w:rPr></w:rPr><w:t>iterative</w:t></w:r><w:r><w:rPr><w:spacing w:val="44"/></w:rPr><w:t xml:space="preserve"> </w:t></w:r><w:r><w:rPr></w:rPr><w:t>reweighted</w:t></w:r><w:r><w:rPr><w:spacing w:val="45"/></w:rPr><w:t xml:space="preserve"> </w:t></w:r><w:r><w:rPr></w:rPr><w:t>least</w:t></w:r><w:ins w:id="2930" w:author="Rivard, Christine" w:date="2015-03-27T15:37:00Z"><w:r><w:rPr><w:spacing w:val="45"/></w:rPr><w:t>-</w:t></w:r></w:ins><w:del w:id="2931" w:author="Rivard, Christine" w:date="2015-03-27T15:37:00Z"><w:r><w:rPr><w:spacing w:val="45"/></w:rPr><w:delText xml:space="preserve"> </w:delText></w:r></w:del><w:r><w:rPr></w:rPr><w:t>squares</w:t></w:r><w:r><w:rPr><w:spacing w:val="47"/></w:rPr><w:t xml:space="preserve"> </w:t></w:r><w:r><w:rPr></w:rPr><w:t>method</w:t></w:r><w:r><w:rPr><w:spacing w:val="44"/></w:rPr><w:t xml:space="preserve"> </w:t></w:r><w:hyperlink w:anchor="_bookmark96"><w:r><w:rPr><w:rStyle w:val="InternetLink"/></w:rPr><w:t>(Schlossmacher,</w:t></w:r></w:hyperlink><w:r><w:rPr><w:spacing w:val="45"/></w:rPr><w:t xml:space="preserve"> </w:t></w:r><w:hyperlink w:anchor="_bookmark96"><w:r><w:rPr><w:rStyle w:val="InternetLink"/></w:rPr><w:t>1973</w:t></w:r><w:ins w:id="2932" w:author="Rivard, Christine" w:date="2015-03-27T15:37:00Z"><w:r><w:rPr><w:rStyle w:val="InternetLink"/></w:rPr><w:t>;</w:t></w:r></w:ins><w:del w:id="2933" w:author="Rivard, Christine" w:date="2015-03-27T15:37:00Z"><w:r><w:rPr><w:rStyle w:val="InternetLink"/></w:rPr><w:delText>).</w:delText></w:r></w:del></w:hyperlink><w:del w:id="2934" w:author="Rivard, Christine" w:date="2015-03-27T15:37:00Z"><w:r><w:rPr></w:rPr><w:delText xml:space="preserve"> </w:delText></w:r></w:del><w:r><w:rPr><w:spacing w:val="22"/></w:rPr><w:t xml:space="preserve"> </w:t></w:r><w:hyperlink w:anchor="_bookmark90"><w:r><w:rPr><w:rStyle w:val="InternetLink"/></w:rPr><w:t>(Eischeid</w:t></w:r><w:r><w:rPr><w:rStyle w:val="InternetLink"/><w:spacing w:val="46"/></w:rPr><w:t xml:space="preserve"> </w:t></w:r><w:r><w:rPr><w:rStyle w:val="InternetLink"/></w:rPr><w:t>et</w:t></w:r><w:r><w:rPr><w:rStyle w:val="InternetLink"/><w:spacing w:val="47"/></w:rPr><w:t xml:space="preserve"> </w:t></w:r><w:r><w:rPr><w:rStyle w:val="InternetLink"/></w:rPr><w:t>al.,</w:t></w:r></w:hyperlink><w:r><w:rPr><w:spacing w:val="46"/></w:rPr><w:t xml:space="preserve"> </w:t></w:r><w:hyperlink w:anchor="_bookmark90"><w:r><w:rPr><w:rStyle w:val="InternetLink"/></w:rPr><w:t>1995).</w:t></w:r></w:hyperlink></w:p><w:p><w:pPr><w:pStyle w:val="Normal"/><w:spacing w:before="4" w:after="0"/><w:rPr><w:rFonts w:ascii="Times New Roman" w:hAnsi="Times New Roman" w:eastAsia="Times New Roman" w:cs="Times New Roman"/><w:sz w:val="29"/><w:szCs w:val="29"/></w:rPr></w:pPr><w:r><w:rPr><w:rFonts w:eastAsia="Times New Roman" w:cs="Times New Roman" w:ascii="Times New Roman" w:hAnsi="Times New Roman"/><w:sz w:val="29"/><w:szCs w:val="29"/></w:rPr></w:r></w:p><w:p><w:pPr><w:pStyle w:val="Heading4"/><w:ind w:left="133" w:hanging="0"/><w:jc w:val="both"/><w:rPr><w:b w:val="false"/><w:b w:val="false"/><w:bCs w:val="false"/></w:rPr></w:pPr><w:r><w:rPr><w:w w:val="95"/></w:rPr><w:t>Estimating</w:t></w:r><w:r><w:rPr><w:spacing w:val="27"/><w:w w:val="95"/></w:rPr><w:t xml:space="preserve"> </w:t></w:r><w:r><w:rPr><w:w w:val="95"/></w:rPr><w:t>Missing</w:t></w:r><w:r><w:rPr><w:spacing w:val="28"/><w:w w:val="95"/></w:rPr><w:t xml:space="preserve"> </w:t></w:r><w:r><w:rPr><w:w w:val="95"/></w:rPr><w:t>Daily</w:t></w:r><w:r><w:rPr><w:spacing w:val="28"/><w:w w:val="95"/></w:rPr><w:t xml:space="preserve"> </w:t></w:r><w:r><w:rPr><w:w w:val="95"/></w:rPr><w:t>Value</w:t></w:r><w:ins w:id="2935" w:author="Rivard, Christine" w:date="2015-03-27T15:38:00Z"><w:r><w:rPr><w:w w:val="95"/></w:rPr><w:t>s</w:t></w:r></w:ins></w:p><w:p><w:pPr><w:pStyle w:val="TextBody"/><w:spacing w:lineRule="auto" w:line="249" w:before="166" w:after="0"/><w:ind w:left="133" w:right="151" w:hanging="12"/><w:jc w:val="both"/><w:rPr></w:rPr></w:pPr><w:commentRangeStart w:id="84"/><w:r><w:rPr><w:w w:val="110"/></w:rPr><w:t>When</w:t></w:r><w:r><w:rPr><w:spacing w:val="7"/><w:w w:val="110"/></w:rPr><w:t xml:space="preserve"> </w:t></w:r><w:r><w:rPr><w:w w:val="110"/></w:rPr><w:t>the</w:t></w:r><w:r><w:rPr><w:spacing w:val="7"/><w:w w:val="110"/></w:rPr><w:t xml:space="preserve"> </w:t></w:r><w:r><w:rPr><w:w w:val="110"/></w:rPr><w:t>parameters</w:t></w:r><w:r><w:rPr><w:spacing w:val="7"/><w:w w:val="110"/></w:rPr><w:t xml:space="preserve"> </w:t></w:r><w:r><w:rPr><w:spacing w:val="0"/><w:w w:val="110"/></w:rPr><w:t>of</w:t></w:r><w:r><w:rPr><w:spacing w:val="8"/><w:w w:val="110"/></w:rPr><w:t xml:space="preserve"> </w:t></w:r><w:r><w:rPr><w:w w:val="110"/></w:rPr><w:t>the</w:t></w:r><w:r><w:rPr><w:spacing w:val="7"/><w:w w:val="110"/></w:rPr><w:t xml:space="preserve"> </w:t></w:r><w:r><w:rPr><w:w w:val="110"/></w:rPr><w:t>MLR</w:t></w:r><w:r><w:rPr><w:spacing w:val="8"/><w:w w:val="110"/></w:rPr><w:t xml:space="preserve"> </w:t></w:r><w:r><w:rPr><w:w w:val="110"/></w:rPr><w:t>model</w:t></w:r><w:r><w:rPr><w:spacing w:val="6"/><w:w w:val="110"/></w:rPr><w:t xml:space="preserve"> </w:t></w:r><w:r><w:rPr><w:w w:val="110"/></w:rPr><w:t>for</w:t></w:r><w:r><w:rPr><w:spacing w:val="8"/><w:w w:val="110"/></w:rPr><w:t xml:space="preserve"> </w:t></w:r><w:r><w:rPr><w:w w:val="110"/></w:rPr><w:t>a</w:t></w:r><w:r><w:rPr><w:spacing w:val="7"/><w:w w:val="110"/></w:rPr><w:t xml:space="preserve"> </w:t></w:r><w:r><w:rPr><w:w w:val="110"/></w:rPr><w:t>given</w:t></w:r><w:r><w:rPr><w:spacing w:val="8"/><w:w w:val="110"/></w:rPr><w:t xml:space="preserve"> </w:t></w:r><w:r><w:rPr><w:w w:val="110"/></w:rPr><w:t>day</w:t></w:r><w:r><w:rPr><w:spacing w:val="7"/><w:w w:val="110"/></w:rPr><w:t xml:space="preserve"> </w:t></w:r><w:r><w:rPr><w:spacing w:val="0"/><w:w w:val="110"/></w:rPr><w:t>with</w:t></w:r><w:r><w:rPr><w:spacing w:val="7"/><w:w w:val="110"/></w:rPr><w:t xml:space="preserve"> </w:t></w:r><w:r><w:rPr><w:w w:val="110"/></w:rPr><w:t>a</w:t></w:r><w:r><w:rPr><w:spacing w:val="8"/><w:w w:val="110"/></w:rPr><w:t xml:space="preserve"> </w:t></w:r><w:r><w:rPr><w:w w:val="110"/></w:rPr><w:t>missing</w:t></w:r><w:r><w:rPr><w:spacing w:val="7"/><w:w w:val="110"/></w:rPr><w:t xml:space="preserve"> </w:t></w:r><w:r><w:rPr><w:w w:val="110"/></w:rPr><w:t>value</w:t></w:r><w:r><w:rPr><w:spacing w:val="7"/><w:w w:val="110"/></w:rPr><w:t xml:space="preserve"> </w:t></w:r><w:r><w:rPr><w:w w:val="110"/></w:rPr><w:t>are</w:t></w:r><w:r><w:rPr><w:spacing w:val="8"/><w:w w:val="110"/></w:rPr><w:t xml:space="preserve"> </w:t></w:r><w:r><w:rPr><w:w w:val="110"/></w:rPr><w:t>known</w:t></w:r><w:r><w:rPr><w:w w:val="110"/></w:rPr></w:r><w:commentRangeEnd w:id="84"/><w:r><w:commentReference w:id="84"/></w:r><w:r><w:rPr><w:w w:val="110"/></w:rPr><w:t>,</w:t></w:r><w:r><w:rPr><w:spacing w:val="9"/><w:w w:val="110"/></w:rPr><w:t xml:space="preserve"> </w:t></w:r><w:r><w:rPr><w:w w:val="110"/></w:rPr><w:t>the</w:t></w:r><w:r><w:rPr><w:spacing w:val="24"/><w:w w:val="112"/></w:rPr><w:t xml:space="preserve"> </w:t></w:r><w:r><w:rPr><w:w w:val="110"/></w:rPr><w:t>missing</w:t></w:r><w:r><w:rPr><w:spacing w:val="0"/><w:w w:val="110"/></w:rPr><w:t xml:space="preserve"> </w:t></w:r><w:r><w:rPr><w:w w:val="110"/></w:rPr><w:t>value</w:t></w:r><w:r><w:rPr><w:spacing w:val="0"/><w:w w:val="110"/></w:rPr><w:t xml:space="preserve"> </w:t></w:r><w:r><w:rPr><w:w w:val="110"/></w:rPr><w:t>in</w:t></w:r><w:r><w:rPr><w:spacing w:val="0"/><w:w w:val="110"/></w:rPr><w:t xml:space="preserve"> </w:t></w:r><w:r><w:rPr><w:w w:val="110"/></w:rPr><w:t>the</w:t></w:r><w:r><w:rPr><w:spacing w:val="0"/><w:w w:val="110"/></w:rPr><w:t xml:space="preserve"> </w:t></w:r><w:r><w:rPr><w:w w:val="110"/></w:rPr><w:t>target</w:t></w:r><w:r><w:rPr><w:spacing w:val="0"/><w:w w:val="110"/></w:rPr><w:t xml:space="preserve"> </w:t></w:r><w:r><w:rPr><w:w w:val="110"/></w:rPr><w:t>time</w:t></w:r><w:r><w:rPr><w:spacing w:val="0"/><w:w w:val="110"/></w:rPr><w:t xml:space="preserve"> </w:t></w:r><w:r><w:rPr><w:w w:val="110"/></w:rPr><w:t>series</w:t></w:r><w:r><w:rPr><w:spacing w:val="0"/><w:w w:val="110"/></w:rPr><w:t xml:space="preserve"> </w:t></w:r><w:r><w:rPr><w:w w:val="110"/></w:rPr><w:t>is</w:t></w:r><w:r><w:rPr><w:spacing w:val="0"/><w:w w:val="110"/></w:rPr><w:t xml:space="preserve"> </w:t></w:r><w:r><w:rPr><w:w w:val="110"/></w:rPr><w:t>estimated</w:t></w:r><w:r><w:rPr><w:spacing w:val="0"/><w:w w:val="110"/></w:rPr><w:t xml:space="preserve"> </w:t></w:r><w:r><w:rPr><w:w w:val="110"/></w:rPr><w:t>as:</w:t></w:r></w:p><w:p><w:pPr><w:pStyle w:val="Normal"/><w:spacing w:before="6" w:after="0"/><w:rPr><w:rFonts w:ascii="Times New Roman" w:hAnsi="Times New Roman" w:eastAsia="Times New Roman" w:cs="Times New Roman"/><w:sz w:val="13"/><w:szCs w:val="13"/></w:rPr></w:pPr><w:r><w:rPr><w:rFonts w:eastAsia="Times New Roman" w:cs="Times New Roman" w:ascii="Times New Roman" w:hAnsi="Times New Roman"/><w:sz w:val="13"/><w:szCs w:val="13"/></w:rPr></w:r></w:p><w:p><w:pPr><w:pStyle w:val="Normal"/><w:spacing w:lineRule="exact" w:line="113" w:before="58" w:after="0"/><w:ind w:left="1989" w:right="7936" w:hanging="0"/><w:jc w:val="center"/><w:rPr><w:rFonts w:ascii="Verdana" w:hAnsi="Verdana" w:eastAsia="Verdana" w:cs="Verdana"/><w:sz w:val="16"/><w:szCs w:val="16"/><w:lang w:val="fr-CA"/></w:rPr></w:pPr><w:r><w:rPr><w:rFonts w:ascii="Verdana" w:hAnsi="Verdana"/><w:i/><w:w w:val="110"/><w:sz w:val="16"/><w:lang w:val="fr-CA"/><w:rPrChange w:id="0" w:author="Rivard, Christine" w:date="2015-03-16T12:31:00Z"><w:rPr><w:sz w:val="16"/><w:i/><w:w w:val="110"/><w:rFonts w:ascii="Verdana" w:hAnsi="Verdana"/></w:rPr></w:rPrChange></w:rPr><w:t>N</w:t></w:r></w:p><w:p><w:pPr><w:pStyle w:val="Normal"/><w:tabs><w:tab w:val="left" w:pos="8905" w:leader="none"/></w:tabs><w:spacing w:lineRule="exact" w:line="390"/><w:ind w:right="151" w:hanging="0"/><w:jc w:val="right"/><w:rPr><w:rFonts w:ascii="Times New Roman" w:hAnsi="Times New Roman" w:eastAsia="Times New Roman" w:cs="Times New Roman"/><w:sz w:val="24"/><w:szCs w:val="24"/><w:lang w:val="fr-CA"/></w:rPr></w:pPr><w:r><w:rPr><w:rFonts w:ascii="Verdana" w:hAnsi="Verdana"/><w:i/><w:spacing w:val="3"/><w:w w:val="115"/><w:sz w:val="24"/><w:lang w:val="fr-CA"/><w:rPrChange w:id="0" w:author="Rivard, Christine" w:date="2015-03-16T12:31:00Z"><w:rPr><w:sz w:val="24"/><w:spacing w:val="3"/><w:i/><w:w w:val="115"/><w:rFonts w:ascii="Verdana" w:hAnsi="Verdana"/></w:rPr></w:rPrChange></w:rPr><w:t>X</w:t></w:r><w:r><w:rPr><w:rFonts w:ascii="Times New Roman" w:hAnsi="Times New Roman"/><w:spacing w:val="4"/><w:w w:val="115"/><w:sz w:val="24"/><w:lang w:val="fr-CA"/><w:rPrChange w:id="0" w:author="Rivard, Christine" w:date="2015-03-16T12:31:00Z"><w:rPr><w:sz w:val="24"/><w:spacing w:val="4"/><w:w w:val="115"/><w:rFonts w:ascii="Times New Roman" w:hAnsi="Times New Roman"/></w:rPr></w:rPrChange></w:rPr><w:t>(</w:t></w:r><w:r><w:rPr><w:rFonts w:ascii="Verdana" w:hAnsi="Verdana"/><w:i/><w:spacing w:val="5"/><w:w w:val="115"/><w:sz w:val="24"/><w:lang w:val="fr-CA"/><w:rPrChange w:id="0" w:author="Rivard, Christine" w:date="2015-03-16T12:31:00Z"><w:rPr><w:sz w:val="24"/><w:spacing w:val="5"/><w:i/><w:w w:val="115"/><w:rFonts w:ascii="Verdana" w:hAnsi="Verdana"/></w:rPr></w:rPrChange></w:rPr><w:t>t</w:t></w:r><w:r><w:rPr><w:rFonts w:ascii="Times New Roman" w:hAnsi="Times New Roman"/><w:spacing w:val="4"/><w:w w:val="115"/><w:sz w:val="24"/><w:lang w:val="fr-CA"/><w:rPrChange w:id="0" w:author="Rivard, Christine" w:date="2015-03-16T12:31:00Z"><w:rPr><w:sz w:val="24"/><w:spacing w:val="4"/><w:w w:val="115"/><w:rFonts w:ascii="Times New Roman" w:hAnsi="Times New Roman"/></w:rPr></w:rPrChange></w:rPr><w:t>)</w:t></w:r><w:r><w:rPr><w:rFonts w:ascii="Times New Roman" w:hAnsi="Times New Roman"/><w:spacing w:val="0"/><w:w w:val="115"/><w:sz w:val="24"/><w:lang w:val="fr-CA"/><w:rPrChange w:id="0" w:author="Rivard, Christine" w:date="2015-03-16T12:31:00Z"><w:rPr><w:sz w:val="24"/><w:spacing w:val="0"/><w:w w:val="115"/><w:rFonts w:ascii="Times New Roman" w:hAnsi="Times New Roman"/></w:rPr></w:rPrChange></w:rPr><w:t xml:space="preserve"> </w:t></w:r><w:r><w:rPr><w:rFonts w:ascii="Times New Roman" w:hAnsi="Times New Roman"/><w:w w:val="115"/><w:sz w:val="24"/><w:lang w:val="fr-CA"/><w:rPrChange w:id="0" w:author="Rivard, Christine" w:date="2015-03-16T12:31:00Z"><w:rPr><w:sz w:val="24"/><w:w w:val="115"/><w:rFonts w:ascii="Times New Roman" w:hAnsi="Times New Roman"/></w:rPr></w:rPrChange></w:rPr><w:t>=</w:t></w:r><w:r><w:rPr><w:rFonts w:ascii="Times New Roman" w:hAnsi="Times New Roman"/><w:spacing w:val="0"/><w:w w:val="115"/><w:sz w:val="24"/><w:lang w:val="fr-CA"/><w:rPrChange w:id="0" w:author="Rivard, Christine" w:date="2015-03-16T12:31:00Z"><w:rPr><w:sz w:val="24"/><w:spacing w:val="0"/><w:w w:val="115"/><w:rFonts w:ascii="Times New Roman" w:hAnsi="Times New Roman"/></w:rPr></w:rPrChange></w:rPr><w:t xml:space="preserve"> </w:t></w:r><w:r><w:rPr><w:rFonts w:ascii="Verdana" w:hAnsi="Verdana"/><w:i/><w:w w:val="115"/><w:sz w:val="24"/><w:lang w:val="fr-CA"/><w:rPrChange w:id="0" w:author="Rivard, Christine" w:date="2015-03-16T12:31:00Z"><w:rPr><w:sz w:val="24"/><w:i/><w:w w:val="115"/><w:rFonts w:ascii="Verdana" w:hAnsi="Verdana"/></w:rPr></w:rPrChange></w:rPr><w:t>a</w:t></w:r><w:r><w:rPr><w:rFonts w:ascii="PMingLiU" w:hAnsi="PMingLiU"/><w:w w:val="115"/><w:sz w:val="16"/><w:lang w:val="fr-CA"/><w:rPrChange w:id="0" w:author="Rivard, Christine" w:date="2015-03-16T12:31:00Z"><w:rPr><w:sz w:val="16"/><w:w w:val="115"/><w:rFonts w:ascii="PMingLiU" w:hAnsi="PMingLiU"/></w:rPr></w:rPrChange></w:rPr><w:t xml:space="preserve">0 </w:t></w:r><w:r><w:rPr><w:rFonts w:ascii="Times New Roman" w:hAnsi="Times New Roman"/><w:w w:val="115"/><w:sz w:val="24"/><w:lang w:val="fr-CA"/><w:rPrChange w:id="0" w:author="Rivard, Christine" w:date="2015-03-16T12:31:00Z"><w:rPr><w:sz w:val="24"/><w:w w:val="115"/><w:rFonts w:ascii="Times New Roman" w:hAnsi="Times New Roman"/></w:rPr></w:rPrChange></w:rPr><w:t>+</w:t></w:r><w:r><w:rPr><w:rFonts w:ascii="Times New Roman" w:hAnsi="Times New Roman"/><w:spacing w:val="0"/><w:w w:val="115"/><w:sz w:val="24"/><w:lang w:val="fr-CA"/><w:rPrChange w:id="0" w:author="Rivard, Christine" w:date="2015-03-16T12:31:00Z"><w:rPr><w:sz w:val="24"/><w:spacing w:val="0"/><w:w w:val="115"/><w:rFonts w:ascii="Times New Roman" w:hAnsi="Times New Roman"/></w:rPr></w:rPrChange></w:rPr><w:t xml:space="preserve"> </w:t></w:r><w:r><w:rPr><w:rFonts w:ascii="Arial" w:hAnsi="Arial"/><w:w w:val="140"/><w:sz w:val="20"/><w:lang w:val="fr-CA"/><w:rPrChange w:id="0" w:author="Rivard, Christine" w:date="2015-03-16T12:31:00Z"><w:rPr><w:sz w:val="20"/><w:w w:val="140"/><w:rFonts w:ascii="Arial" w:hAnsi="Arial"/></w:rPr></w:rPrChange></w:rPr><w:t>)&quot;&apos;</w:t></w:r><w:r><w:rPr><w:rFonts w:ascii="Arial" w:hAnsi="Arial"/><w:spacing w:val="0"/><w:w w:val="140"/><w:sz w:val="20"/><w:lang w:val="fr-CA"/><w:rPrChange w:id="0" w:author="Rivard, Christine" w:date="2015-03-16T12:31:00Z"><w:rPr><w:sz w:val="20"/><w:spacing w:val="0"/><w:w w:val="140"/><w:rFonts w:ascii="Arial" w:hAnsi="Arial"/></w:rPr></w:rPrChange></w:rPr><w:t xml:space="preserve"> </w:t></w:r><w:r><w:rPr><w:rFonts w:ascii="Verdana" w:hAnsi="Verdana"/><w:i/><w:w w:val="115"/><w:sz w:val="24"/><w:lang w:val="fr-CA"/><w:rPrChange w:id="0" w:author="Rivard, Christine" w:date="2015-03-16T12:31:00Z"><w:rPr><w:sz w:val="24"/><w:i/><w:w w:val="115"/><w:rFonts w:ascii="Verdana" w:hAnsi="Verdana"/></w:rPr></w:rPrChange></w:rPr><w:t>a</w:t></w:r><w:r><w:rPr><w:rFonts w:ascii="Verdana" w:hAnsi="Verdana"/><w:i/><w:w w:val="115"/><w:sz w:val="16"/><w:lang w:val="fr-CA"/><w:rPrChange w:id="0" w:author="Rivard, Christine" w:date="2015-03-16T12:31:00Z"><w:rPr><w:sz w:val="16"/><w:i/><w:w w:val="115"/><w:rFonts w:ascii="Verdana" w:hAnsi="Verdana"/></w:rPr></w:rPrChange></w:rPr><w:t>i</w:t></w:r><w:r><w:rPr><w:rFonts w:ascii="Verdana" w:hAnsi="Verdana"/><w:i/><w:spacing w:val="0"/><w:w w:val="115"/><w:sz w:val="16"/><w:lang w:val="fr-CA"/><w:rPrChange w:id="0" w:author="Rivard, Christine" w:date="2015-03-16T12:31:00Z"><w:rPr><w:sz w:val="16"/><w:spacing w:val="0"/><w:i/><w:w w:val="115"/><w:rFonts w:ascii="Verdana" w:hAnsi="Verdana"/></w:rPr></w:rPrChange></w:rPr><w:t xml:space="preserve"> </w:t></w:r><w:r><w:rPr><w:rFonts w:ascii="Meiryo" w:hAnsi="Meiryo"/><w:i/><w:w w:val="105"/><w:sz w:val="24"/><w:lang w:val="fr-CA"/><w:rPrChange w:id="0" w:author="Rivard, Christine" w:date="2015-03-16T12:31:00Z"><w:rPr><w:sz w:val="24"/><w:i/><w:w w:val="105"/><w:rFonts w:ascii="Meiryo" w:hAnsi="Meiryo"/></w:rPr></w:rPrChange></w:rPr><w:t>·</w:t></w:r><w:r><w:rPr><w:rFonts w:ascii="Meiryo" w:hAnsi="Meiryo"/><w:i/><w:spacing w:val="0"/><w:w w:val="105"/><w:sz w:val="24"/><w:lang w:val="fr-CA"/><w:rPrChange w:id="0" w:author="Rivard, Christine" w:date="2015-03-16T12:31:00Z"><w:rPr><w:sz w:val="24"/><w:spacing w:val="0"/><w:i/><w:w w:val="105"/><w:rFonts w:ascii="Meiryo" w:hAnsi="Meiryo"/></w:rPr></w:rPrChange></w:rPr><w:t xml:space="preserve"> </w:t></w:r><w:r><w:rPr><w:rFonts w:ascii="Verdana" w:hAnsi="Verdana"/><w:i/><w:spacing w:val="2"/><w:w w:val="115"/><w:sz w:val="24"/><w:lang w:val="fr-CA"/><w:rPrChange w:id="0" w:author="Rivard, Christine" w:date="2015-03-16T12:31:00Z"><w:rPr><w:sz w:val="24"/><w:spacing w:val="2"/><w:i/><w:w w:val="115"/><w:rFonts w:ascii="Verdana" w:hAnsi="Verdana"/></w:rPr></w:rPrChange></w:rPr><w:t>Y</w:t></w:r><w:r><w:rPr><w:rFonts w:ascii="Verdana" w:hAnsi="Verdana"/><w:i/><w:spacing w:val="1"/><w:w w:val="115"/><w:sz w:val="16"/><w:lang w:val="fr-CA"/><w:rPrChange w:id="0" w:author="Rivard, Christine" w:date="2015-03-16T12:31:00Z"><w:rPr><w:sz w:val="16"/><w:spacing w:val="1"/><w:i/><w:w w:val="115"/><w:rFonts w:ascii="Verdana" w:hAnsi="Verdana"/></w:rPr></w:rPrChange></w:rPr><w:t>i</w:t></w:r><w:r><w:rPr><w:rFonts w:ascii="Times New Roman" w:hAnsi="Times New Roman"/><w:spacing w:val="2"/><w:w w:val="115"/><w:sz w:val="24"/><w:lang w:val="fr-CA"/><w:rPrChange w:id="0" w:author="Rivard, Christine" w:date="2015-03-16T12:31:00Z"><w:rPr><w:sz w:val="24"/><w:spacing w:val="2"/><w:w w:val="115"/><w:rFonts w:ascii="Times New Roman" w:hAnsi="Times New Roman"/></w:rPr></w:rPrChange></w:rPr><w:t>(</w:t></w:r><w:r><w:rPr><w:rFonts w:ascii="Verdana" w:hAnsi="Verdana"/><w:i/><w:spacing w:val="2"/><w:w w:val="115"/><w:sz w:val="24"/><w:lang w:val="fr-CA"/><w:rPrChange w:id="0" w:author="Rivard, Christine" w:date="2015-03-16T12:31:00Z"><w:rPr><w:sz w:val="24"/><w:spacing w:val="2"/><w:i/><w:w w:val="115"/><w:rFonts w:ascii="Verdana" w:hAnsi="Verdana"/></w:rPr></w:rPrChange></w:rPr><w:t>t</w:t></w:r><w:r><w:rPr><w:rFonts w:ascii="Times New Roman" w:hAnsi="Times New Roman"/><w:spacing w:val="2"/><w:w w:val="115"/><w:sz w:val="24"/><w:lang w:val="fr-CA"/><w:rPrChange w:id="0" w:author="Rivard, Christine" w:date="2015-03-16T12:31:00Z"><w:rPr><w:sz w:val="24"/><w:spacing w:val="2"/><w:w w:val="115"/><w:rFonts w:ascii="Times New Roman" w:hAnsi="Times New Roman"/></w:rPr></w:rPrChange></w:rPr><w:t>)</w:t><w:tab/></w:r><w:r><w:rPr><w:rFonts w:ascii="Times New Roman" w:hAnsi="Times New Roman"/><w:sz w:val="24"/><w:lang w:val="fr-CA"/><w:rPrChange w:id="0" w:author="Rivard, Christine" w:date="2015-03-16T12:31:00Z"><w:rPr><w:sz w:val="24"/><w:rFonts w:ascii="Times New Roman" w:hAnsi="Times New Roman"/></w:rPr></w:rPrChange></w:rPr><w:t>(8.1)</w:t></w:r></w:p><w:p><w:pPr><w:pStyle w:val="Normal"/><w:spacing w:lineRule="exact" w:line="189"/><w:ind w:left="2006" w:right="7936" w:hanging="0"/><w:jc w:val="center"/><w:rPr><w:rFonts w:ascii="PMingLiU" w:hAnsi="PMingLiU" w:eastAsia="PMingLiU" w:cs="PMingLiU"/><w:sz w:val="16"/><w:szCs w:val="16"/><w:lang w:val="en-CA"/></w:rPr></w:pPr><w:r><w:rPr><w:rFonts w:ascii="Verdana" w:hAnsi="Verdana"/><w:i/><w:w w:val="135"/><w:sz w:val="16"/><w:lang w:val="en-CA"/><w:rPrChange w:id="0" w:author="Rivard, Christine" w:date="2015-03-30T08:51:00Z"><w:rPr><w:sz w:val="16"/><w:i/><w:w w:val="135"/><w:rFonts w:ascii="Verdana" w:hAnsi="Verdana"/></w:rPr></w:rPrChange></w:rPr><w:t>i</w:t></w:r><w:r><w:rPr><w:rFonts w:ascii="PMingLiU" w:hAnsi="PMingLiU"/><w:w w:val="135"/><w:sz w:val="16"/><w:lang w:val="en-CA"/><w:rPrChange w:id="0" w:author="Rivard, Christine" w:date="2015-03-30T08:51:00Z"><w:rPr><w:sz w:val="16"/><w:w w:val="135"/><w:rFonts w:ascii="PMingLiU" w:hAnsi="PMingLiU"/></w:rPr></w:rPrChange></w:rPr><w:t>=1</w:t></w:r></w:p><w:p><w:pPr><w:pStyle w:val="Normal"/><w:spacing w:before="4" w:after="0"/><w:rPr><w:rFonts w:ascii="PMingLiU" w:hAnsi="PMingLiU" w:eastAsia="PMingLiU" w:cs="PMingLiU"/><w:sz w:val="15"/><w:szCs w:val="15"/><w:lang w:val="en-CA"/></w:rPr></w:pPr><w:r><w:rPr><w:rFonts w:eastAsia="PMingLiU" w:cs="PMingLiU" w:ascii="PMingLiU" w:hAnsi="PMingLiU"/><w:sz w:val="15"/><w:szCs w:val="15"/><w:lang w:val="en-CA"/></w:rPr></w:r></w:p><w:p><w:pPr><w:pStyle w:val="TextBody"/><w:spacing w:lineRule="exact" w:line="288"/><w:ind w:left="106" w:right="147" w:firstLine="378"/><w:jc w:val="both"/><w:rPr></w:rPr></w:pPr><w:r><w:rPr><w:w w:val="105"/></w:rPr><w:t>where</w:t></w:r><w:r><w:rPr><w:spacing w:val="0"/><w:w w:val="105"/></w:rPr><w:t xml:space="preserve"> </w:t></w:r><w:del w:id="2963" w:author="Rivard, Christine" w:date="2015-03-27T15:40:00Z"><w:r><w:rPr><w:rFonts w:ascii="Verdana" w:hAnsi="Verdana"/><w:i/><w:w w:val="105"/></w:rPr><w:delText>a</w:delText></w:r></w:del><w:del w:id="2964" w:author="Rivard, Christine" w:date="2015-03-27T15:40:00Z"><w:r><w:rPr><w:rFonts w:ascii="Verdana" w:hAnsi="Verdana"/><w:i/><w:w w:val="105"/><w:position w:val="-2"/><w:sz w:val="16"/></w:rPr><w:delText>i</w:delText></w:r></w:del><w:del w:id="2965" w:author="Rivard, Christine" w:date="2015-03-27T15:40:00Z"><w:r><w:rPr><w:rFonts w:ascii="Verdana" w:hAnsi="Verdana"/><w:i/><w:spacing w:val="8"/><w:w w:val="105"/><w:position w:val="-2"/><w:sz w:val="16"/></w:rPr><w:delText xml:space="preserve"> </w:delText></w:r></w:del><w:del w:id="2966" w:author="Rivard, Christine" w:date="2015-03-27T15:40:00Z"><w:r><w:rPr><w:w w:val="105"/></w:rPr><w:delText>are</w:delText></w:r></w:del><w:del w:id="2967" w:author="Rivard, Christine" w:date="2015-03-27T15:40:00Z"><w:r><w:rPr><w:spacing w:val="0"/><w:w w:val="105"/></w:rPr><w:delText xml:space="preserve"> </w:delText></w:r></w:del><w:del w:id="2968" w:author="Rivard, Christine" w:date="2015-03-27T15:40:00Z"><w:r><w:rPr><w:w w:val="105"/></w:rPr><w:delText>the</w:delText></w:r></w:del><w:del w:id="2969" w:author="Rivard, Christine" w:date="2015-03-27T15:40:00Z"><w:r><w:rPr><w:spacing w:val="0"/><w:w w:val="105"/></w:rPr><w:delText xml:space="preserve"> </w:delText></w:r></w:del><w:del w:id="2970" w:author="Rivard, Christine" w:date="2015-03-27T15:40:00Z"><w:r><w:rPr><w:w w:val="105"/></w:rPr><w:delText>regression</w:delText></w:r></w:del><w:del w:id="2971" w:author="Rivard, Christine" w:date="2015-03-27T15:40:00Z"><w:r><w:rPr><w:spacing w:val="0"/><w:w w:val="105"/></w:rPr><w:delText xml:space="preserve"> </w:delText></w:r></w:del><w:del w:id="2972" w:author="Rivard, Christine" w:date="2015-03-27T15:40:00Z"><w:r><w:rPr><w:w w:val="105"/></w:rPr><w:delText>coefficients,</w:delText></w:r></w:del><w:del w:id="2973" w:author="Rivard, Christine" w:date="2015-03-27T15:40:00Z"><w:r><w:rPr><w:spacing w:val="0"/><w:w w:val="105"/></w:rPr><w:delText xml:space="preserve"> </w:delText></w:r></w:del><w:r><w:rPr><w:rFonts w:ascii="Verdana" w:hAnsi="Verdana"/><w:i/><w:spacing w:val="3"/><w:w w:val="105"/></w:rPr><w:t>X</w:t></w:r><w:r><w:rPr><w:spacing w:val="3"/><w:w w:val="105"/></w:rPr><w:t>(</w:t></w:r><w:r><w:rPr><w:rFonts w:ascii="Verdana" w:hAnsi="Verdana"/><w:i/><w:spacing w:val="4"/><w:w w:val="105"/></w:rPr><w:t>t</w:t></w:r><w:r><w:rPr><w:spacing w:val="3"/><w:w w:val="105"/></w:rPr><w:t>)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missing</w:t></w:r><w:r><w:rPr><w:spacing w:val="0"/><w:w w:val="105"/></w:rPr><w:t xml:space="preserve"> </w:t></w:r><w:r><w:rPr><w:w w:val="105"/></w:rPr><w:t>value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target</w:t></w:r><w:r><w:rPr><w:spacing w:val="0"/><w:w w:val="105"/></w:rPr><w:t xml:space="preserve"> </w:t></w:r><w:r><w:rPr><w:w w:val="105"/></w:rPr><w:t>station</w:t></w:r><w:r><w:rPr><w:spacing w:val="0"/><w:w w:val="105"/></w:rPr><w:t xml:space="preserve"> </w:t></w:r><w:r><w:rPr><w:w w:val="105"/></w:rPr><w:t>estimated</w:t></w:r><w:r><w:rPr><w:spacing w:val="22"/><w:w w:val="105"/></w:rPr><w:t xml:space="preserve"> </w:t></w:r><w:r><w:rPr><w:w w:val="105"/></w:rPr><w:t>at</w:t></w:r><w:r><w:rPr><w:spacing w:val="26"/><w:w w:val="105"/></w:rPr><w:t xml:space="preserve"> </w:t></w:r><w:r><w:rPr><w:w w:val="105"/></w:rPr><w:t>time</w:t></w:r><w:r><w:rPr><w:spacing w:val="27"/><w:w w:val="105"/></w:rPr><w:t xml:space="preserve"> </w:t></w:r><w:r><w:rPr><w:rFonts w:ascii="Verdana" w:hAnsi="Verdana"/><w:i/><w:w w:val="105"/></w:rPr><w:t>t</w:t></w:r><w:r><w:rPr><w:w w:val="105"/></w:rPr><w:t>,</w:t></w:r><w:r><w:rPr><w:spacing w:val="27"/><w:w w:val="105"/></w:rPr><w:t xml:space="preserve"> </w:t></w:r><w:r><w:rPr><w:rFonts w:ascii="Verdana" w:hAnsi="Verdana"/><w:i/><w:w w:val="105"/></w:rPr><w:t>Y</w:t></w:r><w:r><w:rPr><w:rFonts w:ascii="Verdana" w:hAnsi="Verdana"/><w:i/><w:w w:val="105"/><w:position w:val="-2"/><w:sz w:val="16"/></w:rPr><w:t>i</w:t></w:r><w:r><w:rPr><w:rFonts w:ascii="Verdana" w:hAnsi="Verdana"/><w:i/><w:spacing w:val="42"/><w:w w:val="105"/><w:position w:val="-2"/><w:sz w:val="16"/></w:rPr><w:t xml:space="preserve"> </w:t></w:r><w:r><w:rPr><w:w w:val="105"/></w:rPr><w:t>are</w:t></w:r><w:r><w:rPr><w:spacing w:val="26"/><w:w w:val="105"/></w:rPr><w:t xml:space="preserve"> </w:t></w:r><w:r><w:rPr><w:w w:val="105"/></w:rPr><w:t>the</w:t></w:r><w:r><w:rPr><w:spacing w:val="27"/><w:w w:val="105"/></w:rPr><w:t xml:space="preserve"> </w:t></w:r><w:r><w:rPr><w:w w:val="105"/></w:rPr><w:t>synchronous</w:t></w:r><w:r><w:rPr><w:spacing w:val="28"/><w:w w:val="105"/></w:rPr><w:t xml:space="preserve"> </w:t></w:r><w:r><w:rPr><w:w w:val="105"/></w:rPr><w:t>values</w:t></w:r><w:r><w:rPr><w:spacing w:val="26"/><w:w w:val="105"/></w:rPr><w:t xml:space="preserve"> </w:t></w:r><w:r><w:rPr><w:w w:val="105"/></w:rPr><w:t>of</w:t></w:r><w:r><w:rPr><w:spacing w:val="27"/><w:w w:val="105"/></w:rPr><w:t xml:space="preserve"> </w:t></w:r><w:r><w:rPr><w:w w:val="105"/></w:rPr><w:t>the</w:t></w:r><w:r><w:rPr><w:spacing w:val="27"/><w:w w:val="105"/></w:rPr><w:t xml:space="preserve"> </w:t></w:r><w:r><w:rPr><w:w w:val="105"/></w:rPr><w:t>neighboring</w:t></w:r><w:r><w:rPr><w:spacing w:val="26"/><w:w w:val="105"/></w:rPr><w:t xml:space="preserve"> </w:t></w:r><w:r><w:rPr><w:w w:val="105"/></w:rPr><w:t>stations,</w:t></w:r><w:r><w:rPr><w:spacing w:val="28"/><w:w w:val="105"/></w:rPr><w:t xml:space="preserve"> </w:t></w:r><w:ins w:id="2974" w:author="Rivard, Christine" w:date="2015-03-27T15:40:00Z"><w:r><w:rPr><w:rFonts w:ascii="Verdana" w:hAnsi="Verdana"/><w:i/><w:w w:val="105"/></w:rPr><w:t>a</w:t></w:r></w:ins><w:ins w:id="2975" w:author="Rivard, Christine" w:date="2015-03-27T15:40:00Z"><w:r><w:rPr><w:rFonts w:ascii="Verdana" w:hAnsi="Verdana"/><w:i/><w:w w:val="105"/><w:position w:val="-2"/><w:sz w:val="16"/></w:rPr><w:t>i</w:t></w:r></w:ins><w:ins w:id="2976" w:author="Rivard, Christine" w:date="2015-03-27T15:40:00Z"><w:r><w:rPr><w:rFonts w:ascii="Verdana" w:hAnsi="Verdana"/><w:i/><w:spacing w:val="8"/><w:w w:val="105"/><w:position w:val="-2"/><w:sz w:val="16"/></w:rPr><w:t xml:space="preserve"> </w:t></w:r></w:ins><w:ins w:id="2977" w:author="Rivard, Christine" w:date="2015-03-27T15:40:00Z"><w:r><w:rPr><w:w w:val="105"/></w:rPr><w:t>are</w:t></w:r></w:ins><w:ins w:id="2978" w:author="Rivard, Christine" w:date="2015-03-27T15:40:00Z"><w:r><w:rPr><w:spacing w:val="0"/><w:w w:val="105"/></w:rPr><w:t xml:space="preserve"> </w:t></w:r></w:ins><w:ins w:id="2979" w:author="Rivard, Christine" w:date="2015-03-27T15:40:00Z"><w:r><w:rPr><w:w w:val="105"/></w:rPr><w:t>the</w:t></w:r></w:ins><w:ins w:id="2980" w:author="Rivard, Christine" w:date="2015-03-27T15:40:00Z"><w:r><w:rPr><w:spacing w:val="0"/><w:w w:val="105"/></w:rPr><w:t xml:space="preserve"> </w:t></w:r></w:ins><w:ins w:id="2981" w:author="Rivard, Christine" w:date="2015-03-27T15:40:00Z"><w:r><w:rPr><w:w w:val="105"/></w:rPr><w:t>regression</w:t></w:r></w:ins><w:ins w:id="2982" w:author="Rivard, Christine" w:date="2015-03-27T15:40:00Z"><w:r><w:rPr><w:spacing w:val="0"/><w:w w:val="105"/></w:rPr><w:t xml:space="preserve"> </w:t></w:r></w:ins><w:ins w:id="2983" w:author="Rivard, Christine" w:date="2015-03-27T15:40:00Z"><w:r><w:rPr><w:w w:val="105"/></w:rPr><w:t>coefficients</w:t></w:r></w:ins><w:ins w:id="2984" w:author="Rivard, Christine" w:date="2015-03-27T15:40:00Z"><w:r><w:rPr><w:spacing w:val="0"/><w:w w:val="105"/></w:rPr><w:t xml:space="preserve"> </w:t></w:r></w:ins><w:r><w:rPr><w:w w:val="105"/></w:rPr><w:t>and</w:t></w:r><w:r><w:rPr><w:spacing w:val="27"/><w:w w:val="105"/></w:rPr><w:t xml:space="preserve"> </w:t></w:r><w:r><w:rPr><w:rFonts w:ascii="Verdana" w:hAnsi="Verdana"/><w:i/><w:w w:val="105"/></w:rPr><w:t>N</w:t></w:r><w:r><w:rPr><w:rFonts w:ascii="Verdana" w:hAnsi="Verdana"/><w:i/><w:spacing w:val="28"/><w:w w:val="105"/></w:rPr><w:t xml:space="preserve"> </w:t></w:r><w:r><w:rPr><w:w w:val="105"/></w:rPr><w:t>is</w:t></w:r><w:r><w:rPr><w:spacing w:val="26"/><w:w w:val="105"/></w:rPr><w:t xml:space="preserve"> </w:t></w:r><w:r><w:rPr><w:w w:val="105"/></w:rPr><w:t>the</w:t></w:r><w:r><w:rPr><w:spacing w:val="27"/><w:w w:val="105"/></w:rPr><w:t xml:space="preserve"> </w:t></w:r><w:r><w:rPr><w:w w:val="105"/></w:rPr><w:t>total</w:t></w:r><w:r><w:rPr><w:spacing w:val="27"/><w:w w:val="105"/></w:rPr><w:t xml:space="preserve"> </w:t></w:r><w:r><w:rPr><w:w w:val="105"/></w:rPr><w:t>number</w:t></w:r><w:r><w:rPr><w:w w:val="108"/></w:rPr><w:t xml:space="preserve"> </w:t></w:r><w:r><w:rPr><w:w w:val="105"/></w:rPr><w:t>of</w:t></w:r><w:r><w:rPr><w:spacing w:val="26"/><w:w w:val="105"/></w:rPr><w:t xml:space="preserve"> </w:t></w:r><w:r><w:rPr><w:w w:val="105"/></w:rPr><w:t>neighboring</w:t></w:r><w:r><w:rPr><w:spacing w:val="26"/><w:w w:val="105"/></w:rPr><w:t xml:space="preserve"> </w:t></w:r><w:r><w:rPr><w:w w:val="105"/></w:rPr><w:t>stations</w:t></w:r><w:r><w:rPr><w:spacing w:val="28"/><w:w w:val="105"/></w:rPr><w:t xml:space="preserve"> </w:t></w:r><w:r><w:rPr><w:w w:val="105"/></w:rPr><w:t>used</w:t></w:r><w:r><w:rPr><w:spacing w:val="26"/><w:w w:val="105"/></w:rPr><w:t xml:space="preserve"> </w:t></w:r><w:r><w:rPr><w:w w:val="105"/></w:rPr><w:t>for</w:t></w:r><w:r><w:rPr><w:spacing w:val="26"/><w:w w:val="105"/></w:rPr><w:t xml:space="preserve"> </w:t></w:r><w:r><w:rPr><w:w w:val="105"/></w:rPr><w:t>the</w:t></w:r><w:r><w:rPr><w:spacing w:val="27"/><w:w w:val="105"/></w:rPr><w:t xml:space="preserve"> </w:t></w:r><w:r><w:rPr><w:w w:val="105"/></w:rPr><w:t>regression,</w:t></w:r><w:r><w:rPr><w:spacing w:val="27"/><w:w w:val="105"/></w:rPr><w:t xml:space="preserve"> </w:t></w:r><w:r><w:rPr><w:w w:val="105"/></w:rPr><w:t>up</w:t></w:r><w:r><w:rPr><w:spacing w:val="27"/><w:w w:val="105"/></w:rPr><w:t xml:space="preserve"> </w:t></w:r><w:r><w:rPr><w:w w:val="105"/></w:rPr><w:t>to</w:t></w:r><w:r><w:rPr><w:spacing w:val="26"/><w:w w:val="105"/></w:rPr><w:t xml:space="preserve"> </w:t></w:r><w:r><w:rPr><w:w w:val="105"/></w:rPr><w:t>the</w:t></w:r><w:r><w:rPr><w:spacing w:val="26"/><w:w w:val="105"/></w:rPr><w:t xml:space="preserve"> </w:t></w:r><w:r><w:rPr><w:w w:val="105"/></w:rPr><w:t>maximal</w:t></w:r><w:r><w:rPr><w:spacing w:val="27"/><w:w w:val="105"/></w:rPr><w:t xml:space="preserve"> </w:t></w:r><w:r><w:rPr><w:w w:val="105"/></w:rPr><w:t>value</w:t></w:r><w:r><w:rPr><w:spacing w:val="26"/><w:w w:val="105"/></w:rPr><w:t xml:space="preserve"> </w:t></w:r><w:r><w:rPr><w:w w:val="105"/></w:rPr><w:t>defined</w:t></w:r><w:r><w:rPr><w:spacing w:val="27"/><w:w w:val="105"/></w:rPr><w:t xml:space="preserve"> </w:t></w:r><w:r><w:rPr><w:w w:val="105"/></w:rPr><w:t>in</w:t></w:r><w:r><w:rPr><w:spacing w:val="26"/><w:w w:val="105"/></w:rPr><w:t xml:space="preserve"> </w:t></w:r><w:r><w:rPr><w:w w:val="105"/></w:rPr><w:t>the</w:t></w:r><w:r><w:rPr><w:spacing w:val="26"/><w:w w:val="105"/></w:rPr><w:t xml:space="preserve"> </w:t></w:r><w:r><w:rPr><w:w w:val="105"/></w:rPr><w:t>method</w:t></w:r><w:r><w:rPr><w:w w:val="108"/></w:rPr><w:t xml:space="preserve"> </w:t></w:r><w:r><w:rPr><w:w w:val="105"/></w:rPr><w:t>(default</w:t></w:r><w:r><w:rPr><w:spacing w:val="9"/><w:w w:val="105"/></w:rPr><w:t xml:space="preserve"> </w:t></w:r><w:r><w:rPr><w:w w:val="105"/></w:rPr><w:t>is</w:t></w:r><w:r><w:rPr><w:spacing w:val="10"/><w:w w:val="105"/></w:rPr><w:t xml:space="preserve"> </w:t></w:r><w:r><w:rPr><w:w w:val="105"/></w:rPr><w:t>four).</w:t></w:r></w:p><w:p><w:pPr><w:pStyle w:val="TextBody"/><w:spacing w:lineRule="auto" w:line="249" w:before="7" w:after="0"/><w:ind w:left="133" w:right="152" w:firstLine="351"/><w:jc w:val="both"/><w:rPr></w:rPr></w:pPr><w:r><w:rPr><w:w w:val="105"/></w:rPr><w:t>When</w:t></w:r><w:r><w:rPr><w:spacing w:val="29"/><w:w w:val="105"/></w:rPr><w:t xml:space="preserve"> </w:t></w:r><w:r><w:rPr><w:w w:val="105"/></w:rPr><w:t>all</w:t></w:r><w:r><w:rPr><w:spacing w:val="30"/><w:w w:val="105"/></w:rPr><w:t xml:space="preserve"> </w:t></w:r><w:r><w:rPr><w:w w:val="105"/></w:rPr><w:t>missing</w:t></w:r><w:r><w:rPr><w:spacing w:val="29"/><w:w w:val="105"/></w:rPr><w:t xml:space="preserve"> </w:t></w:r><w:r><w:rPr><w:w w:val="105"/></w:rPr><w:t>values</w:t></w:r><w:r><w:rPr><w:spacing w:val="30"/><w:w w:val="105"/></w:rPr><w:t xml:space="preserve"> </w:t></w:r><w:r><w:rPr><w:w w:val="105"/></w:rPr><w:t>in</w:t></w:r><w:r><w:rPr><w:spacing w:val="30"/><w:w w:val="105"/></w:rPr><w:t xml:space="preserve"> </w:t></w:r><w:r><w:rPr><w:w w:val="105"/></w:rPr><w:t>the</w:t></w:r><w:r><w:rPr><w:spacing w:val="29"/><w:w w:val="105"/></w:rPr><w:t xml:space="preserve"> </w:t></w:r><w:r><w:rPr><w:w w:val="105"/></w:rPr><w:t>target</w:t></w:r><w:r><w:rPr><w:spacing w:val="30"/><w:w w:val="105"/></w:rPr><w:t xml:space="preserve"> </w:t></w:r><w:r><w:rPr><w:w w:val="105"/></w:rPr><w:t>station</w:t></w:r><w:r><w:rPr><w:spacing w:val="31"/><w:w w:val="105"/></w:rPr><w:t xml:space="preserve"> </w:t></w:r><w:r><w:rPr><w:w w:val="105"/></w:rPr><w:t>dataset</w:t></w:r><w:r><w:rPr><w:spacing w:val="28"/><w:w w:val="105"/></w:rPr><w:t xml:space="preserve"> </w:t></w:r><w:r><w:rPr><w:w w:val="105"/></w:rPr><w:t>have</w:t></w:r><w:r><w:rPr><w:spacing w:val="30"/><w:w w:val="105"/></w:rPr><w:t xml:space="preserve"> </w:t></w:r><w:r><w:rPr><w:w w:val="105"/></w:rPr><w:t>been</w:t></w:r><w:r><w:rPr><w:spacing w:val="29"/><w:w w:val="105"/></w:rPr><w:t xml:space="preserve"> </w:t></w:r><w:r><w:rPr><w:w w:val="105"/></w:rPr><w:t>estimated,</w:t></w:r><w:r><w:rPr><w:spacing w:val="30"/><w:w w:val="105"/></w:rPr><w:t xml:space="preserve"> </w:t></w:r><w:r><w:rPr><w:w w:val="105"/></w:rPr><w:t>the</w:t></w:r><w:r><w:rPr><w:spacing w:val="29"/><w:w w:val="105"/></w:rPr><w:t xml:space="preserve"> </w:t></w:r><w:r><w:rPr><w:spacing w:val="0"/><w:w w:val="105"/></w:rPr><w:t>resulting</w:t></w:r><w:r><w:rPr><w:spacing w:val="31"/><w:w w:val="105"/></w:rPr><w:t xml:space="preserve"> </w:t></w:r><w:r><w:rPr><w:w w:val="105"/></w:rPr><w:t>gap</w:t></w:r><w:r><w:rPr><w:spacing w:val="28"/><w:w w:val="106"/></w:rPr><w:t xml:space="preserve"> </w:t></w:r><w:commentRangeStart w:id="85"/><w:r><w:rPr><w:w w:val="105"/></w:rPr><w:t>free</w:t></w:r><w:r><w:rPr><w:w w:val="105"/></w:rPr></w:r><w:commentRangeEnd w:id="85"/><w:r><w:commentReference w:id="85"/></w:r><w:r><w:rPr><w:spacing w:val="0"/><w:w w:val="105"/></w:rPr><w:t xml:space="preserve"> </w:t></w:r><w:r><w:rPr><w:w w:val="105"/></w:rPr><w:t>time</w:t></w:r><w:r><w:rPr><w:spacing w:val="0"/><w:w w:val="105"/></w:rPr><w:t xml:space="preserve"> </w:t></w:r><w:r><w:rPr><w:w w:val="105"/></w:rPr><w:t>series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saved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‘‘.out’’</w:t></w:r><w:r><w:rPr><w:spacing w:val="0"/><w:w w:val="105"/></w:rPr><w:t xml:space="preserve"> file.</w:t></w:r><w:r><w:rPr><w:spacing w:val="15"/><w:w w:val="105"/></w:rPr><w:t xml:space="preserve"> </w:t></w:r><w:r><w:rPr><w:w w:val="105"/></w:rPr><w:t>Detailed</w:t></w:r><w:r><w:rPr><w:spacing w:val="0"/><w:w w:val="105"/></w:rPr><w:t xml:space="preserve"> </w:t></w:r><w:r><w:rPr><w:w w:val="105"/></w:rPr><w:t>information</w:t></w:r><w:r><w:rPr><w:spacing w:val="0"/><w:w w:val="105"/></w:rPr><w:t xml:space="preserve"> </w:t></w:r><w:r><w:rPr><w:w w:val="105"/></w:rPr><w:t>about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estimated</w:t></w:r><w:r><w:rPr><w:spacing w:val="0"/><w:w w:val="105"/></w:rPr><w:t xml:space="preserve"> </w:t></w:r><w:r><w:rPr><w:w w:val="105"/></w:rPr><w:t>values</w:t></w:r><w:r><w:rPr><w:spacing w:val="0"/><w:w w:val="105"/></w:rPr><w:t xml:space="preserve"> </w:t></w:r><w:r><w:rPr><w:w w:val="105"/></w:rPr><w:t>are</w:t></w:r><w:r><w:rPr><w:spacing w:val="0"/><w:w w:val="105"/></w:rPr><w:t xml:space="preserve"> </w:t></w:r><w:r><w:rPr><w:w w:val="105"/></w:rPr><w:t>saved</w:t></w:r><w:r><w:rPr><w:spacing w:val="24"/><w:w w:val="101"/></w:rPr><w:t xml:space="preserve"> </w:t></w:r><w:r><w:rPr><w:w w:val="105"/></w:rPr><w:t>in</w:t></w:r><w:r><w:rPr><w:spacing w:val="0"/><w:w w:val="105"/></w:rPr><w:t xml:space="preserve"> </w:t></w:r><w:r><w:rPr><w:w w:val="105"/></w:rPr><w:t>an</w:t></w:r><w:r><w:rPr><w:spacing w:val="0"/><w:w w:val="105"/></w:rPr><w:t xml:space="preserve"> </w:t></w:r><w:r><w:rPr><w:w w:val="105"/></w:rPr><w:t>accompanying</w:t></w:r><w:r><w:rPr><w:spacing w:val="0"/><w:w w:val="105"/></w:rPr><w:t xml:space="preserve"> </w:t></w:r><w:r><w:rPr><w:w w:val="105"/></w:rPr><w:t>‘‘.log’’</w:t></w:r><w:r><w:rPr><w:spacing w:val="0"/><w:w w:val="105"/></w:rPr><w:t xml:space="preserve"> </w:t></w:r><w:r><w:rPr><w:w w:val="105"/></w:rPr><w:t>file</w:t></w:r><w:r><w:rPr><w:spacing w:val="0"/><w:w w:val="105"/></w:rPr><w:t xml:space="preserve"> </w:t></w:r><w:r><w:rPr><w:w w:val="105"/></w:rPr><w:t>(see</w:t></w:r><w:r><w:rPr><w:spacing w:val="0"/><w:w w:val="105"/></w:rPr><w:t xml:space="preserve"> </w:t></w:r><w:r><w:rPr><w:w w:val="105"/></w:rPr><w:t>Section</w:t></w:r><w:r><w:rPr><w:spacing w:val="0"/><w:w w:val="105"/></w:rPr><w:t xml:space="preserve"> </w:t></w:r><w:hyperlink w:anchor="_bookmark57"><w:r><w:rPr><w:rStyle w:val="InternetLink"/><w:w w:val="105"/></w:rPr><w:t>8.3.1).</w:t></w:r></w:hyperlink></w:p><w:p><w:pPr><w:pStyle w:val="Normal"/><w:spacing w:before="2" w:after="0"/><w:rPr><w:rFonts w:ascii="Times New Roman" w:hAnsi="Times New Roman" w:eastAsia="Times New Roman" w:cs="Times New Roman"/><w:sz w:val="32"/><w:szCs w:val="32"/></w:rPr></w:pPr><w:r><w:rPr><w:rFonts w:eastAsia="Times New Roman" w:cs="Times New Roman" w:ascii="Times New Roman" w:hAnsi="Times New Roman"/><w:sz w:val="32"/><w:szCs w:val="32"/></w:rPr></w:r></w:p><w:p><w:pPr><w:pStyle w:val="Heading3"/><w:numPr><w:ilvl w:val="2"/><w:numId w:val="4"/></w:numPr><w:tabs><w:tab w:val="left" w:pos="1121" w:leader="none"/></w:tabs><w:ind w:left="1120" w:hanging="987"/><w:jc w:val="both"/><w:rPr><w:b w:val="false"/><w:b w:val="false"/><w:bCs w:val="false"/></w:rPr></w:pPr><w:bookmarkStart w:id="105" w:name="Step_3:_Validation"/><w:bookmarkStart w:id="106" w:name="_bookmark61"/><w:bookmarkEnd w:id="105"/><w:bookmarkEnd w:id="106"/><w:r><w:rPr></w:rPr><w:t>Step</w:t></w:r><w:r><w:rPr><w:spacing w:val="2"/></w:rPr><w:t xml:space="preserve"> </w:t></w:r><w:r><w:rPr></w:rPr><w:t>3:</w:t></w:r><w:r><w:rPr><w:spacing w:val="26"/></w:rPr><w:t xml:space="preserve"> </w:t></w:r><w:r><w:rPr></w:rPr><w:t>Validation</w:t></w:r></w:p><w:p><w:pPr><w:pStyle w:val="TextBody"/><w:spacing w:lineRule="auto" w:line="249" w:before="158" w:after="0"/><w:ind w:left="106" w:right="111" w:firstLine="15"/><w:jc w:val="both"/><w:rPr></w:rPr></w:pPr><w:r><w:rPr><w:w w:val="105"/></w:rPr><w:t>WHAT</w:t></w:r><w:r><w:rPr><w:spacing w:val="1"/><w:w w:val="105"/></w:rPr><w:t xml:space="preserve"> </w:t></w:r><w:r><w:rPr><w:w w:val="105"/></w:rPr><w:t>also</w:t></w:r><w:r><w:rPr><w:spacing w:val="1"/><w:w w:val="105"/></w:rPr><w:t xml:space="preserve"> </w:t></w:r><w:r><w:rPr><w:w w:val="105"/></w:rPr><w:t>includes</w:t></w:r><w:r><w:rPr><w:spacing w:val="1"/><w:w w:val="105"/></w:rPr><w:t xml:space="preserve"> </w:t></w:r><w:r><w:rPr><w:w w:val="105"/></w:rPr><w:t>an</w:t></w:r><w:r><w:rPr><w:spacing w:val="1"/><w:w w:val="105"/></w:rPr><w:t xml:space="preserve"> </w:t></w:r><w:r><w:rPr><w:w w:val="105"/></w:rPr><w:t>option</w:t></w:r><w:r><w:rPr><w:spacing w:val="2"/><w:w w:val="105"/></w:rPr><w:t xml:space="preserve"> </w:t></w:r><w:r><w:rPr><w:w w:val="105"/></w:rPr><w:t>to</w:t></w:r><w:r><w:rPr><w:spacing w:val="1"/><w:w w:val="105"/></w:rPr><w:t xml:space="preserve"> </w:t></w:r><w:r><w:rPr><w:w w:val="105"/></w:rPr><w:t>perform</w:t></w:r><w:r><w:rPr><w:spacing w:val="1"/><w:w w:val="105"/></w:rPr><w:t xml:space="preserve"> </w:t></w:r><w:r><w:rPr><w:w w:val="105"/></w:rPr><w:t>a</w:t></w:r><w:r><w:rPr><w:spacing w:val="1"/><w:w w:val="105"/></w:rPr><w:t xml:space="preserve"> </w:t></w:r><w:r><w:rPr><w:w w:val="105"/></w:rPr><w:t>validation</w:t></w:r><w:r><w:rPr><w:spacing w:val="1"/><w:w w:val="105"/></w:rPr><w:t xml:space="preserve"> </w:t></w:r><w:r><w:rPr><w:w w:val="105"/></w:rPr><w:t>of</w:t></w:r><w:r><w:rPr><w:spacing w:val="2"/><w:w w:val="105"/></w:rPr><w:t xml:space="preserve"> </w:t></w:r><w:r><w:rPr><w:w w:val="105"/></w:rPr><w:t>the</w:t></w:r><w:r><w:rPr><w:spacing w:val="1"/><w:w w:val="105"/></w:rPr><w:t xml:space="preserve"> </w:t></w:r><w:r><w:rPr><w:w w:val="105"/></w:rPr><w:t>method</w:t></w:r><w:r><w:rPr><w:spacing w:val="1"/><w:w w:val="105"/></w:rPr><w:t xml:space="preserve"> </w:t></w:r><w:r><w:rPr><w:w w:val="105"/></w:rPr><w:t>used</w:t></w:r><w:r><w:rPr><w:spacing w:val="1"/><w:w w:val="105"/></w:rPr><w:t xml:space="preserve"> </w:t></w:r><w:r><w:rPr><w:w w:val="105"/></w:rPr><w:t>for</w:t></w:r><w:r><w:rPr><w:spacing w:val="1"/><w:w w:val="105"/></w:rPr><w:t xml:space="preserve"> </w:t></w:r><w:r><w:rPr><w:w w:val="105"/></w:rPr><w:t>a</w:t></w:r><w:r><w:rPr><w:spacing w:val="2"/><w:w w:val="105"/></w:rPr><w:t xml:space="preserve"> </w:t></w:r><w:r><w:rPr><w:w w:val="105"/></w:rPr><w:t>particular</w:t></w:r><w:r><w:rPr><w:spacing w:val="1"/><w:w w:val="105"/></w:rPr><w:t xml:space="preserve"> </w:t></w:r><w:r><w:rPr><w:w w:val="105"/></w:rPr><w:t>weather</w:t></w:r><w:r><w:rPr><w:w w:val="103"/></w:rPr><w:t xml:space="preserve"> </w:t></w:r><w:r><w:rPr><w:w w:val="105"/></w:rPr><w:t>dataset</w:t></w:r><w:r><w:rPr><w:spacing w:val="25"/><w:w w:val="105"/></w:rPr><w:t xml:space="preserve"> </w:t></w:r><w:r><w:rPr><w:w w:val="105"/></w:rPr><w:t>with</w:t></w:r><w:r><w:rPr><w:spacing w:val="26"/><w:w w:val="105"/></w:rPr><w:t xml:space="preserve"> </w:t></w:r><w:r><w:rPr><w:w w:val="105"/></w:rPr><w:t>a</w:t></w:r><w:r><w:rPr><w:spacing w:val="26"/><w:w w:val="105"/></w:rPr><w:t xml:space="preserve"> </w:t></w:r><w:r><w:rPr><w:w w:val="105"/></w:rPr><w:t>jackknife</w:t></w:r><w:r><w:rPr><w:spacing w:val="26"/><w:w w:val="105"/></w:rPr><w:t xml:space="preserve"> </w:t></w:r><w:r><w:rPr><w:w w:val="105"/></w:rPr><w:t>procedure.</w:t></w:r><w:r><w:rPr><w:spacing w:val="55"/><w:w w:val="105"/></w:rPr><w:t xml:space="preserve"> </w:t></w:r><w:r><w:rPr><w:w w:val="105"/></w:rPr><w:t>This</w:t></w:r><w:r><w:rPr><w:spacing w:val="27"/><w:w w:val="105"/></w:rPr><w:t xml:space="preserve"> </w:t></w:r><w:r><w:rPr><w:w w:val="105"/></w:rPr><w:t>option</w:t></w:r><w:r><w:rPr><w:spacing w:val="26"/><w:w w:val="105"/></w:rPr><w:t xml:space="preserve"> </w:t></w:r><w:r><w:rPr><w:w w:val="105"/></w:rPr><w:t>is</w:t></w:r><w:r><w:rPr><w:spacing w:val="26"/><w:w w:val="105"/></w:rPr><w:t xml:space="preserve"> </w:t></w:r><w:r><w:rPr><w:w w:val="105"/></w:rPr><w:t>an</w:t></w:r><w:r><w:rPr><w:spacing w:val="26"/><w:w w:val="105"/></w:rPr><w:t xml:space="preserve"> </w:t></w:r><w:r><w:rPr><w:w w:val="105"/></w:rPr><w:t>advanced</w:t></w:r><w:r><w:rPr><w:spacing w:val="27"/><w:w w:val="105"/></w:rPr><w:t xml:space="preserve"> </w:t></w:r><w:r><w:rPr><w:w w:val="105"/></w:rPr><w:t>feature</w:t></w:r><w:r><w:rPr><w:spacing w:val="26"/><w:w w:val="105"/></w:rPr><w:t xml:space="preserve"> </w:t></w:r><w:r><w:rPr><w:w w:val="105"/></w:rPr><w:t>that</w:t></w:r><w:r><w:rPr><w:spacing w:val="26"/><w:w w:val="105"/></w:rPr><w:t xml:space="preserve"> </w:t></w:r><w:r><w:rPr><w:w w:val="105"/></w:rPr><w:t>can</w:t></w:r><w:r><w:rPr><w:spacing w:val="26"/><w:w w:val="105"/></w:rPr><w:t xml:space="preserve"> </w:t></w:r><w:r><w:rPr><w:w w:val="105"/></w:rPr><w:t>be</w:t></w:r><w:r><w:rPr><w:spacing w:val="27"/><w:w w:val="105"/></w:rPr><w:t xml:space="preserve"> </w:t></w:r><w:r><w:rPr><w:spacing w:val="0"/><w:w w:val="105"/></w:rPr><w:t>activated</w:t></w:r><w:r><w:rPr><w:spacing w:val="26"/><w:w w:val="105"/></w:rPr><w:t xml:space="preserve"> </w:t></w:r><w:r><w:rPr><w:w w:val="105"/></w:rPr><w:t>by</w:t></w:r><w:r><w:rPr><w:spacing w:val="28"/><w:w w:val="106"/></w:rPr><w:t xml:space="preserve"> </w:t></w:r><w:r><w:rPr><w:w w:val="105"/></w:rPr><w:t>changing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value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field</w:t></w:r><w:r><w:rPr><w:spacing w:val="0"/><w:w w:val="105"/></w:rPr><w:t xml:space="preserve"> </w:t></w:r><w:r><w:rPr><w:w w:val="105"/></w:rPr><w:t>‘‘Full</w:t></w:r><w:r><w:rPr><w:spacing w:val="0"/><w:w w:val="105"/></w:rPr><w:t xml:space="preserve"> </w:t></w:r><w:r><w:rPr><w:w w:val="105"/></w:rPr><w:t>Error</w:t></w:r><w:r><w:rPr><w:spacing w:val="0"/><w:w w:val="105"/></w:rPr><w:t xml:space="preserve"> </w:t></w:r><w:r><w:rPr><w:w w:val="105"/></w:rPr><w:t>Analysis’’ from</w:t></w:r><w:r><w:rPr><w:spacing w:val="0"/><w:w w:val="105"/></w:rPr><w:t xml:space="preserve"> </w:t></w:r><w:r><w:rPr><w:w w:val="105"/></w:rPr><w:t>0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>1</w:t></w:r><w:r><w:rPr><w:spacing w:val="0"/><w:w w:val="105"/></w:rPr><w:t xml:space="preserve"> </w:t></w:r><w:r><w:rPr><w:w w:val="105"/></w:rPr><w:t>in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file</w:t></w:r><w:r><w:rPr><w:spacing w:val="0"/><w:w w:val="105"/></w:rPr><w:t xml:space="preserve"> </w:t></w:r><w:r><w:rPr><w:w w:val="105"/></w:rPr><w:t>named</w:t></w:r><w:r><w:rPr><w:spacing w:val="0"/><w:w w:val="105"/></w:rPr><w:t xml:space="preserve"> </w:t></w:r><w:r><w:rPr><w:w w:val="105"/></w:rPr><w:t>‘‘WHAT.pref’’</w:t></w:r><w:r><w:rPr><w:w w:val="99"/></w:rPr><w:t xml:space="preserve"> </w:t></w:r><w:r><w:rPr><w:w w:val="105"/></w:rPr><w:t>(see</w:t></w:r><w:r><w:rPr><w:spacing w:val="0"/><w:w w:val="105"/></w:rPr><w:t xml:space="preserve"> </w:t></w:r><w:r><w:rPr><w:w w:val="105"/></w:rPr><w:t>Section</w:t></w:r><w:r><w:rPr><w:spacing w:val="0"/><w:w w:val="105"/></w:rPr><w:t xml:space="preserve"> </w:t></w:r><w:hyperlink w:anchor="_bookmark57"><w:r><w:rPr><w:rStyle w:val="InternetLink"/><w:w w:val="105"/></w:rPr><w:t>8.3.1).</w:t></w:r></w:hyperlink></w:p><w:p><w:pPr><w:pStyle w:val="TextBody"/><w:spacing w:lineRule="auto" w:line="249"/><w:ind w:left="125" w:right="106" w:firstLine="359"/><w:jc w:val="both"/><w:rPr></w:rPr></w:pPr><w:r><w:rPr><w:w w:val="105"/></w:rPr><w:t>More</w:t></w:r><w:r><w:rPr><w:spacing w:val="28"/><w:w w:val="105"/></w:rPr><w:t xml:space="preserve"> </w:t></w:r><w:r><w:rPr><w:w w:val="105"/></w:rPr><w:t>specifically,</w:t></w:r><w:r><w:rPr><w:spacing w:val="31"/><w:w w:val="105"/></w:rPr><w:t xml:space="preserve"> </w:t></w:r><w:r><w:rPr><w:w w:val="105"/></w:rPr><w:t>when</w:t></w:r><w:r><w:rPr><w:spacing w:val="28"/><w:w w:val="105"/></w:rPr><w:t xml:space="preserve"> </w:t></w:r><w:r><w:rPr><w:w w:val="105"/></w:rPr><w:t>this</w:t></w:r><w:r><w:rPr><w:spacing w:val="28"/><w:w w:val="105"/></w:rPr><w:t xml:space="preserve"> </w:t></w:r><w:r><w:rPr><w:w w:val="105"/></w:rPr><w:t>option</w:t></w:r><w:r><w:rPr><w:spacing w:val="29"/><w:w w:val="105"/></w:rPr><w:t xml:space="preserve"> </w:t></w:r><w:r><w:rPr><w:w w:val="105"/></w:rPr><w:t>is</w:t></w:r><w:r><w:rPr><w:spacing w:val="28"/><w:w w:val="105"/></w:rPr><w:t xml:space="preserve"> </w:t></w:r><w:r><w:rPr><w:w w:val="105"/></w:rPr><w:t>activated,</w:t></w:r><w:r><w:rPr><w:spacing w:val="30"/><w:w w:val="105"/></w:rPr><w:t xml:space="preserve"> </w:t></w:r><w:r><w:rPr><w:w w:val="105"/></w:rPr><w:t>WHAT</w:t></w:r><w:r><w:rPr><w:spacing w:val="27"/><w:w w:val="105"/></w:rPr><w:t xml:space="preserve"> </w:t></w:r><w:r><w:rPr><w:w w:val="105"/></w:rPr><w:t>will</w:t></w:r><w:r><w:rPr><w:spacing w:val="29"/><w:w w:val="105"/></w:rPr><w:t xml:space="preserve"> </w:t></w:r><w:r><w:rPr><w:w w:val="105"/></w:rPr><w:t>estimate</w:t></w:r><w:r><w:rPr><w:spacing w:val="28"/><w:w w:val="105"/></w:rPr><w:t xml:space="preserve"> </w:t></w:r><w:r><w:rPr><w:w w:val="105"/></w:rPr><w:t>a</w:t></w:r><w:r><w:rPr><w:spacing w:val="28"/><w:w w:val="105"/></w:rPr><w:t xml:space="preserve"> </w:t></w:r><w:r><w:rPr><w:w w:val="105"/></w:rPr><w:t>value</w:t></w:r><w:r><w:rPr><w:spacing w:val="29"/><w:w w:val="105"/></w:rPr><w:t xml:space="preserve"> </w:t></w:r><w:r><w:rPr><w:w w:val="105"/></w:rPr><w:t>for</w:t></w:r><w:r><w:rPr><w:spacing w:val="28"/><w:w w:val="105"/></w:rPr><w:t xml:space="preserve"> </w:t></w:r><w:r><w:rPr><w:w w:val="105"/></w:rPr><w:t>the</w:t></w:r><w:r><w:rPr><w:spacing w:val="29"/><w:w w:val="105"/></w:rPr><w:t xml:space="preserve"> </w:t></w:r><w:r><w:rPr><w:w w:val="105"/></w:rPr><w:t>target</w:t></w:r><w:r><w:rPr><w:w w:val="113"/></w:rPr><w:t xml:space="preserve"> </w:t></w:r><w:r><w:rPr><w:w w:val="105"/></w:rPr><w:t>station</w:t></w:r><w:r><w:rPr><w:spacing w:val="13"/><w:w w:val="105"/></w:rPr><w:t xml:space="preserve"> </w:t></w:r><w:r><w:rPr><w:spacing w:val="0"/><w:w w:val="105"/></w:rPr><w:t>for</w:t></w:r><w:r><w:rPr><w:spacing w:val="13"/><w:w w:val="105"/></w:rPr><w:t xml:space="preserve"> </w:t></w:r><w:r><w:rPr><w:w w:val="105"/></w:rPr><w:t>every</w:t></w:r><w:r><w:rPr><w:spacing w:val="13"/><w:w w:val="105"/></w:rPr><w:t xml:space="preserve"> </w:t></w:r><w:r><w:rPr><w:w w:val="105"/></w:rPr><w:t>day</w:t></w:r><w:r><w:rPr><w:spacing w:val="12"/><w:w w:val="105"/></w:rPr><w:t xml:space="preserve"> </w:t></w:r><w:r><w:rPr><w:w w:val="105"/></w:rPr><w:t>of</w:t></w:r><w:r><w:rPr><w:spacing w:val="13"/><w:w w:val="105"/></w:rPr><w:t xml:space="preserve"> </w:t></w:r><w:r><w:rPr><w:w w:val="105"/></w:rPr><w:t>the</w:t></w:r><w:r><w:rPr><w:spacing w:val="12"/><w:w w:val="105"/></w:rPr><w:t xml:space="preserve"> </w:t></w:r><w:r><w:rPr><w:w w:val="105"/></w:rPr><w:t>time</w:t></w:r><w:r><w:rPr><w:spacing w:val="14"/><w:w w:val="105"/></w:rPr><w:t xml:space="preserve"> </w:t></w:r><w:r><w:rPr><w:w w:val="105"/></w:rPr><w:t>series.</w:t></w:r><w:r><w:rPr><w:spacing w:val="38"/><w:w w:val="105"/></w:rPr><w:t xml:space="preserve"> </w:t></w:r><w:r><w:rPr><w:w w:val="105"/></w:rPr><w:t>In</w:t></w:r><w:r><w:rPr><w:spacing w:val="13"/><w:w w:val="105"/></w:rPr><w:t xml:space="preserve"> </w:t></w:r><w:r><w:rPr><w:w w:val="105"/></w:rPr><w:t>other</w:t></w:r><w:r><w:rPr><w:spacing w:val="12"/><w:w w:val="105"/></w:rPr><w:t xml:space="preserve"> </w:t></w:r><w:r><w:rPr><w:w w:val="105"/></w:rPr><w:t>words,</w:t></w:r><w:r><w:rPr><w:spacing w:val="14"/><w:w w:val="105"/></w:rPr><w:t xml:space="preserve"> </w:t></w:r><w:del w:id="2985" w:author="Rivard, Christine" w:date="2015-03-27T15:43:00Z"><w:r><w:rPr><w:w w:val="105"/></w:rPr><w:delText>the</w:delText></w:r></w:del><w:del w:id="2986" w:author="Rivard, Christine" w:date="2015-03-27T15:43:00Z"><w:r><w:rPr><w:spacing w:val="12"/><w:w w:val="105"/></w:rPr><w:delText xml:space="preserve"> </w:delText></w:r></w:del><w:r><w:rPr><w:w w:val="105"/></w:rPr><w:t>loop</w:t></w:r><w:r><w:rPr><w:spacing w:val="13"/><w:w w:val="105"/></w:rPr><w:t xml:space="preserve"> </w:t></w:r><w:r><w:rPr><w:w w:val="105"/></w:rPr><w:t>B</w:t></w:r><w:r><w:rPr><w:spacing w:val="13"/><w:w w:val="105"/></w:rPr><w:t xml:space="preserve"> </w:t></w:r><w:r><w:rPr><w:w w:val="105"/></w:rPr><w:t>in</w:t></w:r><w:r><w:rPr><w:spacing w:val="12"/><w:w w:val="105"/></w:rPr><w:t xml:space="preserve"> </w:t></w:r><w:r><w:rPr><w:w w:val="105"/></w:rPr><w:t>the</w:t></w:r><w:r><w:rPr><w:spacing w:val="13"/><w:w w:val="105"/></w:rPr><w:t xml:space="preserve"> </w:t></w:r><w:r><w:rPr><w:w w:val="105"/></w:rPr><w:t>flowchart</w:t></w:r><w:r><w:rPr><w:spacing w:val="14"/><w:w w:val="105"/></w:rPr><w:t xml:space="preserve"> </w:t></w:r><w:r><w:rPr><w:w w:val="105"/></w:rPr><w:t>of</w:t></w:r><w:r><w:rPr><w:spacing w:val="13"/><w:w w:val="105"/></w:rPr><w:t xml:space="preserve"> </w:t></w:r><w:r><w:rPr><w:w w:val="105"/></w:rPr><w:t>Figure</w:t></w:r><w:r><w:rPr><w:spacing w:val="13"/><w:w w:val="105"/></w:rPr><w:t xml:space="preserve"> </w:t></w:r><w:hyperlink w:anchor="_bookmark58"><w:r><w:rPr><w:rStyle w:val="InternetLink"/><w:w w:val="105"/></w:rPr><w:t>8.1</w:t></w:r></w:hyperlink><w:r><w:rPr><w:spacing w:val="22"/></w:rPr><w:t xml:space="preserve"> </w:t></w:r><w:r><w:rPr><w:w w:val="105"/></w:rPr><w:t>will</w:t></w:r><w:r><w:rPr><w:spacing w:val="0"/><w:w w:val="105"/></w:rPr><w:t xml:space="preserve"> </w:t></w:r><w:r><w:rPr><w:w w:val="105"/></w:rPr><w:t>run</w:t></w:r><w:r><w:rPr><w:spacing w:val="0"/><w:w w:val="105"/></w:rPr><w:t xml:space="preserve"> </w:t></w:r><w:r><w:rPr><w:w w:val="105"/></w:rPr><w:t>over</w:t></w:r><w:r><w:rPr><w:spacing w:val="0"/><w:w w:val="105"/></w:rPr><w:t xml:space="preserve"> </w:t></w:r><w:r><w:rPr><w:w w:val="105"/></w:rPr><w:t>all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days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data</w:t></w:r><w:ins w:id="2987" w:author="Rivard, Christine" w:date="2015-03-27T15:44:00Z"><w:r><w:rPr><w:w w:val="105"/></w:rPr><w:t>set</w:t></w:r></w:ins><w:del w:id="2988" w:author="Rivard, Christine" w:date="2015-03-27T15:44:00Z"><w:r><w:rPr><w:spacing w:val="0"/><w:w w:val="105"/></w:rPr><w:delText xml:space="preserve"> </w:delText></w:r></w:del><w:del w:id="2989" w:author="Rivard, Christine" w:date="2015-03-27T15:44:00Z"><w:r><w:rPr><w:w w:val="105"/></w:rPr><w:delText>series</w:delText></w:r></w:del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not</w:t></w:r><w:r><w:rPr><w:spacing w:val="0"/><w:w w:val="105"/></w:rPr><w:t xml:space="preserve"> </w:t></w:r><w:r><w:rPr><w:w w:val="105"/></w:rPr><w:t>only</w:t></w:r><w:r><w:rPr><w:spacing w:val="0"/><w:w w:val="105"/></w:rPr><w:t xml:space="preserve"> </w:t></w:r><w:r><w:rPr><w:w w:val="105"/></w:rPr><w:t>over</w:t></w:r><w:r><w:rPr><w:spacing w:val="0"/><w:w w:val="105"/></w:rPr><w:t xml:space="preserve"> </w:t></w:r><w:r><w:rPr><w:w w:val="105"/></w:rPr><w:t>days</w:t></w:r><w:r><w:rPr><w:spacing w:val="0"/><w:w w:val="105"/></w:rPr><w:t xml:space="preserve"> </w:t></w:r><w:r><w:rPr><w:w w:val="105"/></w:rPr><w:t>for</w:t></w:r><w:r><w:rPr><w:spacing w:val="0"/><w:w w:val="105"/></w:rPr><w:t xml:space="preserve"> </w:t></w:r><w:r><w:rPr><w:w w:val="105"/></w:rPr><w:t>which</w:t></w:r><w:r><w:rPr><w:spacing w:val="0"/><w:w w:val="105"/></w:rPr><w:t xml:space="preserve"> </w:t></w:r><w:r><w:rPr><w:w w:val="105"/></w:rPr><w:t>there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missing</w:t></w:r><w:r><w:rPr><w:spacing w:val="0"/><w:w w:val="105"/></w:rPr><w:t xml:space="preserve"> </w:t></w:r><w:r><w:rPr><w:w w:val="105"/></w:rPr><w:t>data.</w:t></w:r><w:r><w:rPr><w:w w:val="110"/></w:rPr><w:t xml:space="preserve"> </w:t></w:r><w:r><w:rPr><w:w w:val="105"/></w:rPr><w:t>In</w:t></w:r><w:r><w:rPr><w:spacing w:val="23"/><w:w w:val="105"/></w:rPr><w:t xml:space="preserve"> </w:t></w:r><w:r><w:rPr><w:w w:val="105"/></w:rPr><w:t>addition,</w:t></w:r><w:r><w:rPr><w:spacing w:val="25"/><w:w w:val="105"/></w:rPr><w:t xml:space="preserve"> </w:t></w:r><w:r><w:rPr><w:w w:val="105"/></w:rPr><w:t>the</w:t></w:r><w:r><w:rPr><w:spacing w:val="23"/><w:w w:val="105"/></w:rPr><w:t xml:space="preserve"> </w:t></w:r><w:r><w:rPr><w:w w:val="105"/></w:rPr><w:t>memory</w:t></w:r><w:r><w:rPr><w:spacing w:val="24"/><w:w w:val="105"/></w:rPr><w:t xml:space="preserve"> </w:t></w:r><w:r><w:rPr><w:w w:val="105"/></w:rPr><w:t>feature</w:t></w:r><w:r><w:rPr><w:spacing w:val="24"/><w:w w:val="105"/></w:rPr><w:t xml:space="preserve"> </w:t></w:r><w:r><w:rPr><w:w w:val="105"/></w:rPr><w:t>will</w:t></w:r><w:r><w:rPr><w:spacing w:val="25"/><w:w w:val="105"/></w:rPr><w:t xml:space="preserve"> </w:t></w:r><w:r><w:rPr><w:w w:val="105"/></w:rPr><w:t>be</w:t></w:r><w:r><w:rPr><w:spacing w:val="24"/><w:w w:val="105"/></w:rPr><w:t xml:space="preserve"> </w:t></w:r><w:r><w:rPr><w:w w:val="105"/></w:rPr><w:t>deactivated</w:t></w:r><w:r><w:rPr><w:spacing w:val="22"/><w:w w:val="105"/></w:rPr><w:t xml:space="preserve"> </w:t></w:r><w:r><w:rPr><w:w w:val="105"/></w:rPr><w:t>and</w:t></w:r><w:r><w:rPr><w:spacing w:val="24"/><w:w w:val="105"/></w:rPr><w:t xml:space="preserve"> </w:t></w:r><w:r><w:rPr><w:w w:val="105"/></w:rPr><w:t>a</w:t></w:r><w:r><w:rPr><w:spacing w:val="23"/><w:w w:val="105"/></w:rPr><w:t xml:space="preserve"> </w:t></w:r><w:r><w:rPr><w:w w:val="105"/></w:rPr><w:t>MLR</w:t></w:r><w:r><w:rPr><w:spacing w:val="24"/><w:w w:val="105"/></w:rPr><w:t xml:space="preserve"> </w:t></w:r><w:r><w:rPr><w:w w:val="105"/></w:rPr><w:t>model</w:t></w:r><w:r><w:rPr><w:spacing w:val="23"/><w:w w:val="105"/></w:rPr><w:t xml:space="preserve"> </w:t></w:r><w:r><w:rPr><w:w w:val="105"/></w:rPr><w:t>will</w:t></w:r><w:r><w:rPr><w:spacing w:val="25"/><w:w w:val="105"/></w:rPr><w:t xml:space="preserve"> </w:t></w:r><w:r><w:rPr><w:w w:val="105"/></w:rPr><w:t>be</w:t></w:r><w:r><w:rPr><w:spacing w:val="23"/><w:w w:val="105"/></w:rPr><w:t xml:space="preserve"> </w:t></w:r><w:r><w:rPr><w:w w:val="105"/></w:rPr><w:t>estimated</w:t></w:r><w:r><w:rPr><w:spacing w:val="25"/><w:w w:val="105"/></w:rPr><w:t xml:space="preserve"> </w:t></w:r><w:r><w:rPr><w:w w:val="105"/></w:rPr><w:t>for</w:t></w:r><w:r><w:rPr><w:w w:val="101"/></w:rPr><w:t xml:space="preserve"> </w:t></w:r><w:r><w:rPr><w:w w:val="105"/></w:rPr><w:t>each</w:t></w:r><w:r><w:rPr><w:spacing w:val="8"/><w:w w:val="105"/></w:rPr><w:t xml:space="preserve"> </w:t></w:r><w:r><w:rPr><w:w w:val="105"/></w:rPr><w:t>day</w:t></w:r><w:r><w:rPr><w:spacing w:val="7"/><w:w w:val="105"/></w:rPr><w:t xml:space="preserve"> </w:t></w:r><w:r><w:rPr><w:w w:val="105"/></w:rPr><w:t>independently.</w:t></w:r><w:r><w:rPr><w:spacing w:val="31"/><w:w w:val="105"/></w:rPr><w:t xml:space="preserve"> </w:t></w:r><w:commentRangeStart w:id="86"/><w:r><w:rPr><w:w w:val="105"/></w:rPr><w:t>If</w:t></w:r><w:r><w:rPr><w:spacing w:val="8"/><w:w w:val="105"/></w:rPr><w:t xml:space="preserve"> </w:t></w:r><w:r><w:rPr><w:w w:val="105"/></w:rPr><w:t>a</w:t></w:r><w:ins w:id="2990" w:author="Rivard, Christine" w:date="2015-03-27T15:45:00Z"><w:r><w:rPr><w:w w:val="105"/></w:rPr><w:t xml:space="preserve"> measured</w:t></w:r></w:ins><w:del w:id="2991" w:author="Rivard, Christine" w:date="2015-03-27T15:45:00Z"><w:r><w:rPr><w:spacing w:val="8"/><w:w w:val="105"/></w:rPr><w:delText xml:space="preserve"> </w:delText></w:r></w:del><w:del w:id="2992" w:author="Rivard, Christine" w:date="2015-03-27T15:45:00Z"><w:r><w:rPr><w:w w:val="105"/></w:rPr><w:delText>non</w:delText></w:r></w:del><w:del w:id="2993" w:author="Rivard, Christine" w:date="2015-03-27T15:45:00Z"><w:r><w:rPr><w:spacing w:val="8"/><w:w w:val="105"/></w:rPr><w:delText xml:space="preserve"> </w:delText></w:r></w:del><w:del w:id="2994" w:author="Rivard, Christine" w:date="2015-03-27T15:45:00Z"><w:r><w:rPr><w:w w:val="105"/></w:rPr><w:delText>‘‘nan’’</w:delText></w:r></w:del><w:r><w:rPr><w:spacing w:val="8"/><w:w w:val="105"/></w:rPr><w:t xml:space="preserve"> </w:t></w:r><w:r><w:rPr><w:w w:val="105"/></w:rPr><w:t>value</w:t></w:r><w:r><w:rPr><w:spacing w:val="8"/><w:w w:val="105"/></w:rPr><w:t xml:space="preserve"> </w:t></w:r><w:r><w:rPr><w:w w:val="105"/></w:rPr><w:t>is</w:t></w:r><w:r><w:rPr><w:spacing w:val="7"/><w:w w:val="105"/></w:rPr><w:t xml:space="preserve"> </w:t></w:r><w:r><w:rPr><w:w w:val="105"/></w:rPr><w:t>present</w:t></w:r><w:r><w:rPr><w:spacing w:val="8"/><w:w w:val="105"/></w:rPr><w:t xml:space="preserve"> </w:t></w:r><w:r><w:rPr><w:w w:val="105"/></w:rPr><w:t>for</w:t></w:r><w:r><w:rPr><w:spacing w:val="8"/><w:w w:val="105"/></w:rPr><w:t xml:space="preserve"> </w:t></w:r><w:r><w:rPr><w:w w:val="105"/></w:rPr><w:t>the</w:t></w:r><w:r><w:rPr><w:spacing w:val="8"/><w:w w:val="105"/></w:rPr><w:t xml:space="preserve"> </w:t></w:r><w:r><w:rPr><w:w w:val="105"/></w:rPr><w:t>current</w:t></w:r><w:r><w:rPr><w:spacing w:val="8"/><w:w w:val="105"/></w:rPr><w:t xml:space="preserve"> </w:t></w:r><w:r><w:rPr><w:w w:val="105"/></w:rPr><w:t>day</w:t></w:r><w:r><w:rPr><w:spacing w:val="8"/><w:w w:val="105"/></w:rPr><w:t xml:space="preserve"> </w:t></w:r><w:r><w:rPr><w:w w:val="105"/></w:rPr><w:t>being</w:t></w:r><w:r><w:rPr><w:spacing w:val="8"/><w:w w:val="105"/></w:rPr><w:t xml:space="preserve"> </w:t></w:r><w:r><w:rPr><w:w w:val="105"/></w:rPr><w:t>estimated,</w:t></w:r><w:r><w:rPr><w:spacing w:val="8"/><w:w w:val="105"/></w:rPr><w:t xml:space="preserve"> </w:t></w:r><w:r><w:rPr><w:w w:val="105"/></w:rPr><w:t>this</w:t></w:r><w:r><w:rPr><w:w w:val="108"/></w:rPr><w:t xml:space="preserve"> </w:t></w:r><w:r><w:rPr><w:w w:val="105"/></w:rPr><w:t>value</w:t></w:r><w:r><w:rPr><w:spacing w:val="25"/><w:w w:val="105"/></w:rPr><w:t xml:space="preserve"> </w:t></w:r><w:r><w:rPr><w:w w:val="105"/></w:rPr><w:t>will</w:t></w:r><w:r><w:rPr><w:spacing w:val="26"/><w:w w:val="105"/></w:rPr><w:t xml:space="preserve"> </w:t></w:r><w:r><w:rPr><w:w w:val="105"/></w:rPr><w:t>be</w:t></w:r><w:r><w:rPr><w:spacing w:val="25"/><w:w w:val="105"/></w:rPr><w:t xml:space="preserve"> </w:t></w:r><w:r><w:rPr><w:w w:val="105"/></w:rPr><w:t>temporarily</w:t></w:r><w:r><w:rPr><w:spacing w:val="26"/><w:w w:val="105"/></w:rPr><w:t xml:space="preserve"> </w:t></w:r><w:r><w:rPr><w:w w:val="105"/></w:rPr><w:t>discarded</w:t></w:r><w:r><w:rPr><w:spacing w:val="25"/><w:w w:val="105"/></w:rPr><w:t xml:space="preserve"> </w:t></w:r><w:r><w:rPr><w:w w:val="105"/></w:rPr><w:t>from</w:t></w:r><w:r><w:rPr><w:spacing w:val="25"/><w:w w:val="105"/></w:rPr><w:t xml:space="preserve"> </w:t></w:r><w:r><w:rPr><w:spacing w:val="0"/><w:w w:val="105"/></w:rPr><w:t>the</w:t></w:r><w:r><w:rPr><w:spacing w:val="26"/><w:w w:val="105"/></w:rPr><w:t xml:space="preserve"> </w:t></w:r><w:r><w:rPr><w:w w:val="105"/></w:rPr><w:t>data</w:t></w:r><w:r><w:rPr><w:spacing w:val="26"/><w:w w:val="105"/></w:rPr><w:t xml:space="preserve"> </w:t></w:r><w:r><w:rPr><w:w w:val="105"/></w:rPr><w:t>series</w:t></w:r><w:del w:id="2995" w:author="Rivard, Christine" w:date="2015-03-27T15:48:00Z"><w:r><w:rPr><w:w w:val="105"/></w:rPr><w:delText xml:space="preserve">. </w:delText></w:r></w:del><w:del w:id="2996" w:author="Rivard, Christine" w:date="2015-03-27T15:45:00Z"><w:r><w:rPr><w:spacing w:val="8"/><w:w w:val="105"/></w:rPr><w:delText xml:space="preserve"> </w:delText></w:r></w:del><w:del w:id="2997" w:author="Rivard, Christine" w:date="2015-03-27T15:48:00Z"><w:r><w:rPr><w:w w:val="105"/></w:rPr><w:delText>This</w:delText></w:r></w:del><w:del w:id="2998" w:author="Rivard, Christine" w:date="2015-03-27T15:48:00Z"><w:r><w:rPr><w:spacing w:val="26"/><w:w w:val="105"/></w:rPr><w:delText xml:space="preserve"> </w:delText></w:r></w:del><w:del w:id="2999" w:author="Rivard, Christine" w:date="2015-03-27T15:48:00Z"><w:r><w:rPr><w:w w:val="105"/></w:rPr><w:delText>is</w:delText></w:r></w:del><w:r><w:rPr><w:spacing w:val="25"/><w:w w:val="105"/></w:rPr><w:t xml:space="preserve"> </w:t></w:r><w:r><w:rPr><w:w w:val="105"/></w:rPr><w:t>to</w:t></w:r><w:r><w:rPr><w:spacing w:val="26"/><w:w w:val="105"/></w:rPr><w:t xml:space="preserve"> </w:t></w:r><w:r><w:rPr><w:w w:val="105"/></w:rPr><w:t>avoid</w:t></w:r><w:del w:id="3000" w:author="Rivard, Christine" w:date="2015-03-27T15:45:00Z"><w:r><w:rPr><w:w w:val="105"/></w:rPr><w:delText>s</w:delText></w:r></w:del><w:r><w:rPr><w:spacing w:val="25"/><w:w w:val="105"/></w:rPr><w:t xml:space="preserve"> </w:t></w:r><w:r><w:rPr><w:w w:val="105"/></w:rPr><w:t>self-influence</w:t></w:r><w:r><w:rPr><w:spacing w:val="27"/><w:w w:val="105"/></w:rPr><w:t xml:space="preserve"> </w:t></w:r><w:r><w:rPr><w:w w:val="105"/></w:rPr><w:t>of</w:t></w:r><w:r><w:rPr><w:spacing w:val="26"/><w:w w:val="105"/></w:rPr><w:t xml:space="preserve"> </w:t></w:r><w:r><w:rPr><w:w w:val="105"/></w:rPr><w:t>the observation</w:t></w:r><w:r><w:rPr><w:spacing w:val="17"/><w:w w:val="105"/></w:rPr><w:t xml:space="preserve"> </w:t></w:r><w:r><w:rPr><w:w w:val="105"/></w:rPr><w:t>on</w:t></w:r><w:r><w:rPr><w:spacing w:val="17"/><w:w w:val="105"/></w:rPr><w:t xml:space="preserve"> </w:t></w:r><w:r><w:rPr><w:w w:val="105"/></w:rPr><w:t>the</w:t></w:r><w:r><w:rPr><w:spacing w:val="17"/><w:w w:val="105"/></w:rPr><w:t xml:space="preserve"> </w:t></w:r><w:r><w:rPr><w:w w:val="105"/></w:rPr><w:t>estimation</w:t></w:r><w:r><w:rPr><w:spacing w:val="18"/><w:w w:val="105"/></w:rPr><w:t xml:space="preserve"> </w:t></w:r><w:r><w:rPr><w:w w:val="105"/></w:rPr><w:t>procedure</w:t></w:r><w:r><w:rPr><w:w w:val="105"/></w:rPr></w:r><w:commentRangeEnd w:id="86"/><w:r><w:commentReference w:id="86"/></w:r><w:r><w:rPr><w:w w:val="105"/></w:rPr><w:t>.</w:t></w:r><w:ins w:id="3001" w:author="Rivard, Christine" w:date="2015-03-27T15:50:00Z"><w:r><w:rPr><w:w w:val="105"/></w:rPr><w:t xml:space="preserve"> </w:t></w:r></w:ins><w:ins w:id="3002" w:author="Rivard, Christine" w:date="2015-03-27T15:50:00Z"><w:r><w:rPr><w:w w:val="105"/><w:lang w:val="fr-CA"/></w:rPr><w:t xml:space="preserve">Je ne comprends pas bien comment tu fais ton jacknife. Est-ce que </w:t></w:r></w:ins><w:ins w:id="3003" w:author="Rivard, Christine" w:date="2015-03-27T15:52:00Z"><w:r><w:rPr><w:w w:val="105"/><w:lang w:val="fr-CA"/></w:rPr><w:t xml:space="preserve">tu </w:t></w:r></w:ins><w:ins w:id="3004" w:author="Rivard, Christine" w:date="2015-03-27T15:50:00Z"><w:r><w:rPr><w:w w:val="105"/><w:lang w:val="fr-CA"/></w:rPr><w:t xml:space="preserve">le fais en utilisant </w:t></w:r></w:ins><w:ins w:id="3005" w:author="Rivard, Christine" w:date="2015-03-27T15:51:00Z"><w:r><w:rPr><w:w w:val="105"/><w:lang w:val="fr-CA"/></w:rPr><w:t>1 à 4</w:t></w:r></w:ins><w:ins w:id="3006" w:author="Rivard, Christine" w:date="2015-03-27T15:50:00Z"><w:r><w:rPr><w:w w:val="105"/><w:lang w:val="fr-CA"/></w:rPr><w:t xml:space="preserve"> vale</w:t></w:r></w:ins><w:ins w:id="3007" w:author="Rivard, Christine" w:date="2015-03-27T15:51:00Z"><w:r><w:rPr><w:w w:val="105"/><w:lang w:val="fr-CA"/></w:rPr><w:t>ur</w:t></w:r></w:ins><w:ins w:id="3008" w:author="Rivard, Christine" w:date="2015-03-27T15:50:00Z"><w:r><w:rPr><w:w w:val="105"/><w:lang w:val="fr-CA"/></w:rPr><w:t xml:space="preserve">s </w:t></w:r></w:ins><w:ins w:id="3009" w:author="Rivard, Christine" w:date="2015-03-27T15:52:00Z"><w:r><w:rPr><w:w w:val="105"/><w:lang w:val="fr-CA"/></w:rPr><w:t xml:space="preserve">des stations avoisinantes </w:t></w:r></w:ins><w:ins w:id="3010" w:author="Rivard, Christine" w:date="2015-03-27T15:51:00Z"><w:r><w:rPr><w:w w:val="105"/><w:lang w:val="fr-CA"/></w:rPr><w:t>pour les jours où il y a des données observées</w:t></w:r></w:ins><w:ins w:id="3011" w:author="Rivard, Christine" w:date="2015-03-27T15:52:00Z"><w:r><w:rPr><w:w w:val="105"/><w:lang w:val="fr-CA"/></w:rPr><w:t xml:space="preserve"> à la station sélectionnée</w:t></w:r></w:ins><w:ins w:id="3012" w:author="Rivard, Christine" w:date="2015-03-27T15:51:00Z"><w:r><w:rPr><w:w w:val="105"/><w:lang w:val="fr-CA"/></w:rPr><w:t xml:space="preserve">, et tu compares </w:t></w:r></w:ins><w:ins w:id="3013" w:author="Rivard, Christine" w:date="2015-03-27T15:52:00Z"><w:r><w:rPr><w:w w:val="105"/><w:lang w:val="fr-CA"/></w:rPr><w:t>la « vraie » observation à l’estimation?</w:t></w:r></w:ins><w:ins w:id="3014" w:author="Rivard, Christine" w:date="2015-03-27T15:55:00Z"><w:r><w:rPr><w:w w:val="105"/><w:lang w:val="fr-CA"/></w:rPr><w:t xml:space="preserve"> </w:t></w:r></w:ins><w:ins w:id="3015" w:author="Rivard, Christine" w:date="2015-03-27T15:55:00Z"><w:r><w:rPr><w:w w:val="105"/></w:rPr><w:t>Ce n’est pas clair.</w:t></w:r></w:ins></w:p><w:p><w:pPr><w:pStyle w:val="TextBody"/><w:spacing w:lineRule="auto" w:line="249" w:before="13" w:after="0"/><w:ind w:left="133" w:right="152" w:firstLine="351"/><w:jc w:val="both"/><w:rPr></w:rPr></w:pPr><w:del w:id="3016" w:author="Rivard, Christine" w:date="2015-03-27T15:46:00Z"><w:r><w:rPr></w:rPr><w:delText>Therefore</w:delText></w:r></w:del><w:ins w:id="3017" w:author="Rivard, Christine" w:date="2015-03-27T15:46:00Z"><w:r><w:rPr></w:rPr><w:t>Consequently</w:t></w:r></w:ins><w:r><w:rPr></w:rPr><w:t>,</w:t></w:r><w:r><w:rPr><w:spacing w:val="38"/></w:rPr><w:t xml:space="preserve"> </w:t></w:r><w:r><w:rPr></w:rPr><w:t>the</w:t></w:r><w:r><w:rPr><w:spacing w:val="38"/></w:rPr><w:t xml:space="preserve"> </w:t></w:r><w:r><w:rPr></w:rPr><w:t>activation</w:t></w:r><w:r><w:rPr><w:spacing w:val="38"/></w:rPr><w:t xml:space="preserve"> </w:t></w:r><w:r><w:rPr></w:rPr><w:t>of</w:t></w:r><w:r><w:rPr><w:spacing w:val="37"/></w:rPr><w:t xml:space="preserve"> </w:t></w:r><w:r><w:rPr></w:rPr><w:t>this</w:t></w:r><w:r><w:rPr><w:spacing w:val="38"/></w:rPr><w:t xml:space="preserve"> </w:t></w:r><w:r><w:rPr></w:rPr><w:t>feature</w:t></w:r><w:r><w:rPr><w:spacing w:val="39"/></w:rPr><w:t xml:space="preserve"> </w:t></w:r><w:r><w:rPr></w:rPr><w:t>will</w:t></w:r><w:r><w:rPr><w:spacing w:val="38"/></w:rPr><w:t xml:space="preserve"> </w:t></w:r><w:r><w:rPr></w:rPr><w:t>significantly</w:t></w:r><w:r><w:rPr><w:spacing w:val="39"/></w:rPr><w:t xml:space="preserve"> </w:t></w:r><w:r><w:rPr></w:rPr><w:t>raise</w:t></w:r><w:r><w:rPr><w:spacing w:val="38"/></w:rPr><w:t xml:space="preserve"> </w:t></w:r><w:r><w:rPr></w:rPr><w:t>the</w:t></w:r><w:r><w:rPr><w:spacing w:val="39"/></w:rPr><w:t xml:space="preserve"> </w:t></w:r><w:r><w:rPr></w:rPr><w:t>computation</w:t></w:r><w:r><w:rPr><w:spacing w:val="39"/></w:rPr><w:t xml:space="preserve"> </w:t></w:r><w:r><w:rPr></w:rPr><w:t>time</w:t></w:r><w:r><w:rPr><w:spacing w:val="38"/></w:rPr><w:t xml:space="preserve"> </w:t></w:r><w:r><w:rPr></w:rPr><w:t>for</w:t></w:r><w:r><w:rPr><w:spacing w:val="39"/></w:rPr><w:t xml:space="preserve"> </w:t></w:r><w:r><w:rPr></w:rPr><w:t>filling</w:t></w:r><w:r><w:rPr><w:w w:val="97"/></w:rPr><w:t xml:space="preserve"> </w:t></w:r><w:r><w:rPr></w:rPr><w:t>the</w:t></w:r><w:r><w:rPr><w:spacing w:val="29"/></w:rPr><w:t xml:space="preserve"> </w:t></w:r><w:r><w:rPr></w:rPr><w:t>gaps</w:t></w:r><w:r><w:rPr><w:spacing w:val="28"/></w:rPr><w:t xml:space="preserve"> </w:t></w:r><w:r><w:rPr></w:rPr><w:t>in</w:t></w:r><w:r><w:rPr><w:spacing w:val="30"/></w:rPr><w:t xml:space="preserve"> </w:t></w:r><w:r><w:rPr></w:rPr><w:t>weather</w:t></w:r><w:r><w:rPr><w:spacing w:val="29"/></w:rPr><w:t xml:space="preserve"> </w:t></w:r><w:r><w:rPr></w:rPr><w:t>time</w:t></w:r><w:r><w:rPr><w:spacing w:val="30"/></w:rPr><w:t xml:space="preserve"> </w:t></w:r><w:r><w:rPr></w:rPr><w:t>series</w:t></w:r><w:r><w:rPr><w:spacing w:val="29"/></w:rPr><w:t xml:space="preserve"> </w:t></w:r><w:r><w:rPr></w:rPr><w:t>and</w:t></w:r><w:r><w:rPr><w:spacing w:val="30"/></w:rPr><w:t xml:space="preserve"> </w:t></w:r><w:r><w:rPr></w:rPr><w:t>should</w:t></w:r><w:r><w:rPr><w:spacing w:val="29"/></w:rPr><w:t xml:space="preserve"> </w:t></w:r><w:r><w:rPr></w:rPr><w:t>be</w:t></w:r><w:r><w:rPr><w:spacing w:val="30"/></w:rPr><w:t xml:space="preserve"> </w:t></w:r><w:r><w:rPr></w:rPr><w:t>used</w:t></w:r><w:r><w:rPr><w:spacing w:val="28"/></w:rPr><w:t xml:space="preserve"> </w:t></w:r><w:r><w:rPr></w:rPr><w:t>only</w:t></w:r><w:r><w:rPr><w:spacing w:val="30"/></w:rPr><w:t xml:space="preserve"> </w:t></w:r><w:r><w:rPr></w:rPr><w:t>when</w:t></w:r><w:r><w:rPr><w:spacing w:val="29"/></w:rPr><w:t xml:space="preserve"> </w:t></w:r><w:r><w:rPr></w:rPr><w:t>a</w:t></w:r><w:r><w:rPr><w:spacing w:val="28"/></w:rPr><w:t xml:space="preserve"> </w:t></w:r><w:r><w:rPr></w:rPr><w:t>detailed</w:t></w:r><w:r><w:rPr><w:spacing w:val="29"/></w:rPr><w:t xml:space="preserve"> </w:t></w:r><w:r><w:rPr></w:rPr><w:t>analysis</w:t></w:r><w:r><w:rPr><w:spacing w:val="29"/></w:rPr><w:t xml:space="preserve"> </w:t></w:r><w:r><w:rPr></w:rPr><w:t>of</w:t></w:r><w:r><w:rPr><w:spacing w:val="29"/></w:rPr><w:t xml:space="preserve"> </w:t></w:r><w:r><w:rPr></w:rPr><w:t>the</w:t></w:r><w:r><w:rPr><w:spacing w:val="29"/></w:rPr><w:t xml:space="preserve"> </w:t></w:r><w:r><w:rPr></w:rPr><w:t>estimation e</w:t></w:r><w:r><w:rPr><w:w w:val="105"/></w:rPr><w:t>rrors</w:t></w:r><w:r><w:rPr><w:spacing w:val="35"/><w:w w:val="105"/></w:rPr><w:t xml:space="preserve"> </w:t></w:r><w:del w:id="3018" w:author="Rivard, Christine" w:date="2015-03-27T15:47:00Z"><w:r><w:rPr><w:w w:val="105"/></w:rPr><w:delText>are</w:delText></w:r></w:del><w:ins w:id="3019" w:author="Rivard, Christine" w:date="2015-03-27T15:47:00Z"><w:r><w:rPr><w:w w:val="105"/></w:rPr><w:t>is</w:t></w:r></w:ins><w:r><w:rPr><w:spacing w:val="36"/><w:w w:val="105"/></w:rPr><w:t xml:space="preserve"> </w:t></w:r><w:r><w:rPr><w:w w:val="105"/></w:rPr><w:t>required.</w:t></w:r><w:r><w:rPr><w:spacing w:val="39"/><w:w w:val="105"/></w:rPr><w:t xml:space="preserve"> </w:t></w:r><w:r><w:rPr><w:w w:val="105"/></w:rPr><w:t>The</w:t></w:r><w:r><w:rPr><w:spacing w:val="36"/><w:w w:val="105"/></w:rPr><w:t xml:space="preserve"> </w:t></w:r><w:r><w:rPr><w:w w:val="105"/></w:rPr><w:t>default</w:t></w:r><w:r><w:rPr><w:spacing w:val="36"/><w:w w:val="105"/></w:rPr><w:t xml:space="preserve"> </w:t></w:r><w:r><w:rPr><w:w w:val="105"/></w:rPr><w:t>information</w:t></w:r><w:r><w:rPr><w:spacing w:val="34"/><w:w w:val="105"/></w:rPr><w:t xml:space="preserve"> </w:t></w:r><w:r><w:rPr><w:spacing w:val="0"/><w:w w:val="105"/></w:rPr><w:t>provided</w:t></w:r><w:r><w:rPr><w:spacing w:val="36"/><w:w w:val="105"/></w:rPr><w:t xml:space="preserve"> </w:t></w:r><w:r><w:rPr><w:w w:val="105"/></w:rPr><w:t>in</w:t></w:r><w:r><w:rPr><w:spacing w:val="36"/><w:w w:val="105"/></w:rPr><w:t xml:space="preserve"> </w:t></w:r><w:r><w:rPr><w:w w:val="105"/></w:rPr><w:t>the</w:t></w:r><w:r><w:rPr><w:spacing w:val="36"/><w:w w:val="105"/></w:rPr><w:t xml:space="preserve"> </w:t></w:r><w:r><w:rPr><w:w w:val="105"/></w:rPr><w:t>‘‘.log’’</w:t></w:r><w:r><w:rPr><w:spacing w:val="36"/><w:w w:val="105"/></w:rPr><w:t xml:space="preserve"> </w:t></w:r><w:r><w:rPr><w:w w:val="105"/></w:rPr><w:t>should</w:t></w:r><w:r><w:rPr><w:spacing w:val="37"/><w:w w:val="105"/></w:rPr><w:t xml:space="preserve"> </w:t></w:r><w:del w:id="3020" w:author="Rivard, Christine" w:date="2015-03-27T15:54:00Z"><w:r><w:rPr><w:w w:val="105"/></w:rPr><w:delText>generally</w:delText></w:r></w:del><w:del w:id="3021" w:author="Rivard, Christine" w:date="2015-03-27T15:54:00Z"><w:r><w:rPr><w:spacing w:val="36"/><w:w w:val="105"/></w:rPr><w:delText xml:space="preserve"> </w:delText></w:r></w:del><w:r><w:rPr><w:w w:val="105"/></w:rPr><w:t>contain</w:t></w:r><w:del w:id="3022" w:author="Rivard, Christine" w:date="2015-03-27T15:54:00Z"><w:r><w:rPr><w:w w:val="105"/></w:rPr><w:delText>s</w:delText></w:r></w:del><w:r><w:rPr><w:spacing w:val="27"/><w:w w:val="107"/></w:rPr><w:t xml:space="preserve"> </w:t></w:r><w:r><w:rPr><w:w w:val="105"/></w:rPr><w:t>sufficient</w:t></w:r><w:r><w:rPr><w:spacing w:val="13"/><w:w w:val="105"/></w:rPr><w:t xml:space="preserve"> </w:t></w:r><w:ins w:id="3023" w:author="Rivard, Christine" w:date="2015-03-27T15:54:00Z"><w:r><w:rPr><w:w w:val="105"/></w:rPr><w:t xml:space="preserve">material </w:t></w:r></w:ins><w:del w:id="3024" w:author="Rivard, Christine" w:date="2015-03-27T15:54:00Z"><w:r><w:rPr><w:w w:val="105"/></w:rPr><w:delText>information</w:delText></w:r></w:del><w:del w:id="3025" w:author="Rivard, Christine" w:date="2015-03-27T15:54:00Z"><w:r><w:rPr><w:spacing w:val="13"/><w:w w:val="105"/></w:rPr><w:delText xml:space="preserve"> </w:delText></w:r></w:del><w:r><w:rPr><w:w w:val="105"/></w:rPr><w:t>to</w:t></w:r><w:r><w:rPr><w:spacing w:val="14"/><w:w w:val="105"/></w:rPr><w:t xml:space="preserve"> </w:t></w:r><w:r><w:rPr><w:w w:val="105"/></w:rPr><w:t>fill</w:t></w:r><w:r><w:rPr><w:spacing w:val="14"/><w:w w:val="105"/></w:rPr><w:t xml:space="preserve"> </w:t></w:r><w:r><w:rPr><w:w w:val="105"/></w:rPr><w:t>the</w:t></w:r><w:r><w:rPr><w:spacing w:val="13"/><w:w w:val="105"/></w:rPr><w:t xml:space="preserve"> </w:t></w:r><w:r><w:rPr><w:w w:val="105"/></w:rPr><w:t>needs</w:t></w:r><w:r><w:rPr><w:spacing w:val="12"/><w:w w:val="105"/></w:rPr><w:t xml:space="preserve"> </w:t></w:r><w:del w:id="3026" w:author="Rivard, Christine" w:date="2015-03-27T15:54:00Z"><w:r><w:rPr><w:w w:val="105"/></w:rPr><w:delText>for</w:delText></w:r></w:del><w:del w:id="3027" w:author="Rivard, Christine" w:date="2015-03-27T15:54:00Z"><w:r><w:rPr><w:spacing w:val="14"/><w:w w:val="105"/></w:rPr><w:delText xml:space="preserve"> </w:delText></w:r></w:del><w:ins w:id="3028" w:author="Rivard, Christine" w:date="2015-03-27T15:54:00Z"><w:r><w:rPr><w:w w:val="105"/></w:rPr><w:t>of</w:t></w:r></w:ins><w:ins w:id="3029" w:author="Rivard, Christine" w:date="2015-03-27T15:54:00Z"><w:r><w:rPr><w:spacing w:val="14"/><w:w w:val="105"/></w:rPr><w:t xml:space="preserve"> </w:t></w:r></w:ins><w:r><w:rPr><w:w w:val="105"/></w:rPr><w:t>a</w:t></w:r><w:r><w:rPr><w:spacing w:val="13"/><w:w w:val="105"/></w:rPr><w:t xml:space="preserve"> </w:t></w:r><w:r><w:rPr><w:w w:val="105"/></w:rPr><w:t>large</w:t></w:r><w:r><w:rPr><w:spacing w:val="13"/><w:w w:val="105"/></w:rPr><w:t xml:space="preserve"> </w:t></w:r><w:r><w:rPr><w:w w:val="105"/></w:rPr><w:t>number</w:t></w:r><w:r><w:rPr><w:spacing w:val="13"/><w:w w:val="105"/></w:rPr><w:t xml:space="preserve"> </w:t></w:r><w:r><w:rPr><w:w w:val="105"/></w:rPr><w:t>of</w:t></w:r><w:r><w:rPr><w:spacing w:val="13"/><w:w w:val="105"/></w:rPr><w:t xml:space="preserve"> </w:t></w:r><w:r><w:rPr><w:w w:val="105"/></w:rPr><w:t>projects.</w:t></w:r><w:r><w:rPr><w:spacing w:val="38"/><w:w w:val="105"/></w:rPr><w:t xml:space="preserve"> </w:t></w:r><w:r><w:rPr><w:w w:val="105"/></w:rPr><w:t>Thus,</w:t></w:r><w:r><w:rPr><w:spacing w:val="14"/><w:w w:val="105"/></w:rPr><w:t xml:space="preserve"> </w:t></w:r><w:r><w:rPr><w:w w:val="105"/></w:rPr><w:t>this</w:t></w:r><w:r><w:rPr><w:spacing w:val="14"/><w:w w:val="105"/></w:rPr><w:t xml:space="preserve"> </w:t></w:r><w:r><w:rPr><w:spacing w:val="0"/><w:w w:val="105"/></w:rPr><w:t>process</w:t></w:r><w:r><w:rPr><w:spacing w:val="13"/><w:w w:val="105"/></w:rPr><w:t xml:space="preserve"> </w:t></w:r><w:r><w:rPr><w:w w:val="105"/></w:rPr><w:t>leads</w:t></w:r><w:r><w:rPr><w:spacing w:val="13"/><w:w w:val="105"/></w:rPr><w:t xml:space="preserve"> </w:t></w:r><w:r><w:rPr><w:w w:val="105"/></w:rPr><w:t>to</w:t></w:r><w:r><w:rPr><w:spacing w:val="26"/><w:w w:val="112"/></w:rPr><w:t xml:space="preserve"> </w:t></w:r><w:r><w:rPr><w:w w:val="105"/></w:rPr><w:t>the</w:t></w:r><w:r><w:rPr><w:spacing w:val="10"/><w:w w:val="105"/></w:rPr><w:t xml:space="preserve"> </w:t></w:r><w:r><w:rPr><w:spacing w:val="0"/><w:w w:val="105"/></w:rPr><w:t>production</w:t></w:r><w:r><w:rPr><w:spacing w:val="10"/><w:w w:val="105"/></w:rPr><w:t xml:space="preserve"> </w:t></w:r><w:r><w:rPr><w:w w:val="105"/></w:rPr><w:t>of</w:t></w:r><w:r><w:rPr><w:spacing w:val="11"/><w:w w:val="105"/></w:rPr><w:t xml:space="preserve"> </w:t></w:r><w:r><w:rPr><w:w w:val="105"/></w:rPr><w:t>a</w:t></w:r><w:r><w:rPr><w:spacing w:val="10"/><w:w w:val="105"/></w:rPr><w:t xml:space="preserve"> </w:t></w:r><w:r><w:rPr><w:spacing w:val="0"/><w:w w:val="105"/></w:rPr><w:t>weather</w:t></w:r><w:r><w:rPr><w:spacing w:val="11"/><w:w w:val="105"/></w:rPr><w:t xml:space="preserve"> </w:t></w:r><w:r><w:rPr><w:w w:val="105"/></w:rPr><w:t>time-series</w:t></w:r><w:r><w:rPr><w:spacing w:val="9"/><w:w w:val="105"/></w:rPr><w:t xml:space="preserve"> </w:t></w:r><w:r><w:rPr><w:w w:val="105"/></w:rPr><w:t>for</w:t></w:r><w:r><w:rPr><w:spacing w:val="11"/><w:w w:val="105"/></w:rPr><w:t xml:space="preserve"> </w:t></w:r><w:r><w:rPr><w:w w:val="105"/></w:rPr><w:t>which</w:t></w:r><w:r><w:rPr><w:spacing w:val="10"/><w:w w:val="105"/></w:rPr><w:t xml:space="preserve"> </w:t></w:r><w:r><w:rPr><w:w w:val="105"/></w:rPr><w:t>every</w:t></w:r><w:r><w:rPr><w:spacing w:val="11"/><w:w w:val="105"/></w:rPr><w:t xml:space="preserve"> </w:t></w:r><w:r><w:rPr><w:w w:val="105"/></w:rPr><w:t>value</w:t></w:r><w:r><w:rPr><w:spacing w:val="9"/><w:w w:val="105"/></w:rPr><w:t xml:space="preserve"> </w:t></w:r><w:r><w:rPr><w:w w:val="105"/></w:rPr><w:t>has</w:t></w:r><w:r><w:rPr><w:spacing w:val="11"/><w:w w:val="105"/></w:rPr><w:t xml:space="preserve"> </w:t></w:r><w:r><w:rPr><w:w w:val="105"/></w:rPr><w:t>been</w:t></w:r><w:r><w:rPr><w:spacing w:val="9"/><w:w w:val="105"/></w:rPr><w:t xml:space="preserve"> </w:t></w:r><w:r><w:rPr><w:w w:val="105"/></w:rPr><w:t>estimated</w:t></w:r><w:r><w:rPr><w:spacing w:val="10"/><w:w w:val="105"/></w:rPr><w:t xml:space="preserve"> </w:t></w:r><w:r><w:rPr><w:w w:val="105"/></w:rPr><w:t>in</w:t></w:r><w:r><w:rPr><w:spacing w:val="11"/><w:w w:val="105"/></w:rPr><w:t xml:space="preserve"> </w:t></w:r><w:r><w:rPr><w:w w:val="105"/></w:rPr><w:t>WHAT.</w:t></w:r><w:r><w:rPr><w:spacing w:val="10"/><w:w w:val="105"/></w:rPr><w:t xml:space="preserve"> </w:t></w:r><w:r><w:rPr><w:spacing w:val="0"/><w:w w:val="105"/></w:rPr><w:t>The</w:t></w:r><w:r><w:rPr><w:spacing w:val="35"/><w:w w:val="103"/></w:rPr><w:t xml:space="preserve"> </w:t></w:r><w:r><w:rPr><w:w w:val="105"/></w:rPr><w:t>results</w:t></w:r><w:r><w:rPr><w:spacing w:val="17"/><w:w w:val="105"/></w:rPr><w:t xml:space="preserve"> </w:t></w:r><w:r><w:rPr><w:w w:val="105"/></w:rPr><w:t>are</w:t></w:r><w:r><w:rPr><w:spacing w:val="17"/><w:w w:val="105"/></w:rPr><w:t xml:space="preserve"> </w:t></w:r><w:r><w:rPr><w:w w:val="105"/></w:rPr><w:t>saved</w:t></w:r><w:r><w:rPr><w:spacing w:val="19"/><w:w w:val="105"/></w:rPr><w:t xml:space="preserve"> </w:t></w:r><w:r><w:rPr><w:w w:val="105"/></w:rPr><w:t>in</w:t></w:r><w:r><w:rPr><w:spacing w:val="19"/><w:w w:val="105"/></w:rPr><w:t xml:space="preserve"> </w:t></w:r><w:r><w:rPr><w:w w:val="105"/></w:rPr><w:t>a</w:t></w:r><w:r><w:rPr><w:spacing w:val="18"/><w:w w:val="105"/></w:rPr><w:t xml:space="preserve"> </w:t></w:r><w:ins w:id="3030" w:author="Rivard, Christine" w:date="2015-03-27T15:55:00Z"><w:r><w:rPr><w:spacing w:val="18"/><w:w w:val="105"/></w:rPr><w:t>TSV (</w:t></w:r></w:ins><w:r><w:rPr><w:w w:val="105"/></w:rPr><w:t>tab-separated</w:t></w:r><w:r><w:rPr><w:spacing w:val="18"/><w:w w:val="105"/></w:rPr><w:t xml:space="preserve"> </w:t></w:r><w:r><w:rPr><w:w w:val="105"/></w:rPr><w:t>values</w:t></w:r><w:ins w:id="3031" w:author="Rivard, Christine" w:date="2015-03-27T15:55:00Z"><w:r><w:rPr><w:w w:val="105"/></w:rPr><w:t>)</w:t></w:r></w:ins><w:r><w:rPr><w:spacing w:val="18"/><w:w w:val="105"/></w:rPr><w:t xml:space="preserve"> </w:t></w:r><w:r><w:rPr><w:w w:val="105"/></w:rPr><w:t>text</w:t></w:r><w:r><w:rPr><w:spacing w:val="19"/><w:w w:val="105"/></w:rPr><w:t xml:space="preserve"> </w:t></w:r><w:r><w:rPr><w:w w:val="105"/></w:rPr><w:t>file</w:t></w:r><w:r><w:rPr><w:spacing w:val="18"/><w:w w:val="105"/></w:rPr><w:t xml:space="preserve"> </w:t></w:r><w:r><w:rPr><w:w w:val="105"/></w:rPr><w:t>with</w:t></w:r><w:r><w:rPr><w:spacing w:val="19"/><w:w w:val="105"/></w:rPr><w:t xml:space="preserve"> </w:t></w:r><w:r><w:rPr><w:w w:val="105"/></w:rPr><w:t>the</w:t></w:r><w:r><w:rPr><w:spacing w:val="18"/><w:w w:val="105"/></w:rPr><w:t xml:space="preserve"> </w:t></w:r><w:r><w:rPr><w:w w:val="105"/></w:rPr><w:t>extension</w:t></w:r><w:r><w:rPr><w:spacing w:val="20"/><w:w w:val="105"/></w:rPr><w:t xml:space="preserve"> </w:t></w:r><w:r><w:rPr><w:spacing w:val="0"/><w:w w:val="105"/></w:rPr><w:t>‘‘.err’’</w:t></w:r><w:r><w:rPr><w:spacing w:val="18"/><w:w w:val="105"/></w:rPr><w:t xml:space="preserve"> </w:t></w:r><w:r><w:rPr><w:w w:val="105"/></w:rPr><w:t>that</w:t></w:r><w:r><w:rPr><w:spacing w:val="19"/><w:w w:val="105"/></w:rPr><w:t xml:space="preserve"> </w:t></w:r><w:r><w:rPr><w:w w:val="105"/></w:rPr><w:t>is</w:t></w:r><w:r><w:rPr><w:spacing w:val="18"/><w:w w:val="105"/></w:rPr><w:t xml:space="preserve"> </w:t></w:r><w:r><w:rPr><w:w w:val="105"/></w:rPr><w:t>named</w:t></w:r><w:r><w:rPr><w:spacing w:val="18"/><w:w w:val="105"/></w:rPr><w:t xml:space="preserve"> </w:t></w:r><w:r><w:rPr><w:w w:val="105"/></w:rPr><w:t>after</w:t></w:r><w:r><w:rPr><w:spacing w:val="27"/><w:w w:val="108"/></w:rPr><w:t xml:space="preserve"> </w:t></w:r><w:r><w:rPr><w:w w:val="105"/></w:rPr><w:t>the</w:t></w:r><w:r><w:rPr><w:spacing w:val="1"/><w:w w:val="105"/></w:rPr><w:t xml:space="preserve"> </w:t></w:r><w:r><w:rPr><w:w w:val="105"/></w:rPr><w:t>station</w:t></w:r><w:r><w:rPr><w:spacing w:val="2"/><w:w w:val="105"/></w:rPr><w:t xml:space="preserve"> </w:t></w:r><w:r><w:rPr><w:w w:val="105"/></w:rPr><w:t>name</w:t></w:r><w:r><w:rPr><w:spacing w:val="1"/><w:w w:val="105"/></w:rPr><w:t xml:space="preserve"> </w:t></w:r><w:r><w:rPr><w:w w:val="105"/></w:rPr><w:t>and</w:t></w:r><w:r><w:rPr><w:spacing w:val="1"/><w:w w:val="105"/></w:rPr><w:t xml:space="preserve"> </w:t></w:r><w:r><w:rPr><w:w w:val="105"/></w:rPr><w:t>ID</w:t></w:r><w:r><w:rPr><w:spacing w:val="1"/><w:w w:val="105"/></w:rPr><w:t xml:space="preserve"> </w:t></w:r><w:r><w:rPr><w:w w:val="105"/></w:rPr><w:t>similarly</w:t></w:r><w:r><w:rPr><w:spacing w:val="2"/><w:w w:val="105"/></w:rPr><w:t xml:space="preserve"> </w:t></w:r><w:r><w:rPr><w:w w:val="105"/></w:rPr><w:t>to</w:t></w:r><w:r><w:rPr><w:spacing w:val="1"/><w:w w:val="105"/></w:rPr><w:t xml:space="preserve"> </w:t></w:r><w:r><w:rPr><w:w w:val="105"/></w:rPr><w:t>the</w:t></w:r><w:r><w:rPr><w:spacing w:val="1"/><w:w w:val="105"/></w:rPr><w:t xml:space="preserve"> </w:t></w:r><w:r><w:rPr><w:w w:val="105"/></w:rPr><w:t>‘‘.log’’</w:t></w:r><w:r><w:rPr><w:spacing w:val="2"/><w:w w:val="105"/></w:rPr><w:t xml:space="preserve"> </w:t></w:r><w:r><w:rPr><w:w w:val="105"/></w:rPr><w:t>and</w:t></w:r><w:r><w:rPr><w:spacing w:val="1"/><w:w w:val="105"/></w:rPr><w:t xml:space="preserve"> </w:t></w:r><w:r><w:rPr><w:w w:val="105"/></w:rPr><w:t>‘‘.out’’</w:t></w:r><w:r><w:rPr><w:spacing w:val="1"/><w:w w:val="105"/></w:rPr><w:t xml:space="preserve"> </w:t></w:r><w:r><w:rPr><w:w w:val="105"/></w:rPr><w:t>files.</w:t></w:r></w:p><w:p><w:pPr><w:pStyle w:val="TextBody"/><w:spacing w:lineRule="auto" w:line="249"/><w:ind w:left="125" w:right="106" w:firstLine="359"/><w:jc w:val="both"/><w:rPr></w:rPr></w:pPr><w:commentRangeStart w:id="87"/><w:r><w:rPr><w:w w:val="105"/></w:rPr><w:t>The</w:t></w:r><w:r><w:rPr><w:spacing w:val="32"/><w:w w:val="105"/></w:rPr><w:t xml:space="preserve"> </w:t></w:r><w:r><w:rPr><w:spacing w:val="0"/><w:w w:val="105"/></w:rPr><w:t>accuracy</w:t></w:r><w:r><w:rPr><w:spacing w:val="32"/><w:w w:val="105"/></w:rPr><w:t xml:space="preserve"> </w:t></w:r><w:r><w:rPr><w:w w:val="105"/></w:rPr><w:t>of</w:t></w:r><w:r><w:rPr><w:spacing w:val="32"/><w:w w:val="105"/></w:rPr><w:t xml:space="preserve"> </w:t></w:r><w:r><w:rPr><w:w w:val="105"/></w:rPr><w:t>the</w:t></w:r><w:r><w:rPr><w:spacing w:val="33"/><w:w w:val="105"/></w:rPr><w:t xml:space="preserve"> </w:t></w:r><w:r><w:rPr><w:w w:val="105"/></w:rPr><w:t>estimation</w:t></w:r><w:r><w:rPr><w:spacing w:val="33"/><w:w w:val="105"/></w:rPr><w:t xml:space="preserve"> </w:t></w:r><w:r><w:rPr><w:w w:val="105"/></w:rPr><w:t>technique</w:t></w:r><w:r><w:rPr><w:spacing w:val="32"/><w:w w:val="105"/></w:rPr><w:t xml:space="preserve"> </w:t></w:r><w:r><w:rPr><w:w w:val="105"/></w:rPr><w:t>can</w:t></w:r><w:r><w:rPr><w:spacing w:val="32"/><w:w w:val="105"/></w:rPr><w:t xml:space="preserve"> </w:t></w:r><w:r><w:rPr><w:w w:val="105"/></w:rPr><w:t>then</w:t></w:r><w:r><w:rPr><w:spacing w:val="33"/><w:w w:val="105"/></w:rPr><w:t xml:space="preserve"> </w:t></w:r><w:r><w:rPr><w:w w:val="105"/></w:rPr><w:t>be</w:t></w:r><w:r><w:rPr><w:spacing w:val="32"/><w:w w:val="105"/></w:rPr><w:t xml:space="preserve"> </w:t></w:r><w:r><w:rPr><w:w w:val="105"/></w:rPr><w:t>assessed</w:t></w:r><w:r><w:rPr><w:spacing w:val="32"/><w:w w:val="105"/></w:rPr><w:t xml:space="preserve"> </w:t></w:r><w:r><w:rPr><w:w w:val="105"/></w:rPr><w:t>by</w:t></w:r><w:r><w:rPr><w:spacing w:val="32"/><w:w w:val="105"/></w:rPr><w:t xml:space="preserve"> </w:t></w:r><w:r><w:rPr><w:w w:val="105"/></w:rPr><w:t>comparing</w:t></w:r><w:r><w:rPr><w:spacing w:val="34"/><w:w w:val="105"/></w:rPr><w:t xml:space="preserve"> </w:t></w:r><w:r><w:rPr><w:w w:val="105"/></w:rPr><w:t>the</w:t></w:r><w:r><w:rPr><w:spacing w:val="32"/><w:w w:val="105"/></w:rPr><w:t xml:space="preserve"> </w:t></w:r><w:r><w:rPr><w:w w:val="105"/></w:rPr><w:t>estimated</w:t></w:r><w:r><w:rPr><w:spacing w:val="27"/><w:w w:val="109"/></w:rPr><w:t xml:space="preserve"> </w:t></w:r><w:r><w:rPr><w:w w:val="105"/></w:rPr><w:t>weather</w:t></w:r><w:r><w:rPr><w:spacing w:val="12"/><w:w w:val="105"/></w:rPr><w:t xml:space="preserve"> </w:t></w:r><w:r><w:rPr><w:w w:val="105"/></w:rPr><w:t>data</w:t></w:r><w:r><w:rPr><w:spacing w:val="13"/><w:w w:val="105"/></w:rPr><w:t xml:space="preserve"> </w:t></w:r><w:r><w:rPr><w:w w:val="105"/></w:rPr><w:t>with</w:t></w:r><w:r><w:rPr><w:spacing w:val="13"/><w:w w:val="105"/></w:rPr><w:t xml:space="preserve"> </w:t></w:r><w:r><w:rPr><w:w w:val="105"/></w:rPr><w:t>the</w:t></w:r><w:r><w:rPr><w:spacing w:val="12"/><w:w w:val="105"/></w:rPr><w:t xml:space="preserve"> </w:t></w:r><w:r><w:rPr><w:w w:val="105"/></w:rPr><w:t>respective</w:t></w:r><w:r><w:rPr><w:spacing w:val="12"/><w:w w:val="105"/></w:rPr><w:t xml:space="preserve"> </w:t></w:r><w:r><w:rPr><w:w w:val="105"/></w:rPr><w:t>non</w:t></w:r><w:ins w:id="3032" w:author="Rivard, Christine" w:date="2015-03-27T15:57:00Z"><w:r><w:rPr><w:w w:val="105"/></w:rPr><w:t>-</w:t></w:r></w:ins><w:r><w:rPr><w:w w:val="105"/></w:rPr><w:t>missing</w:t></w:r><w:r><w:rPr><w:spacing w:val="12"/><w:w w:val="105"/></w:rPr><w:t xml:space="preserve"> </w:t></w:r><w:r><w:rPr><w:w w:val="105"/></w:rPr><w:t>observations</w:t></w:r><w:r><w:rPr><w:spacing w:val="13"/><w:w w:val="105"/></w:rPr><w:t xml:space="preserve"> </w:t></w:r><w:r><w:rPr><w:w w:val="105"/></w:rPr><w:t>in</w:t></w:r><w:r><w:rPr><w:spacing w:val="12"/><w:w w:val="105"/></w:rPr><w:t xml:space="preserve"> </w:t></w:r><w:r><w:rPr><w:w w:val="105"/></w:rPr><w:t>the</w:t></w:r><w:r><w:rPr><w:spacing w:val="13"/><w:w w:val="105"/></w:rPr><w:t xml:space="preserve"> </w:t></w:r><w:r><w:rPr><w:w w:val="105"/></w:rPr><w:t>original</w:t></w:r><w:r><w:rPr><w:spacing w:val="13"/><w:w w:val="105"/></w:rPr><w:t xml:space="preserve"> </w:t></w:r><w:r><w:rPr><w:w w:val="105"/></w:rPr><w:t>weather</w:t></w:r><w:r><w:rPr><w:spacing w:val="13"/><w:w w:val="105"/></w:rPr><w:t xml:space="preserve"> </w:t></w:r><w:r><w:rPr><w:w w:val="105"/></w:rPr><w:t>data</w:t></w:r><w:r><w:rPr><w:spacing w:val="12"/><w:w w:val="105"/></w:rPr><w:t xml:space="preserve"> </w:t></w:r><w:r><w:rPr><w:w w:val="105"/></w:rPr><w:t>file.</w:t></w:r><w:r><w:rPr><w:spacing w:val="38"/><w:w w:val="105"/></w:rPr><w:t xml:space="preserve"> </w:t></w:r><w:r><w:rPr><w:spacing w:val="38"/><w:w w:val="105"/></w:rPr></w:r><w:commentRangeEnd w:id="87"/><w:r><w:commentReference w:id="87"/></w:r><w:r><w:rPr><w:w w:val="105"/></w:rPr><w:t>There</w:t></w:r><w:r><w:rPr><w:w w:val="106"/></w:rPr><w:t xml:space="preserve"> </w:t></w:r><w:r><w:rPr><w:w w:val="105"/></w:rPr><w:t>is</w:t></w:r><w:r><w:rPr><w:spacing w:val="6"/><w:w w:val="105"/></w:rPr><w:t xml:space="preserve"> </w:t></w:r><w:ins w:id="3033" w:author="Rivard, Christine" w:date="2015-03-27T15:58:00Z"><w:r><w:rPr><w:spacing w:val="0"/><w:w w:val="105"/></w:rPr><w:t>currently</w:t></w:r></w:ins><w:ins w:id="3034" w:author="Rivard, Christine" w:date="2015-03-27T15:58:00Z"><w:r><w:rPr><w:spacing w:val="6"/><w:w w:val="105"/></w:rPr><w:t xml:space="preserve"> </w:t></w:r></w:ins><w:r><w:rPr><w:w w:val="105"/></w:rPr><w:t>no</w:t></w:r><w:r><w:rPr><w:spacing w:val="7"/><w:w w:val="105"/></w:rPr><w:t xml:space="preserve"> </w:t></w:r><w:r><w:rPr><w:w w:val="105"/></w:rPr><w:t>tool</w:t></w:r><w:del w:id="3035" w:author="Rivard, Christine" w:date="2015-03-27T15:58:00Z"><w:r><w:rPr><w:w w:val="105"/></w:rPr><w:delText>s</w:delText></w:r></w:del><w:r><w:rPr><w:spacing w:val="7"/><w:w w:val="105"/></w:rPr><w:t xml:space="preserve"> </w:t></w:r><w:del w:id="3036" w:author="Rivard, Christine" w:date="2015-03-27T15:58:00Z"><w:r><w:rPr><w:w w:val="105"/></w:rPr><w:delText>that</w:delText></w:r></w:del><w:del w:id="3037" w:author="Rivard, Christine" w:date="2015-03-27T15:58:00Z"><w:r><w:rPr><w:spacing w:val="7"/><w:w w:val="105"/></w:rPr><w:delText xml:space="preserve"> </w:delText></w:r></w:del><w:del w:id="3038" w:author="Rivard, Christine" w:date="2015-03-27T15:58:00Z"><w:r><w:rPr><w:w w:val="105"/></w:rPr><w:delText>are</w:delText></w:r></w:del><w:del w:id="3039" w:author="Rivard, Christine" w:date="2015-03-27T15:58:00Z"><w:r><w:rPr><w:spacing w:val="7"/><w:w w:val="105"/></w:rPr><w:delText xml:space="preserve"> </w:delText></w:r></w:del><w:del w:id="3040" w:author="Rivard, Christine" w:date="2015-03-27T15:58:00Z"><w:r><w:rPr><w:spacing w:val="0"/><w:w w:val="105"/></w:rPr><w:delText>currently</w:delText></w:r></w:del><w:del w:id="3041" w:author="Rivard, Christine" w:date="2015-03-27T15:58:00Z"><w:r><w:rPr><w:spacing w:val="6"/><w:w w:val="105"/></w:rPr><w:delText xml:space="preserve"> </w:delText></w:r></w:del><w:r><w:rPr><w:w w:val="105"/></w:rPr><w:t>provided</w:t></w:r><w:r><w:rPr><w:spacing w:val="7"/><w:w w:val="105"/></w:rPr><w:t xml:space="preserve"> </w:t></w:r><w:r><w:rPr><w:w w:val="105"/></w:rPr><w:t>in</w:t></w:r><w:r><w:rPr><w:spacing w:val="7"/><w:w w:val="105"/></w:rPr><w:t xml:space="preserve"> </w:t></w:r><w:r><w:rPr><w:w w:val="105"/></w:rPr><w:t>WHAT</w:t></w:r><w:r><w:rPr><w:spacing w:val="7"/><w:w w:val="105"/></w:rPr><w:t xml:space="preserve"> </w:t></w:r><w:r><w:rPr><w:w w:val="105"/></w:rPr><w:t>to</w:t></w:r><w:r><w:rPr><w:spacing w:val="7"/><w:w w:val="105"/></w:rPr><w:t xml:space="preserve"> </w:t></w:r><w:r><w:rPr><w:w w:val="105"/></w:rPr><w:t>directly</w:t></w:r><w:r><w:rPr><w:spacing w:val="6"/><w:w w:val="105"/></w:rPr><w:t xml:space="preserve"> </w:t></w:r><w:r><w:rPr><w:w w:val="105"/></w:rPr><w:t>analyze</w:t></w:r><w:r><w:rPr><w:spacing w:val="7"/><w:w w:val="105"/></w:rPr><w:t xml:space="preserve"> </w:t></w:r><w:r><w:rPr><w:w w:val="105"/></w:rPr><w:t>the</w:t></w:r><w:r><w:rPr><w:spacing w:val="7"/><w:w w:val="105"/></w:rPr><w:t xml:space="preserve"> </w:t></w:r><w:r><w:rPr><w:w w:val="105"/></w:rPr><w:t>results</w:t></w:r><w:r><w:rPr><w:spacing w:val="7"/><w:w w:val="105"/></w:rPr><w:t xml:space="preserve"> </w:t></w:r><w:r><w:rPr><w:w w:val="105"/></w:rPr><w:t>from</w:t></w:r><w:r><w:rPr><w:spacing w:val="7"/><w:w w:val="105"/></w:rPr><w:t xml:space="preserve"> </w:t></w:r><w:r><w:rPr><w:w w:val="105"/></w:rPr><w:t>the</w:t></w:r><w:r><w:rPr><w:spacing w:val="6"/><w:w w:val="105"/></w:rPr><w:t xml:space="preserve"> </w:t></w:r><w:r><w:rPr><w:w w:val="105"/></w:rPr><w:t>Jackknife</w:t></w:r><w:r><w:rPr><w:spacing w:val="28"/><w:w w:val="102"/></w:rPr><w:t xml:space="preserve"> </w:t></w:r><w:r><w:rPr><w:w w:val="105"/></w:rPr><w:t>procedure.</w:t></w:r><w:r><w:rPr><w:spacing w:val="14"/><w:w w:val="105"/></w:rPr><w:t xml:space="preserve"> </w:t></w:r><w:r><w:rPr><w:w w:val="105"/></w:rPr><w:t>However,</w:t></w:r><w:r><w:rPr><w:spacing w:val="0"/><w:w w:val="105"/></w:rPr><w:t xml:space="preserve"> </w:t></w:r><w:r><w:rPr><w:w w:val="105"/></w:rPr><w:t>all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source</w:t></w:r><w:r><w:rPr><w:spacing w:val="0"/><w:w w:val="105"/></w:rPr><w:t xml:space="preserve"> </w:t></w:r><w:r><w:rPr><w:w w:val="105"/></w:rPr><w:t>code</w:t></w:r><w:r><w:rPr><w:spacing w:val="0"/><w:w w:val="105"/></w:rPr><w:t xml:space="preserve"> </w:t></w:r><w:r><w:rPr><w:w w:val="105"/></w:rPr><w:t>that</w:t></w:r><w:r><w:rPr><w:spacing w:val="0"/><w:w w:val="105"/></w:rPr><w:t xml:space="preserve"> </w:t></w:r><w:r><w:rPr><w:w w:val="105"/></w:rPr><w:t>has</w:t></w:r><w:r><w:rPr><w:spacing w:val="0"/><w:w w:val="105"/></w:rPr><w:t xml:space="preserve"> </w:t></w:r><w:r><w:rPr><w:w w:val="105"/></w:rPr><w:t>been</w:t></w:r><w:r><w:rPr><w:spacing w:val="0"/><w:w w:val="105"/></w:rPr><w:t xml:space="preserve"> </w:t></w:r><w:del w:id="3042" w:author="Rivard, Christine" w:date="2015-03-27T15:59:00Z"><w:r><w:rPr><w:w w:val="105"/></w:rPr><w:delText>produced</w:delText></w:r></w:del><w:del w:id="3043" w:author="Rivard, Christine" w:date="2015-03-27T15:59:00Z"><w:r><w:rPr><w:spacing w:val="0"/><w:w w:val="105"/></w:rPr><w:delText xml:space="preserve"> </w:delText></w:r></w:del><w:ins w:id="3044" w:author="Rivard, Christine" w:date="2015-03-27T15:59:00Z"><w:r><w:rPr><w:w w:val="105"/></w:rPr><w:t>written?</w:t></w:r></w:ins><w:ins w:id="3045" w:author="Rivard, Christine" w:date="2015-03-27T15:59:00Z"><w:r><w:rPr><w:spacing w:val="0"/><w:w w:val="105"/></w:rPr><w:t xml:space="preserve"> </w:t></w:r></w:ins><w:r><w:rPr><w:w w:val="105"/></w:rPr><w:t>for</w:t></w:r><w:r><w:rPr><w:spacing w:val="0"/><w:w w:val="105"/></w:rPr><w:t xml:space="preserve"> the </w:t></w:r><w:r><w:rPr><w:w w:val="105"/></w:rPr><w:t>production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figures</w:t></w:r><w:r><w:rPr><w:spacing w:val="0"/><w:w w:val="105"/></w:rPr><w:t xml:space="preserve"> </w:t></w:r><w:r><w:rPr><w:w w:val="105"/></w:rPr><w:t xml:space="preserve">of </w:t></w:r><w:r><w:rPr></w:rPr><w:t>Section</w:t></w:r><w:r><w:rPr><w:spacing w:val="33"/></w:rPr><w:t xml:space="preserve"> </w:t></w:r><w:hyperlink w:anchor="_bookmark62"><w:r><w:rPr><w:rStyle w:val="InternetLink"/></w:rPr><w:t>8.4</w:t></w:r></w:hyperlink><w:r><w:rPr><w:spacing w:val="34"/></w:rPr><w:t xml:space="preserve"> </w:t></w:r><w:r><w:rPr></w:rPr><w:t>can</w:t></w:r><w:r><w:rPr><w:spacing w:val="35"/></w:rPr><w:t xml:space="preserve"> </w:t></w:r><w:r><w:rPr></w:rPr><w:t>be</w:t></w:r><w:r><w:rPr><w:spacing w:val="34"/></w:rPr><w:t xml:space="preserve"> </w:t></w:r><w:r><w:rPr></w:rPr><w:t>downloaded</w:t></w:r><w:r><w:rPr><w:spacing w:val="34"/></w:rPr><w:t xml:space="preserve"> </w:t></w:r><w:r><w:rPr></w:rPr><w:t>freely</w:t></w:r><w:r><w:rPr><w:spacing w:val="35"/></w:rPr><w:t xml:space="preserve"> </w:t></w:r><w:r><w:rPr></w:rPr><w:t>on</w:t></w:r><w:r><w:rPr><w:spacing w:val="34"/></w:rPr><w:t xml:space="preserve"> </w:t></w:r><w:r><w:rPr></w:rPr><w:t>GitHub</w:t></w:r><w:r><w:rPr><w:spacing w:val="35"/></w:rPr><w:t xml:space="preserve"> </w:t></w:r><w:r><w:rPr></w:rPr><w:t>at</w:t></w:r><w:r><w:rPr><w:spacing w:val="36"/></w:rPr><w:t xml:space="preserve"> </w:t></w:r><w:r><w:rPr><w:spacing w:val="0"/></w:rPr><w:t>(</w:t></w:r><w:hyperlink r:id="rId46"><w:r><w:rPr><w:rStyle w:val="InternetLink"/><w:rFonts w:ascii="MS Gothic" w:hAnsi="MS Gothic"/><w:spacing w:val="0"/></w:rPr><w:t>https://github.com/jnsebgosselin/WHAT</w:t></w:r></w:hyperlink><w:r><w:rPr><w:spacing w:val="0"/></w:rPr><w:t>).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Heading2"/><w:numPr><w:ilvl w:val="1"/><w:numId w:val="4"/></w:numPr><w:tabs><w:tab w:val="left" w:pos="1017" w:leader="none"/></w:tabs><w:spacing w:before="159" w:after="0"/><w:jc w:val="both"/><w:rPr><w:b w:val="false"/><w:b w:val="false"/><w:bCs w:val="false"/></w:rPr></w:pPr><w:bookmarkStart w:id="107" w:name="_bookmark62"/><w:bookmarkStart w:id="108" w:name="Monteregie_Est_Case_Study"/><w:bookmarkEnd w:id="107"/><w:bookmarkEnd w:id="108"/><w:r><w:rPr></w:rPr><w:t>Monteregie</w:t></w:r><w:r><w:rPr><w:spacing w:val="0"/></w:rPr><w:t xml:space="preserve"> </w:t></w:r><w:r><w:rPr></w:rPr><w:t>Est</w:t></w:r><w:r><w:rPr><w:spacing w:val="0"/></w:rPr><w:t xml:space="preserve"> </w:t></w:r><w:r><w:rPr></w:rPr><w:t>Case</w:t></w:r><w:r><w:rPr><w:spacing w:val="0"/></w:rPr><w:t xml:space="preserve"> </w:t></w:r><w:r><w:rPr></w:rPr><w:t>Study</w:t></w:r></w:p><w:p><w:pPr><w:pStyle w:val="TextBody"/><w:spacing w:lineRule="exact" w:line="288" w:before="220" w:after="0"/><w:ind w:left="106" w:right="106" w:firstLine="18"/><w:jc w:val="both"/><w:rPr></w:rPr></w:pPr><w:r><w:rPr><w:w w:val="105"/></w:rPr><w:t>The</w:t></w:r><w:r><w:rPr><w:spacing w:val="24"/><w:w w:val="105"/></w:rPr><w:t xml:space="preserve"> </w:t></w:r><w:r><w:rPr><w:spacing w:val="0"/><w:w w:val="105"/></w:rPr><w:t>Monteregie</w:t></w:r><w:r><w:rPr><w:spacing w:val="23"/><w:w w:val="105"/></w:rPr><w:t xml:space="preserve"> </w:t></w:r><w:r><w:rPr><w:w w:val="105"/></w:rPr><w:t>Est</w:t></w:r><w:r><w:rPr><w:spacing w:val="25"/><w:w w:val="105"/></w:rPr><w:t xml:space="preserve"> </w:t></w:r><w:r><w:rPr><w:w w:val="105"/></w:rPr><w:t>region</w:t></w:r><w:r><w:rPr><w:spacing w:val="24"/><w:w w:val="105"/></w:rPr><w:t xml:space="preserve"> </w:t></w:r><w:r><w:rPr><w:w w:val="105"/></w:rPr><w:t>is</w:t></w:r><w:r><w:rPr><w:spacing w:val="24"/><w:w w:val="105"/></w:rPr><w:t xml:space="preserve"> </w:t></w:r><w:r><w:rPr><w:w w:val="105"/></w:rPr><w:t>located</w:t></w:r><w:r><w:rPr><w:spacing w:val="23"/><w:w w:val="105"/></w:rPr><w:t xml:space="preserve"> </w:t></w:r><w:r><w:rPr><w:w w:val="105"/></w:rPr><w:t>in</w:t></w:r><w:r><w:rPr><w:spacing w:val="25"/><w:w w:val="105"/></w:rPr><w:t xml:space="preserve"> </w:t></w:r><w:r><w:rPr><w:w w:val="105"/></w:rPr><w:t>southern</w:t></w:r><w:r><w:rPr><w:spacing w:val="25"/><w:w w:val="105"/></w:rPr><w:t xml:space="preserve"> </w:t></w:r><w:r><w:rPr><w:w w:val="105"/></w:rPr><w:t>Quebec,</w:t></w:r><w:r><w:rPr><w:spacing w:val="24"/><w:w w:val="105"/></w:rPr><w:t xml:space="preserve"> </w:t></w:r><w:r><w:rPr><w:w w:val="105"/></w:rPr><w:t>Canada,</w:t></w:r><w:r><w:rPr><w:spacing w:val="24"/><w:w w:val="105"/></w:rPr><w:t xml:space="preserve"> </w:t></w:r><w:r><w:rPr><w:w w:val="105"/></w:rPr><w:t>on</w:t></w:r><w:r><w:rPr><w:spacing w:val="24"/><w:w w:val="105"/></w:rPr><w:t xml:space="preserve"> </w:t></w:r><w:r><w:rPr><w:w w:val="105"/></w:rPr><w:t>the</w:t></w:r><w:r><w:rPr><w:spacing w:val="25"/><w:w w:val="105"/></w:rPr><w:t xml:space="preserve"> </w:t></w:r><w:r><w:rPr><w:w w:val="105"/></w:rPr><w:t>south</w:t></w:r><w:r><w:rPr><w:spacing w:val="24"/><w:w w:val="105"/></w:rPr><w:t xml:space="preserve"> </w:t></w:r><w:r><w:rPr><w:w w:val="105"/></w:rPr><w:t>shore</w:t></w:r><w:r><w:rPr><w:spacing w:val="25"/><w:w w:val="105"/></w:rPr><w:t xml:space="preserve"> </w:t></w:r><w:r><w:rPr><w:w w:val="105"/></w:rPr><w:t>of</w:t></w:r><w:r><w:rPr><w:spacing w:val="23"/><w:w w:val="105"/></w:rPr><w:t xml:space="preserve"> </w:t></w:r><w:r><w:rPr><w:w w:val="105"/></w:rPr><w:t>the</w:t></w:r><w:r><w:rPr><w:spacing w:val="25"/><w:w w:val="105"/></w:rPr><w:t xml:space="preserve"> </w:t></w:r><w:r><w:rPr><w:w w:val="105"/></w:rPr><w:t>St.</w:t></w:r><w:r><w:rPr><w:spacing w:val="29"/><w:w w:val="111"/></w:rPr><w:t xml:space="preserve"> </w:t></w:r><w:r><w:rPr><w:w w:val="105"/></w:rPr><w:t>Lawrence</w:t></w:r><w:r><w:rPr><w:spacing w:val="16"/><w:w w:val="105"/></w:rPr><w:t xml:space="preserve"> </w:t></w:r><w:r><w:rPr><w:w w:val="105"/></w:rPr><w:t>River.</w:t></w:r><w:r><w:rPr><w:spacing w:val="45"/><w:w w:val="105"/></w:rPr><w:t xml:space="preserve"> </w:t></w:r><w:r><w:rPr><w:w w:val="105"/></w:rPr><w:t>It</w:t></w:r><w:r><w:rPr><w:spacing w:val="17"/><w:w w:val="105"/></w:rPr><w:t xml:space="preserve"> </w:t></w:r><w:r><w:rPr><w:spacing w:val="0"/><w:w w:val="105"/></w:rPr><w:t>covers</w:t></w:r><w:r><w:rPr><w:spacing w:val="18"/><w:w w:val="105"/></w:rPr><w:t xml:space="preserve"> </w:t></w:r><w:r><w:rPr><w:w w:val="105"/></w:rPr><w:t>a</w:t></w:r><w:r><w:rPr><w:spacing w:val="18"/><w:w w:val="105"/></w:rPr><w:t xml:space="preserve"> </w:t></w:r><w:r><w:rPr><w:w w:val="105"/></w:rPr><w:t>total</w:t></w:r><w:r><w:rPr><w:spacing w:val="18"/><w:w w:val="105"/></w:rPr><w:t xml:space="preserve"> </w:t></w:r><w:r><w:rPr><w:w w:val="105"/></w:rPr><w:t>area</w:t></w:r><w:r><w:rPr><w:spacing w:val="17"/><w:w w:val="105"/></w:rPr><w:t xml:space="preserve"> </w:t></w:r><w:r><w:rPr><w:w w:val="105"/></w:rPr><w:t>of</w:t></w:r><w:r><w:rPr><w:spacing w:val="18"/><w:w w:val="105"/></w:rPr><w:t xml:space="preserve"> </w:t></w:r><w:r><w:rPr><w:spacing w:val="0"/><w:w w:val="105"/></w:rPr><w:t>9032</w:t></w:r><w:r><w:rPr><w:spacing w:val="18"/><w:w w:val="105"/></w:rPr><w:t xml:space="preserve"> </w:t></w:r><w:r><w:rPr><w:spacing w:val="2"/><w:w w:val="105"/></w:rPr><w:t>km</w:t></w:r><w:r><w:rPr><w:rFonts w:ascii="PMingLiU" w:hAnsi="PMingLiU"/><w:spacing w:val="1"/><w:w w:val="105"/><w:position w:val="9"/><w:sz w:val="16"/></w:rPr><w:t>2</w:t></w:r><w:r><w:rPr><w:spacing w:val="1"/><w:w w:val="105"/></w:rPr><w:t>,</w:t></w:r><w:r><w:rPr><w:spacing w:val="17"/><w:w w:val="105"/></w:rPr><w:t xml:space="preserve"> </w:t></w:r><w:r><w:rPr><w:w w:val="105"/></w:rPr><w:t>from</w:t></w:r><w:r><w:rPr><w:spacing w:val="18"/><w:w w:val="105"/></w:rPr><w:t xml:space="preserve"> </w:t></w:r><w:r><w:rPr><w:w w:val="105"/></w:rPr><w:t>the</w:t></w:r><w:r><w:rPr><w:spacing w:val="18"/><w:w w:val="105"/></w:rPr><w:t xml:space="preserve"> </w:t></w:r><w:r><w:rPr><w:w w:val="105"/></w:rPr><w:t>St.</w:t></w:r><w:r><w:rPr><w:spacing w:val="44"/><w:w w:val="105"/></w:rPr><w:t xml:space="preserve"> </w:t></w:r><w:r><w:rPr><w:spacing w:val="0"/><w:w w:val="105"/></w:rPr><w:t>Lawrence</w:t></w:r><w:r><w:rPr><w:spacing w:val="18"/><w:w w:val="105"/></w:rPr><w:t xml:space="preserve"> </w:t></w:r><w:r><w:rPr><w:w w:val="105"/></w:rPr><w:t>River</w:t></w:r><w:r><w:rPr><w:spacing w:val="18"/><w:w w:val="105"/></w:rPr><w:t xml:space="preserve"> </w:t></w:r><w:r><w:rPr><w:w w:val="105"/></w:rPr><w:t>at</w:t></w:r><w:r><w:rPr><w:spacing w:val="17"/><w:w w:val="105"/></w:rPr><w:t xml:space="preserve"> </w:t></w:r><w:r><w:rPr><w:w w:val="105"/></w:rPr><w:t>its</w:t></w:r><w:r><w:rPr><w:spacing w:val="18"/><w:w w:val="105"/></w:rPr><w:t xml:space="preserve"> </w:t></w:r><w:r><w:rPr><w:w w:val="105"/></w:rPr><w:t>northern</w:t></w:r><w:r><w:rPr><w:spacing w:val="35"/><w:w w:val="109"/></w:rPr><w:t xml:space="preserve"> </w:t></w:r><w:r><w:rPr><w:w w:val="105"/></w:rPr><w:t>limit</w:t></w:r><w:r><w:rPr><w:spacing w:val="25"/><w:w w:val="105"/></w:rPr><w:t xml:space="preserve"> </w:t></w:r><w:r><w:rPr><w:w w:val="105"/></w:rPr><w:t>to</w:t></w:r><w:r><w:rPr><w:spacing w:val="26"/><w:w w:val="105"/></w:rPr><w:t xml:space="preserve"> </w:t></w:r><w:r><w:rPr><w:w w:val="105"/></w:rPr><w:t>the</w:t></w:r><w:r><w:rPr><w:spacing w:val="26"/><w:w w:val="105"/></w:rPr><w:t xml:space="preserve"> </w:t></w:r><w:r><w:rPr><w:w w:val="105"/></w:rPr><w:t>border</w:t></w:r><w:r><w:rPr><w:spacing w:val="25"/><w:w w:val="105"/></w:rPr><w:t xml:space="preserve"> </w:t></w:r><w:r><w:rPr><w:w w:val="105"/></w:rPr><w:t>of</w:t></w:r><w:r><w:rPr><w:spacing w:val="26"/><w:w w:val="105"/></w:rPr><w:t xml:space="preserve"> </w:t></w:r><w:r><w:rPr><w:w w:val="105"/></w:rPr><w:t>the</w:t></w:r><w:r><w:rPr><w:spacing w:val="25"/><w:w w:val="105"/></w:rPr><w:t xml:space="preserve"> </w:t></w:r><w:r><w:rPr><w:w w:val="105"/></w:rPr><w:t>United</w:t></w:r><w:r><w:rPr><w:spacing w:val="26"/><w:w w:val="105"/></w:rPr><w:t xml:space="preserve"> </w:t></w:r><w:r><w:rPr><w:w w:val="105"/></w:rPr><w:t>States</w:t></w:r><w:r><w:rPr><w:spacing w:val="25"/><w:w w:val="105"/></w:rPr><w:t xml:space="preserve"> </w:t></w:r><w:r><w:rPr><w:w w:val="105"/></w:rPr><w:t>(states</w:t></w:r><w:r><w:rPr><w:spacing w:val="24"/><w:w w:val="105"/></w:rPr><w:t xml:space="preserve"> </w:t></w:r><w:r><w:rPr><w:w w:val="105"/></w:rPr><w:t>of</w:t></w:r><w:r><w:rPr><w:spacing w:val="26"/><w:w w:val="105"/></w:rPr><w:t xml:space="preserve"> </w:t></w:r><w:r><w:rPr><w:w w:val="105"/></w:rPr><w:t>New</w:t></w:r><w:r><w:rPr><w:spacing w:val="26"/><w:w w:val="105"/></w:rPr><w:t xml:space="preserve"> </w:t></w:r><w:r><w:rPr><w:w w:val="105"/></w:rPr><w:t>York</w:t></w:r><w:r><w:rPr><w:spacing w:val="26"/><w:w w:val="105"/></w:rPr><w:t xml:space="preserve"> </w:t></w:r><w:r><w:rPr><w:w w:val="105"/></w:rPr><w:t>and</w:t></w:r><w:r><w:rPr><w:spacing w:val="26"/><w:w w:val="105"/></w:rPr><w:t xml:space="preserve"> </w:t></w:r><w:r><w:rPr><w:w w:val="105"/></w:rPr><w:t>Vermont)</w:t></w:r><w:r><w:rPr><w:spacing w:val="27"/><w:w w:val="105"/></w:rPr><w:t xml:space="preserve"> </w:t></w:r><w:r><w:rPr><w:w w:val="105"/></w:rPr><w:t>at</w:t></w:r><w:r><w:rPr><w:spacing w:val="26"/><w:w w:val="105"/></w:rPr><w:t xml:space="preserve"> </w:t></w:r><w:r><w:rPr><w:w w:val="105"/></w:rPr><w:t>its</w:t></w:r><w:r><w:rPr><w:spacing w:val="26"/><w:w w:val="105"/></w:rPr><w:t xml:space="preserve"> </w:t></w:r><w:r><w:rPr><w:w w:val="105"/></w:rPr><w:t>southern</w:t></w:r><w:r><w:rPr><w:spacing w:val="27"/><w:w w:val="105"/></w:rPr><w:t xml:space="preserve"> </w:t></w:r><w:r><w:rPr><w:w w:val="105"/></w:rPr><w:t>limit</w:t></w:r><w:r><w:rPr><w:w w:val="107"/></w:rPr><w:t xml:space="preserve"> </w:t></w:r><w:r><w:rPr><w:w w:val="105"/></w:rPr><w:t>(see</w:t></w:r><w:r><w:rPr><w:spacing w:val="6"/><w:w w:val="105"/></w:rPr><w:t xml:space="preserve"> </w:t></w:r><w:r><w:rPr><w:w w:val="105"/></w:rPr><w:t>Figure</w:t></w:r><w:r><w:rPr><w:spacing w:val="8"/><w:w w:val="105"/></w:rPr><w:t xml:space="preserve"> </w:t></w:r><w:r><w:rPr><w:w w:val="105"/></w:rPr><w:t>X).</w:t></w:r></w:p><w:p><w:pPr><w:pStyle w:val="TextBody"/><w:spacing w:lineRule="auto" w:line="249" w:before="7" w:after="0"/><w:ind w:left="125" w:right="147" w:firstLine="359"/><w:jc w:val="both"/><w:rPr></w:rPr></w:pPr><w:r><w:rPr><w:w w:val="105"/></w:rPr><w:t>This</w:t></w:r><w:r><w:rPr><w:spacing w:val="0"/><w:w w:val="105"/></w:rPr><w:t xml:space="preserve"> </w:t></w:r><w:r><w:rPr><w:w w:val="105"/></w:rPr><w:t>region</w:t></w:r><w:r><w:rPr><w:spacing w:val="0"/><w:w w:val="105"/></w:rPr><w:t xml:space="preserve"> </w:t></w:r><w:r><w:rPr><w:w w:val="105"/></w:rPr><w:t>has</w:t></w:r><w:r><w:rPr><w:spacing w:val="0"/><w:w w:val="105"/></w:rPr><w:t xml:space="preserve"> been </w:t></w:r><w:r><w:rPr><w:w w:val="105"/></w:rPr><w:t>the</w:t></w:r><w:r><w:rPr><w:spacing w:val="0"/><w:w w:val="105"/></w:rPr><w:t xml:space="preserve"> </w:t></w:r><w:r><w:rPr><w:w w:val="105"/></w:rPr><w:t>subject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an</w:t></w:r><w:r><w:rPr><w:spacing w:val="0"/><w:w w:val="105"/></w:rPr><w:t xml:space="preserve"> </w:t></w:r><w:r><w:rPr><w:w w:val="105"/></w:rPr><w:t>extensive</w:t></w:r><w:r><w:rPr><w:spacing w:val="0"/><w:w w:val="105"/></w:rPr><w:t xml:space="preserve"> </w:t></w:r><w:r><w:rPr><w:w w:val="105"/></w:rPr><w:t>characterization</w:t></w:r><w:r><w:rPr><w:spacing w:val="0"/><w:w w:val="105"/></w:rPr><w:t xml:space="preserve"> </w:t></w:r><w:r><w:rPr><w:w w:val="105"/></w:rPr><w:t>project</w:t></w:r><w:r><w:rPr><w:spacing w:val="0"/><w:w w:val="105"/></w:rPr><w:t xml:space="preserve"> </w:t></w:r><w:r><w:rPr><w:w w:val="105"/></w:rPr><w:t>within</w:t></w:r><w:r><w:rPr><w:spacing w:val="0"/><w:w w:val="105"/></w:rPr><w:t xml:space="preserve"> </w:t></w:r><w:r><w:rPr><w:w w:val="105"/></w:rPr><w:t>the</w:t></w:r><w:r><w:rPr><w:spacing w:val="0"/><w:w w:val="105"/></w:rPr><w:t xml:space="preserve"> ‘‘Programme</w:t></w:r><w:r><w:rPr><w:spacing w:val="26"/><w:w w:val="101"/></w:rPr><w:t xml:space="preserve"> </w:t></w:r><w:r><w:rPr><w:w w:val="105"/></w:rPr><w:t>d’acquisition</w:t></w:r><w:r><w:rPr><w:spacing w:val="0"/><w:w w:val="105"/></w:rPr><w:t xml:space="preserve"> </w:t></w:r><w:r><w:rPr><w:w w:val="105"/></w:rPr><w:t>de</w:t></w:r><w:r><w:rPr><w:spacing w:val="0"/><w:w w:val="105"/></w:rPr><w:t xml:space="preserve"> </w:t></w:r><w:r><w:rPr><w:w w:val="105"/></w:rPr><w:t>connaissances</w:t></w:r><w:r><w:rPr><w:spacing w:val="0"/><w:w w:val="105"/></w:rPr><w:t xml:space="preserve"> </w:t></w:r><w:r><w:rPr><w:w w:val="105"/></w:rPr><w:t>sur</w:t></w:r><w:r><w:rPr><w:spacing w:val="0"/><w:w w:val="105"/></w:rPr><w:t xml:space="preserve"> </w:t></w:r><w:r><w:rPr><w:w w:val="105"/></w:rPr><w:t>les</w:t></w:r><w:r><w:rPr><w:spacing w:val="0"/><w:w w:val="105"/></w:rPr><w:t xml:space="preserve"> </w:t></w:r><w:r><w:rPr><w:w w:val="105"/></w:rPr><w:t>eaux</w:t></w:r><w:r><w:rPr><w:spacing w:val="0"/><w:w w:val="105"/></w:rPr><w:t xml:space="preserve"> </w:t></w:r><w:r><w:rPr><w:w w:val="105"/></w:rPr><w:t>souterrain</w:t></w:r><w:r><w:rPr><w:spacing w:val="1"/><w:w w:val="105"/></w:rPr><w:t>e</w:t></w:r><w:r><w:rPr><w:w w:val="105"/></w:rPr><w:t>s</w:t></w:r><w:r><w:rPr><w:spacing w:val="0"/><w:w w:val="105"/></w:rPr><w:t xml:space="preserve"> </w:t></w:r><w:r><w:rPr><w:w w:val="105"/></w:rPr><w:t>du</w:t></w:r><w:r><w:rPr><w:spacing w:val="0"/><w:w w:val="105"/></w:rPr><w:t xml:space="preserve"> </w:t></w:r><w:r><w:rPr><w:w w:val="105"/></w:rPr><w:t>Q</w:t></w:r><w:r><w:rPr><w:spacing w:val="0"/><w:w w:val="105"/></w:rPr><w:t>u´</w:t></w:r><w:r><w:rPr><w:w w:val="105"/></w:rPr><w:t>ebec’’</w:t></w:r><w:r><w:rPr><w:spacing w:val="0"/><w:w w:val="105"/></w:rPr><w:t xml:space="preserve"> </w:t></w:r><w:r><w:rPr><w:w w:val="105"/></w:rPr><w:t>(PACES)</w:t></w:r><w:r><w:rPr><w:spacing w:val="0"/><w:w w:val="105"/></w:rPr><w:t xml:space="preserve"> </w:t></w:r><w:r><w:rPr><w:w w:val="105"/></w:rPr><w:t>whose</w:t></w:r><w:r><w:rPr><w:spacing w:val="0"/><w:w w:val="105"/></w:rPr><w:t xml:space="preserve"> </w:t></w:r><w:r><w:rPr><w:w w:val="105"/></w:rPr><w:t>main</w:t></w:r><w:r><w:rPr><w:spacing w:val="0"/><w:w w:val="105"/></w:rPr><w:t xml:space="preserve"> </w:t></w:r><w:r><w:rPr><w:w w:val="105"/></w:rPr><w:t>objec</w:t></w:r><w:r><w:rPr><w:spacing w:val="0"/><w:w w:val="105"/></w:rPr><w:t>t</w:t></w:r><w:r><w:rPr><w:w w:val="105"/></w:rPr><w:t>ive</w:t></w:r><w:r><w:rPr><w:w w:val="97"/></w:rPr><w:t xml:space="preserve"> </w:t></w:r><w:r><w:rPr><w:w w:val="105"/></w:rPr><w:t>was</w:t></w:r><w:r><w:rPr><w:spacing w:val="2"/><w:w w:val="105"/></w:rPr><w:t xml:space="preserve"> </w:t></w:r><w:r><w:rPr><w:w w:val="105"/></w:rPr><w:t>to</w:t></w:r><w:r><w:rPr><w:spacing w:val="2"/><w:w w:val="105"/></w:rPr><w:t xml:space="preserve"> </w:t></w:r><w:r><w:rPr><w:w w:val="105"/></w:rPr><w:t>prepare</w:t></w:r><w:r><w:rPr><w:spacing w:val="2"/><w:w w:val="105"/></w:rPr><w:t xml:space="preserve"> </w:t></w:r><w:r><w:rPr><w:w w:val="105"/></w:rPr><w:t>a</w:t></w:r><w:r><w:rPr><w:spacing w:val="2"/><w:w w:val="105"/></w:rPr><w:t xml:space="preserve"> </w:t></w:r><w:r><w:rPr><w:w w:val="105"/></w:rPr><w:t>realistic</w:t></w:r><w:r><w:rPr><w:spacing w:val="2"/><w:w w:val="105"/></w:rPr><w:t xml:space="preserve"> </w:t></w:r><w:r><w:rPr><w:w w:val="105"/></w:rPr><w:t>and</w:t></w:r><w:r><w:rPr><w:spacing w:val="3"/><w:w w:val="105"/></w:rPr><w:t xml:space="preserve"> </w:t></w:r><w:r><w:rPr><w:w w:val="105"/></w:rPr><w:t>concrete</w:t></w:r><w:r><w:rPr><w:spacing w:val="3"/><w:w w:val="105"/></w:rPr><w:t xml:space="preserve"> </w:t></w:r><w:r><w:rPr><w:w w:val="105"/></w:rPr><w:t>picture</w:t></w:r><w:r><w:rPr><w:spacing w:val="2"/><w:w w:val="105"/></w:rPr><w:t xml:space="preserve"> </w:t></w:r><w:r><w:rPr><w:w w:val="105"/></w:rPr><w:t>of</w:t></w:r><w:r><w:rPr><w:spacing w:val="2"/><w:w w:val="105"/></w:rPr><w:t xml:space="preserve"> </w:t></w:r><w:r><w:rPr><w:w w:val="105"/></w:rPr><w:t>the</w:t></w:r><w:r><w:rPr><w:spacing w:val="3"/><w:w w:val="105"/></w:rPr><w:t xml:space="preserve"> </w:t></w:r><w:r><w:rPr><w:w w:val="105"/></w:rPr><w:t>groundwater</w:t></w:r><w:r><w:rPr><w:spacing w:val="3"/><w:w w:val="105"/></w:rPr><w:t xml:space="preserve"> </w:t></w:r><w:r><w:rPr><w:w w:val="105"/></w:rPr><w:t>resources</w:t></w:r><w:r><w:rPr><w:spacing w:val="2"/><w:w w:val="105"/></w:rPr><w:t xml:space="preserve"> </w:t></w:r><w:r><w:rPr><w:w w:val="105"/></w:rPr><w:t>for</w:t></w:r><w:r><w:rPr><w:spacing w:val="3"/><w:w w:val="105"/></w:rPr><w:t xml:space="preserve"> </w:t></w:r><w:r><w:rPr><w:w w:val="105"/></w:rPr><w:t>the</w:t></w:r><w:r><w:rPr><w:spacing w:val="3"/><w:w w:val="105"/></w:rPr><w:t xml:space="preserve"> </w:t></w:r><w:r><w:rPr><w:w w:val="105"/></w:rPr><w:t>region</w:t></w:r><w:r><w:rPr><w:spacing w:val="2"/><w:w w:val="105"/></w:rPr><w:t xml:space="preserve"> </w:t></w:r><w:hyperlink w:anchor="_bookmark86"><w:r><w:rPr><w:rStyle w:val="InternetLink"/><w:w w:val="105"/></w:rPr><w:t>(Carrier</w:t></w:r></w:hyperlink><w:r><w:rPr><w:w w:val="105"/></w:rPr><w:t xml:space="preserve"> </w:t></w:r><w:hyperlink w:anchor="_bookmark86"><w:r><w:rPr><w:rStyle w:val="InternetLink"/><w:w w:val="105"/></w:rPr><w:t>et</w:t></w:r><w:r><w:rPr><w:rStyle w:val="InternetLink"/><w:spacing w:val="7"/><w:w w:val="105"/></w:rPr><w:t xml:space="preserve"> </w:t></w:r><w:r><w:rPr><w:rStyle w:val="InternetLink"/><w:w w:val="105"/></w:rPr><w:t>al.,</w:t></w:r></w:hyperlink><w:r><w:rPr><w:spacing w:val="7"/><w:w w:val="105"/></w:rPr><w:t xml:space="preserve"> </w:t></w:r><w:hyperlink w:anchor="_bookmark86"><w:r><w:rPr><w:rStyle w:val="InternetLink"/><w:w w:val="105"/></w:rPr><w:t>2013).</w:t></w:r></w:hyperlink></w:p><w:p><w:pPr><w:pStyle w:val="Normal"/><w:spacing w:before="4" w:after="0"/><w:rPr><w:rFonts w:ascii="Times New Roman" w:hAnsi="Times New Roman" w:eastAsia="Times New Roman" w:cs="Times New Roman"/><w:sz w:val="32"/><w:szCs w:val="32"/></w:rPr></w:pPr><w:r><w:rPr><w:rFonts w:eastAsia="Times New Roman" w:cs="Times New Roman" w:ascii="Times New Roman" w:hAnsi="Times New Roman"/><w:sz w:val="32"/><w:szCs w:val="32"/></w:rPr></w:r></w:p><w:p><w:pPr><w:pStyle w:val="Heading3"/><w:numPr><w:ilvl w:val="2"/><w:numId w:val="4"/></w:numPr><w:tabs><w:tab w:val="left" w:pos="1121" w:leader="none"/></w:tabs><w:ind w:left="1120" w:hanging="987"/><w:jc w:val="both"/><w:rPr><w:b w:val="false"/><w:b w:val="false"/><w:bCs w:val="false"/></w:rPr></w:pPr><w:bookmarkStart w:id="109" w:name="Materials_and_Method"/><w:bookmarkStart w:id="110" w:name="_bookmark63"/><w:bookmarkEnd w:id="109"/><w:bookmarkEnd w:id="110"/><w:r><w:rPr></w:rPr><w:t>Materials</w:t></w:r><w:r><w:rPr><w:spacing w:val="0"/></w:rPr><w:t xml:space="preserve"> </w:t></w:r><w:r><w:rPr></w:rPr><w:t>and</w:t></w:r><w:r><w:rPr><w:spacing w:val="0"/></w:rPr><w:t xml:space="preserve"> </w:t></w:r><w:r><w:rPr></w:rPr><w:t>Method</w:t></w:r></w:p><w:p><w:pPr><w:pStyle w:val="TextBody"/><w:spacing w:lineRule="auto" w:line="249" w:before="158" w:after="0"/><w:ind w:left="133" w:right="145" w:hanging="9"/><w:jc w:val="both"/><w:rPr></w:rPr></w:pPr><w:r><w:rPr><w:w w:val="105"/></w:rPr><w:t>The</w:t></w:r><w:r><w:rPr><w:spacing w:val="11"/><w:w w:val="105"/></w:rPr><w:t xml:space="preserve"> </w:t></w:r><w:r><w:rPr><w:w w:val="105"/></w:rPr><w:t>climate</w:t></w:r><w:r><w:rPr><w:spacing w:val="12"/><w:w w:val="105"/></w:rPr><w:t xml:space="preserve"> </w:t></w:r><w:r><w:rPr><w:w w:val="105"/></w:rPr><w:t>is</w:t></w:r><w:r><w:rPr><w:spacing w:val="11"/><w:w w:val="105"/></w:rPr><w:t xml:space="preserve"> </w:t></w:r><w:r><w:rPr><w:w w:val="105"/></w:rPr><w:t>characterized</w:t></w:r><w:r><w:rPr><w:spacing w:val="11"/><w:w w:val="105"/></w:rPr><w:t xml:space="preserve"> </w:t></w:r><w:r><w:rPr><w:w w:val="105"/></w:rPr><w:t>by</w:t></w:r><w:r><w:rPr><w:spacing w:val="11"/><w:w w:val="105"/></w:rPr><w:t xml:space="preserve"> </w:t></w:r><w:r><w:rPr><w:w w:val="105"/></w:rPr><w:t>significant</w:t></w:r><w:r><w:rPr><w:spacing w:val="13"/><w:w w:val="105"/></w:rPr><w:t xml:space="preserve"> </w:t></w:r><w:r><w:rPr><w:w w:val="105"/></w:rPr><w:t>seasonal</w:t></w:r><w:r><w:rPr><w:spacing w:val="12"/><w:w w:val="105"/></w:rPr><w:t xml:space="preserve"> </w:t></w:r><w:r><w:rPr><w:spacing w:val="0"/><w:w w:val="105"/></w:rPr><w:t>differences</w:t></w:r><w:r><w:rPr><w:spacing w:val="12"/><w:w w:val="105"/></w:rPr><w:t xml:space="preserve"> </w:t></w:r><w:r><w:rPr><w:w w:val="105"/></w:rPr><w:t>in</w:t></w:r><w:r><w:rPr><w:spacing w:val="11"/><w:w w:val="105"/></w:rPr><w:t xml:space="preserve"> </w:t></w:r><w:r><w:rPr><w:w w:val="105"/></w:rPr><w:t>temperature,</w:t></w:r><w:r><w:rPr><w:spacing w:val="11"/><w:w w:val="105"/></w:rPr><w:t xml:space="preserve"> </w:t></w:r><w:r><w:rPr><w:w w:val="105"/></w:rPr><w:t>resulting</w:t></w:r><w:r><w:rPr><w:spacing w:val="11"/><w:w w:val="105"/></w:rPr><w:t xml:space="preserve"> </w:t></w:r><w:r><w:rPr><w:w w:val="105"/></w:rPr><w:t>in</w:t></w:r><w:r><w:rPr><w:spacing w:val="11"/><w:w w:val="105"/></w:rPr><w:t xml:space="preserve"> </w:t></w:r><w:r><w:rPr><w:w w:val="105"/></w:rPr><w:t>warm</w:t></w:r><w:r><w:rPr><w:spacing w:val="20"/><w:w w:val="104"/></w:rPr><w:t xml:space="preserve"> </w:t></w:r><w:r><w:rPr><w:w w:val="105"/></w:rPr><w:t>summers</w:t></w:r><w:r><w:rPr><w:spacing w:val="6"/><w:w w:val="105"/></w:rPr><w:t xml:space="preserve"> </w:t></w:r><w:r><w:rPr><w:spacing w:val="0"/><w:w w:val="105"/></w:rPr><w:t>and</w:t></w:r><w:r><w:rPr><w:spacing w:val="5"/><w:w w:val="105"/></w:rPr><w:t xml:space="preserve"> </w:t></w:r><w:r><w:rPr><w:w w:val="105"/></w:rPr><w:t>cold</w:t></w:r><w:r><w:rPr><w:spacing w:val="5"/><w:w w:val="105"/></w:rPr><w:t xml:space="preserve"> </w:t></w:r><w:r><w:rPr><w:w w:val="105"/></w:rPr><w:t>winters.</w:t></w:r><w:r><w:rPr><w:spacing w:val="29"/><w:w w:val="105"/></w:rPr><w:t xml:space="preserve"> </w:t></w:r><w:r><w:rPr><w:w w:val="105"/></w:rPr><w:t>Precipitation,</w:t></w:r><w:r><w:rPr><w:spacing w:val="7"/><w:w w:val="105"/></w:rPr><w:t xml:space="preserve"> </w:t></w:r><w:r><w:rPr><w:w w:val="105"/></w:rPr><w:t>as</w:t></w:r><w:r><w:rPr><w:spacing w:val="6"/><w:w w:val="105"/></w:rPr><w:t xml:space="preserve"> </w:t></w:r><w:r><w:rPr><w:spacing w:val="0"/><w:w w:val="105"/></w:rPr><w:t>rain</w:t></w:r><w:r><w:rPr><w:spacing w:val="5"/><w:w w:val="105"/></w:rPr><w:t xml:space="preserve"> </w:t></w:r><w:r><w:rPr><w:w w:val="105"/></w:rPr><w:t>or</w:t></w:r><w:r><w:rPr><w:spacing w:val="5"/><w:w w:val="105"/></w:rPr><w:t xml:space="preserve"> </w:t></w:r><w:r><w:rPr><w:w w:val="105"/></w:rPr><w:t>snow,</w:t></w:r><w:r><w:rPr><w:spacing w:val="6"/><w:w w:val="105"/></w:rPr><w:t xml:space="preserve"> </w:t></w:r><w:r><w:rPr><w:w w:val="105"/></w:rPr><w:t>are</w:t></w:r><w:r><w:rPr><w:spacing w:val="5"/><w:w w:val="105"/></w:rPr><w:t xml:space="preserve"> </w:t></w:r><w:r><w:rPr><w:w w:val="105"/></w:rPr><w:t>distributed</w:t></w:r><w:r><w:rPr><w:spacing w:val="5"/><w:w w:val="105"/></w:rPr><w:t xml:space="preserve"> </w:t></w:r><w:r><w:rPr><w:w w:val="105"/></w:rPr><w:t>rather</w:t></w:r><w:r><w:rPr><w:spacing w:val="6"/><w:w w:val="105"/></w:rPr><w:t xml:space="preserve"> </w:t></w:r><w:r><w:rPr><w:w w:val="105"/></w:rPr><w:t>evenly</w:t></w:r><w:r><w:rPr><w:spacing w:val="6"/><w:w w:val="105"/></w:rPr><w:t xml:space="preserve"> </w:t></w:r><w:r><w:rPr><w:w w:val="105"/></w:rPr><w:t>throughout</w:t></w:r><w:r><w:rPr><w:spacing w:val="25"/><w:w w:val="107"/></w:rPr><w:t xml:space="preserve"> </w:t></w:r><w:r><w:rPr><w:w w:val="105"/></w:rPr><w:t>the</w:t></w:r><w:r><w:rPr><w:spacing w:val="29"/><w:w w:val="105"/></w:rPr><w:t xml:space="preserve"> </w:t></w:r><w:r><w:rPr><w:w w:val="105"/></w:rPr><w:t>year.</w:t></w:r></w:p><w:p><w:pPr><w:pStyle w:val="TextBody"/><w:spacing w:lineRule="auto" w:line="249"/><w:ind w:left="133" w:right="119" w:firstLine="351"/><w:jc w:val="both"/><w:rPr></w:rPr></w:pPr><w:r><mc:AlternateContent><mc:Choice Requires="wpg"><w:drawing><wp:anchor behindDoc="1" distT="0" distB="0" distL="114300" distR="114300" simplePos="0" locked="0" layoutInCell="1" allowOverlap="1" relativeHeight="54" wp14:anchorId="493A13B6"><wp:simplePos x="0" y="0"/><wp:positionH relativeFrom="page"><wp:posOffset>1567180</wp:posOffset></wp:positionH><wp:positionV relativeFrom="paragraph"><wp:posOffset>1057275</wp:posOffset></wp:positionV><wp:extent cx="45720" cy="1905"/><wp:effectExtent l="5080" t="9525" r="6985" b="8255"/><wp:wrapNone/><wp:docPr id="69" name="Group 565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1" h="1"><a:moveTo><a:pt x="0" y="0"/></a:moveTo><a:lnTo><a:pt x="70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565" style="position:absolute;margin-left:123.4pt;margin-top:83.25pt;width:3.55pt;height:0.1pt" coordorigin="2468,1665" coordsize="71,2"></v:group></w:pict></mc:Fallback></mc:AlternateContent><mc:AlternateContent><mc:Choice Requires="wpg"><w:drawing><wp:anchor behindDoc="1" distT="0" distB="0" distL="114300" distR="114300" simplePos="0" locked="0" layoutInCell="1" allowOverlap="1" relativeHeight="55" wp14:anchorId="783E1F56"><wp:simplePos x="0" y="0"/><wp:positionH relativeFrom="page"><wp:posOffset>2150745</wp:posOffset></wp:positionH><wp:positionV relativeFrom="paragraph"><wp:posOffset>1057275</wp:posOffset></wp:positionV><wp:extent cx="45720" cy="1905"/><wp:effectExtent l="7620" t="9525" r="13970" b="8255"/><wp:wrapNone/><wp:docPr id="70" name="Group 563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2" h="1"><a:moveTo><a:pt x="0" y="0"/></a:moveTo><a:lnTo><a:pt x="71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563" style="position:absolute;margin-left:169.35pt;margin-top:83.25pt;width:3.55pt;height:0.1pt" coordorigin="3387,1665" coordsize="71,2"></v:group></w:pict></mc:Fallback></mc:AlternateContent></w:r><w:r><w:rPr><w:w w:val="105"/></w:rPr><w:t>Among</w:t></w:r><w:r><w:rPr><w:spacing w:val="14"/><w:w w:val="105"/></w:rPr><w:t xml:space="preserve"> </w:t></w:r><w:r><w:rPr><w:w w:val="105"/></w:rPr><w:t>all</w:t></w:r><w:r><w:rPr><w:spacing w:val="15"/><w:w w:val="105"/></w:rPr><w:t xml:space="preserve"> </w:t></w:r><w:r><w:rPr><w:w w:val="105"/></w:rPr><w:t>the</w:t></w:r><w:r><w:rPr><w:spacing w:val="14"/><w:w w:val="105"/></w:rPr><w:t xml:space="preserve"> </w:t></w:r><w:r><w:rPr><w:w w:val="105"/></w:rPr><w:t>weather</w:t></w:r><w:r><w:rPr><w:spacing w:val="15"/><w:w w:val="105"/></w:rPr><w:t xml:space="preserve"> </w:t></w:r><w:r><w:rPr><w:w w:val="105"/></w:rPr><w:t>stations</w:t></w:r><w:r><w:rPr><w:spacing w:val="15"/><w:w w:val="105"/></w:rPr><w:t xml:space="preserve"> </w:t></w:r><w:r><w:rPr><w:w w:val="105"/></w:rPr><w:t>for</w:t></w:r><w:r><w:rPr><w:spacing w:val="15"/><w:w w:val="105"/></w:rPr><w:t xml:space="preserve"> </w:t></w:r><w:r><w:rPr><w:w w:val="105"/></w:rPr><w:t>which</w:t></w:r><w:r><w:rPr><w:spacing w:val="14"/><w:w w:val="105"/></w:rPr><w:t xml:space="preserve"> </w:t></w:r><w:r><w:rPr><w:w w:val="105"/></w:rPr><w:t>data</w:t></w:r><w:r><w:rPr><w:spacing w:val="15"/><w:w w:val="105"/></w:rPr><w:t xml:space="preserve"> </w:t></w:r><w:r><w:rPr><w:w w:val="105"/></w:rPr><w:t>were</w:t></w:r><w:r><w:rPr><w:spacing w:val="14"/><w:w w:val="105"/></w:rPr><w:t xml:space="preserve"> </w:t></w:r><w:r><w:rPr><w:w w:val="105"/></w:rPr><w:t>available</w:t></w:r><w:r><w:rPr><w:spacing w:val="15"/><w:w w:val="105"/></w:rPr><w:t xml:space="preserve"> </w:t></w:r><w:r><w:rPr><w:w w:val="105"/></w:rPr><w:t>in</w:t></w:r><w:r><w:rPr><w:spacing w:val="15"/><w:w w:val="105"/></w:rPr><w:t xml:space="preserve"> </w:t></w:r><w:r><w:rPr><w:w w:val="105"/></w:rPr><w:t>and</w:t></w:r><w:r><w:rPr><w:spacing w:val="14"/><w:w w:val="105"/></w:rPr><w:t xml:space="preserve"> </w:t></w:r><w:r><w:rPr><w:w w:val="105"/></w:rPr><w:t>around</w:t></w:r><w:r><w:rPr><w:spacing w:val="15"/><w:w w:val="105"/></w:rPr><w:t xml:space="preserve"> </w:t></w:r><w:r><w:rPr><w:w w:val="105"/></w:rPr><w:t>the</w:t></w:r><w:r><w:rPr><w:spacing w:val="13"/><w:w w:val="105"/></w:rPr><w:t xml:space="preserve"> </w:t></w:r><w:r><w:rPr><w:w w:val="105"/></w:rPr><w:t>study</w:t></w:r><w:r><w:rPr><w:spacing w:val="15"/><w:w w:val="105"/></w:rPr><w:t xml:space="preserve"> </w:t></w:r><w:r><w:rPr><w:w w:val="105"/></w:rPr><w:t>area,</w:t></w:r><w:r><w:rPr><w:spacing w:val="14"/><w:w w:val="105"/></w:rPr><w:t xml:space="preserve"> </w:t></w:r><w:r><w:rPr><w:w w:val="105"/></w:rPr><w:t>a</w:t></w:r><w:r><w:rPr><w:w w:val="109"/></w:rPr><w:t xml:space="preserve"> </w:t></w:r><w:r><w:rPr><w:w w:val="105"/></w:rPr><w:t>total</w:t></w:r><w:r><w:rPr><w:spacing w:val="5"/><w:w w:val="105"/></w:rPr><w:t xml:space="preserve"> </w:t></w:r><w:r><w:rPr><w:spacing w:val="0"/><w:w w:val="105"/></w:rPr><w:t>of</w:t></w:r><w:r><w:rPr><w:spacing w:val="4"/><w:w w:val="105"/></w:rPr><w:t xml:space="preserve"> </w:t></w:r><w:r><w:rPr><w:w w:val="105"/></w:rPr><w:t>32</w:t></w:r><w:r><w:rPr><w:spacing w:val="5"/><w:w w:val="105"/></w:rPr><w:t xml:space="preserve"> </w:t></w:r><w:r><w:rPr><w:w w:val="105"/></w:rPr><w:t>was</w:t></w:r><w:r><w:rPr><w:spacing w:val="5"/><w:w w:val="105"/></w:rPr><w:t xml:space="preserve"> </w:t></w:r><w:r><w:rPr><w:w w:val="105"/></w:rPr><w:t>selected</w:t></w:r><w:r><w:rPr><w:spacing w:val="5"/><w:w w:val="105"/></w:rPr><w:t xml:space="preserve"> </w:t></w:r><w:r><w:rPr><w:w w:val="105"/></w:rPr><w:t>based</w:t></w:r><w:r><w:rPr><w:spacing w:val="5"/><w:w w:val="105"/></w:rPr><w:t xml:space="preserve"> </w:t></w:r><w:r><w:rPr><w:w w:val="105"/></w:rPr><w:t>on</w:t></w:r><w:r><w:rPr><w:spacing w:val="5"/><w:w w:val="105"/></w:rPr><w:t xml:space="preserve"> </w:t></w:r><w:r><w:rPr><w:w w:val="105"/></w:rPr><w:t>the</w:t></w:r><w:r><w:rPr><w:spacing w:val="5"/><w:w w:val="105"/></w:rPr><w:t xml:space="preserve"> </w:t></w:r><w:r><w:rPr><w:w w:val="105"/></w:rPr><w:t>availability</w:t></w:r><w:r><w:rPr><w:spacing w:val="5"/><w:w w:val="105"/></w:rPr><w:t xml:space="preserve"> </w:t></w:r><w:r><w:rPr><w:w w:val="105"/></w:rPr><w:t>and</w:t></w:r><w:r><w:rPr><w:spacing w:val="5"/><w:w w:val="105"/></w:rPr><w:t xml:space="preserve"> </w:t></w:r><w:r><w:rPr><w:w w:val="105"/></w:rPr><w:t>continuity</w:t></w:r><w:r><w:rPr><w:spacing w:val="6"/><w:w w:val="105"/></w:rPr><w:t xml:space="preserve"> </w:t></w:r><w:r><w:rPr><w:w w:val="105"/></w:rPr><w:t>of</w:t></w:r><w:r><w:rPr><w:spacing w:val="5"/><w:w w:val="105"/></w:rPr><w:t xml:space="preserve"> </w:t></w:r><w:r><w:rPr><w:w w:val="105"/></w:rPr><w:t>the</w:t></w:r><w:r><w:rPr><w:spacing w:val="5"/><w:w w:val="105"/></w:rPr><w:t xml:space="preserve"> </w:t></w:r><w:r><w:rPr><w:w w:val="105"/></w:rPr><w:t>weather</w:t></w:r><w:r><w:rPr><w:spacing w:val="5"/><w:w w:val="105"/></w:rPr><w:t xml:space="preserve"> </w:t></w:r><w:r><w:rPr><w:w w:val="105"/></w:rPr><w:t>data</w:t></w:r><w:r><w:rPr><w:spacing w:val="5"/><w:w w:val="105"/></w:rPr><w:t xml:space="preserve"> </w:t></w:r><w:r><w:rPr><w:w w:val="105"/></w:rPr><w:t>between</w:t></w:r><w:r><w:rPr><w:spacing w:val="4"/><w:w w:val="105"/></w:rPr><w:t xml:space="preserve"> </w:t></w:r><w:r><w:rPr><w:w w:val="105"/></w:rPr><w:t>1980</w:t></w:r><w:r><w:rPr><w:spacing w:val="21"/><w:w w:val="95"/></w:rPr><w:t xml:space="preserve"> </w:t></w:r><w:r><w:rPr><w:w w:val="105"/></w:rPr><w:t>and</w:t></w:r><w:r><w:rPr><w:spacing w:val="9"/><w:w w:val="105"/></w:rPr><w:t xml:space="preserve"> </w:t></w:r><w:r><w:rPr><w:w w:val="105"/></w:rPr><w:t>2014.</w:t></w:r><w:r><w:rPr><w:spacing w:val="33"/><w:w w:val="105"/></w:rPr><w:t xml:space="preserve"> </w:t></w:r><w:r><w:rPr><w:w w:val="105"/></w:rPr><w:t>A</w:t></w:r><w:r><w:rPr><w:spacing w:val="10"/><w:w w:val="105"/></w:rPr><w:t xml:space="preserve"> </w:t></w:r><w:r><w:rPr><w:w w:val="105"/></w:rPr><w:t>list</w:t></w:r><w:r><w:rPr><w:spacing w:val="8"/><w:w w:val="105"/></w:rPr><w:t xml:space="preserve"> </w:t></w:r><w:r><w:rPr><w:w w:val="105"/></w:rPr><w:t>of</w:t></w:r><w:r><w:rPr><w:spacing w:val="9"/><w:w w:val="105"/></w:rPr><w:t xml:space="preserve"> </w:t></w:r><w:r><w:rPr><w:w w:val="105"/></w:rPr><w:t>these</w:t></w:r><w:r><w:rPr><w:spacing w:val="9"/><w:w w:val="105"/></w:rPr><w:t xml:space="preserve"> </w:t></w:r><w:r><w:rPr><w:w w:val="105"/></w:rPr><w:t>selected</w:t></w:r><w:r><w:rPr><w:spacing w:val="9"/><w:w w:val="105"/></w:rPr><w:t xml:space="preserve"> </w:t></w:r><w:r><w:rPr><w:w w:val="105"/></w:rPr><w:t>stations</w:t></w:r><w:r><w:rPr><w:spacing w:val="10"/><w:w w:val="105"/></w:rPr><w:t xml:space="preserve"> </w:t></w:r><w:r><w:rPr><w:w w:val="105"/></w:rPr><w:t>is</w:t></w:r><w:r><w:rPr><w:spacing w:val="10"/><w:w w:val="105"/></w:rPr><w:t xml:space="preserve"> </w:t></w:r><w:r><w:rPr><w:w w:val="105"/></w:rPr><w:t>presented</w:t></w:r><w:r><w:rPr><w:spacing w:val="8"/><w:w w:val="105"/></w:rPr><w:t xml:space="preserve"> </w:t></w:r><w:r><w:rPr><w:w w:val="105"/></w:rPr><w:t>in</w:t></w:r><w:r><w:rPr><w:spacing w:val="10"/><w:w w:val="105"/></w:rPr><w:t xml:space="preserve"> </w:t></w:r><w:r><w:rPr><w:w w:val="105"/></w:rPr><w:t>Table</w:t></w:r><w:r><w:rPr><w:spacing w:val="9"/><w:w w:val="105"/></w:rPr><w:t xml:space="preserve"> </w:t></w:r><w:r><w:rPr><w:w w:val="105"/></w:rPr><w:t>X</w:t></w:r><w:r><w:rPr><w:spacing w:val="8"/><w:w w:val="105"/></w:rPr><w:t xml:space="preserve"> </w:t></w:r><w:r><w:rPr><w:w w:val="105"/></w:rPr><w:t>with</w:t></w:r><w:r><w:rPr><w:spacing w:val="10"/><w:w w:val="105"/></w:rPr><w:t xml:space="preserve"> </w:t></w:r><w:r><w:rPr><w:w w:val="105"/></w:rPr><w:t>their</w:t></w:r><w:r><w:rPr><w:spacing w:val="9"/><w:w w:val="105"/></w:rPr><w:t xml:space="preserve"> </w:t></w:r><w:r><w:rPr><w:w w:val="105"/></w:rPr><w:t>coordinates,</w:t></w:r><w:r><w:rPr><w:spacing w:val="10"/><w:w w:val="105"/></w:rPr><w:t xml:space="preserve"> </w:t></w:r><w:r><w:rPr><w:w w:val="105"/></w:rPr><w:t>altitude,</w:t></w:r><w:r><w:rPr><w:w w:val="108"/></w:rPr><w:t xml:space="preserve"> </w:t></w:r><w:r><w:rPr><w:w w:val="105"/></w:rPr><w:t>total</w:t></w:r><w:r><w:rPr><w:spacing w:val="6"/><w:w w:val="105"/></w:rPr><w:t xml:space="preserve"> </w:t></w:r><w:r><w:rPr><w:w w:val="105"/></w:rPr><w:t>time</w:t></w:r><w:r><w:rPr><w:spacing w:val="8"/><w:w w:val="105"/></w:rPr><w:t xml:space="preserve"> </w:t></w:r><w:r><w:rPr><w:w w:val="105"/></w:rPr><w:t>periods</w:t></w:r><w:r><w:rPr><w:spacing w:val="6"/><w:w w:val="105"/></w:rPr><w:t xml:space="preserve"> </w:t></w:r><w:r><w:rPr><w:w w:val="105"/></w:rPr><w:t>for</w:t></w:r><w:r><w:rPr><w:spacing w:val="8"/><w:w w:val="105"/></w:rPr><w:t xml:space="preserve"> </w:t></w:r><w:r><w:rPr><w:w w:val="105"/></w:rPr><w:t>which</w:t></w:r><w:r><w:rPr><w:spacing w:val="7"/><w:w w:val="105"/></w:rPr><w:t xml:space="preserve"> </w:t></w:r><w:r><w:rPr><w:w w:val="105"/></w:rPr><w:t>data</w:t></w:r><w:r><w:rPr><w:spacing w:val="8"/><w:w w:val="105"/></w:rPr><w:t xml:space="preserve"> </w:t></w:r><w:r><w:rPr><w:w w:val="105"/></w:rPr><w:t>were</w:t></w:r><w:r><w:rPr><w:spacing w:val="7"/><w:w w:val="105"/></w:rPr><w:t xml:space="preserve"> </w:t></w:r><w:r><w:rPr><w:w w:val="105"/></w:rPr><w:t>available,</w:t></w:r><w:r><w:rPr><w:spacing w:val="8"/><w:w w:val="105"/></w:rPr><w:t xml:space="preserve"> </w:t></w:r><w:r><w:rPr><w:w w:val="105"/></w:rPr><w:t>mean</w:t></w:r><w:r><w:rPr><w:spacing w:val="7"/><w:w w:val="105"/></w:rPr><w:t xml:space="preserve"> </w:t></w:r><w:r><w:rPr><w:w w:val="105"/></w:rPr><w:t>annual</w:t></w:r><w:r><w:rPr><w:spacing w:val="8"/><w:w w:val="105"/></w:rPr><w:t xml:space="preserve"> </w:t></w:r><w:r><w:rPr><w:w w:val="105"/></w:rPr><w:t>cumulative</w:t></w:r><w:r><w:rPr><w:spacing w:val="8"/><w:w w:val="105"/></w:rPr><w:t xml:space="preserve"> </w:t></w:r><w:r><w:rPr><w:spacing w:val="0"/><w:w w:val="105"/></w:rPr><w:t>precipitation,</w:t></w:r><w:r><w:rPr><w:spacing w:val="8"/><w:w w:val="105"/></w:rPr><w:t xml:space="preserve"> </w:t></w:r><w:r><w:rPr><w:w w:val="105"/></w:rPr><w:t>and</w:t></w:r><w:r><w:rPr><w:spacing w:val="7"/><w:w w:val="105"/></w:rPr><w:t xml:space="preserve"> </w:t></w:r><w:r><w:rPr><w:w w:val="105"/></w:rPr><w:t>mean</w:t></w:r><w:r><w:rPr><w:spacing w:val="26"/><w:w w:val="103"/></w:rPr><w:t xml:space="preserve"> </w:t></w:r><w:r><w:rPr><w:w w:val="105"/></w:rPr><w:t>annual</w:t></w:r><w:r><w:rPr><w:spacing w:val="19"/><w:w w:val="105"/></w:rPr><w:t xml:space="preserve"> </w:t></w:r><w:r><w:rPr><w:w w:val="105"/></w:rPr><w:t>air</w:t></w:r><w:r><w:rPr><w:spacing w:val="19"/><w:w w:val="105"/></w:rPr><w:t xml:space="preserve"> </w:t></w:r><w:r><w:rPr><w:spacing w:val="0"/><w:w w:val="105"/></w:rPr><w:t>temperature.</w:t></w:r><w:r><w:rPr><w:spacing w:val="45"/><w:w w:val="105"/></w:rPr><w:t xml:space="preserve"> </w:t></w:r><w:r><w:rPr><w:w w:val="105"/></w:rPr><w:t>Most</w:t></w:r><w:r><w:rPr><w:spacing w:val="19"/><w:w w:val="105"/></w:rPr><w:t xml:space="preserve"> </w:t></w:r><w:r><w:rPr><w:w w:val="105"/></w:rPr><w:t>of</w:t></w:r><w:r><w:rPr><w:spacing w:val="20"/><w:w w:val="105"/></w:rPr><w:t xml:space="preserve"> </w:t></w:r><w:r><w:rPr><w:spacing w:val="0"/><w:w w:val="105"/></w:rPr><w:t>these</w:t></w:r><w:r><w:rPr><w:spacing w:val="18"/><w:w w:val="105"/></w:rPr><w:t xml:space="preserve"> </w:t></w:r><w:r><w:rPr><w:w w:val="105"/></w:rPr><w:t>information</w:t></w:r><w:r><w:rPr><w:spacing w:val="18"/><w:w w:val="105"/></w:rPr><w:t xml:space="preserve"> </w:t></w:r><w:r><w:rPr><w:w w:val="105"/></w:rPr><w:t>are</w:t></w:r><w:r><w:rPr><w:spacing w:val="18"/><w:w w:val="105"/></w:rPr><w:t xml:space="preserve"> </w:t></w:r><w:r><w:rPr><w:w w:val="105"/></w:rPr><w:t>generated</w:t></w:r><w:r><w:rPr><w:spacing w:val="19"/><w:w w:val="105"/></w:rPr><w:t xml:space="preserve"> </w:t></w:r><w:r><w:rPr><w:w w:val="105"/></w:rPr><w:t>automatically</w:t></w:r><w:r><w:rPr><w:spacing w:val="19"/><w:w w:val="105"/></w:rPr><w:t xml:space="preserve"> </w:t></w:r><w:r><w:rPr><w:w w:val="105"/></w:rPr><w:t>by</w:t></w:r><w:r><w:rPr><w:spacing w:val="18"/><w:w w:val="105"/></w:rPr><w:t xml:space="preserve"> </w:t></w:r><w:r><w:rPr><w:w w:val="105"/></w:rPr><w:t>WHAT</w:t></w:r><w:r><w:rPr><w:spacing w:val="18"/><w:w w:val="105"/></w:rPr><w:t xml:space="preserve"> </w:t></w:r><w:r><w:rPr><w:w w:val="105"/></w:rPr><w:t>in</w:t></w:r><w:r><w:rPr><w:spacing w:val="20"/><w:w w:val="105"/></w:rPr><w:t xml:space="preserve"> </w:t></w:r><w:r><w:rPr><w:w w:val="105"/></w:rPr><w:t>the</w:t></w:r><w:r><w:rPr><w:spacing w:val="30"/><w:w w:val="110"/></w:rPr><w:t xml:space="preserve"> </w:t></w:r><w:r><w:rPr><w:w w:val="105"/></w:rPr><w:t>file</w:t></w:r><w:r><w:rPr><w:spacing w:val="0"/><w:w w:val="105"/></w:rPr><w:t xml:space="preserve"> </w:t></w:r><w:r><w:rPr><w:w w:val="105"/></w:rPr><w:t>‘‘weather</w:t></w:r><w:r><w:rPr><w:spacing w:val="0"/><w:w w:val="105"/></w:rPr><w:t xml:space="preserve"> </w:t></w:r><w:r><w:rPr><w:w w:val="105"/></w:rPr><w:t>datasets</w:t></w:r><w:r><w:rPr><w:spacing w:val="0"/><w:w w:val="105"/></w:rPr><w:t xml:space="preserve"> </w:t></w:r><w:r><w:rPr><w:w w:val="105"/></w:rPr><w:t>summary.log’’</w:t></w:r><w:r><w:rPr><w:spacing w:val="0"/><w:w w:val="105"/></w:rPr><w:t xml:space="preserve"> </w:t></w:r><w:r><w:rPr><w:w w:val="105"/></w:rPr><w:t>(see</w:t></w:r><w:r><w:rPr><w:spacing w:val="0"/><w:w w:val="105"/></w:rPr><w:t xml:space="preserve"> </w:t></w:r><w:r><w:rPr><w:w w:val="105"/></w:rPr><w:t>Section</w:t></w:r><w:r><w:rPr><w:spacing w:val="0"/><w:w w:val="105"/></w:rPr><w:t xml:space="preserve"> </w:t></w:r><w:hyperlink w:anchor="_bookmark14"><w:r><w:rPr><w:rStyle w:val="InternetLink"/><w:w w:val="105"/></w:rPr><w:t>2.4).</w:t></w:r></w:hyperlink></w:p><w:p><w:pPr><w:pStyle w:val="TextBody"/><w:ind w:left="106" w:firstLine="378"/><w:jc w:val="both"/><w:rPr><w:lang w:val="fr-CA"/></w:rPr></w:pPr><w:r><w:rPr><w:w w:val="105"/><w:lang w:val="fr-CA"/><w:rPrChange w:id="0" w:author="Rivard, Christine" w:date="2015-03-16T12:31:00Z"><w:rPr><w:w w:val="105"/></w:rPr></w:rPrChange></w:rPr><w:t>Pour</w:t></w:r><w:r><w:rPr><w:spacing w:val="10"/><w:w w:val="105"/><w:lang w:val="fr-CA"/><w:rPrChange w:id="0" w:author="Rivard, Christine" w:date="2015-03-16T12:31:00Z"><w:rPr><w:spacing w:val="1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l’ensemble</w:t></w:r><w:r><w:rPr><w:spacing w:val="10"/><w:w w:val="105"/><w:lang w:val="fr-CA"/><w:rPrChange w:id="0" w:author="Rivard, Christine" w:date="2015-03-16T12:31:00Z"><w:rPr><w:spacing w:val="1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de</w:t></w:r><w:r><w:rPr><w:spacing w:val="11"/><w:w w:val="105"/><w:lang w:val="fr-CA"/><w:rPrChange w:id="0" w:author="Rivard, Christine" w:date="2015-03-16T12:31:00Z"><w:rPr><w:spacing w:val="11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ces</w:t></w:r><w:r><w:rPr><w:spacing w:val="10"/><w:w w:val="105"/><w:lang w:val="fr-CA"/><w:rPrChange w:id="0" w:author="Rivard, Christine" w:date="2015-03-16T12:31:00Z"><w:rPr><w:spacing w:val="1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stations,</w:t></w:r><w:r><w:rPr><w:spacing w:val="11"/><w:w w:val="105"/><w:lang w:val="fr-CA"/><w:rPrChange w:id="0" w:author="Rivard, Christine" w:date="2015-03-16T12:31:00Z"><w:rPr><w:spacing w:val="11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les</w:t></w:r><w:r><w:rPr><w:spacing w:val="10"/><w:w w:val="105"/><w:lang w:val="fr-CA"/><w:rPrChange w:id="0" w:author="Rivard, Christine" w:date="2015-03-16T12:31:00Z"><w:rPr><w:spacing w:val="1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p</w:t></w:r><w:r><w:rPr><w:spacing w:val="0"/><w:w w:val="105"/><w:lang w:val="fr-CA"/><w:rPrChange w:id="0" w:author="Rivard, Christine" w:date="2015-03-16T12:31:00Z"><w:rPr><w:spacing w:val="0"/><w:w w:val="105"/></w:rPr></w:rPrChange></w:rPr><w:t>r´</w:t></w:r><w:r><w:rPr><w:w w:val="105"/><w:lang w:val="fr-CA"/><w:rPrChange w:id="0" w:author="Rivard, Christine" w:date="2015-03-16T12:31:00Z"><w:rPr><w:w w:val="105"/></w:rPr></w:rPrChange></w:rPr><w:t>ecipitations</w:t></w:r><w:r><w:rPr><w:spacing w:val="12"/><w:w w:val="105"/><w:lang w:val="fr-CA"/><w:rPrChange w:id="0" w:author="Rivard, Christine" w:date="2015-03-16T12:31:00Z"><w:rPr><w:spacing w:val="12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totales</w:t></w:r><w:r><w:rPr><w:spacing w:val="10"/><w:w w:val="105"/><w:lang w:val="fr-CA"/><w:rPrChange w:id="0" w:author="Rivard, Christine" w:date="2015-03-16T12:31:00Z"><w:rPr><w:spacing w:val="1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annuelles</w:t></w:r><w:r><w:rPr><w:spacing w:val="11"/><w:w w:val="105"/><w:lang w:val="fr-CA"/><w:rPrChange w:id="0" w:author="Rivard, Christine" w:date="2015-03-16T12:31:00Z"><w:rPr><w:spacing w:val="11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sont</w:t></w:r><w:r><w:rPr><w:spacing w:val="11"/><w:w w:val="105"/><w:lang w:val="fr-CA"/><w:rPrChange w:id="0" w:author="Rivard, Christine" w:date="2015-03-16T12:31:00Z"><w:rPr><w:spacing w:val="11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d’environ</w:t></w:r><w:r><w:rPr><w:spacing w:val="10"/><w:w w:val="105"/><w:lang w:val="fr-CA"/><w:rPrChange w:id="0" w:author="Rivard, Christine" w:date="2015-03-16T12:31:00Z"><w:rPr><w:spacing w:val="1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1100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mm/y</w:t></w:r></w:p><w:p><w:pPr><w:pStyle w:val="TextBody"/><w:spacing w:lineRule="auto" w:line="127" w:before="117" w:after="0"/><w:ind w:left="106" w:right="151" w:firstLine="27"/><w:jc w:val="both"/><w:rPr><w:lang w:val="fr-CA"/></w:rPr></w:pPr><w:r><w:rPr><w:w w:val="110"/><w:lang w:val="fr-CA"/><w:rPrChange w:id="0" w:author="Rivard, Christine" w:date="2015-03-16T12:31:00Z"><w:rPr><w:w w:val="110"/></w:rPr></w:rPrChange></w:rPr><w:t>en</w:t></w:r><w:r><w:rPr><w:spacing w:val="13"/><w:w w:val="110"/><w:lang w:val="fr-CA"/><w:rPrChange w:id="0" w:author="Rivard, Christine" w:date="2015-03-16T12:31:00Z"><w:rPr><w:spacing w:val="13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moyenne.</w:t></w:r><w:r><w:rPr><w:spacing w:val="4"/><w:w w:val="110"/><w:lang w:val="fr-CA"/><w:rPrChange w:id="0" w:author="Rivard, Christine" w:date="2015-03-16T12:31:00Z"><w:rPr><w:spacing w:val="4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Les</w:t></w:r><w:r><w:rPr><w:spacing w:val="12"/><w:w w:val="110"/><w:lang w:val="fr-CA"/><w:rPrChange w:id="0" w:author="Rivard, Christine" w:date="2015-03-16T12:31:00Z"><w:rPr><w:spacing w:val="12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p</w:t></w:r><w:r><w:rPr><w:spacing w:val="0"/><w:w w:val="110"/><w:lang w:val="fr-CA"/><w:rPrChange w:id="0" w:author="Rivard, Christine" w:date="2015-03-16T12:31:00Z"><w:rPr><w:spacing w:val="0"/><w:w w:val="110"/></w:rPr></w:rPrChange></w:rPr><w:t>r´</w:t></w:r><w:r><w:rPr><w:w w:val="110"/><w:lang w:val="fr-CA"/><w:rPrChange w:id="0" w:author="Rivard, Christine" w:date="2015-03-16T12:31:00Z"><w:rPr><w:w w:val="110"/></w:rPr></w:rPrChange></w:rPr><w:t>ecipitations</w:t></w:r><w:r><w:rPr><w:spacing w:val="14"/><w:w w:val="110"/><w:lang w:val="fr-CA"/><w:rPrChange w:id="0" w:author="Rivard, Christine" w:date="2015-03-16T12:31:00Z"><w:rPr><w:spacing w:val="14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totales</w:t></w:r><w:r><w:rPr><w:spacing w:val="13"/><w:w w:val="110"/><w:lang w:val="fr-CA"/><w:rPrChange w:id="0" w:author="Rivard, Christine" w:date="2015-03-16T12:31:00Z"><w:rPr><w:spacing w:val="13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les</w:t></w:r><w:r><w:rPr><w:spacing w:val="12"/><w:w w:val="110"/><w:lang w:val="fr-CA"/><w:rPrChange w:id="0" w:author="Rivard, Christine" w:date="2015-03-16T12:31:00Z"><w:rPr><w:spacing w:val="12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plus</w:t></w:r><w:r><w:rPr><w:spacing w:val="8"/><w:w w:val="110"/><w:lang w:val="fr-CA"/><w:rPrChange w:id="0" w:author="Rivard, Christine" w:date="2015-03-16T12:31:00Z"><w:rPr><w:spacing w:val="8"/><w:w w:val="110"/></w:rPr></w:rPrChange></w:rPr><w:t xml:space="preserve"> </w:t></w:r><w:r><w:rPr><w:spacing w:val="0"/><w:w w:val="110"/><w:lang w:val="fr-CA"/><w:rPrChange w:id="0" w:author="Rivard, Christine" w:date="2015-03-16T12:31:00Z"><w:rPr><w:spacing w:val="0"/><w:w w:val="110"/></w:rPr></w:rPrChange></w:rPr><w:t>´</w:t></w:r><w:r><w:rPr><w:w w:val="110"/><w:lang w:val="fr-CA"/><w:rPrChange w:id="0" w:author="Rivard, Christine" w:date="2015-03-16T12:31:00Z"><w:rPr><w:w w:val="110"/></w:rPr></w:rPrChange></w:rPr><w:t>ele</w:t></w:r><w:r><w:rPr><w:spacing w:val="0"/><w:w w:val="110"/><w:lang w:val="fr-CA"/><w:rPrChange w:id="0" w:author="Rivard, Christine" w:date="2015-03-16T12:31:00Z"><w:rPr><w:spacing w:val="0"/><w:w w:val="110"/></w:rPr></w:rPrChange></w:rPr><w:t>v´</w:t></w:r><w:r><w:rPr><w:w w:val="110"/><w:lang w:val="fr-CA"/><w:rPrChange w:id="0" w:author="Rivard, Christine" w:date="2015-03-16T12:31:00Z"><w:rPr><w:w w:val="110"/></w:rPr></w:rPrChange></w:rPr><w:t>ees</w:t></w:r><w:r><w:rPr><w:spacing w:val="13"/><w:w w:val="110"/><w:lang w:val="fr-CA"/><w:rPrChange w:id="0" w:author="Rivard, Christine" w:date="2015-03-16T12:31:00Z"><w:rPr><w:spacing w:val="13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sont</w:t></w:r><w:r><w:rPr><w:spacing w:val="13"/><w:w w:val="110"/><w:lang w:val="fr-CA"/><w:rPrChange w:id="0" w:author="Rivard, Christine" w:date="2015-03-16T12:31:00Z"><w:rPr><w:spacing w:val="13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obser</w:t></w:r><w:r><w:rPr><w:spacing w:val="0"/><w:w w:val="110"/><w:lang w:val="fr-CA"/><w:rPrChange w:id="0" w:author="Rivard, Christine" w:date="2015-03-16T12:31:00Z"><w:rPr><w:spacing w:val="0"/><w:w w:val="110"/></w:rPr></w:rPrChange></w:rPr><w:t>v´</w:t></w:r><w:r><w:rPr><w:w w:val="110"/><w:lang w:val="fr-CA"/><w:rPrChange w:id="0" w:author="Rivard, Christine" w:date="2015-03-16T12:31:00Z"><w:rPr><w:w w:val="110"/></w:rPr></w:rPrChange></w:rPr><w:t>ees</w:t></w:r><w:r><w:rPr><w:spacing w:val="13"/><w:w w:val="110"/><w:lang w:val="fr-CA"/><w:rPrChange w:id="0" w:author="Rivard, Christine" w:date="2015-03-16T12:31:00Z"><w:rPr><w:spacing w:val="13"/><w:w w:val="110"/></w:rPr></w:rPrChange></w:rPr><w:t xml:space="preserve"> </w:t></w:r><w:r><w:rPr><w:spacing w:val="0"/><w:w w:val="110"/><w:lang w:val="fr-CA"/><w:rPrChange w:id="0" w:author="Rivard, Christine" w:date="2015-03-16T12:31:00Z"><w:rPr><w:spacing w:val="0"/><w:w w:val="110"/></w:rPr></w:rPrChange></w:rPr><w:t>`</w:t></w:r><w:r><w:rPr><w:w w:val="110"/><w:lang w:val="fr-CA"/><w:rPrChange w:id="0" w:author="Rivard, Christine" w:date="2015-03-16T12:31:00Z"><w:rPr><w:w w:val="110"/></w:rPr></w:rPrChange></w:rPr><w:t>a</w:t></w:r><w:r><w:rPr><w:spacing w:val="13"/><w:w w:val="110"/><w:lang w:val="fr-CA"/><w:rPrChange w:id="0" w:author="Rivard, Christine" w:date="2015-03-16T12:31:00Z"><w:rPr><w:spacing w:val="13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la</w:t></w:r><w:r><w:rPr><w:spacing w:val="13"/><w:w w:val="110"/><w:lang w:val="fr-CA"/><w:rPrChange w:id="0" w:author="Rivard, Christine" w:date="2015-03-16T12:31:00Z"><w:rPr><w:spacing w:val="13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station</w:t></w:r><w:r><w:rPr><w:spacing w:val="14"/><w:w w:val="110"/><w:lang w:val="fr-CA"/><w:rPrChange w:id="0" w:author="Rivard, Christine" w:date="2015-03-16T12:31:00Z"><w:rPr><w:spacing w:val="14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de</w:t></w:r><w:r><w:rPr><w:spacing w:val="13"/><w:w w:val="110"/><w:lang w:val="fr-CA"/><w:rPrChange w:id="0" w:author="Rivard, Christine" w:date="2015-03-16T12:31:00Z"><w:rPr><w:spacing w:val="13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Brome</w:t></w:r><w:r><w:rPr><w:w w:val="104"/><w:lang w:val="fr-CA"/><w:rPrChange w:id="0" w:author="Rivard, Christine" w:date="2015-03-16T12:31:00Z"><w:rPr><w:w w:val="104"/></w:rPr></w:rPrChange></w:rPr><w:t xml:space="preserve"> </w:t></w:r><w:r><w:rPr><w:w w:val="110"/><w:lang w:val="fr-CA"/><w:rPrChange w:id="0" w:author="Rivard, Christine" w:date="2015-03-16T12:31:00Z"><w:rPr><w:w w:val="110"/></w:rPr></w:rPrChange></w:rPr><w:t>(</w:t></w:r><w:r><w:rPr><w:rFonts w:eastAsia="Meiryo" w:cs="Meiryo" w:ascii="Meiryo" w:hAnsi="Meiryo"/><w:i/><w:w w:val="110"/><w:lang w:val="fr-CA"/><w:rPrChange w:id="0" w:author="Rivard, Christine" w:date="2015-03-16T12:31:00Z"><w:rPr><w:i/><w:w w:val="110"/><w:rFonts w:ascii="Meiryo" w:hAnsi="Meiryo" w:eastAsia="Meiryo" w:cs="Meiryo"/></w:rPr></w:rPrChange></w:rPr><w:t>∼</w:t></w:r><w:r><w:rPr><w:w w:val="110"/><w:lang w:val="fr-CA"/><w:rPrChange w:id="0" w:author="Rivard, Christine" w:date="2015-03-16T12:31:00Z"><w:rPr><w:w w:val="110"/></w:rPr></w:rPrChange></w:rPr><w:t>1280</w:t></w:r><w:r><w:rPr><w:spacing w:val="0"/><w:w w:val="110"/><w:lang w:val="fr-CA"/><w:rPrChange w:id="0" w:author="Rivard, Christine" w:date="2015-03-16T12:31:00Z"><w:rPr><w:spacing w:val="0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mm/y</w:t></w:r><w:r><w:rPr><w:spacing w:val="0"/><w:w w:val="110"/><w:lang w:val="fr-CA"/><w:rPrChange w:id="0" w:author="Rivard, Christine" w:date="2015-03-16T12:31:00Z"><w:rPr><w:spacing w:val="0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et</w:t></w:r><w:r><w:rPr><w:spacing w:val="0"/><w:w w:val="110"/><w:lang w:val="fr-CA"/><w:rPrChange w:id="0" w:author="Rivard, Christine" w:date="2015-03-16T12:31:00Z"><w:rPr><w:spacing w:val="0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les</w:t></w:r><w:r><w:rPr><w:spacing w:val="0"/><w:w w:val="110"/><w:lang w:val="fr-CA"/><w:rPrChange w:id="0" w:author="Rivard, Christine" w:date="2015-03-16T12:31:00Z"><w:rPr><w:spacing w:val="0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plus</w:t></w:r><w:r><w:rPr><w:spacing w:val="0"/><w:w w:val="110"/><w:lang w:val="fr-CA"/><w:rPrChange w:id="0" w:author="Rivard, Christine" w:date="2015-03-16T12:31:00Z"><w:rPr><w:spacing w:val="0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faibles</w:t></w:r><w:r><w:rPr><w:spacing w:val="0"/><w:w w:val="110"/><w:lang w:val="fr-CA"/><w:rPrChange w:id="0" w:author="Rivard, Christine" w:date="2015-03-16T12:31:00Z"><w:rPr><w:spacing w:val="0"/><w:w w:val="110"/></w:rPr></w:rPrChange></w:rPr><w:t xml:space="preserve"> `</w:t></w:r><w:r><w:rPr><w:w w:val="110"/><w:lang w:val="fr-CA"/><w:rPrChange w:id="0" w:author="Rivard, Christine" w:date="2015-03-16T12:31:00Z"><w:rPr><w:w w:val="110"/></w:rPr></w:rPrChange></w:rPr><w:t>a</w:t></w:r><w:r><w:rPr><w:spacing w:val="0"/><w:w w:val="110"/><w:lang w:val="fr-CA"/><w:rPrChange w:id="0" w:author="Rivard, Christine" w:date="2015-03-16T12:31:00Z"><w:rPr><w:spacing w:val="0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la</w:t></w:r><w:r><w:rPr><w:spacing w:val="0"/><w:w w:val="110"/><w:lang w:val="fr-CA"/><w:rPrChange w:id="0" w:author="Rivard, Christine" w:date="2015-03-16T12:31:00Z"><w:rPr><w:spacing w:val="0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station</w:t></w:r><w:r><w:rPr><w:spacing w:val="0"/><w:w w:val="110"/><w:lang w:val="fr-CA"/><w:rPrChange w:id="0" w:author="Rivard, Christine" w:date="2015-03-16T12:31:00Z"><w:rPr><w:spacing w:val="0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de</w:t></w:r><w:r><w:rPr><w:spacing w:val="0"/><w:w w:val="110"/><w:lang w:val="fr-CA"/><w:rPrChange w:id="0" w:author="Rivard, Christine" w:date="2015-03-16T12:31:00Z"><w:rPr><w:spacing w:val="0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Sorel</w:t></w:r><w:r><w:rPr><w:spacing w:val="0"/><w:w w:val="110"/><w:lang w:val="fr-CA"/><w:rPrChange w:id="0" w:author="Rivard, Christine" w:date="2015-03-16T12:31:00Z"><w:rPr><w:spacing w:val="0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(</w:t></w:r><w:r><w:rPr><w:rFonts w:eastAsia="Meiryo" w:cs="Meiryo" w:ascii="Meiryo" w:hAnsi="Meiryo"/><w:i/><w:w w:val="110"/><w:lang w:val="fr-CA"/><w:rPrChange w:id="0" w:author="Rivard, Christine" w:date="2015-03-16T12:31:00Z"><w:rPr><w:i/><w:w w:val="110"/><w:rFonts w:ascii="Meiryo" w:hAnsi="Meiryo" w:eastAsia="Meiryo" w:cs="Meiryo"/></w:rPr></w:rPrChange></w:rPr><w:t>∼</w:t></w:r><w:r><w:rPr><w:w w:val="110"/><w:lang w:val="fr-CA"/><w:rPrChange w:id="0" w:author="Rivard, Christine" w:date="2015-03-16T12:31:00Z"><w:rPr><w:w w:val="110"/></w:rPr></w:rPrChange></w:rPr><w:t>960</w:t></w:r><w:r><w:rPr><w:spacing w:val="0"/><w:w w:val="110"/><w:lang w:val="fr-CA"/><w:rPrChange w:id="0" w:author="Rivard, Christine" w:date="2015-03-16T12:31:00Z"><w:rPr><w:spacing w:val="0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mm/yea</w:t></w:r><w:r><w:rPr><w:spacing w:val="0"/><w:w w:val="110"/><w:lang w:val="fr-CA"/><w:rPrChange w:id="0" w:author="Rivard, Christine" w:date="2015-03-16T12:31:00Z"><w:rPr><w:spacing w:val="0"/><w:w w:val="110"/></w:rPr></w:rPrChange></w:rPr><w:t>r</w:t></w:r><w:r><w:rPr><w:w w:val="110"/><w:lang w:val="fr-CA"/><w:rPrChange w:id="0" w:author="Rivard, Christine" w:date="2015-03-16T12:31:00Z"><w:rPr><w:w w:val="110"/></w:rPr></w:rPrChange></w:rPr><w:t>).</w:t></w:r><w:r><w:rPr><w:spacing w:val="13"/><w:w w:val="110"/><w:lang w:val="fr-CA"/><w:rPrChange w:id="0" w:author="Rivard, Christine" w:date="2015-03-16T12:31:00Z"><w:rPr><w:spacing w:val="13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La</w:t></w:r><w:r><w:rPr><w:spacing w:val="0"/><w:w w:val="110"/><w:lang w:val="fr-CA"/><w:rPrChange w:id="0" w:author="Rivard, Christine" w:date="2015-03-16T12:31:00Z"><w:rPr><w:spacing w:val="0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tem</w:t></w:r><w:r><w:rPr><w:spacing w:val="0"/><w:w w:val="110"/><w:lang w:val="fr-CA"/><w:rPrChange w:id="0" w:author="Rivard, Christine" w:date="2015-03-16T12:31:00Z"><w:rPr><w:spacing w:val="0"/><w:w w:val="110"/></w:rPr></w:rPrChange></w:rPr><w:t>p´</w:t></w:r><w:r><w:rPr><w:w w:val="110"/><w:lang w:val="fr-CA"/><w:rPrChange w:id="0" w:author="Rivard, Christine" w:date="2015-03-16T12:31:00Z"><w:rPr><w:w w:val="110"/></w:rPr></w:rPrChange></w:rPr><w:t>erature</w:t></w:r><w:r><w:rPr><w:spacing w:val="0"/><w:w w:val="110"/><w:lang w:val="fr-CA"/><w:rPrChange w:id="0" w:author="Rivard, Christine" w:date="2015-03-16T12:31:00Z"><w:rPr><w:spacing w:val="0"/><w:w w:val="110"/></w:rPr></w:rPrChange></w:rPr><w:t xml:space="preserve"> </w:t></w:r><w:r><w:rPr><w:w w:val="110"/><w:lang w:val="fr-CA"/><w:rPrChange w:id="0" w:author="Rivard, Christine" w:date="2015-03-16T12:31:00Z"><w:rPr><w:w w:val="110"/></w:rPr></w:rPrChange></w:rPr><w:t>annuelle</w:t></w:r></w:p><w:p><w:pPr><w:pStyle w:val="TextBody"/><w:spacing w:lineRule="auto" w:line="139" w:before="90" w:after="0"/><w:ind w:left="133" w:right="145" w:hanging="0"/><w:jc w:val="both"/><w:rPr><w:lang w:val="fr-CA"/></w:rPr></w:pPr><w:r><w:rPr><w:w w:val="105"/><w:lang w:val="fr-CA"/><w:rPrChange w:id="0" w:author="Rivard, Christine" w:date="2015-03-16T12:31:00Z"><w:rPr><w:w w:val="105"/></w:rPr></w:rPrChange></w:rPr><w:t>moyenne</w:t></w:r><w:r><w:rPr><w:spacing w:val="7"/><w:w w:val="105"/><w:lang w:val="fr-CA"/><w:rPrChange w:id="0" w:author="Rivard, Christine" w:date="2015-03-16T12:31:00Z"><w:rPr><w:spacing w:val="7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dans</w:t></w:r><w:r><w:rPr><w:spacing w:val="9"/><w:w w:val="105"/><w:lang w:val="fr-CA"/><w:rPrChange w:id="0" w:author="Rivard, Christine" w:date="2015-03-16T12:31:00Z"><w:rPr><w:spacing w:val="9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la</w:t></w:r><w:r><w:rPr><w:spacing w:val="9"/><w:w w:val="105"/><w:lang w:val="fr-CA"/><w:rPrChange w:id="0" w:author="Rivard, Christine" w:date="2015-03-16T12:31:00Z"><w:rPr><w:spacing w:val="9"/><w:w w:val="105"/></w:rPr></w:rPrChange></w:rPr><w:t xml:space="preserve"> </w:t></w:r><w:r><w:rPr><w:spacing w:val="0"/><w:w w:val="105"/><w:lang w:val="fr-CA"/><w:rPrChange w:id="0" w:author="Rivard, Christine" w:date="2015-03-16T12:31:00Z"><w:rPr><w:spacing w:val="0"/><w:w w:val="105"/></w:rPr></w:rPrChange></w:rPr><w:t>r´</w:t></w:r><w:r><w:rPr><w:w w:val="105"/><w:lang w:val="fr-CA"/><w:rPrChange w:id="0" w:author="Rivard, Christine" w:date="2015-03-16T12:31:00Z"><w:rPr><w:w w:val="105"/></w:rPr></w:rPrChange></w:rPr><w:t>egion</w:t></w:r><w:r><w:rPr><w:spacing w:val="9"/><w:w w:val="105"/><w:lang w:val="fr-CA"/><w:rPrChange w:id="0" w:author="Rivard, Christine" w:date="2015-03-16T12:31:00Z"><w:rPr><w:spacing w:val="9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</w:t></w:r><w:r><w:rPr><w:spacing w:val="0"/><w:w w:val="105"/><w:lang w:val="fr-CA"/><w:rPrChange w:id="0" w:author="Rivard, Christine" w:date="2015-03-16T12:31:00Z"><w:rPr><w:spacing w:val="0"/><w:w w:val="105"/></w:rPr></w:rPrChange></w:rPr><w:t>’´</w:t></w:r><w:r><w:rPr><w:w w:val="105"/><w:lang w:val="fr-CA"/><w:rPrChange w:id="0" w:author="Rivard, Christine" w:date="2015-03-16T12:31:00Z"><w:rPr><w:w w:val="105"/></w:rPr></w:rPrChange></w:rPr><w:t>etude</w:t></w:r><w:r><w:rPr><w:spacing w:val="9"/><w:w w:val="105"/><w:lang w:val="fr-CA"/><w:rPrChange w:id="0" w:author="Rivard, Christine" w:date="2015-03-16T12:31:00Z"><w:rPr><w:spacing w:val="9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est</w:t></w:r><w:r><w:rPr><w:spacing w:val="9"/><w:w w:val="105"/><w:lang w:val="fr-CA"/><w:rPrChange w:id="0" w:author="Rivard, Christine" w:date="2015-03-16T12:31:00Z"><w:rPr><w:spacing w:val="9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de</w:t></w:r><w:r><w:rPr><w:spacing w:val="9"/><w:w w:val="105"/><w:lang w:val="fr-CA"/><w:rPrChange w:id="0" w:author="Rivard, Christine" w:date="2015-03-16T12:31:00Z"><w:rPr><w:spacing w:val="9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5</w:t></w:r><w:r><w:rPr><w:rFonts w:eastAsia="Verdana" w:cs="Verdana" w:ascii="Verdana" w:hAnsi="Verdana"/><w:i/><w:w w:val="105"/><w:lang w:val="fr-CA"/><w:rPrChange w:id="0" w:author="Rivard, Christine" w:date="2015-03-16T12:31:00Z"><w:rPr><w:i/><w:w w:val="105"/><w:rFonts w:ascii="Verdana" w:hAnsi="Verdana" w:eastAsia="Verdana" w:cs="Verdana"/></w:rPr></w:rPrChange></w:rPr><w:t>.</w:t></w:r><w:r><w:rPr><w:w w:val="105"/><w:lang w:val="fr-CA"/><w:rPrChange w:id="0" w:author="Rivard, Christine" w:date="2015-03-16T12:31:00Z"><w:rPr><w:w w:val="105"/></w:rPr></w:rPrChange></w:rPr><w:t>9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rFonts w:eastAsia="Arial" w:cs="Arial" w:ascii="Arial" w:hAnsi="Arial"/><w:i/><w:w w:val="105"/><w:sz w:val="16"/><w:szCs w:val="16"/><w:lang w:val="fr-CA"/><w:rPrChange w:id="0" w:author="Rivard, Christine" w:date="2015-03-16T12:31:00Z"><w:rPr><w:sz w:val="16"/><w:i/><w:szCs w:val="16"/><w:w w:val="105"/><w:rFonts w:ascii="Arial" w:hAnsi="Arial" w:eastAsia="Arial" w:cs="Arial"/></w:rPr></w:rPrChange></w:rPr><w:t>◦</w:t></w:r><w:r><w:rPr><w:w w:val="105"/><w:lang w:val="fr-CA"/><w:rPrChange w:id="0" w:author="Rivard, Christine" w:date="2015-03-16T12:31:00Z"><w:rPr><w:w w:val="105"/></w:rPr></w:rPrChange></w:rPr><w:t>C,</w:t></w:r><w:r><w:rPr><w:spacing w:val="9"/><w:w w:val="105"/><w:lang w:val="fr-CA"/><w:rPrChange w:id="0" w:author="Rivard, Christine" w:date="2015-03-16T12:31:00Z"><w:rPr><w:spacing w:val="9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variant</w:t></w:r><w:r><w:rPr><w:spacing w:val="9"/><w:w w:val="105"/><w:lang w:val="fr-CA"/><w:rPrChange w:id="0" w:author="Rivard, Christine" w:date="2015-03-16T12:31:00Z"><w:rPr><w:spacing w:val="9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de</w:t></w:r><w:r><w:rPr><w:spacing w:val="9"/><w:w w:val="105"/><w:lang w:val="fr-CA"/><w:rPrChange w:id="0" w:author="Rivard, Christine" w:date="2015-03-16T12:31:00Z"><w:rPr><w:spacing w:val="9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4</w:t></w:r><w:r><w:rPr><w:rFonts w:eastAsia="Verdana" w:cs="Verdana" w:ascii="Verdana" w:hAnsi="Verdana"/><w:i/><w:w w:val="105"/><w:lang w:val="fr-CA"/><w:rPrChange w:id="0" w:author="Rivard, Christine" w:date="2015-03-16T12:31:00Z"><w:rPr><w:i/><w:w w:val="105"/><w:rFonts w:ascii="Verdana" w:hAnsi="Verdana" w:eastAsia="Verdana" w:cs="Verdana"/></w:rPr></w:rPrChange></w:rPr><w:t>.</w:t></w:r><w:r><w:rPr><w:w w:val="105"/><w:lang w:val="fr-CA"/><w:rPrChange w:id="0" w:author="Rivard, Christine" w:date="2015-03-16T12:31:00Z"><w:rPr><w:w w:val="105"/></w:rPr></w:rPrChange></w:rPr><w:t>3</w:t></w:r><w:r><w:rPr><w:spacing w:val="9"/><w:w w:val="105"/><w:lang w:val="fr-CA"/><w:rPrChange w:id="0" w:author="Rivard, Christine" w:date="2015-03-16T12:31:00Z"><w:rPr><w:spacing w:val="9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to</w:t></w:r><w:r><w:rPr><w:spacing w:val="9"/><w:w w:val="105"/><w:lang w:val="fr-CA"/><w:rPrChange w:id="0" w:author="Rivard, Christine" w:date="2015-03-16T12:31:00Z"><w:rPr><w:spacing w:val="9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6</w:t></w:r><w:r><w:rPr><w:rFonts w:eastAsia="Verdana" w:cs="Verdana" w:ascii="Verdana" w:hAnsi="Verdana"/><w:i/><w:w w:val="105"/><w:lang w:val="fr-CA"/><w:rPrChange w:id="0" w:author="Rivard, Christine" w:date="2015-03-16T12:31:00Z"><w:rPr><w:i/><w:w w:val="105"/><w:rFonts w:ascii="Verdana" w:hAnsi="Verdana" w:eastAsia="Verdana" w:cs="Verdana"/></w:rPr></w:rPrChange></w:rPr><w:t>.</w:t></w:r><w:r><w:rPr><w:w w:val="105"/><w:lang w:val="fr-CA"/><w:rPrChange w:id="0" w:author="Rivard, Christine" w:date="2015-03-16T12:31:00Z"><w:rPr><w:w w:val="105"/></w:rPr></w:rPrChange></w:rPr><w:t>7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rFonts w:eastAsia="Arial" w:cs="Arial" w:ascii="Arial" w:hAnsi="Arial"/><w:i/><w:w w:val="105"/><w:sz w:val="16"/><w:szCs w:val="16"/><w:lang w:val="fr-CA"/><w:rPrChange w:id="0" w:author="Rivard, Christine" w:date="2015-03-16T12:31:00Z"><w:rPr><w:sz w:val="16"/><w:i/><w:szCs w:val="16"/><w:w w:val="105"/><w:rFonts w:ascii="Arial" w:hAnsi="Arial" w:eastAsia="Arial" w:cs="Arial"/></w:rPr></w:rPrChange></w:rPr><w:t>◦</w:t></w:r><w:r><w:rPr><w:w w:val="105"/><w:lang w:val="fr-CA"/><w:rPrChange w:id="0" w:author="Rivard, Christine" w:date="2015-03-16T12:31:00Z"><w:rPr><w:w w:val="105"/></w:rPr></w:rPrChange></w:rPr><w:t>C</w:t></w:r><w:r><w:rPr><w:spacing w:val="8"/><w:w w:val="105"/><w:lang w:val="fr-CA"/><w:rPrChange w:id="0" w:author="Rivard, Christine" w:date="2015-03-16T12:31:00Z"><w:rPr><w:spacing w:val="8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tandis</w:t></w:r><w:r><w:rPr><w:spacing w:val="9"/><w:w w:val="105"/><w:lang w:val="fr-CA"/><w:rPrChange w:id="0" w:author="Rivard, Christine" w:date="2015-03-16T12:31:00Z"><w:rPr><w:spacing w:val="9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que</w:t></w:r><w:r><w:rPr><w:spacing w:val="9"/><w:w w:val="105"/><w:lang w:val="fr-CA"/><w:rPrChange w:id="0" w:author="Rivard, Christine" w:date="2015-03-16T12:31:00Z"><w:rPr><w:spacing w:val="9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les</w:t></w:r><w:r><w:rPr><w:spacing w:val="9"/><w:w w:val="105"/><w:lang w:val="fr-CA"/><w:rPrChange w:id="0" w:author="Rivard, Christine" w:date="2015-03-16T12:31:00Z"><w:rPr><w:spacing w:val="9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tem</w:t></w:r><w:r><w:rPr><w:spacing w:val="0"/><w:w w:val="105"/><w:lang w:val="fr-CA"/><w:rPrChange w:id="0" w:author="Rivard, Christine" w:date="2015-03-16T12:31:00Z"><w:rPr><w:spacing w:val="0"/><w:w w:val="105"/></w:rPr></w:rPrChange></w:rPr><w:t>p´</w:t></w:r><w:r><w:rPr><w:w w:val="105"/><w:lang w:val="fr-CA"/><w:rPrChange w:id="0" w:author="Rivard, Christine" w:date="2015-03-16T12:31:00Z"><w:rPr><w:w w:val="105"/></w:rPr></w:rPrChange></w:rPr><w:t>eratures</w:t></w:r><w:r><w:rPr><w:w w:val="107"/><w:lang w:val="fr-CA"/><w:rPrChange w:id="0" w:author="Rivard, Christine" w:date="2015-03-16T12:31:00Z"><w:rPr><w:w w:val="107"/></w:rPr></w:rPrChange></w:rPr><w:t xml:space="preserve"> </w:t></w:r><w:r><w:rPr><w:w w:val="105"/><w:lang w:val="fr-CA"/><w:rPrChange w:id="0" w:author="Rivard, Christine" w:date="2015-03-16T12:31:00Z"><w:rPr><w:w w:val="105"/></w:rPr></w:rPrChange></w:rPr><w:t>mensuelles</w:t></w:r><w:r><w:rPr><w:spacing w:val="13"/><w:w w:val="105"/><w:lang w:val="fr-CA"/><w:rPrChange w:id="0" w:author="Rivard, Christine" w:date="2015-03-16T12:31:00Z"><w:rPr><w:spacing w:val="13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moyennes</w:t></w:r><w:r><w:rPr><w:spacing w:val="14"/><w:w w:val="105"/><w:lang w:val="fr-CA"/><w:rPrChange w:id="0" w:author="Rivard, Christine" w:date="2015-03-16T12:31:00Z"><w:rPr><w:spacing w:val="14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fluctuent</w:t></w:r><w:r><w:rPr><w:spacing w:val="16"/><w:w w:val="105"/><w:lang w:val="fr-CA"/><w:rPrChange w:id="0" w:author="Rivard, Christine" w:date="2015-03-16T12:31:00Z"><w:rPr><w:spacing w:val="16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entre</w:t></w:r><w:r><w:rPr><w:spacing w:val="15"/><w:w w:val="105"/><w:lang w:val="fr-CA"/><w:rPrChange w:id="0" w:author="Rivard, Christine" w:date="2015-03-16T12:31:00Z"><w:rPr><w:spacing w:val="15"/><w:w w:val="105"/></w:rPr></w:rPrChange></w:rPr><w:t xml:space="preserve"> </w:t></w:r><w:r><w:rPr><w:rFonts w:eastAsia="Meiryo" w:cs="Meiryo" w:ascii="Meiryo" w:hAnsi="Meiryo"/><w:i/><w:w w:val="105"/><w:lang w:val="fr-CA"/><w:rPrChange w:id="0" w:author="Rivard, Christine" w:date="2015-03-16T12:31:00Z"><w:rPr><w:i/><w:w w:val="105"/><w:rFonts w:ascii="Meiryo" w:hAnsi="Meiryo" w:eastAsia="Meiryo" w:cs="Meiryo"/></w:rPr></w:rPrChange></w:rPr><w:t>−</w:t></w:r><w:r><w:rPr><w:w w:val="105"/><w:lang w:val="fr-CA"/><w:rPrChange w:id="0" w:author="Rivard, Christine" w:date="2015-03-16T12:31:00Z"><w:rPr><w:w w:val="105"/></w:rPr></w:rPrChange></w:rPr><w:t>12</w:t></w:r><w:r><w:rPr><w:spacing w:val="15"/><w:w w:val="105"/><w:lang w:val="fr-CA"/><w:rPrChange w:id="0" w:author="Rivard, Christine" w:date="2015-03-16T12:31:00Z"><w:rPr><w:spacing w:val="15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to</w:t></w:r><w:r><w:rPr><w:spacing w:val="15"/><w:w w:val="105"/><w:lang w:val="fr-CA"/><w:rPrChange w:id="0" w:author="Rivard, Christine" w:date="2015-03-16T12:31:00Z"><w:rPr><w:spacing w:val="15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21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rFonts w:eastAsia="Arial" w:cs="Arial" w:ascii="Arial" w:hAnsi="Arial"/><w:i/><w:w w:val="105"/><w:sz w:val="16"/><w:szCs w:val="16"/><w:lang w:val="fr-CA"/><w:rPrChange w:id="0" w:author="Rivard, Christine" w:date="2015-03-16T12:31:00Z"><w:rPr><w:sz w:val="16"/><w:i/><w:szCs w:val="16"/><w:w w:val="105"/><w:rFonts w:ascii="Arial" w:hAnsi="Arial" w:eastAsia="Arial" w:cs="Arial"/></w:rPr></w:rPrChange></w:rPr><w:t>◦</w:t></w:r><w:r><w:rPr><w:w w:val="105"/><w:lang w:val="fr-CA"/><w:rPrChange w:id="0" w:author="Rivard, Christine" w:date="2015-03-16T12:31:00Z"><w:rPr><w:w w:val="105"/></w:rPr></w:rPrChange></w:rPr><w:t>C.</w:t></w:r><w:r><w:rPr><w:spacing w:val="41"/><w:w w:val="105"/><w:lang w:val="fr-CA"/><w:rPrChange w:id="0" w:author="Rivard, Christine" w:date="2015-03-16T12:31:00Z"><w:rPr><w:spacing w:val="41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Les</w:t></w:r><w:r><w:rPr><w:spacing w:val="15"/><w:w w:val="105"/><w:lang w:val="fr-CA"/><w:rPrChange w:id="0" w:author="Rivard, Christine" w:date="2015-03-16T12:31:00Z"><w:rPr><w:spacing w:val="15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tem</w:t></w:r><w:r><w:rPr><w:spacing w:val="0"/><w:w w:val="105"/><w:lang w:val="fr-CA"/><w:rPrChange w:id="0" w:author="Rivard, Christine" w:date="2015-03-16T12:31:00Z"><w:rPr><w:spacing w:val="0"/><w:w w:val="105"/></w:rPr></w:rPrChange></w:rPr><w:t>p´</w:t></w:r><w:r><w:rPr><w:w w:val="105"/><w:lang w:val="fr-CA"/><w:rPrChange w:id="0" w:author="Rivard, Christine" w:date="2015-03-16T12:31:00Z"><w:rPr><w:w w:val="105"/></w:rPr></w:rPrChange></w:rPr><w:t>eratures</w:t></w:r><w:r><w:rPr><w:spacing w:val="16"/><w:w w:val="105"/><w:lang w:val="fr-CA"/><w:rPrChange w:id="0" w:author="Rivard, Christine" w:date="2015-03-16T12:31:00Z"><w:rPr><w:spacing w:val="16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mensuelles</w:t></w:r><w:r><w:rPr><w:spacing w:val="14"/><w:w w:val="105"/><w:lang w:val="fr-CA"/><w:rPrChange w:id="0" w:author="Rivard, Christine" w:date="2015-03-16T12:31:00Z"><w:rPr><w:spacing w:val="14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minimales</w:t></w:r><w:r><w:rPr><w:spacing w:val="15"/><w:w w:val="105"/><w:lang w:val="fr-CA"/><w:rPrChange w:id="0" w:author="Rivard, Christine" w:date="2015-03-16T12:31:00Z"><w:rPr><w:spacing w:val="15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sont</w:t></w:r><w:r><w:rPr><w:w w:val="109"/><w:lang w:val="fr-CA"/><w:rPrChange w:id="0" w:author="Rivard, Christine" w:date="2015-03-16T12:31:00Z"><w:rPr><w:w w:val="109"/></w:rPr></w:rPrChange></w:rPr><w:t xml:space="preserve"> </w:t></w:r><w:r><w:rPr><w:w w:val="105"/><w:lang w:val="fr-CA"/><w:rPrChange w:id="0" w:author="Rivard, Christine" w:date="2015-03-16T12:31:00Z"><w:rPr><w:w w:val="105"/></w:rPr></w:rPrChange></w:rPr><w:t>obser</w:t></w:r><w:r><w:rPr><w:spacing w:val="0"/><w:w w:val="105"/><w:lang w:val="fr-CA"/><w:rPrChange w:id="0" w:author="Rivard, Christine" w:date="2015-03-16T12:31:00Z"><w:rPr><w:spacing w:val="0"/><w:w w:val="105"/></w:rPr></w:rPrChange></w:rPr><w:t>v´</w:t></w:r><w:r><w:rPr><w:w w:val="105"/><w:lang w:val="fr-CA"/><w:rPrChange w:id="0" w:author="Rivard, Christine" w:date="2015-03-16T12:31:00Z"><w:rPr><w:w w:val="105"/></w:rPr></w:rPrChange></w:rPr><w:t>ees</w:t></w:r><w:r><w:rPr><w:spacing w:val="7"/><w:w w:val="105"/><w:lang w:val="fr-CA"/><w:rPrChange w:id="0" w:author="Rivard, Christine" w:date="2015-03-16T12:31:00Z"><w:rPr><w:spacing w:val="7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en</w:t></w:r><w:r><w:rPr><w:spacing w:val="8"/><w:w w:val="105"/><w:lang w:val="fr-CA"/><w:rPrChange w:id="0" w:author="Rivard, Christine" w:date="2015-03-16T12:31:00Z"><w:rPr><w:spacing w:val="8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janvier</w:t></w:r><w:r><w:rPr><w:spacing w:val="8"/><w:w w:val="105"/><w:lang w:val="fr-CA"/><w:rPrChange w:id="0" w:author="Rivard, Christine" w:date="2015-03-16T12:31:00Z"><w:rPr><w:spacing w:val="8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(</w:t></w:r><w:r><w:rPr><w:rFonts w:eastAsia="Meiryo" w:cs="Meiryo" w:ascii="Meiryo" w:hAnsi="Meiryo"/><w:i/><w:w w:val="105"/><w:lang w:val="fr-CA"/><w:rPrChange w:id="0" w:author="Rivard, Christine" w:date="2015-03-16T12:31:00Z"><w:rPr><w:i/><w:w w:val="105"/><w:rFonts w:ascii="Meiryo" w:hAnsi="Meiryo" w:eastAsia="Meiryo" w:cs="Meiryo"/></w:rPr></w:rPrChange></w:rPr><w:t>−</w:t></w:r><w:r><w:rPr><w:w w:val="105"/><w:lang w:val="fr-CA"/><w:rPrChange w:id="0" w:author="Rivard, Christine" w:date="2015-03-16T12:31:00Z"><w:rPr><w:w w:val="105"/></w:rPr></w:rPrChange></w:rPr><w:t>17</w:t></w:r><w:r><w:rPr><w:rFonts w:eastAsia="Verdana" w:cs="Verdana" w:ascii="Verdana" w:hAnsi="Verdana"/><w:i/><w:w w:val="105"/><w:lang w:val="fr-CA"/><w:rPrChange w:id="0" w:author="Rivard, Christine" w:date="2015-03-16T12:31:00Z"><w:rPr><w:i/><w:w w:val="105"/><w:rFonts w:ascii="Verdana" w:hAnsi="Verdana" w:eastAsia="Verdana" w:cs="Verdana"/></w:rPr></w:rPrChange></w:rPr><w:t>.</w:t></w:r><w:r><w:rPr><w:w w:val="105"/><w:lang w:val="fr-CA"/><w:rPrChange w:id="0" w:author="Rivard, Christine" w:date="2015-03-16T12:31:00Z"><w:rPr><w:w w:val="105"/></w:rPr></w:rPrChange></w:rPr><w:t>1</w:t></w:r><w:r><w:rPr><w:spacing w:val="8"/><w:w w:val="105"/><w:lang w:val="fr-CA"/><w:rPrChange w:id="0" w:author="Rivard, Christine" w:date="2015-03-16T12:31:00Z"><w:rPr><w:spacing w:val="8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to</w:t></w:r><w:r><w:rPr><w:spacing w:val="7"/><w:w w:val="105"/><w:lang w:val="fr-CA"/><w:rPrChange w:id="0" w:author="Rivard, Christine" w:date="2015-03-16T12:31:00Z"><w:rPr><w:spacing w:val="7"/><w:w w:val="105"/></w:rPr></w:rPrChange></w:rPr><w:t xml:space="preserve"> </w:t></w:r><w:r><w:rPr><w:rFonts w:eastAsia="Meiryo" w:cs="Meiryo" w:ascii="Meiryo" w:hAnsi="Meiryo"/><w:i/><w:w w:val="105"/><w:lang w:val="fr-CA"/><w:rPrChange w:id="0" w:author="Rivard, Christine" w:date="2015-03-16T12:31:00Z"><w:rPr><w:i/><w:w w:val="105"/><w:rFonts w:ascii="Meiryo" w:hAnsi="Meiryo" w:eastAsia="Meiryo" w:cs="Meiryo"/></w:rPr></w:rPrChange></w:rPr><w:t>−</w:t></w:r><w:r><w:rPr><w:w w:val="105"/><w:lang w:val="fr-CA"/><w:rPrChange w:id="0" w:author="Rivard, Christine" w:date="2015-03-16T12:31:00Z"><w:rPr><w:w w:val="105"/></w:rPr></w:rPrChange></w:rPr><w:t>13</w:t></w:r><w:r><w:rPr><w:rFonts w:eastAsia="Verdana" w:cs="Verdana" w:ascii="Verdana" w:hAnsi="Verdana"/><w:i/><w:w w:val="105"/><w:lang w:val="fr-CA"/><w:rPrChange w:id="0" w:author="Rivard, Christine" w:date="2015-03-16T12:31:00Z"><w:rPr><w:i/><w:w w:val="105"/><w:rFonts w:ascii="Verdana" w:hAnsi="Verdana" w:eastAsia="Verdana" w:cs="Verdana"/></w:rPr></w:rPrChange></w:rPr><w:t>.</w:t></w:r><w:r><w:rPr><w:w w:val="105"/><w:lang w:val="fr-CA"/><w:rPrChange w:id="0" w:author="Rivard, Christine" w:date="2015-03-16T12:31:00Z"><w:rPr><w:w w:val="105"/></w:rPr></w:rPrChange></w:rPr><w:t>6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rFonts w:eastAsia="Arial" w:cs="Arial" w:ascii="Arial" w:hAnsi="Arial"/><w:i/><w:w w:val="105"/><w:sz w:val="16"/><w:szCs w:val="16"/><w:lang w:val="fr-CA"/><w:rPrChange w:id="0" w:author="Rivard, Christine" w:date="2015-03-16T12:31:00Z"><w:rPr><w:sz w:val="16"/><w:i/><w:szCs w:val="16"/><w:w w:val="105"/><w:rFonts w:ascii="Arial" w:hAnsi="Arial" w:eastAsia="Arial" w:cs="Arial"/></w:rPr></w:rPrChange></w:rPr><w:t>◦</w:t></w:r><w:r><w:rPr><w:w w:val="105"/><w:lang w:val="fr-CA"/><w:rPrChange w:id="0" w:author="Rivard, Christine" w:date="2015-03-16T12:31:00Z"><w:rPr><w:w w:val="105"/></w:rPr></w:rPrChange></w:rPr><w:t>C)</w:t></w:r><w:r><w:rPr><w:spacing w:val="8"/><w:w w:val="105"/><w:lang w:val="fr-CA"/><w:rPrChange w:id="0" w:author="Rivard, Christine" w:date="2015-03-16T12:31:00Z"><w:rPr><w:spacing w:val="8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tandis</w:t></w:r><w:r><w:rPr><w:spacing w:val="7"/><w:w w:val="105"/><w:lang w:val="fr-CA"/><w:rPrChange w:id="0" w:author="Rivard, Christine" w:date="2015-03-16T12:31:00Z"><w:rPr><w:spacing w:val="7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que</w:t></w:r><w:r><w:rPr><w:spacing w:val="8"/><w:w w:val="105"/><w:lang w:val="fr-CA"/><w:rPrChange w:id="0" w:author="Rivard, Christine" w:date="2015-03-16T12:31:00Z"><w:rPr><w:spacing w:val="8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les</w:t></w:r><w:r><w:rPr><w:spacing w:val="7"/><w:w w:val="105"/><w:lang w:val="fr-CA"/><w:rPrChange w:id="0" w:author="Rivard, Christine" w:date="2015-03-16T12:31:00Z"><w:rPr><w:spacing w:val="7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tem</w:t></w:r><w:r><w:rPr><w:spacing w:val="0"/><w:w w:val="105"/><w:lang w:val="fr-CA"/><w:rPrChange w:id="0" w:author="Rivard, Christine" w:date="2015-03-16T12:31:00Z"><w:rPr><w:spacing w:val="0"/><w:w w:val="105"/></w:rPr></w:rPrChange></w:rPr><w:t>p´</w:t></w:r><w:r><w:rPr><w:w w:val="105"/><w:lang w:val="fr-CA"/><w:rPrChange w:id="0" w:author="Rivard, Christine" w:date="2015-03-16T12:31:00Z"><w:rPr><w:w w:val="105"/></w:rPr></w:rPrChange></w:rPr><w:t>eratures</w:t></w:r><w:r><w:rPr><w:spacing w:val="9"/><w:w w:val="105"/><w:lang w:val="fr-CA"/><w:rPrChange w:id="0" w:author="Rivard, Christine" w:date="2015-03-16T12:31:00Z"><w:rPr><w:spacing w:val="9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mensuelles</w:t></w:r><w:r><w:rPr><w:spacing w:val="8"/><w:w w:val="105"/><w:lang w:val="fr-CA"/><w:rPrChange w:id="0" w:author="Rivard, Christine" w:date="2015-03-16T12:31:00Z"><w:rPr><w:spacing w:val="8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maximales</w:t></w:r><w:r><w:rPr><w:spacing w:val="7"/><w:w w:val="105"/><w:lang w:val="fr-CA"/><w:rPrChange w:id="0" w:author="Rivard, Christine" w:date="2015-03-16T12:31:00Z"><w:rPr><w:spacing w:val="7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sont</w:t></w:r></w:p><w:p><w:pPr><w:pStyle w:val="TextBody"/><w:spacing w:lineRule="auto" w:line="235"/><w:ind w:left="133" w:right="124" w:hanging="0"/><w:jc w:val="both"/><w:rPr><w:lang w:val="fr-CA"/></w:rPr></w:pPr><w:r><w:rPr><w:lang w:val="fr-CA"/></w:rPr><w:t>obser</w:t></w:r><w:r><w:rPr><w:spacing w:val="0"/><w:lang w:val="fr-CA"/></w:rPr><w:t>v´</w:t></w:r><w:r><w:rPr><w:lang w:val="fr-CA"/></w:rPr><w:t>ees</w:t></w:r><w:r><w:rPr><w:spacing w:val="33"/><w:lang w:val="fr-CA"/></w:rPr><w:t xml:space="preserve"> </w:t></w:r><w:r><w:rPr><w:lang w:val="fr-CA"/></w:rPr><w:t>en</w:t></w:r><w:r><w:rPr><w:spacing w:val="33"/><w:lang w:val="fr-CA"/></w:rPr><w:t xml:space="preserve"> </w:t></w:r><w:r><w:rPr><w:lang w:val="fr-CA"/></w:rPr><w:t>juillet</w:t></w:r><w:r><w:rPr><w:spacing w:val="34"/><w:lang w:val="fr-CA"/></w:rPr><w:t xml:space="preserve"> </w:t></w:r><w:r><w:rPr><w:lang w:val="fr-CA"/></w:rPr><w:t>(24</w:t></w:r><w:r><w:rPr><w:spacing w:val="34"/><w:lang w:val="fr-CA"/></w:rPr><w:t xml:space="preserve"> </w:t></w:r><w:r><w:rPr><w:lang w:val="fr-CA"/></w:rPr><w:t>to</w:t></w:r><w:r><w:rPr><w:spacing w:val="33"/><w:lang w:val="fr-CA"/></w:rPr><w:t xml:space="preserve"> </w:t></w:r><w:r><w:rPr><w:lang w:val="fr-CA"/></w:rPr><w:t>26</w:t></w:r><w:r><w:rPr><w:rFonts w:eastAsia="Verdana" w:cs="Verdana" w:ascii="Verdana" w:hAnsi="Verdana"/><w:i/><w:lang w:val="fr-CA"/></w:rPr><w:t>.</w:t></w:r><w:r><w:rPr><w:lang w:val="fr-CA"/></w:rPr><w:t>7</w:t></w:r><w:r><w:rPr><w:spacing w:val="0"/><w:lang w:val="fr-CA"/></w:rPr><w:t xml:space="preserve"> </w:t></w:r><w:r><w:rPr><w:rFonts w:eastAsia="Arial" w:cs="Arial" w:ascii="Arial" w:hAnsi="Arial"/><w:i/><w:position w:val="9"/><w:sz w:val="16"/><w:szCs w:val="16"/><w:lang w:val="fr-CA"/></w:rPr><w:t>◦</w:t></w:r><w:r><w:rPr><w:lang w:val="fr-CA"/></w:rPr><w:t>C).</w:t></w:r><w:r><w:rPr><w:spacing w:val="5"/><w:lang w:val="fr-CA"/></w:rPr><w:t xml:space="preserve"> </w:t></w:r><w:r><w:rPr><w:lang w:val="fr-CA"/></w:rPr><w:t>Les</w:t></w:r><w:r><w:rPr><w:spacing w:val="33"/><w:lang w:val="fr-CA"/></w:rPr><w:t xml:space="preserve"> </w:t></w:r><w:r><w:rPr><w:lang w:val="fr-CA"/></w:rPr><w:t>tem</w:t></w:r><w:r><w:rPr><w:spacing w:val="0"/><w:lang w:val="fr-CA"/></w:rPr><w:t>p´</w:t></w:r><w:r><w:rPr><w:lang w:val="fr-CA"/></w:rPr><w:t>eratures</w:t></w:r><w:r><w:rPr><w:spacing w:val="33"/><w:lang w:val="fr-CA"/></w:rPr><w:t xml:space="preserve"> </w:t></w:r><w:r><w:rPr><w:lang w:val="fr-CA"/></w:rPr><w:t>les</w:t></w:r><w:r><w:rPr><w:spacing w:val="33"/><w:lang w:val="fr-CA"/></w:rPr><w:t xml:space="preserve"> </w:t></w:r><w:r><w:rPr><w:lang w:val="fr-CA"/></w:rPr><w:t>plus</w:t></w:r><w:r><w:rPr><w:spacing w:val="25"/><w:lang w:val="fr-CA"/></w:rPr><w:t xml:space="preserve"> </w:t></w:r><w:r><w:rPr><w:spacing w:val="0"/><w:lang w:val="fr-CA"/></w:rPr><w:t>´</w:t></w:r><w:r><w:rPr><w:lang w:val="fr-CA"/></w:rPr><w:t>ele</w:t></w:r><w:r><w:rPr><w:spacing w:val="0"/><w:lang w:val="fr-CA"/></w:rPr><w:t>v´</w:t></w:r><w:r><w:rPr><w:lang w:val="fr-CA"/></w:rPr><w:t>ees</w:t></w:r><w:r><w:rPr><w:spacing w:val="33"/><w:lang w:val="fr-CA"/></w:rPr><w:t xml:space="preserve"> </w:t></w:r><w:r><w:rPr><w:lang w:val="fr-CA"/></w:rPr><w:t>sont</w:t></w:r><w:r><w:rPr><w:spacing w:val="34"/><w:lang w:val="fr-CA"/></w:rPr><w:t xml:space="preserve"> </w:t></w:r><w:r><w:rPr><w:spacing w:val="0"/><w:lang w:val="fr-CA"/></w:rPr><w:t>g´</w:t></w:r><w:r><w:rPr><w:lang w:val="fr-CA"/></w:rPr><w:t>e</w:t></w:r><w:r><w:rPr><w:spacing w:val="0"/><w:lang w:val="fr-CA"/></w:rPr><w:t>n´</w:t></w:r><w:r><w:rPr><w:lang w:val="fr-CA"/></w:rPr><w:t>eralement</w:t></w:r><w:r><w:rPr><w:spacing w:val="33"/><w:lang w:val="fr-CA"/></w:rPr><w:t xml:space="preserve"> </w:t></w:r><w:r><w:rPr><w:lang w:val="fr-CA"/></w:rPr><w:t>obser</w:t></w:r><w:r><w:rPr><w:spacing w:val="0"/><w:lang w:val="fr-CA"/></w:rPr><w:t>v´</w:t></w:r><w:r><w:rPr><w:lang w:val="fr-CA"/></w:rPr><w:t>ees</w:t></w:r><w:r><w:rPr><w:w w:val="97"/><w:lang w:val="fr-CA"/></w:rPr><w:t xml:space="preserve"> </w:t></w:r><w:r><w:rPr><w:lang w:val="fr-CA"/></w:rPr><w:t>aux</w:t></w:r><w:r><w:rPr><w:spacing w:val="45"/><w:lang w:val="fr-CA"/></w:rPr><w:t xml:space="preserve"> </w:t></w:r><w:r><w:rPr><w:lang w:val="fr-CA"/></w:rPr><w:t>stations</w:t></w:r><w:r><w:rPr><w:spacing w:val="46"/><w:lang w:val="fr-CA"/></w:rPr><w:t xml:space="preserve"> </w:t></w:r><w:r><w:rPr><w:lang w:val="fr-CA"/></w:rPr><w:t>de</w:t></w:r><w:r><w:rPr><w:spacing w:val="46"/><w:lang w:val="fr-CA"/></w:rPr><w:t xml:space="preserve"> </w:t></w:r><w:r><w:rPr><w:lang w:val="fr-CA"/></w:rPr><w:t>Philipsburg</w:t></w:r><w:r><w:rPr><w:spacing w:val="47"/><w:lang w:val="fr-CA"/></w:rPr><w:t xml:space="preserve"> </w:t></w:r><w:r><w:rPr><w:lang w:val="fr-CA"/></w:rPr><w:t>et</w:t></w:r><w:r><w:rPr><w:spacing w:val="46"/><w:lang w:val="fr-CA"/></w:rPr><w:t xml:space="preserve"> </w:t></w:r><w:r><w:rPr><w:lang w:val="fr-CA"/></w:rPr><w:t>Saint-Bernard-de-Lacolle</w:t></w:r><w:r><w:rPr><w:spacing w:val="43"/><w:lang w:val="fr-CA"/></w:rPr><w:t xml:space="preserve"> </w:t></w:r><w:r><w:rPr><w:lang w:val="fr-CA"/></w:rPr><w:t>(tem</w:t></w:r><w:r><w:rPr><w:spacing w:val="0"/><w:lang w:val="fr-CA"/></w:rPr><w:t>p´</w:t></w:r><w:r><w:rPr><w:lang w:val="fr-CA"/></w:rPr><w:t>erature</w:t></w:r><w:r><w:rPr><w:spacing w:val="45"/><w:lang w:val="fr-CA"/></w:rPr><w:t xml:space="preserve"> </w:t></w:r><w:r><w:rPr><w:lang w:val="fr-CA"/></w:rPr><w:t>annuelle</w:t></w:r><w:r><w:rPr><w:spacing w:val="46"/><w:lang w:val="fr-CA"/></w:rPr><w:t xml:space="preserve"> </w:t></w:r><w:r><w:rPr><w:lang w:val="fr-CA"/></w:rPr><w:t>moyenne</w:t></w:r><w:r><w:rPr><w:spacing w:val="44"/><w:lang w:val="fr-CA"/></w:rPr><w:t xml:space="preserve"> </w:t></w:r><w:r><w:rPr><w:lang w:val="fr-CA"/></w:rPr><w:t>de</w:t></w:r><w:r><w:rPr><w:spacing w:val="45"/><w:lang w:val="fr-CA"/></w:rPr><w:t xml:space="preserve"> </w:t></w:r><w:r><w:rPr><w:lang w:val="fr-CA"/></w:rPr><w:t>6</w:t></w:r><w:r><w:rPr><w:rFonts w:eastAsia="Verdana" w:cs="Verdana" w:ascii="Verdana" w:hAnsi="Verdana"/><w:i/><w:lang w:val="fr-CA"/></w:rPr><w:t>.</w:t></w:r><w:r><w:rPr><w:lang w:val="fr-CA"/></w:rPr><w:t>7</w:t></w:r><w:r><w:rPr><w:spacing w:val="0"/><w:lang w:val="fr-CA"/></w:rPr><w:t xml:space="preserve"> </w:t></w:r><w:r><w:rPr><w:rFonts w:eastAsia="Arial" w:cs="Arial" w:ascii="Arial" w:hAnsi="Arial"/><w:i/><w:position w:val="9"/><w:sz w:val="16"/><w:szCs w:val="16"/><w:lang w:val="fr-CA"/></w:rPr><w:t>◦</w:t></w:r><w:r><w:rPr><w:lang w:val="fr-CA"/></w:rPr><w:t>C)</w:t></w:r><w:r><w:rPr><w:w w:val="112"/><w:lang w:val="fr-CA"/></w:rPr><w:t xml:space="preserve"> </w:t></w:r><w:r><w:rPr><w:lang w:val="fr-CA"/></w:rPr><w:t>et</w:t></w:r><w:r><w:rPr><w:spacing w:val="41"/><w:lang w:val="fr-CA"/></w:rPr><w:t xml:space="preserve"> </w:t></w:r><w:r><w:rPr><w:lang w:val="fr-CA"/></w:rPr><w:t>les</w:t></w:r><w:r><w:rPr><w:spacing w:val="41"/><w:lang w:val="fr-CA"/></w:rPr><w:t xml:space="preserve"> </w:t></w:r><w:r><w:rPr><w:lang w:val="fr-CA"/></w:rPr><w:t>plus</w:t></w:r><w:r><w:rPr><w:spacing w:val="41"/><w:lang w:val="fr-CA"/></w:rPr><w:t xml:space="preserve"> </w:t></w:r><w:r><w:rPr><w:lang w:val="fr-CA"/></w:rPr><w:t>faibles</w:t></w:r><w:r><w:rPr><w:spacing w:val="41"/><w:lang w:val="fr-CA"/></w:rPr><w:t xml:space="preserve"> </w:t></w:r><w:r><w:rPr><w:spacing w:val="0"/><w:lang w:val="fr-CA"/></w:rPr><w:t>`</w:t></w:r><w:r><w:rPr><w:lang w:val="fr-CA"/></w:rPr><w:t>a</w:t></w:r><w:r><w:rPr><w:spacing w:val="41"/><w:lang w:val="fr-CA"/></w:rPr><w:t xml:space="preserve"> </w:t></w:r><w:r><w:rPr><w:lang w:val="fr-CA"/></w:rPr><w:t>la</w:t></w:r><w:r><w:rPr><w:spacing w:val="41"/><w:lang w:val="fr-CA"/></w:rPr><w:t xml:space="preserve"> </w:t></w:r><w:r><w:rPr><w:lang w:val="fr-CA"/></w:rPr><w:t>station</w:t></w:r><w:r><w:rPr><w:spacing w:val="42"/><w:lang w:val="fr-CA"/></w:rPr><w:t xml:space="preserve"> </w:t></w:r><w:r><w:rPr><w:lang w:val="fr-CA"/></w:rPr><w:t>de</w:t></w:r><w:r><w:rPr><w:spacing w:val="41"/><w:lang w:val="fr-CA"/></w:rPr><w:t xml:space="preserve"> </w:t></w:r><w:r><w:rPr><w:lang w:val="fr-CA"/></w:rPr><w:t>Bonsecours</w:t></w:r><w:r><w:rPr><w:spacing w:val="41"/><w:lang w:val="fr-CA"/></w:rPr><w:t xml:space="preserve"> </w:t></w:r><w:r><w:rPr><w:lang w:val="fr-CA"/></w:rPr><w:t>(tem</w:t></w:r><w:r><w:rPr><w:spacing w:val="0"/><w:lang w:val="fr-CA"/></w:rPr><w:t>p´</w:t></w:r><w:r><w:rPr><w:lang w:val="fr-CA"/></w:rPr><w:t>erature</w:t></w:r><w:r><w:rPr><w:spacing w:val="41"/><w:lang w:val="fr-CA"/></w:rPr><w:t xml:space="preserve"> </w:t></w:r><w:r><w:rPr><w:lang w:val="fr-CA"/></w:rPr><w:t>annuelle</w:t></w:r><w:r><w:rPr><w:spacing w:val="42"/><w:lang w:val="fr-CA"/></w:rPr><w:t xml:space="preserve"> </w:t></w:r><w:r><w:rPr><w:lang w:val="fr-CA"/></w:rPr><w:t>moyenne</w:t></w:r><w:r><w:rPr><w:spacing w:val="39"/><w:lang w:val="fr-CA"/></w:rPr><w:t xml:space="preserve"> </w:t></w:r><w:r><w:rPr><w:lang w:val="fr-CA"/></w:rPr><w:t>de</w:t></w:r><w:r><w:rPr><w:spacing w:val="41"/><w:lang w:val="fr-CA"/></w:rPr><w:t xml:space="preserve"> </w:t></w:r><w:r><w:rPr><w:lang w:val="fr-CA"/></w:rPr><w:t>4</w:t></w:r><w:r><w:rPr><w:rFonts w:eastAsia="Verdana" w:cs="Verdana" w:ascii="Verdana" w:hAnsi="Verdana"/><w:i/><w:lang w:val="fr-CA"/></w:rPr><w:t>.</w:t></w:r><w:r><w:rPr><w:lang w:val="fr-CA"/></w:rPr><w:t>3</w:t></w:r><w:r><w:rPr><w:spacing w:val="0"/><w:lang w:val="fr-CA"/></w:rPr><w:t xml:space="preserve"> </w:t></w:r><w:r><w:rPr><w:rFonts w:eastAsia="Arial" w:cs="Arial" w:ascii="Arial" w:hAnsi="Arial"/><w:i/><w:position w:val="9"/><w:sz w:val="16"/><w:szCs w:val="16"/><w:lang w:val="fr-CA"/></w:rPr><w:t>◦</w:t></w:r><w:r><w:rPr><w:lang w:val="fr-CA"/></w:rPr><w:t>C)</w:t></w:r></w:p><w:p><w:pPr><w:sectPr><w:footerReference w:type="default" r:id="rId47"/><w:type w:val="nextPage"/><w:pgSz w:w="12240" w:h="15840"/><w:pgMar w:left="1000" w:right="980" w:header="0" w:top="1120" w:footer="515" w:bottom="700" w:gutter="0"/><w:pgNumType w:start="43" w:fmt="decimal"/><w:formProt w:val="false"/><w:textDirection w:val="lrTb"/><w:docGrid w:type="default" w:linePitch="240" w:charSpace="4294965247"/></w:sectPr><w:pStyle w:val="TextBody"/><w:spacing w:lineRule="auto" w:line="249" w:before="13" w:after="0"/><w:ind w:left="133" w:right="119" w:firstLine="351"/><w:jc w:val="both"/><w:rPr><w:lang w:val="fr-CA"/></w:rPr></w:pPr><w:r><w:rPr><w:w w:val="105"/><w:lang w:val="fr-CA"/></w:rPr><w:t>Les</w:t></w:r><w:r><w:rPr><w:spacing w:val="1"/><w:w w:val="105"/><w:lang w:val="fr-CA"/></w:rPr><w:t xml:space="preserve"> </w:t></w:r><w:r><w:rPr><w:w w:val="105"/><w:lang w:val="fr-CA"/></w:rPr><w:t>figures</w:t></w:r><w:r><w:rPr><w:spacing w:val="3"/><w:w w:val="105"/><w:lang w:val="fr-CA"/></w:rPr><w:t xml:space="preserve"> </w:t></w:r><w:r><w:rPr><w:w w:val="105"/><w:lang w:val="fr-CA"/></w:rPr><w:t>1.3</w:t></w:r><w:r><w:rPr><w:spacing w:val="2"/><w:w w:val="105"/><w:lang w:val="fr-CA"/></w:rPr><w:t xml:space="preserve"> </w:t></w:r><w:r><w:rPr><w:w w:val="105"/><w:lang w:val="fr-CA"/></w:rPr><w:t>et</w:t></w:r><w:r><w:rPr><w:spacing w:val="2"/><w:w w:val="105"/><w:lang w:val="fr-CA"/></w:rPr><w:t xml:space="preserve"> </w:t></w:r><w:r><w:rPr><w:w w:val="105"/><w:lang w:val="fr-CA"/></w:rPr><w:t>1.4</w:t></w:r><w:r><w:rPr><w:spacing w:val="3"/><w:w w:val="105"/><w:lang w:val="fr-CA"/></w:rPr><w:t xml:space="preserve"> </w:t></w:r><w:r><w:rPr><w:w w:val="105"/><w:lang w:val="fr-CA"/></w:rPr><w:t>illustrent</w:t></w:r><w:r><w:rPr><w:spacing w:val="1"/><w:w w:val="105"/><w:lang w:val="fr-CA"/></w:rPr><w:t xml:space="preserve"> </w:t></w:r><w:r><w:rPr><w:w w:val="105"/><w:lang w:val="fr-CA"/></w:rPr><w:t>r</w:t></w:r><w:r><w:rPr><w:spacing w:val="0"/><w:w w:val="105"/><w:lang w:val="fr-CA"/></w:rPr><w:t>e</w:t></w:r><w:r><w:rPr><w:w w:val="105"/><w:lang w:val="fr-CA"/></w:rPr><w:t>spectivement</w:t></w:r><w:r><w:rPr><w:spacing w:val="3"/><w:w w:val="105"/><w:lang w:val="fr-CA"/></w:rPr><w:t xml:space="preserve"> </w:t></w:r><w:r><w:rPr><w:w w:val="105"/><w:lang w:val="fr-CA"/></w:rPr><w:t>les</w:t></w:r><w:r><w:rPr><w:spacing w:val="2"/><w:w w:val="105"/><w:lang w:val="fr-CA"/></w:rPr><w:t xml:space="preserve"> </w:t></w:r><w:r><w:rPr><w:w w:val="105"/><w:lang w:val="fr-CA"/></w:rPr><w:t>var</w:t></w:r><w:r><w:rPr><w:spacing w:val="0"/><w:w w:val="105"/><w:lang w:val="fr-CA"/></w:rPr><w:t>i</w:t></w:r><w:r><w:rPr><w:w w:val="105"/><w:lang w:val="fr-CA"/></w:rPr><w:t>ations</w:t></w:r><w:r><w:rPr><w:spacing w:val="2"/><w:w w:val="105"/><w:lang w:val="fr-CA"/></w:rPr><w:t xml:space="preserve"> </w:t></w:r><w:r><w:rPr><w:w w:val="105"/><w:lang w:val="fr-CA"/></w:rPr><w:t>spatiales</w:t></w:r><w:r><w:rPr><w:spacing w:val="3"/><w:w w:val="105"/><w:lang w:val="fr-CA"/></w:rPr><w:t xml:space="preserve"> </w:t></w:r><w:r><w:rPr><w:w w:val="105"/><w:lang w:val="fr-CA"/></w:rPr><w:t>des</w:t></w:r><w:r><w:rPr><w:spacing w:val="1"/><w:w w:val="105"/><w:lang w:val="fr-CA"/></w:rPr><w:t xml:space="preserve"> </w:t></w:r><w:r><w:rPr><w:w w:val="105"/><w:lang w:val="fr-CA"/></w:rPr><w:t>p</w:t></w:r><w:r><w:rPr><w:spacing w:val="0"/><w:w w:val="105"/><w:lang w:val="fr-CA"/></w:rPr><w:t>r´</w:t></w:r><w:r><w:rPr><w:w w:val="105"/><w:lang w:val="fr-CA"/></w:rPr><w:t>ecipitations</w:t></w:r><w:r><w:rPr><w:spacing w:val="4"/><w:w w:val="105"/><w:lang w:val="fr-CA"/></w:rPr><w:t xml:space="preserve"> </w:t></w:r><w:r><w:rPr><w:w w:val="105"/><w:lang w:val="fr-CA"/></w:rPr><w:t>totales</w:t></w:r><w:r><w:rPr><w:w w:val="106"/><w:lang w:val="fr-CA"/></w:rPr><w:t xml:space="preserve"> </w:t></w:r><w:r><w:rPr><w:w w:val="105"/><w:lang w:val="fr-CA"/></w:rPr><w:t>annuelles</w:t></w:r><w:r><w:rPr><w:spacing w:val="44"/><w:w w:val="105"/><w:lang w:val="fr-CA"/></w:rPr><w:t xml:space="preserve"> </w:t></w:r><w:r><w:rPr><w:w w:val="105"/><w:lang w:val="fr-CA"/></w:rPr><w:t>et</w:t></w:r><w:r><w:rPr><w:spacing w:val="45"/><w:w w:val="105"/><w:lang w:val="fr-CA"/></w:rPr><w:t xml:space="preserve"> </w:t></w:r><w:r><w:rPr><w:w w:val="105"/><w:lang w:val="fr-CA"/></w:rPr><w:t>de</w:t></w:r><w:r><w:rPr><w:spacing w:val="45"/><w:w w:val="105"/><w:lang w:val="fr-CA"/></w:rPr><w:t xml:space="preserve"> </w:t></w:r><w:r><w:rPr><w:w w:val="105"/><w:lang w:val="fr-CA"/></w:rPr><w:t>la</w:t></w:r><w:r><w:rPr><w:spacing w:val="45"/><w:w w:val="105"/><w:lang w:val="fr-CA"/></w:rPr><w:t xml:space="preserve"> </w:t></w:r><w:r><w:rPr><w:w w:val="105"/><w:lang w:val="fr-CA"/></w:rPr><w:t>tem</w:t></w:r><w:r><w:rPr><w:spacing w:val="0"/><w:w w:val="105"/><w:lang w:val="fr-CA"/></w:rPr><w:t>p´</w:t></w:r><w:r><w:rPr><w:w w:val="105"/><w:lang w:val="fr-CA"/></w:rPr><w:t>erature</w:t></w:r><w:r><w:rPr><w:spacing w:val="45"/><w:w w:val="105"/><w:lang w:val="fr-CA"/></w:rPr><w:t xml:space="preserve"> </w:t></w:r><w:r><w:rPr><w:w w:val="105"/><w:lang w:val="fr-CA"/></w:rPr><w:t>moyenne</w:t></w:r><w:r><w:rPr><w:spacing w:val="45"/><w:w w:val="105"/><w:lang w:val="fr-CA"/></w:rPr><w:t xml:space="preserve"> </w:t></w:r><w:r><w:rPr><w:w w:val="105"/><w:lang w:val="fr-CA"/></w:rPr><w:t>annuelle</w:t></w:r><w:r><w:rPr><w:spacing w:val="45"/><w:w w:val="105"/><w:lang w:val="fr-CA"/></w:rPr><w:t xml:space="preserve"> </w:t></w:r><w:r><w:rPr><w:w w:val="105"/><w:lang w:val="fr-CA"/></w:rPr><w:t>pour</w:t></w:r><w:r><w:rPr><w:spacing w:val="45"/><w:w w:val="105"/><w:lang w:val="fr-CA"/></w:rPr><w:t xml:space="preserve"> </w:t></w:r><w:r><w:rPr><w:w w:val="105"/><w:lang w:val="fr-CA"/></w:rPr><w:t>la</w:t></w:r><w:r><w:rPr><w:spacing w:val="44"/><w:w w:val="105"/><w:lang w:val="fr-CA"/></w:rPr><w:t xml:space="preserve"> </w:t></w:r><w:r><w:rPr><w:spacing w:val="0"/><w:w w:val="105"/><w:lang w:val="fr-CA"/></w:rPr><w:t>p´</w:t></w:r><w:r><w:rPr><w:w w:val="105"/><w:lang w:val="fr-CA"/></w:rPr><w:t>eriode</w:t></w:r><w:r><w:rPr><w:spacing w:val="46"/><w:w w:val="105"/><w:lang w:val="fr-CA"/></w:rPr><w:t xml:space="preserve"> </w:t></w:r><w:r><w:rPr><w:w w:val="105"/><w:lang w:val="fr-CA"/></w:rPr><w:t>de</w:t></w:r><w:r><w:rPr><w:spacing w:val="45"/><w:w w:val="105"/><w:lang w:val="fr-CA"/></w:rPr><w:t xml:space="preserve"> </w:t></w:r><w:r><w:rPr><w:w w:val="105"/><w:lang w:val="fr-CA"/></w:rPr><w:t>1970-2000.</w:t></w:r><w:r><w:rPr><w:spacing w:val="4"/><w:w w:val="105"/><w:lang w:val="fr-CA"/></w:rPr><w:t xml:space="preserve"> </w:t></w:r><w:r><w:rPr><w:w w:val="105"/><w:lang w:val="fr-CA"/><w:rPrChange w:id="0" w:author="Rivard, Christine" w:date="2015-03-16T12:31:00Z"><w:rPr><w:w w:val="105"/></w:rPr></w:rPrChange></w:rPr><w:t>Les</w:t></w:r><w:r><w:rPr><w:spacing w:val="45"/><w:w w:val="105"/><w:lang w:val="fr-CA"/><w:rPrChange w:id="0" w:author="Rivard, Christine" w:date="2015-03-16T12:31:00Z"><w:rPr><w:spacing w:val="45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valeurs</w:t></w:r><w:r><w:rPr><w:w w:val="106"/><w:lang w:val="fr-CA"/><w:rPrChange w:id="0" w:author="Rivard, Christine" w:date="2015-03-16T12:31:00Z"><w:rPr><w:w w:val="106"/></w:rPr></w:rPrChange></w:rPr><w:t xml:space="preserve"> </w:t></w:r><w:r><w:rPr><w:w w:val="105"/><w:lang w:val="fr-CA"/><w:rPrChange w:id="0" w:author="Rivard, Christine" w:date="2015-03-16T12:31:00Z"><w:rPr><w:w w:val="105"/></w:rPr></w:rPrChange></w:rPr><w:t>p</w:t></w:r><w:r><w:rPr><w:spacing w:val="0"/><w:w w:val="105"/><w:lang w:val="fr-CA"/><w:rPrChange w:id="0" w:author="Rivard, Christine" w:date="2015-03-16T12:31:00Z"><w:rPr><w:spacing w:val="0"/><w:w w:val="105"/></w:rPr></w:rPrChange></w:rPr><w:t>r´</w:t></w:r><w:r><w:rPr><w:w w:val="105"/><w:lang w:val="fr-CA"/><w:rPrChange w:id="0" w:author="Rivard, Christine" w:date="2015-03-16T12:31:00Z"><w:rPr><w:w w:val="105"/></w:rPr></w:rPrChange></w:rPr><w:t>esen</w:t></w:r><w:r><w:rPr><w:spacing w:val="0"/><w:w w:val="105"/><w:lang w:val="fr-CA"/><w:rPrChange w:id="0" w:author="Rivard, Christine" w:date="2015-03-16T12:31:00Z"><w:rPr><w:spacing w:val="0"/><w:w w:val="105"/></w:rPr></w:rPrChange></w:rPr><w:t>t´</w:t></w:r><w:r><w:rPr><w:w w:val="105"/><w:lang w:val="fr-CA"/><w:rPrChange w:id="0" w:author="Rivard, Christine" w:date="2015-03-16T12:31:00Z"><w:rPr><w:w w:val="105"/></w:rPr></w:rPrChange></w:rPr><w:t>ees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sur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ces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figures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ont</w:t></w:r><w:r><w:rPr><w:spacing w:val="0"/><w:w w:val="105"/><w:lang w:val="fr-CA"/><w:rPrChange w:id="0" w:author="Rivard, Christine" w:date="2015-03-16T12:31:00Z"><w:rPr><w:spacing w:val="0"/><w:w w:val="105"/></w:rPr></w:rPrChange></w:rPr><w:t xml:space="preserve"> ´</w:t></w:r><w:r><w:rPr><w:w w:val="105"/><w:lang w:val="fr-CA"/><w:rPrChange w:id="0" w:author="Rivard, Christine" w:date="2015-03-16T12:31:00Z"><w:rPr><w:w w:val="105"/></w:rPr></w:rPrChange></w:rPr><w:t>e</w:t></w:r><w:r><w:rPr><w:spacing w:val="0"/><w:w w:val="105"/><w:lang w:val="fr-CA"/><w:rPrChange w:id="0" w:author="Rivard, Christine" w:date="2015-03-16T12:31:00Z"><w:rPr><w:spacing w:val="0"/><w:w w:val="105"/></w:rPr></w:rPrChange></w:rPr><w:t>t´</w:t></w:r><w:r><w:rPr><w:w w:val="105"/><w:lang w:val="fr-CA"/><w:rPrChange w:id="0" w:author="Rivard, Christine" w:date="2015-03-16T12:31:00Z"><w:rPr><w:w w:val="105"/></w:rPr></w:rPrChange></w:rPr><w:t>e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interpo</w:t></w:r><w:r><w:rPr><w:spacing w:val="0"/><w:w w:val="105"/><w:lang w:val="fr-CA"/><w:rPrChange w:id="0" w:author="Rivard, Christine" w:date="2015-03-16T12:31:00Z"><w:rPr><w:spacing w:val="0"/><w:w w:val="105"/></w:rPr></w:rPrChange></w:rPr><w:t>l´</w:t></w:r><w:r><w:rPr><w:w w:val="105"/><w:lang w:val="fr-CA"/><w:rPrChange w:id="0" w:author="Rivard, Christine" w:date="2015-03-16T12:31:00Z"><w:rPr><w:w w:val="105"/></w:rPr></w:rPrChange></w:rPr><w:t>ees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par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krig</w:t></w:r><w:r><w:rPr><w:spacing w:val="0"/><w:w w:val="105"/><w:lang w:val="fr-CA"/><w:rPrChange w:id="0" w:author="Rivard, Christine" w:date="2015-03-16T12:31:00Z"><w:rPr><w:spacing w:val="0"/><w:w w:val="105"/></w:rPr></w:rPrChange></w:rPr><w:t>e</w:t></w:r><w:r><w:rPr><w:w w:val="105"/><w:lang w:val="fr-CA"/><w:rPrChange w:id="0" w:author="Rivard, Christine" w:date="2015-03-16T12:31:00Z"><w:rPr><w:w w:val="105"/></w:rPr></w:rPrChange></w:rPr><w:t>age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ordinaire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sur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une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grille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de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250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x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250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m,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spacing w:val="0"/><w:w w:val="115"/><w:lang w:val="fr-CA"/><w:rPrChange w:id="0" w:author="Rivard, Christine" w:date="2015-03-16T12:31:00Z"><w:rPr><w:spacing w:val="0"/><w:w w:val="115"/></w:rPr></w:rPrChange></w:rPr><w:t>a</w:t></w:r><w:r><w:rPr><w:w w:val="115"/><w:lang w:val="fr-CA"/><w:rPrChange w:id="0" w:author="Rivard, Christine" w:date="2015-03-16T12:31:00Z"><w:rPr><w:w w:val="115"/></w:rPr></w:rPrChange></w:rPr><w:t>`</w:t></w:r><w:r><w:rPr><w:w w:val="143"/><w:lang w:val="fr-CA"/><w:rPrChange w:id="0" w:author="Rivard, Christine" w:date="2015-03-16T12:31:00Z"><w:rPr><w:w w:val="143"/></w:rPr></w:rPrChange></w:rPr><w:t xml:space="preserve"> </w:t></w:r><w:r><w:rPr><w:w w:val="105"/><w:lang w:val="fr-CA"/><w:rPrChange w:id="0" w:author="Rivard, Christine" w:date="2015-03-16T12:31:00Z"><w:rPr><w:w w:val="105"/></w:rPr></w:rPrChange></w:rPr><w:t>partir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des</w:t></w:r><w:r><w:rPr><w:spacing w:val="0"/><w:w w:val="105"/><w:lang w:val="fr-CA"/><w:rPrChange w:id="0" w:author="Rivard, Christine" w:date="2015-03-16T12:31:00Z"><w:rPr><w:spacing w:val="0"/><w:w w:val="105"/></w:rPr></w:rPrChange></w:rPr><w:t xml:space="preserve"> v</w:t></w:r><w:r><w:rPr><w:w w:val="105"/><w:lang w:val="fr-CA"/><w:rPrChange w:id="0" w:author="Rivard, Christine" w:date="2015-03-16T12:31:00Z"><w:rPr><w:w w:val="105"/></w:rPr></w:rPrChange></w:rPr><w:t>aleurs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rappor</w:t></w:r><w:r><w:rPr><w:spacing w:val="0"/><w:w w:val="105"/><w:lang w:val="fr-CA"/><w:rPrChange w:id="0" w:author="Rivard, Christine" w:date="2015-03-16T12:31:00Z"><w:rPr><w:spacing w:val="0"/><w:w w:val="105"/></w:rPr></w:rPrChange></w:rPr><w:t>t´</w:t></w:r><w:r><w:rPr><w:w w:val="105"/><w:lang w:val="fr-CA"/><w:rPrChange w:id="0" w:author="Rivard, Christine" w:date="2015-03-16T12:31:00Z"><w:rPr><w:w w:val="105"/></w:rPr></w:rPrChange></w:rPr><w:t>ees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pour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les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16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stations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actives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mention</w:t></w:r><w:r><w:rPr><w:spacing w:val="0"/><w:w w:val="105"/><w:lang w:val="fr-CA"/><w:rPrChange w:id="0" w:author="Rivard, Christine" w:date="2015-03-16T12:31:00Z"><w:rPr><w:spacing w:val="0"/><w:w w:val="105"/></w:rPr></w:rPrChange></w:rPr><w:t>n´</w:t></w:r><w:r><w:rPr><w:w w:val="105"/><w:lang w:val="fr-CA"/><w:rPrChange w:id="0" w:author="Rivard, Christine" w:date="2015-03-16T12:31:00Z"><w:rPr><w:w w:val="105"/></w:rPr></w:rPrChange></w:rPr><w:t>ees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ci-haut.Dans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la</w:t></w:r><w:r><w:rPr><w:spacing w:val="0"/><w:w w:val="105"/><w:lang w:val="fr-CA"/><w:rPrChange w:id="0" w:author="Rivard, Christine" w:date="2015-03-16T12:31:00Z"><w:rPr><w:spacing w:val="0"/><w:w w:val="105"/></w:rPr></w:rPrChange></w:rPr><w:t xml:space="preserve"> r´</w:t></w:r><w:r><w:rPr><w:w w:val="105"/><w:lang w:val="fr-CA"/><w:rPrChange w:id="0" w:author="Rivard, Christine" w:date="2015-03-16T12:31:00Z"><w:rPr><w:w w:val="105"/></w:rPr></w:rPrChange></w:rPr><w:t>egion</w:t></w:r><w:r><w:rPr><w:spacing w:val="0"/><w:w w:val="105"/><w:lang w:val="fr-CA"/><w:rPrChange w:id="0" w:author="Rivard, Christine" w:date="2015-03-16T12:31:00Z"><w:rPr><w:spacing w:val="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</w:t></w:r><w:r><w:rPr><w:spacing w:val="0"/><w:w w:val="105"/><w:lang w:val="fr-CA"/><w:rPrChange w:id="0" w:author="Rivard, Christine" w:date="2015-03-16T12:31:00Z"><w:rPr><w:spacing w:val="0"/><w:w w:val="105"/></w:rPr></w:rPrChange></w:rPr><w:t>‘´</w:t></w:r><w:r><w:rPr><w:w w:val="105"/><w:lang w:val="fr-CA"/><w:rPrChange w:id="0" w:author="Rivard, Christine" w:date="2015-03-16T12:31:00Z"><w:rPr><w:w w:val="105"/></w:rPr></w:rPrChange></w:rPr><w:t>etude,</w:t></w:r></w:p><w:p><w:pPr><w:pStyle w:val="TextBody"/><w:spacing w:lineRule="auto" w:line="249" w:before="32" w:after="0"/><w:ind w:left="113" w:hanging="9"/><w:rPr></w:rPr></w:pPr><w:r><w:rPr></w:rPr><w:t>Table</w:t></w:r><w:r><w:rPr><w:spacing w:val="29"/></w:rPr><w:t xml:space="preserve"> </w:t></w:r><w:r><w:rPr></w:rPr><w:t xml:space="preserve">8.2: </w:t></w:r><w:r><w:rPr><w:spacing w:val="4"/></w:rPr><w:t xml:space="preserve"> </w:t></w:r><w:r><w:rPr></w:rPr><w:t>List</w:t></w:r><w:r><w:rPr><w:spacing w:val="28"/></w:rPr><w:t xml:space="preserve"> </w:t></w:r><w:r><w:rPr></w:rPr><w:t>of</w:t></w:r><w:r><w:rPr><w:spacing w:val="28"/></w:rPr><w:t xml:space="preserve"> </w:t></w:r><w:r><w:rPr></w:rPr><w:t>selected</w:t></w:r><w:r><w:rPr><w:spacing w:val="29"/></w:rPr><w:t xml:space="preserve"> </w:t></w:r><w:r><w:rPr><w:spacing w:val="0"/></w:rPr><w:t>weather</w:t></w:r><w:r><w:rPr><w:spacing w:val="28"/></w:rPr><w:t xml:space="preserve"> </w:t></w:r><w:r><w:rPr></w:rPr><w:t>stations</w:t></w:r><w:r><w:rPr><w:spacing w:val="29"/></w:rPr><w:t xml:space="preserve"> </w:t></w:r><w:r><w:rPr></w:rPr><w:t>in</w:t></w:r><w:r><w:rPr><w:spacing w:val="27"/></w:rPr><w:t xml:space="preserve"> </w:t></w:r><w:r><w:rPr></w:rPr><w:t>the</w:t></w:r><w:r><w:rPr><w:spacing w:val="28"/></w:rPr><w:t xml:space="preserve"> </w:t></w:r><w:r><w:rPr></w:rPr><w:t>study</w:t></w:r><w:r><w:rPr><w:spacing w:val="29"/></w:rPr><w:t xml:space="preserve"> </w:t></w:r><w:r><w:rPr></w:rPr><w:t>area</w:t></w:r><w:r><w:rPr><w:spacing w:val="28"/></w:rPr><w:t xml:space="preserve"> </w:t></w:r><w:r><w:rPr></w:rPr><w:t>and</w:t></w:r><w:r><w:rPr><w:spacing w:val="28"/></w:rPr><w:t xml:space="preserve"> </w:t></w:r><w:r><w:rPr></w:rPr><w:t>related</w:t></w:r><w:r><w:rPr><w:spacing w:val="27"/></w:rPr><w:t xml:space="preserve"> </w:t></w:r><w:r><w:rPr></w:rPr><w:t>information</w:t></w:r><w:r><w:rPr><w:spacing w:val="28"/></w:rPr><w:t xml:space="preserve"> </w:t></w:r><w:r><w:rPr></w:rPr><w:t>about</w:t></w:r><w:r><w:rPr><w:spacing w:val="29"/></w:rPr><w:t xml:space="preserve"> </w:t></w:r><w:r><w:rPr></w:rPr><w:t>missing</w:t></w:r><w:r><w:rPr><w:spacing w:val="26"/><w:w w:val="99"/></w:rPr><w:t xml:space="preserve"> </w:t></w:r><w:r><w:rPr></w:rPr><w:t>data</w:t></w:r><w:r><w:rPr><w:spacing w:val="33"/></w:rPr><w:t xml:space="preserve"> </w:t></w:r><w:r><w:rPr></w:rPr><w:t>for</w:t></w:r><w:r><w:rPr><w:spacing w:val="34"/></w:rPr><w:t xml:space="preserve"> </w:t></w:r><w:r><w:rPr></w:rPr><w:t>the</w:t></w:r><w:r><w:rPr><w:spacing w:val="35"/></w:rPr><w:t xml:space="preserve"> </w:t></w:r><w:r><w:rPr></w:rPr><w:t>1980-2014</w:t></w:r><w:r><w:rPr><w:spacing w:val="34"/></w:rPr><w:t xml:space="preserve"> </w:t></w:r><w:r><w:rPr></w:rPr><w:t>period</w:t></w:r></w:p><w:p><w:pPr><w:pStyle w:val="Normal"/><w:spacing w:before="3" w:after="0"/><w:rPr><w:rFonts w:ascii="Times New Roman" w:hAnsi="Times New Roman" w:eastAsia="Times New Roman" w:cs="Times New Roman"/><w:sz w:val="19"/><w:szCs w:val="19"/></w:rPr></w:pPr><w:r><w:rPr><w:rFonts w:eastAsia="Times New Roman" w:cs="Times New Roman" w:ascii="Times New Roman" w:hAnsi="Times New Roman"/><w:sz w:val="19"/><w:szCs w:val="19"/></w:rPr></w:r></w:p><w:p><w:pPr><w:pStyle w:val="Normal"/><w:spacing w:lineRule="atLeast" w:line="20"/><w:ind w:left="128" w:hanging="0"/><w:rPr><w:rFonts w:ascii="Times New Roman" w:hAnsi="Times New Roman" w:eastAsia="Times New Roman" w:cs="Times New Roman"/><w:sz w:val="2"/><w:szCs w:val="2"/></w:rPr></w:pPr><w:r><w:rPr></w:rPr><mc:AlternateContent><mc:Choice Requires="wpg"><w:drawing><wp:inline distT="0" distB="0" distL="0" distR="0" wp14:anchorId="32F1C8CD"><wp:extent cx="6314440" cy="12700"/><wp:effectExtent l="0" t="0" r="0" b="0"/><wp:docPr id="73" name=""/><a:graphic xmlns:a="http://schemas.openxmlformats.org/drawingml/2006/main"><a:graphicData uri="http://schemas.microsoft.com/office/word/2010/wordprocessingGroup"><wpg:wgp><wpg:cNvGrpSpPr/><wpg:grpSpPr><a:xfrm><a:off x="0" y="0"/><a:ext cx="6313680" cy="12240"/></a:xfrm></wpg:grpSpPr><wpg:grpSp><wpg:cNvGrpSpPr/><wpg:grpSpPr><a:xfrm><a:off x="0" y="0"/><a:ext cx="6313680" cy="12240"/></a:xfrm></wpg:grpSpPr><wps:wsp><wps:cNvSpPr/><wps:spPr><a:xfrm><a:off x="0" y="0"/><a:ext cx="6313680" cy="12240"/></a:xfrm><a:custGeom><a:avLst/><a:gdLst/><a:ahLst/><a:rect l="0" t="0" r="r" b="b"/><a:pathLst><a:path w="9925" h="1"><a:moveTo><a:pt x="0" y="0"/></a:moveTo><a:lnTo><a:pt x="9924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/wpg:wgp></a:graphicData></a:graphic></wp:inline></w:drawing></mc:Choice><mc:Fallback><w:pict><v:group id="shape_0" style="position:absolute;margin-left:0pt;margin-top:0pt;width:497.15pt;height:0.95pt" coordorigin="0,0" coordsize="9943,19"><v:group id="shape_0" alt="Group 561" style="position:absolute;left:0;top:0;width:9943;height:19"></v:group></v:group></w:pict></mc:Fallback></mc:AlternateContent></w:r></w:p><w:p><w:pPr><w:pStyle w:val="TextBody"/><w:tabs><w:tab w:val="left" w:pos="2835" w:leader="none"/><w:tab w:val="left" w:pos="3672" w:leader="none"/><w:tab w:val="left" w:pos="4464" w:leader="none"/><w:tab w:val="left" w:pos="5306" w:leader="none"/><w:tab w:val="left" w:pos="6030" w:leader="none"/><w:tab w:val="left" w:pos="6819" w:leader="none"/><w:tab w:val="left" w:pos="7603" w:leader="none"/><w:tab w:val="left" w:pos="8401" w:leader="none"/><w:tab w:val="left" w:pos="9100" w:leader="none"/></w:tabs><w:spacing w:lineRule="auto" w:line="350" w:before="35" w:after="0"/><w:ind w:left="730" w:right="255" w:firstLine="5640"/><w:rPr><w:lang w:val="fr-CA"/></w:rPr></w:pPr><w:r><mc:AlternateContent><mc:Choice Requires="wps"><w:drawing><wp:anchor behindDoc="0" distT="0" distB="0" distL="114300" distR="114300" simplePos="0" locked="0" layoutInCell="1" allowOverlap="1" relativeHeight="23" wp14:anchorId="6F7C2097"><wp:simplePos x="0" y="0"/><wp:positionH relativeFrom="page"><wp:posOffset>735330</wp:posOffset></wp:positionH><wp:positionV relativeFrom="paragraph"><wp:posOffset>509905</wp:posOffset></wp:positionV><wp:extent cx="6303010" cy="6514465"/><wp:effectExtent l="1905" t="0" r="1270" b="0"/><wp:wrapNone/><wp:docPr id="74" name="Text Box 557"/><a:graphic xmlns:a="http://schemas.openxmlformats.org/drawingml/2006/main"><a:graphicData uri="http://schemas.microsoft.com/office/word/2010/wordprocessingShape"><wps:wsp><wps:cNvSpPr/><wps:spPr><a:xfrm><a:off x="0" y="0"/><a:ext cx="6302520" cy="6513840"/></a:xfrm><a:prstGeom prst="rect"><a:avLst></a:avLst></a:prstGeom><a:noFill/><a:ln><a:noFill/></a:ln></wps:spPr><wps:style><a:lnRef idx="0"/><a:fillRef idx="0"/><a:effectRef idx="0"/><a:fontRef idx="minor"/></wps:style><wps:txbx><w:txbxContent><w:tbl><w:tblPr><w:tblW w:w="9924" w:type="dxa"/><w:jc w:val="left"/><w:tblInd w:w="0" w:type="dxa"/><w:tblBorders><w:top w:val="single" w:sz="4" w:space="0" w:color="000001"/></w:tblBorders><w:tblCellMar><w:top w:w="0" w:type="dxa"/><w:left w:w="0" w:type="dxa"/><w:bottom w:w="0" w:type="dxa"/><w:right w:w="0" w:type="dxa"/></w:tblCellMar><w:tblLook w:val="01e0" w:noVBand="0" w:noHBand="0" w:lastColumn="1" w:firstColumn="1" w:lastRow="1" w:firstRow="1"/></w:tblPr><w:tblGrid><w:gridCol w:w="472"/><w:gridCol w:w="1826"/><w:gridCol w:w="1059"/><w:gridCol w:w="772"/><w:gridCol w:w="849"/><w:gridCol w:w="832"/><w:gridCol w:w="772"/><w:gridCol w:w="772"/><w:gridCol w:w="772"/><w:gridCol w:w="850"/><w:gridCol w:w="946"/></w:tblGrid><w:tr><w:trPr><w:trHeight w:val="354" w:hRule="exact"/></w:trPr><w:tc><w:tcPr><w:tcW w:w="472" w:type="dxa"/><w:tcBorders><w:top w:val="single" w:sz="4" w:space="0" w:color="000001"/></w:tcBorders><w:shd w:fill="auto" w:val="clear"/></w:tcPr><w:p><w:pPr><w:pStyle w:val="TableParagraph"/><w:spacing w:before="45" w:after="0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/w:p></w:tc><w:tc><w:tcPr><w:tcW w:w="1826" w:type="dxa"/><w:tcBorders><w:top w:val="single" w:sz="4" w:space="0" w:color="000001"/></w:tcBorders><w:shd w:fill="auto" w:val="clear"/></w:tcPr><w:p><w:pPr><w:pStyle w:val="TableParagraph"/><w:spacing w:before="45" w:after="0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Auteuil</w:t></w:r></w:p></w:tc><w:tc><w:tcPr><w:tcW w:w="1059" w:type="dxa"/><w:tcBorders><w:top w:val="single" w:sz="4" w:space="0" w:color="000001"/></w:tcBorders><w:shd w:fill="auto" w:val="clear"/></w:tcPr><w:p><w:pPr><w:pStyle w:val="TableParagraph"/><w:spacing w:before="45" w:after="0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7020392</w:t></w:r></w:p></w:tc><w:tc><w:tcPr><w:tcW w:w="772" w:type="dxa"/><w:tcBorders><w:top w:val="single" w:sz="4" w:space="0" w:color="000001"/></w:tcBorders><w:shd w:fill="auto" w:val="clear"/></w:tcPr><w:p><w:pPr><w:pStyle w:val="TableParagraph"/><w:spacing w:before="45" w:after="0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45.65</w:t></w:r></w:p></w:tc><w:tc><w:tcPr><w:tcW w:w="849" w:type="dxa"/><w:tcBorders><w:top w:val="single" w:sz="4" w:space="0" w:color="000001"/></w:tcBorders><w:shd w:fill="auto" w:val="clear"/></w:tcPr><w:p><w:pPr><w:pStyle w:val="TableParagraph"/><w:spacing w:before="45" w:after="0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-73.73</w:t></w:r></w:p></w:tc><w:tc><w:tcPr><w:tcW w:w="832" w:type="dxa"/><w:tcBorders><w:top w:val="single" w:sz="4" w:space="0" w:color="000001"/></w:tcBorders><w:shd w:fill="auto" w:val="clear"/></w:tcPr><w:p><w:pPr><w:pStyle w:val="TableParagraph"/><w:spacing w:before="28" w:after="0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53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w:top w:val="single" w:sz="4" w:space="0" w:color="000001"/></w:tcBorders><w:shd w:fill="auto" w:val="clear"/></w:tcPr><w:p><w:pPr><w:pStyle w:val="TableParagraph"/><w:spacing w:before="28" w:after="0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20</w:t></w:r><w:r><w:rPr><w:rFonts w:ascii="Verdana" w:hAnsi="Verdana"/><w:i/><w:sz w:val="24"/></w:rPr><w:t>.</w:t></w:r><w:r><w:rPr><w:rFonts w:ascii="Times New Roman" w:hAnsi="Times New Roman"/><w:sz w:val="24"/></w:rPr><w:t>8</w:t></w:r></w:p></w:tc><w:tc><w:tcPr><w:tcW w:w="772" w:type="dxa"/><w:tcBorders><w:top w:val="single" w:sz="4" w:space="0" w:color="000001"/></w:tcBorders><w:shd w:fill="auto" w:val="clear"/></w:tcPr><w:p><w:pPr><w:pStyle w:val="TableParagraph"/><w:spacing w:before="28" w:after="0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19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w:top w:val="single" w:sz="4" w:space="0" w:color="000001"/></w:tcBorders><w:shd w:fill="auto" w:val="clear"/></w:tcPr><w:p><w:pPr><w:pStyle w:val="TableParagraph"/><w:spacing w:before="28" w:after="0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22</w:t></w:r><w:r><w:rPr><w:rFonts w:ascii="Verdana" w:hAnsi="Verdana"/><w:i/><w:sz w:val="24"/></w:rPr><w:t>.</w:t></w:r><w:r><w:rPr><w:rFonts w:ascii="Times New Roman" w:hAnsi="Times New Roman"/><w:sz w:val="24"/></w:rPr><w:t>8</w:t></w:r></w:p></w:tc><w:tc><w:tcPr><w:tcW w:w="850" w:type="dxa"/><w:tcBorders><w:top w:val="single" w:sz="4" w:space="0" w:color="000001"/></w:tcBorders><w:shd w:fill="auto" w:val="clear"/></w:tcPr><w:p><w:pPr><w:pStyle w:val="TableParagraph"/><w:spacing w:before="28" w:after="0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18</w:t></w:r><w:r><w:rPr><w:rFonts w:ascii="Verdana" w:hAnsi="Verdana"/><w:i/><w:sz w:val="24"/></w:rPr><w:t>.</w:t></w:r><w:r><w:rPr><w:rFonts w:ascii="Times New Roman" w:hAnsi="Times New Roman"/><w:sz w:val="24"/></w:rPr><w:t>4</w:t></w:r></w:p></w:tc><w:tc><w:tcPr><w:tcW w:w="946" w:type="dxa"/><w:tcBorders><w:top w:val="single" w:sz="4" w:space="0" w:color="000001"/></w:tcBorders><w:shd w:fill="auto" w:val="clear"/></w:tcPr><w:p><w:pPr><w:pStyle w:val="TableParagraph"/><w:spacing w:before="28" w:after="0"/><w:ind w:left="25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20</w:t></w:r><w:r><w:rPr><w:rFonts w:ascii="Verdana" w:hAnsi="Verdana"/><w:i/><w:sz w:val="24"/></w:rPr><w:t>.</w:t></w:r><w:r><w:rPr><w:rFonts w:ascii="Times New Roman" w:hAnsi="Times New Roman"/><w:sz w:val="24"/></w:rPr><w:t>3</w:t></w:r></w:p></w:tc></w:tr><w:tr><w:trPr><w:trHeight w:val="291" w:hRule="exact"/></w:trPr><w:tc><w:tcPr><w:tcW w:w="47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Bonsecours</w:t></w:r></w:p></w:tc><w:tc><w:tcPr><w:tcW w:w="1059" w:type="dxa"/><w:tcBorders></w:tcBorders><w:shd w:fill="auto" w:val="clear"/></w:tcPr><w:p><w:pPr><w:pStyle w:val="TableParagraph"/><w:spacing w:lineRule="exact" w:line="256"/><w:ind w:left="120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7020828</w:t></w:r></w:p></w:tc><w:tc><w:tcPr><w:tcW w:w="7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pacing w:val="0"/><w:sz w:val="24"/></w:rPr><w:t>45.40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-72.27</w:t></w:r></w:p></w:tc><w:tc><w:tcPr><w:tcW w:w="83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297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3</w:t></w:r></w:p></w:tc><w:tc><w:tcPr><w:tcW w:w="850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2</w:t></w:r></w:p></w:tc><w:tc><w:tcPr><w:tcW w:w="946" w:type="dxa"/><w:tcBorders></w:tcBorders><w:shd w:fill="auto" w:val="clear"/></w:tcPr><w:p><w:pPr><w:pStyle w:val="TableParagraph"/><w:spacing w:lineRule="exact" w:line="256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8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Brome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7020840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45.18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-72.57</w:t></w:r></w:p></w:tc><w:tc><w:tcPr><w:tcW w:w="83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205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6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0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3</w:t></w:r></w:p></w:tc><w:tc><w:tcPr><w:tcW w:w="946" w:type="dxa"/><w:tcBorders></w:tcBorders><w:shd w:color="auto" w:fill="D8D8D8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5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Bromptonville</w:t></w:r></w:p></w:tc><w:tc><w:tcPr><w:tcW w:w="1059" w:type="dxa"/><w:tcBorders></w:tcBorders><w:shd w:fill="auto" w:val="clear"/></w:tcPr><w:p><w:pPr><w:pStyle w:val="TableParagraph"/><w:spacing w:lineRule="exact" w:line="254"/><w:ind w:left="120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7020860</w:t></w:r></w:p></w:tc><w:tc><w:tcPr><w:tcW w:w="7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pacing w:val="0"/><w:sz w:val="24"/></w:rPr><w:t>45.48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-71.95</w:t></w:r></w:p></w:tc><w:tc><w:tcPr><w:tcW w:w="83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130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9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0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8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0</w:t></w:r></w:p></w:tc></w:tr><w:tr><w:trPr><w:trHeight w:val="291" w:hRule="exact"/></w:trPr><w:tc><w:tcPr><w:tcW w:w="47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Danville</w:t></w:r></w:p></w:tc><w:tc><w:tcPr><w:tcW w:w="1059" w:type="dxa"/><w:tcBorders></w:tcBorders><w:shd w:fill="auto" w:val="clear"/></w:tcPr><w:p><w:pPr><w:pStyle w:val="TableParagraph"/><w:spacing w:lineRule="exact" w:line="256"/><w:ind w:left="120" w:hanging="0"/><w:rPr><w:rFonts w:ascii="Times New Roman" w:hAnsi="Times New Roman" w:eastAsia="Times New Roman" w:cs="Times New Roman"/><w:sz w:val="24"/><w:szCs w:val="24"/></w:rPr></w:pPr><w:r><w:rPr><w:rFonts w:ascii="Times New Roman" w:hAnsi="Times New Roman"/><w:spacing w:val="0"/><w:sz w:val="24"/></w:rPr><w:t>7021954</w:t></w:r></w:p></w:tc><w:tc><w:tcPr><w:tcW w:w="7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45.82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-71.98</w:t></w:r></w:p></w:tc><w:tc><w:tcPr><w:tcW w:w="83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190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30</w:t></w:r><w:r><w:rPr><w:rFonts w:ascii="Verdana" w:hAnsi="Verdana"/><w:i/><w:sz w:val="24"/></w:rPr><w:t>.</w:t></w:r><w:r><w:rPr><w:rFonts w:ascii="Times New Roman" w:hAnsi="Times New Roman"/><w:sz w:val="24"/></w:rPr><w:t>8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31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33</w:t></w:r><w:r><w:rPr><w:rFonts w:ascii="Verdana" w:hAnsi="Verdana"/><w:i/><w:sz w:val="24"/></w:rPr><w:t>.</w:t></w:r><w:r><w:rPr><w:rFonts w:ascii="Times New Roman" w:hAnsi="Times New Roman"/><w:sz w:val="24"/></w:rPr><w:t>1</w:t></w:r></w:p></w:tc><w:tc><w:tcPr><w:tcW w:w="850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30</w:t></w:r><w:r><w:rPr><w:rFonts w:ascii="Verdana" w:hAnsi="Verdana"/><w:i/><w:sz w:val="24"/></w:rPr><w:t>.</w:t></w:r><w:r><w:rPr><w:rFonts w:ascii="Times New Roman" w:hAnsi="Times New Roman"/><w:sz w:val="24"/></w:rPr><w:t>2</w:t></w:r></w:p></w:tc><w:tc><w:tcPr><w:tcW w:w="946" w:type="dxa"/><w:tcBorders></w:tcBorders><w:shd w:fill="auto" w:val="clear"/></w:tcPr><w:p><w:pPr><w:pStyle w:val="TableParagraph"/><w:spacing w:lineRule="exact" w:line="256"/><w:ind w:left="25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31</w:t></w:r><w:r><w:rPr><w:rFonts w:ascii="Verdana" w:hAnsi="Verdana"/><w:i/><w:sz w:val="24"/></w:rPr><w:t>.</w:t></w:r><w:r><w:rPr><w:rFonts w:ascii="Times New Roman" w:hAnsi="Times New Roman"/><w:sz w:val="24"/></w:rPr><w:t>3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Drummondville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7022160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45.88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-72.48</w:t></w:r></w:p></w:tc><w:tc><w:tcPr><w:tcW w:w="83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82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4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4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8</w:t></w:r></w:p></w:tc><w:tc><w:tcPr><w:tcW w:w="946" w:type="dxa"/><w:tcBorders></w:tcBorders><w:shd w:color="auto" w:fill="D8D8D8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5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10"/><w:sz w:val="24"/></w:rPr><w:t>Farnham</w:t></w:r></w:p></w:tc><w:tc><w:tcPr><w:tcW w:w="105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7022320</w:t></w:r></w:p></w:tc><w:tc><w:tcPr><w:tcW w:w="772" w:type="dxa"/><w:tcBorders></w:tcBorders><w:shd w:fill="auto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pacing w:val="0"/><w:sz w:val="24"/></w:rPr><w:t>45.3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-72.90</w:t></w:r></w:p></w:tc><w:tc><w:tcPr><w:tcW w:w="832" w:type="dxa"/><w:tcBorders></w:tcBorders><w:shd w:fill="auto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68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1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7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9</w:t></w:r></w:p></w:tc></w:tr><w:tr><w:trPr><w:trHeight w:val="291" w:hRule="exact"/></w:trPr><w:tc><w:tcPr><w:tcW w:w="47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8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Fleury</w:t></w:r></w:p></w:tc><w:tc><w:tcPr><w:tcW w:w="105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7022375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45.8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-73.00</w:t></w:r></w:p></w:tc><w:tc><w:tcPr><w:tcW w:w="83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30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6</w:t></w:r></w:p></w:tc><w:tc><w:tcPr><w:tcW w:w="850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1</w:t></w:r></w:p></w:tc><w:tc><w:tcPr><w:tcW w:w="946" w:type="dxa"/><w:tcBorders></w:tcBorders><w:shd w:fill="auto" w:val="clear"/></w:tcPr><w:p><w:pPr><w:pStyle w:val="TableParagraph"/><w:spacing w:lineRule="exact" w:line="256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3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Georgeville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7022720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45.13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-72.23</w:t></w:r></w:p></w:tc><w:tc><w:tcPr><w:tcW w:w="83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266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color="auto" w:fill="D8D8D8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26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/w:tcBorders><w:shd w:color="auto" w:fill="D8D8D8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26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color="auto" w:fill="D8D8D8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27</w:t></w:r><w:r><w:rPr><w:rFonts w:ascii="Verdana" w:hAnsi="Verdana"/><w:i/><w:sz w:val="24"/></w:rPr><w:t>.</w:t></w:r><w:r><w:rPr><w:rFonts w:ascii="Times New Roman" w:hAnsi="Times New Roman"/><w:sz w:val="24"/></w:rPr><w:t>6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7</w:t></w:r></w:p></w:tc><w:tc><w:tcPr><w:tcW w:w="946" w:type="dxa"/><w:tcBorders></w:tcBorders><w:shd w:color="auto" w:fill="D8D8D8" w:val="clear"/></w:tcPr><w:p><w:pPr><w:pStyle w:val="TableParagraph"/><w:spacing w:lineRule="exact" w:line="254"/><w:ind w:left="25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21</w:t></w:r><w:r><w:rPr><w:rFonts w:ascii="Verdana" w:hAnsi="Verdana"/><w:i/><w:sz w:val="24"/></w:rPr><w:t>.</w:t></w:r><w:r><w:rPr><w:rFonts w:ascii="Times New Roman" w:hAnsi="Times New Roman"/><w:sz w:val="24"/></w:rPr><w:t>5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10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Granby</w:t></w:r></w:p></w:tc><w:tc><w:tcPr><w:tcW w:w="105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7022800</w:t></w:r></w:p></w:tc><w:tc><w:tcPr><w:tcW w:w="7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45.38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-72.72</w:t></w:r></w:p></w:tc><w:tc><w:tcPr><w:tcW w:w="83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175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1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0</w:t></w:r><w:r><w:rPr><w:rFonts w:ascii="Verdana" w:hAnsi="Verdana"/><w:i/><w:sz w:val="24"/></w:rPr><w:t>.</w:t></w:r><w:r><w:rPr><w:rFonts w:ascii="Times New Roman" w:hAnsi="Times New Roman"/><w:sz w:val="24"/></w:rPr><w:t>5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3</w:t></w:r></w:p></w:tc></w:tr><w:tr><w:trPr><w:trHeight w:val="580" w:hRule="exact"/></w:trPr><w:tc><w:tcPr><w:tcW w:w="4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11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Hemmingford</w:t></w:r></w:p><w:p><w:pPr><w:pStyle w:val="TableParagraph"/><w:spacing w:before="13" w:after="0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Four</w:t></w:r><w:r><w:rPr><w:rFonts w:ascii="Times New Roman" w:hAnsi="Times New Roman"/><w:spacing w:val="22"/><w:w w:val="105"/><w:sz w:val="24"/></w:rPr><w:t xml:space="preserve"> </w:t></w:r><w:r><w:rPr><w:rFonts w:ascii="Times New Roman" w:hAnsi="Times New Roman"/><w:w w:val="105"/><w:sz w:val="24"/></w:rPr><w:t>Winds</w:t></w:r></w:p></w:tc><w:tc><w:tcPr><w:tcW w:w="105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7023075</w:t></w:r></w:p></w:tc><w:tc><w:tcPr><w:tcW w:w="7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45.07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-73.72</w:t></w:r></w:p></w:tc><w:tc><w:tcPr><w:tcW w:w="83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61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8</w:t></w:r></w:p></w:tc><w:tc><w:tcPr><w:tcW w:w="850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6</w:t></w:r></w:p></w:tc><w:tc><w:tcPr><w:tcW w:w="946" w:type="dxa"/><w:tcBorders></w:tcBorders><w:shd w:fill="auto" w:val="clear"/></w:tcPr><w:p><w:pPr><w:pStyle w:val="TableParagraph"/><w:spacing w:lineRule="exact" w:line="256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9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12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Iberville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7023270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45.33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-73.25</w:t></w:r></w:p></w:tc><w:tc><w:tcPr><w:tcW w:w="83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30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w:r><w:rPr><w:rFonts w:ascii="Verdana" w:hAnsi="Verdana"/><w:i/><w:sz w:val="24"/></w:rPr><w:t>.</w:t></w:r><w:r><w:rPr><w:rFonts w:ascii="Times New Roman" w:hAnsi="Times New Roman"/><w:sz w:val="24"/></w:rPr><w:t>7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2</w:t></w:r></w:p></w:tc><w:tc><w:tcPr><w:tcW w:w="946" w:type="dxa"/><w:tcBorders></w:tcBorders><w:shd w:color="auto" w:fill="D8D8D8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w:r><w:rPr><w:rFonts w:ascii="Verdana" w:hAnsi="Verdana"/><w:i/><w:sz w:val="24"/></w:rPr><w:t>.</w:t></w:r><w:r><w:rPr><w:rFonts w:ascii="Times New Roman" w:hAnsi="Times New Roman"/><w:sz w:val="24"/></w:rPr><w:t>2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13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Magog</w:t></w:r></w:p></w:tc><w:tc><w:tcPr><w:tcW w:w="105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7024440</w:t></w:r></w:p></w:tc><w:tc><w:tcPr><w:tcW w:w="7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45.27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-72.12</w:t></w:r></w:p></w:tc><w:tc><w:tcPr><w:tcW w:w="83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274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3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6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6</w:t></w:r></w:p></w:tc></w:tr><w:tr><w:trPr><w:trHeight w:val="291" w:hRule="exact"/></w:trPr><w:tc><w:tcPr><w:tcW w:w="4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14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Marieville</w:t></w:r></w:p></w:tc><w:tc><w:tcPr><w:tcW w:w="105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7024627</w:t></w:r></w:p></w:tc><w:tc><w:tcPr><w:tcW w:w="7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45.40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-73.13</w:t></w:r></w:p></w:tc><w:tc><w:tcPr><w:tcW w:w="83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38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10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10</w:t></w:r><w:r><w:rPr><w:rFonts w:ascii="Verdana" w:hAnsi="Verdana"/><w:i/><w:sz w:val="24"/></w:rPr><w:t>.</w:t></w:r><w:r><w:rPr><w:rFonts w:ascii="Times New Roman" w:hAnsi="Times New Roman"/><w:sz w:val="24"/></w:rPr><w:t>4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11</w:t></w:r><w:r><w:rPr><w:rFonts w:ascii="Verdana" w:hAnsi="Verdana"/><w:i/><w:sz w:val="24"/></w:rPr><w:t>.</w:t></w:r><w:r><w:rPr><w:rFonts w:ascii="Times New Roman" w:hAnsi="Times New Roman"/><w:sz w:val="24"/></w:rPr><w:t>2</w:t></w:r></w:p></w:tc><w:tc><w:tcPr><w:tcW w:w="850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w:r><w:rPr><w:rFonts w:ascii="Verdana" w:hAnsi="Verdana"/><w:i/><w:sz w:val="24"/></w:rPr><w:t>.</w:t></w:r><w:r><w:rPr><w:rFonts w:ascii="Times New Roman" w:hAnsi="Times New Roman"/><w:sz w:val="24"/></w:rPr><w:t>8</w:t></w:r></w:p></w:tc><w:tc><w:tcPr><w:tcW w:w="946" w:type="dxa"/><w:tcBorders></w:tcBorders><w:shd w:fill="auto" w:val="clear"/></w:tcPr><w:p><w:pPr><w:pStyle w:val="TableParagraph"/><w:spacing w:lineRule="exact" w:line="256"/><w:ind w:left="25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10</w:t></w:r><w:r><w:rPr><w:rFonts w:ascii="Verdana" w:hAnsi="Verdana"/><w:i/><w:sz w:val="24"/></w:rPr><w:t>.</w:t></w:r><w:r><w:rPr><w:rFonts w:ascii="Times New Roman" w:hAnsi="Times New Roman"/><w:sz w:val="24"/></w:rPr><w:t>4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15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Nicolet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7025440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46.20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-72.62</w:t></w:r></w:p></w:tc><w:tc><w:tcPr><w:tcW w:w="83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30</w:t></w:r><w:r><w:rPr><w:rFonts w:ascii="Verdana" w:hAnsi="Verdana"/><w:i/><w:sz w:val="24"/></w:rPr><w:t>.</w:t></w:r><w:r><w:rPr><w:rFonts w:ascii="Times New Roman" w:hAnsi="Times New Roman"/><w:sz w:val="24"/></w:rPr><w:t>4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2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6</w:t></w:r></w:p></w:tc><w:tc><w:tcPr><w:tcW w:w="946" w:type="dxa"/><w:tcBorders></w:tcBorders><w:shd w:color="auto" w:fill="D8D8D8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3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16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Philipsburg</w:t></w:r></w:p></w:tc><w:tc><w:tcPr><w:tcW w:w="105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7026040</w:t></w:r></w:p></w:tc><w:tc><w:tcPr><w:tcW w:w="7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45.03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-73.08</w:t></w:r></w:p></w:tc><w:tc><w:tcPr><w:tcW w:w="832" w:type="dxa"/><w:tcBorders></w:tcBorders><w:shd w:fill="auto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53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9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9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2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0</w:t></w:r></w:p></w:tc></w:tr><w:tr><w:trPr><w:trHeight w:val="291" w:hRule="exact"/></w:trPr><w:tc><w:tcPr><w:tcW w:w="4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17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Pierreville</w:t></w:r></w:p></w:tc><w:tc><w:tcPr><w:tcW w:w="1059" w:type="dxa"/><w:tcBorders></w:tcBorders><w:shd w:fill="auto" w:val="clear"/></w:tcPr><w:p><w:pPr><w:pStyle w:val="TableParagraph"/><w:spacing w:lineRule="exact" w:line="256"/><w:ind w:left="120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7026043</w:t></w:r></w:p></w:tc><w:tc><w:tcPr><w:tcW w:w="7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pacing w:val="0"/><w:sz w:val="24"/></w:rPr><w:t>46.08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-72.83</w:t></w:r></w:p></w:tc><w:tc><w:tcPr><w:tcW w:w="83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15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4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9</w:t></w:r></w:p></w:tc><w:tc><w:tcPr><w:tcW w:w="850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9</w:t></w:r></w:p></w:tc><w:tc><w:tcPr><w:tcW w:w="946" w:type="dxa"/><w:tcBorders></w:tcBorders><w:shd w:fill="auto" w:val="clear"/></w:tcPr><w:p><w:pPr><w:pStyle w:val="TableParagraph"/><w:spacing w:lineRule="exact" w:line="256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9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18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Richmond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7026465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45.63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-72.13</w:t></w:r></w:p></w:tc><w:tc><w:tcPr><w:tcW w:w="83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123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8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0</w:t></w:r></w:p></w:tc><w:tc><w:tcPr><w:tcW w:w="946" w:type="dxa"/><w:tcBorders></w:tcBorders><w:shd w:color="auto" w:fill="D8D8D8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6</w:t></w:r></w:p></w:tc></w:tr><w:tr><w:trPr><w:trHeight w:val="867" w:hRule="exact"/></w:trPr><w:tc><w:tcPr><w:tcW w:w="4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19</w:t></w:r></w:p><w:p><w:pPr><w:pStyle w:val="TableParagraph"/><w:spacing w:before="3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TableParagraph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20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Riviere</w:t></w:r><w:r><w:rPr><w:rFonts w:ascii="Times New Roman" w:hAnsi="Times New Roman"/><w:spacing w:val="1"/><w:w w:val="105"/><w:sz w:val="24"/></w:rPr><w:t xml:space="preserve"> </w:t></w:r><w:r><w:rPr><w:rFonts w:ascii="Times New Roman" w:hAnsi="Times New Roman"/><w:w w:val="105"/><w:sz w:val="24"/></w:rPr><w:t>des</w:t></w:r></w:p><w:p><w:pPr><w:pStyle w:val="TableParagraph"/><w:spacing w:lineRule="auto" w:line="249" w:before="13" w:after="0"/><w:ind w:left="119" w:right="733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Prairies</w:t></w:r><w:r><w:rPr><w:rFonts w:ascii="Times New Roman" w:hAnsi="Times New Roman"/><w:w w:val="106"/><w:sz w:val="24"/></w:rPr><w:t xml:space="preserve"> </w:t></w:r><w:r><w:rPr><w:rFonts w:ascii="Times New Roman" w:hAnsi="Times New Roman"/><w:sz w:val="24"/></w:rPr><w:t>Sabrevois</w:t></w:r></w:p></w:tc><w:tc><w:tcPr><w:tcW w:w="105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7026612</w:t></w:r></w:p><w:p><w:pPr><w:pStyle w:val="TableParagraph"/><w:spacing w:before="3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TableParagraph"/><w:ind w:left="120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7026734</w:t></w:r></w:p></w:tc><w:tc><w:tcPr><w:tcW w:w="772" w:type="dxa"/><w:tcBorders></w:tcBorders><w:shd w:fill="auto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45.7</w:t></w:r></w:p><w:p><w:pPr><w:pStyle w:val="TableParagraph"/><w:spacing w:before="3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TableParagraph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pacing w:val="0"/><w:sz w:val="24"/></w:rPr><w:t>45.22</w:t></w:r></w:p></w:tc><w:tc><w:tcPr><w:tcW w:w="849" w:type="dxa"/><w:tcBorders></w:tcBorders><w:shd w:fill="auto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-73.5</w:t></w:r></w:p><w:p><w:pPr><w:pStyle w:val="TableParagraph"/><w:spacing w:before="3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TableParagraph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-73.2</w:t></w:r></w:p></w:tc><w:tc><w:tcPr><w:tcW w:w="832" w:type="dxa"/><w:tcBorders></w:tcBorders><w:shd w:fill="auto" w:val="clear"/></w:tcPr><w:p><w:pPr><w:pStyle w:val="TableParagraph"/><w:spacing w:lineRule="exact" w:line="254"/><w:ind w:left="175" w:hanging="0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w:r><w:rPr><w:rFonts w:ascii="Verdana" w:hAnsi="Verdana"/><w:i/><w:sz w:val="24"/></w:rPr><w:t>.</w:t></w:r><w:r><w:rPr><w:rFonts w:ascii="Times New Roman" w:hAnsi="Times New Roman"/><w:sz w:val="24"/></w:rPr><w:t>0</w:t></w:r></w:p><w:p><w:pPr><w:pStyle w:val="TableParagraph"/><w:spacing w:before="9" w:after="0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TableParagraph"/><w:ind w:left="58" w:hanging="0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38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fill="auto" w:val="clear"/></w:tcPr><w:p><w:pPr><w:pStyle w:val="TableParagraph"/><w:spacing w:lineRule="exact" w:line="254"/><w:ind w:left="117" w:hanging="0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4</w:t></w:r></w:p><w:p><w:pPr><w:pStyle w:val="TableParagraph"/><w:spacing w:before="9" w:after="0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TableParagraph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25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/w:tcBorders><w:shd w:fill="auto" w:val="clear"/></w:tcPr><w:p><w:pPr><w:pStyle w:val="TableParagraph"/><w:spacing w:lineRule="exact" w:line="254"/><w:ind w:left="117" w:hanging="0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0</w:t></w:r></w:p><w:p><w:pPr><w:pStyle w:val="TableParagraph"/><w:spacing w:before="9" w:after="0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TableParagraph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26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4"/><w:ind w:left="117" w:hanging="0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8</w:t></w:r></w:p><w:p><w:pPr><w:pStyle w:val="TableParagraph"/><w:spacing w:before="9" w:after="0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TableParagraph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27</w:t></w:r><w:r><w:rPr><w:rFonts w:ascii="Verdana" w:hAnsi="Verdana"/><w:i/><w:sz w:val="24"/></w:rPr><w:t>.</w:t></w:r><w:r><w:rPr><w:rFonts w:ascii="Times New Roman" w:hAnsi="Times New Roman"/><w:sz w:val="24"/></w:rPr><w:t>1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4</w:t></w:r></w:p><w:p><w:pPr><w:pStyle w:val="TableParagraph"/><w:spacing w:before="9" w:after="0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TableParagraph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2</w:t></w:r></w:p></w:tc><w:tc><w:tcPr><w:tcW w:w="946" w:type="dxa"/><w:tcBorders></w:tcBorders><w:shd w:fill="auto" w:val="clear"/></w:tcPr><w:p><w:pPr><w:pStyle w:val="TableParagraph"/><w:spacing w:lineRule="exact" w:line="254"/><w:ind w:left="98" w:hanging="0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1</w:t></w:r></w:p><w:p><w:pPr><w:pStyle w:val="TableParagraph"/><w:spacing w:before="9" w:after="0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TableParagraph"/><w:ind w:right="16" w:hanging="0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21</w:t></w:r><w:r><w:rPr><w:rFonts w:ascii="Verdana" w:hAnsi="Verdana"/><w:i/><w:sz w:val="24"/></w:rPr><w:t>.</w:t></w:r><w:r><w:rPr><w:rFonts w:ascii="Times New Roman" w:hAnsi="Times New Roman"/><w:sz w:val="24"/></w:rPr><w:t>0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21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Sorel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7028200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46.03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-73.12</w:t></w:r></w:p></w:tc><w:tc><w:tcPr><w:tcW w:w="83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14</w:t></w:r><w:r><w:rPr><w:rFonts w:ascii="Verdana" w:hAnsi="Verdana"/><w:i/><w:sz w:val="24"/></w:rPr><w:t>.</w:t></w:r><w:r><w:rPr><w:rFonts w:ascii="Times New Roman" w:hAnsi="Times New Roman"/><w:sz w:val="24"/></w:rPr><w:t>6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9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2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5</w:t></w:r></w:p></w:tc><w:tc><w:tcPr><w:tcW w:w="946" w:type="dxa"/><w:tcBorders></w:tcBorders><w:shd w:color="auto" w:fill="D8D8D8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6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22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St.</w:t></w:r><w:r><w:rPr><w:rFonts w:ascii="Times New Roman" w:hAnsi="Times New Roman"/><w:spacing w:val="36"/><w:w w:val="105"/><w:sz w:val="24"/></w:rPr><w:t xml:space="preserve"> </w:t></w:r><w:r><w:rPr><w:rFonts w:ascii="Times New Roman" w:hAnsi="Times New Roman"/><w:w w:val="105"/><w:sz w:val="24"/></w:rPr><w:t>Amable</w:t></w:r></w:p></w:tc><w:tc><w:tcPr><w:tcW w:w="105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7026818</w:t></w:r></w:p></w:tc><w:tc><w:tcPr><w:tcW w:w="7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45.67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-73.30</w:t></w:r></w:p></w:tc><w:tc><w:tcPr><w:tcW w:w="832" w:type="dxa"/><w:tcBorders></w:tcBorders><w:shd w:fill="auto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41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8</w:t></w:r><w:r><w:rPr><w:rFonts w:ascii="Verdana" w:hAnsi="Verdana"/><w:i/><w:sz w:val="24"/></w:rPr><w:t>.</w:t></w:r><w:r><w:rPr><w:rFonts w:ascii="Times New Roman" w:hAnsi="Times New Roman"/><w:sz w:val="24"/></w:rPr><w:t>6</w:t></w:r></w:p></w:tc><w:tc><w:tcPr><w:tcW w:w="772" w:type="dxa"/><w:tcBorders></w:tcBorders><w:shd w:fill="auto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10</w:t></w:r><w:r><w:rPr><w:rFonts w:ascii="Verdana" w:hAnsi="Verdana"/><w:i/><w:sz w:val="24"/></w:rPr><w:t>.</w:t></w:r><w:r><w:rPr><w:rFonts w:ascii="Times New Roman" w:hAnsi="Times New Roman"/><w:sz w:val="24"/></w:rPr><w:t>4</w:t></w:r></w:p></w:tc><w:tc><w:tcPr><w:tcW w:w="772" w:type="dxa"/><w:tcBorders></w:tcBorders><w:shd w:fill="auto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11</w:t></w:r><w:r><w:rPr><w:rFonts w:ascii="Verdana" w:hAnsi="Verdana"/><w:i/><w:sz w:val="24"/></w:rPr><w:t>.</w:t></w:r><w:r><w:rPr><w:rFonts w:ascii="Times New Roman" w:hAnsi="Times New Roman"/><w:sz w:val="24"/></w:rPr><w:t>8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w:r><w:rPr><w:rFonts w:ascii="Verdana" w:hAnsi="Verdana"/><w:i/><w:sz w:val="24"/></w:rPr><w:t>.</w:t></w:r><w:r><w:rPr><w:rFonts w:ascii="Times New Roman" w:hAnsi="Times New Roman"/><w:sz w:val="24"/></w:rPr><w:t>7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w:r><w:rPr><w:rFonts w:ascii="Verdana" w:hAnsi="Verdana"/><w:i/><w:sz w:val="24"/></w:rPr><w:t>.</w:t></w:r><w:r><w:rPr><w:rFonts w:ascii="Times New Roman" w:hAnsi="Times New Roman"/><w:sz w:val="24"/></w:rPr><w:t>6</w:t></w:r></w:p></w:tc></w:tr><w:tr><w:trPr><w:trHeight w:val="580" w:hRule="exact"/></w:trPr><w:tc><w:tcPr><w:tcW w:w="4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23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10"/><w:sz w:val="24"/></w:rPr><w:t>St.</w:t></w:r><w:r><w:rPr><w:rFonts w:ascii="Times New Roman" w:hAnsi="Times New Roman"/><w:spacing w:val="28"/><w:w w:val="110"/><w:sz w:val="24"/></w:rPr><w:t xml:space="preserve"> </w:t></w:r><w:r><w:rPr><w:rFonts w:ascii="Times New Roman" w:hAnsi="Times New Roman"/><w:w w:val="110"/><w:sz w:val="24"/></w:rPr><w:t>Bernard</w:t></w:r><w:r><w:rPr><w:rFonts w:ascii="Times New Roman" w:hAnsi="Times New Roman"/><w:spacing w:val="5"/><w:w w:val="110"/><w:sz w:val="24"/></w:rPr><w:t xml:space="preserve"> </w:t></w:r><w:r><w:rPr><w:rFonts w:ascii="Times New Roman" w:hAnsi="Times New Roman"/><w:w w:val="110"/><w:sz w:val="24"/></w:rPr><w:t>de</w:t></w:r></w:p><w:p><w:pPr><w:pStyle w:val="TableParagraph"/><w:spacing w:before="13" w:after="0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Lacolle</w:t></w:r></w:p></w:tc><w:tc><w:tcPr><w:tcW w:w="105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7026916</w:t></w:r></w:p></w:tc><w:tc><w:tcPr><w:tcW w:w="7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45.08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-73.38</w:t></w:r></w:p></w:tc><w:tc><w:tcPr><w:tcW w:w="83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49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w:r><w:rPr><w:rFonts w:ascii="Verdana" w:hAnsi="Verdana"/><w:i/><w:sz w:val="24"/></w:rPr><w:t>.</w:t></w:r><w:r><w:rPr><w:rFonts w:ascii="Times New Roman" w:hAnsi="Times New Roman"/><w:sz w:val="24"/></w:rPr><w:t>6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10</w:t></w:r><w:r><w:rPr><w:rFonts w:ascii="Verdana" w:hAnsi="Verdana"/><w:i/><w:sz w:val="24"/></w:rPr><w:t>.</w:t></w:r><w:r><w:rPr><w:rFonts w:ascii="Times New Roman" w:hAnsi="Times New Roman"/><w:sz w:val="24"/></w:rPr><w:t>5</w:t></w:r></w:p></w:tc><w:tc><w:tcPr><w:tcW w:w="850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w:r><w:rPr><w:rFonts w:ascii="Verdana" w:hAnsi="Verdana"/><w:i/><w:sz w:val="24"/></w:rPr><w:t>.</w:t></w:r><w:r><w:rPr><w:rFonts w:ascii="Times New Roman" w:hAnsi="Times New Roman"/><w:sz w:val="24"/></w:rPr><w:t>0</w:t></w:r></w:p></w:tc><w:tc><w:tcPr><w:tcW w:w="946" w:type="dxa"/><w:tcBorders></w:tcBorders><w:shd w:fill="auto" w:val="clear"/></w:tcPr><w:p><w:pPr><w:pStyle w:val="TableParagraph"/><w:spacing w:lineRule="exact" w:line="256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w:r><w:rPr><w:rFonts w:ascii="Verdana" w:hAnsi="Verdana"/><w:i/><w:sz w:val="24"/></w:rPr><w:t>.</w:t></w:r><w:r><w:rPr><w:rFonts w:ascii="Times New Roman" w:hAnsi="Times New Roman"/><w:sz w:val="24"/></w:rPr><w:t>7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24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St.</w:t></w:r><w:r><w:rPr><w:rFonts w:ascii="Times New Roman" w:hAnsi="Times New Roman"/><w:spacing w:val="31"/><w:w w:val="105"/><w:sz w:val="24"/></w:rPr><w:t xml:space="preserve"> </w:t></w:r><w:r><w:rPr><w:rFonts w:ascii="Times New Roman" w:hAnsi="Times New Roman"/><w:w w:val="105"/><w:sz w:val="24"/></w:rPr><w:t>Guillaume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7027302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45.88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-72.77</w:t></w:r></w:p></w:tc><w:tc><w:tcPr><w:tcW w:w="83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43</w:t></w:r><w:r><w:rPr><w:rFonts w:ascii="Verdana" w:hAnsi="Verdana"/><w:i/><w:sz w:val="24"/></w:rPr><w:t>.</w:t></w:r><w:r><w:rPr><w:rFonts w:ascii="Times New Roman" w:hAnsi="Times New Roman"/><w:sz w:val="24"/></w:rPr><w:t>9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6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7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0</w:t></w:r></w:p></w:tc><w:tc><w:tcPr><w:tcW w:w="946" w:type="dxa"/><w:tcBorders></w:tcBorders><w:shd w:color="auto" w:fill="D8D8D8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4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25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St.Hyacinthe</w:t></w:r><w:r><w:rPr><w:rFonts w:ascii="Times New Roman" w:hAnsi="Times New Roman"/><w:spacing w:val="16"/><w:w w:val="105"/><w:sz w:val="24"/></w:rPr><w:t xml:space="preserve"> </w:t></w:r><w:r><w:rPr><w:rFonts w:ascii="Times New Roman" w:hAnsi="Times New Roman"/><w:w w:val="105"/><w:sz w:val="24"/></w:rPr><w:t>2</w:t></w:r></w:p></w:tc><w:tc><w:tcPr><w:tcW w:w="105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7027361</w:t></w:r></w:p></w:tc><w:tc><w:tcPr><w:tcW w:w="7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45.57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-72.92</w:t></w:r></w:p></w:tc><w:tc><w:tcPr><w:tcW w:w="832" w:type="dxa"/><w:tcBorders></w:tcBorders><w:shd w:fill="auto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33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9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w:r><w:rPr><w:rFonts w:ascii="Verdana" w:hAnsi="Verdana"/><w:i/><w:sz w:val="24"/></w:rPr><w:t>.</w:t></w:r><w:r><w:rPr><w:rFonts w:ascii="Times New Roman" w:hAnsi="Times New Roman"/><w:sz w:val="24"/></w:rPr><w:t>5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6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9</w:t></w:r></w:p></w:tc></w:tr><w:tr><w:trPr><w:trHeight w:val="291" w:hRule="exact"/></w:trPr><w:tc><w:tcPr><w:tcW w:w="4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26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St.</w:t></w:r><w:r><w:rPr><w:rFonts w:ascii="Times New Roman" w:hAnsi="Times New Roman"/><w:spacing w:val="51"/><w:w w:val="105"/><w:sz w:val="24"/></w:rPr><w:t xml:space="preserve"> </w:t></w:r><w:r><w:rPr><w:rFonts w:ascii="Times New Roman" w:hAnsi="Times New Roman"/><w:w w:val="105"/><w:sz w:val="24"/></w:rPr><w:t>Jacques</w:t></w:r></w:p></w:tc><w:tc><w:tcPr><w:tcW w:w="105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7017380</w:t></w:r></w:p></w:tc><w:tc><w:tcPr><w:tcW w:w="7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45.95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-73.58</w:t></w:r></w:p></w:tc><w:tc><w:tcPr><w:tcW w:w="83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69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11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11</w:t></w:r><w:r><w:rPr><w:rFonts w:ascii="Verdana" w:hAnsi="Verdana"/><w:i/><w:sz w:val="24"/></w:rPr><w:t>.</w:t></w:r><w:r><w:rPr><w:rFonts w:ascii="Times New Roman" w:hAnsi="Times New Roman"/><w:sz w:val="24"/></w:rPr><w:t>9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14</w:t></w:r><w:r><w:rPr><w:rFonts w:ascii="Verdana" w:hAnsi="Verdana"/><w:i/><w:sz w:val="24"/></w:rPr><w:t>.</w:t></w:r><w:r><w:rPr><w:rFonts w:ascii="Times New Roman" w:hAnsi="Times New Roman"/><w:sz w:val="24"/></w:rPr><w:t>0</w:t></w:r></w:p></w:tc><w:tc><w:tcPr><w:tcW w:w="850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10</w:t></w:r><w:r><w:rPr><w:rFonts w:ascii="Verdana" w:hAnsi="Verdana"/><w:i/><w:sz w:val="24"/></w:rPr><w:t>.</w:t></w:r><w:r><w:rPr><w:rFonts w:ascii="Times New Roman" w:hAnsi="Times New Roman"/><w:sz w:val="24"/></w:rPr><w:t>8</w:t></w:r></w:p></w:tc><w:tc><w:tcPr><w:tcW w:w="946" w:type="dxa"/><w:tcBorders></w:tcBorders><w:shd w:fill="auto" w:val="clear"/></w:tcPr><w:p><w:pPr><w:pStyle w:val="TableParagraph"/><w:spacing w:lineRule="exact" w:line="256"/><w:ind w:left="25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12</w:t></w:r><w:r><w:rPr><w:rFonts w:ascii="Verdana" w:hAnsi="Verdana"/><w:i/><w:sz w:val="24"/></w:rPr><w:t>.</w:t></w:r><w:r><w:rPr><w:rFonts w:ascii="Times New Roman" w:hAnsi="Times New Roman"/><w:sz w:val="24"/></w:rPr><w:t>1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27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10"/><w:sz w:val="24"/></w:rPr><w:t>St.</w:t></w:r><w:r><w:rPr><w:rFonts w:ascii="Times New Roman" w:hAnsi="Times New Roman"/><w:spacing w:val="21"/><w:w w:val="110"/><w:sz w:val="24"/></w:rPr><w:t xml:space="preserve"> </w:t></w:r><w:r><w:rPr><w:rFonts w:ascii="Times New Roman" w:hAnsi="Times New Roman"/><w:w w:val="110"/><w:sz w:val="24"/></w:rPr><w:t>Janvier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7017386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45.73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-73.88</w:t></w:r></w:p></w:tc><w:tc><w:tcPr><w:tcW w:w="83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61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color="auto" w:fill="D8D8D8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40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/w:tcBorders><w:shd w:color="auto" w:fill="D8D8D8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40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color="auto" w:fill="D8D8D8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41</w:t></w:r><w:r><w:rPr><w:rFonts w:ascii="Verdana" w:hAnsi="Verdana"/><w:i/><w:sz w:val="24"/></w:rPr><w:t>.</w:t></w:r><w:r><w:rPr><w:rFonts w:ascii="Times New Roman" w:hAnsi="Times New Roman"/><w:sz w:val="24"/></w:rPr><w:t>6</w:t></w:r></w:p></w:tc><w:tc><w:tcPr><w:tcW w:w="850" w:type="dxa"/><w:tcBorders></w:tcBorders><w:shd w:color="auto" w:fill="D8D8D8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21</w:t></w:r><w:r><w:rPr><w:rFonts w:ascii="Verdana" w:hAnsi="Verdana"/><w:i/><w:sz w:val="24"/></w:rPr><w:t>.</w:t></w:r><w:r><w:rPr><w:rFonts w:ascii="Times New Roman" w:hAnsi="Times New Roman"/><w:sz w:val="24"/></w:rPr><w:t>9</w:t></w:r></w:p></w:tc><w:tc><w:tcPr><w:tcW w:w="946" w:type="dxa"/><w:tcBorders></w:tcBorders><w:shd w:color="auto" w:fill="D8D8D8" w:val="clear"/></w:tcPr><w:p><w:pPr><w:pStyle w:val="TableParagraph"/><w:spacing w:lineRule="exact" w:line="254"/><w:ind w:left="25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36</w:t></w:r><w:r><w:rPr><w:rFonts w:ascii="Verdana" w:hAnsi="Verdana"/><w:i/><w:sz w:val="24"/></w:rPr><w:t>.</w:t></w:r><w:r><w:rPr><w:rFonts w:ascii="Times New Roman" w:hAnsi="Times New Roman"/><w:sz w:val="24"/></w:rPr><w:t>2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28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St.</w:t></w:r><w:r><w:rPr><w:rFonts w:ascii="Times New Roman" w:hAnsi="Times New Roman"/><w:spacing w:val="36"/><w:w w:val="105"/><w:sz w:val="24"/></w:rPr><w:t xml:space="preserve"> </w:t></w:r><w:r><w:rPr><w:rFonts w:ascii="Times New Roman" w:hAnsi="Times New Roman"/><w:w w:val="105"/><w:sz w:val="24"/></w:rPr><w:t>Nazaire</w:t></w:r></w:p></w:tc><w:tc><w:tcPr><w:tcW w:w="1059" w:type="dxa"/><w:tcBorders></w:tcBorders><w:shd w:fill="auto" w:val="clear"/></w:tcPr><w:p><w:pPr><w:pStyle w:val="TableParagraph"/><w:spacing w:lineRule="exact" w:line="254"/><w:ind w:left="120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7027588</w:t></w:r></w:p></w:tc><w:tc><w:tcPr><w:tcW w:w="7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pacing w:val="0"/><w:sz w:val="24"/></w:rPr><w:t>45.73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-72.62</w:t></w:r></w:p></w:tc><w:tc><w:tcPr><w:tcW w:w="832" w:type="dxa"/><w:tcBorders></w:tcBorders><w:shd w:fill="auto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68</w:t></w:r><w:r><w:rPr><w:rFonts w:ascii="Verdana" w:hAnsi="Verdana"/><w:i/><w:sz w:val="24"/></w:rPr><w:t>.</w:t></w:r><w:r><w:rPr><w:rFonts w:ascii="Times New Roman" w:hAnsi="Times New Roman"/><w:sz w:val="24"/></w:rPr><w:t>6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8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8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4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7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9</w:t></w:r></w:p></w:tc></w:tr><w:tr><w:trPr><w:trHeight w:val="291" w:hRule="exact"/></w:trPr><w:tc><w:tcPr><w:tcW w:w="4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29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Ste.</w:t></w:r><w:r><w:rPr><w:rFonts w:ascii="Times New Roman" w:hAnsi="Times New Roman"/><w:spacing w:val="4"/><w:w w:val="105"/><w:sz w:val="24"/></w:rPr><w:t xml:space="preserve"> </w:t></w:r><w:r><w:rPr><w:rFonts w:ascii="Times New Roman" w:hAnsi="Times New Roman"/><w:w w:val="105"/><w:sz w:val="24"/></w:rPr><w:t>Madeleine</w:t></w:r></w:p></w:tc><w:tc><w:tcPr><w:tcW w:w="105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7027517</w:t></w:r></w:p></w:tc><w:tc><w:tcPr><w:tcW w:w="7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45.62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-73.13</w:t></w:r></w:p></w:tc><w:tc><w:tcPr><w:tcW w:w="83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30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8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4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w:r><w:rPr><w:rFonts w:ascii="Verdana" w:hAnsi="Verdana"/><w:i/><w:sz w:val="24"/></w:rPr><w:t>.</w:t></w:r><w:r><w:rPr><w:rFonts w:ascii="Times New Roman" w:hAnsi="Times New Roman"/><w:sz w:val="24"/></w:rPr><w:t>0</w:t></w:r></w:p></w:tc><w:tc><w:tcPr><w:tcW w:w="850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1</w:t></w:r></w:p></w:tc><w:tc><w:tcPr><w:tcW w:w="946" w:type="dxa"/><w:tcBorders></w:tcBorders><w:shd w:fill="auto" w:val="clear"/></w:tcPr><w:p><w:pPr><w:pStyle w:val="TableParagraph"/><w:spacing w:lineRule="exact" w:line="256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1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30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Ste.</w:t></w:r><w:r><w:rPr><w:rFonts w:ascii="Times New Roman" w:hAnsi="Times New Roman"/><w:spacing w:val="52"/><w:w w:val="105"/><w:sz w:val="24"/></w:rPr><w:t xml:space="preserve"> </w:t></w:r><w:r><w:rPr><w:rFonts w:ascii="Times New Roman" w:hAnsi="Times New Roman"/><w:w w:val="105"/><w:sz w:val="24"/></w:rPr><w:t>Martine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7027540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45.22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-73.85</w:t></w:r></w:p></w:tc><w:tc><w:tcPr><w:tcW w:w="83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38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9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6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w:r><w:rPr><w:rFonts w:ascii="Verdana" w:hAnsi="Verdana"/><w:i/><w:sz w:val="24"/></w:rPr><w:t>.</w:t></w:r><w:r><w:rPr><w:rFonts w:ascii="Times New Roman" w:hAnsi="Times New Roman"/><w:sz w:val="24"/></w:rPr><w:t>8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4</w:t></w:r></w:p></w:tc><w:tc><w:tcPr><w:tcW w:w="946" w:type="dxa"/><w:tcBorders></w:tcBorders><w:shd w:color="auto" w:fill="D8D8D8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9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31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10"/><w:sz w:val="24"/></w:rPr><w:t>Sutton</w:t></w:r></w:p></w:tc><w:tc><w:tcPr><w:tcW w:w="1059" w:type="dxa"/><w:tcBorders></w:tcBorders><w:shd w:fill="auto" w:val="clear"/></w:tcPr><w:p><w:pPr><w:pStyle w:val="TableParagraph"/><w:spacing w:lineRule="exact" w:line="254"/><w:ind w:left="120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7028292</w:t></w:r></w:p></w:tc><w:tc><w:tcPr><w:tcW w:w="7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pacing w:val="0"/><w:sz w:val="24"/></w:rPr><w:t>45.07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-72.68</w:t></w:r></w:p></w:tc><w:tc><w:tcPr><w:tcW w:w="83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243</w:t></w:r><w:r><w:rPr><w:rFonts w:ascii="Verdana" w:hAnsi="Verdana"/><w:i/><w:sz w:val="24"/></w:rPr><w:t>.</w:t></w:r><w:r><w:rPr><w:rFonts w:ascii="Times New Roman" w:hAnsi="Times New Roman"/><w:sz w:val="24"/></w:rPr><w:t>8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0</w:t></w:r><w:r><w:rPr><w:rFonts w:ascii="Verdana" w:hAnsi="Verdana"/><w:i/><w:sz w:val="24"/></w:rPr><w:t>.</w:t></w:r><w:r><w:rPr><w:rFonts w:ascii="Times New Roman" w:hAnsi="Times New Roman"/><w:sz w:val="24"/></w:rPr><w:t>4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0</w:t></w:r><w:r><w:rPr><w:rFonts w:ascii="Verdana" w:hAnsi="Verdana"/><w:i/><w:sz w:val="24"/></w:rPr><w:t>.</w:t></w:r><w:r><w:rPr><w:rFonts w:ascii="Times New Roman" w:hAnsi="Times New Roman"/><w:sz w:val="24"/></w:rPr><w:t>6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0</w:t></w:r><w:r><w:rPr><w:rFonts w:ascii="Verdana" w:hAnsi="Verdana"/><w:i/><w:sz w:val="24"/></w:rPr><w:t>.</w:t></w:r><w:r><w:rPr><w:rFonts w:ascii="Times New Roman" w:hAnsi="Times New Roman"/><w:sz w:val="24"/></w:rPr><w:t>7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0</w:t></w:r><w:r><w:rPr><w:rFonts w:ascii="Verdana" w:hAnsi="Verdana"/><w:i/><w:sz w:val="24"/></w:rPr><w:t>.</w:t></w:r><w:r><w:rPr><w:rFonts w:ascii="Times New Roman" w:hAnsi="Times New Roman"/><w:sz w:val="24"/></w:rPr><w:t>5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0</w:t></w:r><w:r><w:rPr><w:rFonts w:ascii="Verdana" w:hAnsi="Verdana"/><w:i/><w:sz w:val="24"/></w:rPr><w:t>.</w:t></w:r><w:r><w:rPr><w:rFonts w:ascii="Times New Roman" w:hAnsi="Times New Roman"/><w:sz w:val="24"/></w:rPr><w:t>6</w:t></w:r></w:p></w:tc></w:tr><w:tr><w:trPr><w:trHeight w:val="351" w:hRule="exact"/></w:trPr><w:tc><w:tcPr><w:tcW w:w="472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32</w:t></w:r></w:p></w:tc><w:tc><w:tcPr><w:tcW w:w="1826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Vercheres</w:t></w:r></w:p></w:tc><w:tc><w:tcPr><w:tcW w:w="1059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7028700</w:t></w:r></w:p></w:tc><w:tc><w:tcPr><w:tcW w:w="772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45.77</w:t></w:r></w:p></w:tc><w:tc><w:tcPr><w:tcW w:w="849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-73.37</w:t></w:r></w:p></w:tc><w:tc><w:tcPr><w:tcW w:w="832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21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7</w:t></w:r></w:p></w:tc><w:tc><w:tcPr><w:tcW w:w="850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2</w:t></w:r></w:p></w:tc><w:tc><w:tcPr><w:tcW w:w="946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5</w:t></w:r></w:p></w:tc></w:tr></w:tbl><w:p><w:pPr><w:pStyle w:val="FrameContents"/><w:rPr><w:color w:val="auto"/></w:rPr></w:pPr><w:r><w:rPr><w:color w:val="auto"/></w:rPr></w:r></w:p></w:txbxContent></wps:txbx><wps:bodyPr lIns="0" rIns="0" tIns="0" bIns="0"><a:noAutofit/></wps:bodyPr></wps:wsp></a:graphicData></a:graphic></wp:anchor></w:drawing></mc:Choice><mc:Fallback><w:pict><v:rect id="shape_0" ID="Text Box 557" stroked="f" style="position:absolute;margin-left:57.9pt;margin-top:40.15pt;width:496.2pt;height:512.85pt;mso-position-horizontal-relative:page" wp14:anchorId="6F7C2097"><w10:wrap type="none"/><v:fill on="false" o:detectmouseclick="t"/><v:stroke color="#3465a4" joinstyle="round" endcap="flat"/><v:textbox><w:txbxContent><w:tbl><w:tblPr><w:tblW w:w="9924" w:type="dxa"/><w:jc w:val="left"/><w:tblInd w:w="0" w:type="dxa"/><w:tblBorders><w:top w:val="single" w:sz="4" w:space="0" w:color="000001"/></w:tblBorders><w:tblCellMar><w:top w:w="0" w:type="dxa"/><w:left w:w="0" w:type="dxa"/><w:bottom w:w="0" w:type="dxa"/><w:right w:w="0" w:type="dxa"/></w:tblCellMar><w:tblLook w:val="01e0" w:noVBand="0" w:noHBand="0" w:lastColumn="1" w:firstColumn="1" w:lastRow="1" w:firstRow="1"/></w:tblPr><w:tblGrid><w:gridCol w:w="472"/><w:gridCol w:w="1826"/><w:gridCol w:w="1059"/><w:gridCol w:w="772"/><w:gridCol w:w="849"/><w:gridCol w:w="832"/><w:gridCol w:w="772"/><w:gridCol w:w="772"/><w:gridCol w:w="772"/><w:gridCol w:w="850"/><w:gridCol w:w="946"/></w:tblGrid><w:tr><w:trPr><w:trHeight w:val="354" w:hRule="exact"/></w:trPr><w:tc><w:tcPr><w:tcW w:w="472" w:type="dxa"/><w:tcBorders><w:top w:val="single" w:sz="4" w:space="0" w:color="000001"/></w:tcBorders><w:shd w:fill="auto" w:val="clear"/></w:tcPr><w:p><w:pPr><w:pStyle w:val="TableParagraph"/><w:spacing w:before="45" w:after="0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/w:p></w:tc><w:tc><w:tcPr><w:tcW w:w="1826" w:type="dxa"/><w:tcBorders><w:top w:val="single" w:sz="4" w:space="0" w:color="000001"/></w:tcBorders><w:shd w:fill="auto" w:val="clear"/></w:tcPr><w:p><w:pPr><w:pStyle w:val="TableParagraph"/><w:spacing w:before="45" w:after="0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Auteuil</w:t></w:r></w:p></w:tc><w:tc><w:tcPr><w:tcW w:w="1059" w:type="dxa"/><w:tcBorders><w:top w:val="single" w:sz="4" w:space="0" w:color="000001"/></w:tcBorders><w:shd w:fill="auto" w:val="clear"/></w:tcPr><w:p><w:pPr><w:pStyle w:val="TableParagraph"/><w:spacing w:before="45" w:after="0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7020392</w:t></w:r></w:p></w:tc><w:tc><w:tcPr><w:tcW w:w="772" w:type="dxa"/><w:tcBorders><w:top w:val="single" w:sz="4" w:space="0" w:color="000001"/></w:tcBorders><w:shd w:fill="auto" w:val="clear"/></w:tcPr><w:p><w:pPr><w:pStyle w:val="TableParagraph"/><w:spacing w:before="45" w:after="0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45.65</w:t></w:r></w:p></w:tc><w:tc><w:tcPr><w:tcW w:w="849" w:type="dxa"/><w:tcBorders><w:top w:val="single" w:sz="4" w:space="0" w:color="000001"/></w:tcBorders><w:shd w:fill="auto" w:val="clear"/></w:tcPr><w:p><w:pPr><w:pStyle w:val="TableParagraph"/><w:spacing w:before="45" w:after="0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-73.73</w:t></w:r></w:p></w:tc><w:tc><w:tcPr><w:tcW w:w="832" w:type="dxa"/><w:tcBorders><w:top w:val="single" w:sz="4" w:space="0" w:color="000001"/></w:tcBorders><w:shd w:fill="auto" w:val="clear"/></w:tcPr><w:p><w:pPr><w:pStyle w:val="TableParagraph"/><w:spacing w:before="28" w:after="0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53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w:top w:val="single" w:sz="4" w:space="0" w:color="000001"/></w:tcBorders><w:shd w:fill="auto" w:val="clear"/></w:tcPr><w:p><w:pPr><w:pStyle w:val="TableParagraph"/><w:spacing w:before="28" w:after="0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20</w:t></w:r><w:r><w:rPr><w:rFonts w:ascii="Verdana" w:hAnsi="Verdana"/><w:i/><w:sz w:val="24"/></w:rPr><w:t>.</w:t></w:r><w:r><w:rPr><w:rFonts w:ascii="Times New Roman" w:hAnsi="Times New Roman"/><w:sz w:val="24"/></w:rPr><w:t>8</w:t></w:r></w:p></w:tc><w:tc><w:tcPr><w:tcW w:w="772" w:type="dxa"/><w:tcBorders><w:top w:val="single" w:sz="4" w:space="0" w:color="000001"/></w:tcBorders><w:shd w:fill="auto" w:val="clear"/></w:tcPr><w:p><w:pPr><w:pStyle w:val="TableParagraph"/><w:spacing w:before="28" w:after="0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19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w:top w:val="single" w:sz="4" w:space="0" w:color="000001"/></w:tcBorders><w:shd w:fill="auto" w:val="clear"/></w:tcPr><w:p><w:pPr><w:pStyle w:val="TableParagraph"/><w:spacing w:before="28" w:after="0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22</w:t></w:r><w:r><w:rPr><w:rFonts w:ascii="Verdana" w:hAnsi="Verdana"/><w:i/><w:sz w:val="24"/></w:rPr><w:t>.</w:t></w:r><w:r><w:rPr><w:rFonts w:ascii="Times New Roman" w:hAnsi="Times New Roman"/><w:sz w:val="24"/></w:rPr><w:t>8</w:t></w:r></w:p></w:tc><w:tc><w:tcPr><w:tcW w:w="850" w:type="dxa"/><w:tcBorders><w:top w:val="single" w:sz="4" w:space="0" w:color="000001"/></w:tcBorders><w:shd w:fill="auto" w:val="clear"/></w:tcPr><w:p><w:pPr><w:pStyle w:val="TableParagraph"/><w:spacing w:before="28" w:after="0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18</w:t></w:r><w:r><w:rPr><w:rFonts w:ascii="Verdana" w:hAnsi="Verdana"/><w:i/><w:sz w:val="24"/></w:rPr><w:t>.</w:t></w:r><w:r><w:rPr><w:rFonts w:ascii="Times New Roman" w:hAnsi="Times New Roman"/><w:sz w:val="24"/></w:rPr><w:t>4</w:t></w:r></w:p></w:tc><w:tc><w:tcPr><w:tcW w:w="946" w:type="dxa"/><w:tcBorders><w:top w:val="single" w:sz="4" w:space="0" w:color="000001"/></w:tcBorders><w:shd w:fill="auto" w:val="clear"/></w:tcPr><w:p><w:pPr><w:pStyle w:val="TableParagraph"/><w:spacing w:before="28" w:after="0"/><w:ind w:left="25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20</w:t></w:r><w:r><w:rPr><w:rFonts w:ascii="Verdana" w:hAnsi="Verdana"/><w:i/><w:sz w:val="24"/></w:rPr><w:t>.</w:t></w:r><w:r><w:rPr><w:rFonts w:ascii="Times New Roman" w:hAnsi="Times New Roman"/><w:sz w:val="24"/></w:rPr><w:t>3</w:t></w:r></w:p></w:tc></w:tr><w:tr><w:trPr><w:trHeight w:val="291" w:hRule="exact"/></w:trPr><w:tc><w:tcPr><w:tcW w:w="47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Bonsecours</w:t></w:r></w:p></w:tc><w:tc><w:tcPr><w:tcW w:w="1059" w:type="dxa"/><w:tcBorders></w:tcBorders><w:shd w:fill="auto" w:val="clear"/></w:tcPr><w:p><w:pPr><w:pStyle w:val="TableParagraph"/><w:spacing w:lineRule="exact" w:line="256"/><w:ind w:left="120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7020828</w:t></w:r></w:p></w:tc><w:tc><w:tcPr><w:tcW w:w="7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pacing w:val="0"/><w:sz w:val="24"/></w:rPr><w:t>45.40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-72.27</w:t></w:r></w:p></w:tc><w:tc><w:tcPr><w:tcW w:w="83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297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3</w:t></w:r></w:p></w:tc><w:tc><w:tcPr><w:tcW w:w="850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2</w:t></w:r></w:p></w:tc><w:tc><w:tcPr><w:tcW w:w="946" w:type="dxa"/><w:tcBorders></w:tcBorders><w:shd w:fill="auto" w:val="clear"/></w:tcPr><w:p><w:pPr><w:pStyle w:val="TableParagraph"/><w:spacing w:lineRule="exact" w:line="256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8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Brome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7020840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45.18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-72.57</w:t></w:r></w:p></w:tc><w:tc><w:tcPr><w:tcW w:w="83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205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6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0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3</w:t></w:r></w:p></w:tc><w:tc><w:tcPr><w:tcW w:w="946" w:type="dxa"/><w:tcBorders></w:tcBorders><w:shd w:color="auto" w:fill="D8D8D8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5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Bromptonville</w:t></w:r></w:p></w:tc><w:tc><w:tcPr><w:tcW w:w="1059" w:type="dxa"/><w:tcBorders></w:tcBorders><w:shd w:fill="auto" w:val="clear"/></w:tcPr><w:p><w:pPr><w:pStyle w:val="TableParagraph"/><w:spacing w:lineRule="exact" w:line="254"/><w:ind w:left="120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7020860</w:t></w:r></w:p></w:tc><w:tc><w:tcPr><w:tcW w:w="7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pacing w:val="0"/><w:sz w:val="24"/></w:rPr><w:t>45.48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-71.95</w:t></w:r></w:p></w:tc><w:tc><w:tcPr><w:tcW w:w="83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130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9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0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8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0</w:t></w:r></w:p></w:tc></w:tr><w:tr><w:trPr><w:trHeight w:val="291" w:hRule="exact"/></w:trPr><w:tc><w:tcPr><w:tcW w:w="47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Danville</w:t></w:r></w:p></w:tc><w:tc><w:tcPr><w:tcW w:w="1059" w:type="dxa"/><w:tcBorders></w:tcBorders><w:shd w:fill="auto" w:val="clear"/></w:tcPr><w:p><w:pPr><w:pStyle w:val="TableParagraph"/><w:spacing w:lineRule="exact" w:line="256"/><w:ind w:left="120" w:hanging="0"/><w:rPr><w:rFonts w:ascii="Times New Roman" w:hAnsi="Times New Roman" w:eastAsia="Times New Roman" w:cs="Times New Roman"/><w:sz w:val="24"/><w:szCs w:val="24"/></w:rPr></w:pPr><w:r><w:rPr><w:rFonts w:ascii="Times New Roman" w:hAnsi="Times New Roman"/><w:spacing w:val="0"/><w:sz w:val="24"/></w:rPr><w:t>7021954</w:t></w:r></w:p></w:tc><w:tc><w:tcPr><w:tcW w:w="7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45.82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-71.98</w:t></w:r></w:p></w:tc><w:tc><w:tcPr><w:tcW w:w="83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190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30</w:t></w:r><w:r><w:rPr><w:rFonts w:ascii="Verdana" w:hAnsi="Verdana"/><w:i/><w:sz w:val="24"/></w:rPr><w:t>.</w:t></w:r><w:r><w:rPr><w:rFonts w:ascii="Times New Roman" w:hAnsi="Times New Roman"/><w:sz w:val="24"/></w:rPr><w:t>8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31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33</w:t></w:r><w:r><w:rPr><w:rFonts w:ascii="Verdana" w:hAnsi="Verdana"/><w:i/><w:sz w:val="24"/></w:rPr><w:t>.</w:t></w:r><w:r><w:rPr><w:rFonts w:ascii="Times New Roman" w:hAnsi="Times New Roman"/><w:sz w:val="24"/></w:rPr><w:t>1</w:t></w:r></w:p></w:tc><w:tc><w:tcPr><w:tcW w:w="850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30</w:t></w:r><w:r><w:rPr><w:rFonts w:ascii="Verdana" w:hAnsi="Verdana"/><w:i/><w:sz w:val="24"/></w:rPr><w:t>.</w:t></w:r><w:r><w:rPr><w:rFonts w:ascii="Times New Roman" w:hAnsi="Times New Roman"/><w:sz w:val="24"/></w:rPr><w:t>2</w:t></w:r></w:p></w:tc><w:tc><w:tcPr><w:tcW w:w="946" w:type="dxa"/><w:tcBorders></w:tcBorders><w:shd w:fill="auto" w:val="clear"/></w:tcPr><w:p><w:pPr><w:pStyle w:val="TableParagraph"/><w:spacing w:lineRule="exact" w:line="256"/><w:ind w:left="25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31</w:t></w:r><w:r><w:rPr><w:rFonts w:ascii="Verdana" w:hAnsi="Verdana"/><w:i/><w:sz w:val="24"/></w:rPr><w:t>.</w:t></w:r><w:r><w:rPr><w:rFonts w:ascii="Times New Roman" w:hAnsi="Times New Roman"/><w:sz w:val="24"/></w:rPr><w:t>3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Drummondville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7022160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45.88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-72.48</w:t></w:r></w:p></w:tc><w:tc><w:tcPr><w:tcW w:w="83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82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4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4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8</w:t></w:r></w:p></w:tc><w:tc><w:tcPr><w:tcW w:w="946" w:type="dxa"/><w:tcBorders></w:tcBorders><w:shd w:color="auto" w:fill="D8D8D8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5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10"/><w:sz w:val="24"/></w:rPr><w:t>Farnham</w:t></w:r></w:p></w:tc><w:tc><w:tcPr><w:tcW w:w="105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7022320</w:t></w:r></w:p></w:tc><w:tc><w:tcPr><w:tcW w:w="772" w:type="dxa"/><w:tcBorders></w:tcBorders><w:shd w:fill="auto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pacing w:val="0"/><w:sz w:val="24"/></w:rPr><w:t>45.3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-72.90</w:t></w:r></w:p></w:tc><w:tc><w:tcPr><w:tcW w:w="832" w:type="dxa"/><w:tcBorders></w:tcBorders><w:shd w:fill="auto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68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1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7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9</w:t></w:r></w:p></w:tc></w:tr><w:tr><w:trPr><w:trHeight w:val="291" w:hRule="exact"/></w:trPr><w:tc><w:tcPr><w:tcW w:w="47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8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Fleury</w:t></w:r></w:p></w:tc><w:tc><w:tcPr><w:tcW w:w="105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7022375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45.8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-73.00</w:t></w:r></w:p></w:tc><w:tc><w:tcPr><w:tcW w:w="83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30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6</w:t></w:r></w:p></w:tc><w:tc><w:tcPr><w:tcW w:w="850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1</w:t></w:r></w:p></w:tc><w:tc><w:tcPr><w:tcW w:w="946" w:type="dxa"/><w:tcBorders></w:tcBorders><w:shd w:fill="auto" w:val="clear"/></w:tcPr><w:p><w:pPr><w:pStyle w:val="TableParagraph"/><w:spacing w:lineRule="exact" w:line="256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3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Georgeville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7022720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45.13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-72.23</w:t></w:r></w:p></w:tc><w:tc><w:tcPr><w:tcW w:w="83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266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color="auto" w:fill="D8D8D8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26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/w:tcBorders><w:shd w:color="auto" w:fill="D8D8D8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26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color="auto" w:fill="D8D8D8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27</w:t></w:r><w:r><w:rPr><w:rFonts w:ascii="Verdana" w:hAnsi="Verdana"/><w:i/><w:sz w:val="24"/></w:rPr><w:t>.</w:t></w:r><w:r><w:rPr><w:rFonts w:ascii="Times New Roman" w:hAnsi="Times New Roman"/><w:sz w:val="24"/></w:rPr><w:t>6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7</w:t></w:r></w:p></w:tc><w:tc><w:tcPr><w:tcW w:w="946" w:type="dxa"/><w:tcBorders></w:tcBorders><w:shd w:color="auto" w:fill="D8D8D8" w:val="clear"/></w:tcPr><w:p><w:pPr><w:pStyle w:val="TableParagraph"/><w:spacing w:lineRule="exact" w:line="254"/><w:ind w:left="25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21</w:t></w:r><w:r><w:rPr><w:rFonts w:ascii="Verdana" w:hAnsi="Verdana"/><w:i/><w:sz w:val="24"/></w:rPr><w:t>.</w:t></w:r><w:r><w:rPr><w:rFonts w:ascii="Times New Roman" w:hAnsi="Times New Roman"/><w:sz w:val="24"/></w:rPr><w:t>5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10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Granby</w:t></w:r></w:p></w:tc><w:tc><w:tcPr><w:tcW w:w="105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7022800</w:t></w:r></w:p></w:tc><w:tc><w:tcPr><w:tcW w:w="7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45.38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-72.72</w:t></w:r></w:p></w:tc><w:tc><w:tcPr><w:tcW w:w="83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175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1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0</w:t></w:r><w:r><w:rPr><w:rFonts w:ascii="Verdana" w:hAnsi="Verdana"/><w:i/><w:sz w:val="24"/></w:rPr><w:t>.</w:t></w:r><w:r><w:rPr><w:rFonts w:ascii="Times New Roman" w:hAnsi="Times New Roman"/><w:sz w:val="24"/></w:rPr><w:t>5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3</w:t></w:r></w:p></w:tc></w:tr><w:tr><w:trPr><w:trHeight w:val="580" w:hRule="exact"/></w:trPr><w:tc><w:tcPr><w:tcW w:w="4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11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Hemmingford</w:t></w:r></w:p><w:p><w:pPr><w:pStyle w:val="TableParagraph"/><w:spacing w:before="13" w:after="0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Four</w:t></w:r><w:r><w:rPr><w:rFonts w:ascii="Times New Roman" w:hAnsi="Times New Roman"/><w:spacing w:val="22"/><w:w w:val="105"/><w:sz w:val="24"/></w:rPr><w:t xml:space="preserve"> </w:t></w:r><w:r><w:rPr><w:rFonts w:ascii="Times New Roman" w:hAnsi="Times New Roman"/><w:w w:val="105"/><w:sz w:val="24"/></w:rPr><w:t>Winds</w:t></w:r></w:p></w:tc><w:tc><w:tcPr><w:tcW w:w="105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7023075</w:t></w:r></w:p></w:tc><w:tc><w:tcPr><w:tcW w:w="7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45.07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-73.72</w:t></w:r></w:p></w:tc><w:tc><w:tcPr><w:tcW w:w="83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61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8</w:t></w:r></w:p></w:tc><w:tc><w:tcPr><w:tcW w:w="850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6</w:t></w:r></w:p></w:tc><w:tc><w:tcPr><w:tcW w:w="946" w:type="dxa"/><w:tcBorders></w:tcBorders><w:shd w:fill="auto" w:val="clear"/></w:tcPr><w:p><w:pPr><w:pStyle w:val="TableParagraph"/><w:spacing w:lineRule="exact" w:line="256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9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12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Iberville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7023270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45.33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-73.25</w:t></w:r></w:p></w:tc><w:tc><w:tcPr><w:tcW w:w="83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30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w:r><w:rPr><w:rFonts w:ascii="Verdana" w:hAnsi="Verdana"/><w:i/><w:sz w:val="24"/></w:rPr><w:t>.</w:t></w:r><w:r><w:rPr><w:rFonts w:ascii="Times New Roman" w:hAnsi="Times New Roman"/><w:sz w:val="24"/></w:rPr><w:t>7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2</w:t></w:r></w:p></w:tc><w:tc><w:tcPr><w:tcW w:w="946" w:type="dxa"/><w:tcBorders></w:tcBorders><w:shd w:color="auto" w:fill="D8D8D8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w:r><w:rPr><w:rFonts w:ascii="Verdana" w:hAnsi="Verdana"/><w:i/><w:sz w:val="24"/></w:rPr><w:t>.</w:t></w:r><w:r><w:rPr><w:rFonts w:ascii="Times New Roman" w:hAnsi="Times New Roman"/><w:sz w:val="24"/></w:rPr><w:t>2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13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Magog</w:t></w:r></w:p></w:tc><w:tc><w:tcPr><w:tcW w:w="105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7024440</w:t></w:r></w:p></w:tc><w:tc><w:tcPr><w:tcW w:w="7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45.27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-72.12</w:t></w:r></w:p></w:tc><w:tc><w:tcPr><w:tcW w:w="83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274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3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6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6</w:t></w:r></w:p></w:tc></w:tr><w:tr><w:trPr><w:trHeight w:val="291" w:hRule="exact"/></w:trPr><w:tc><w:tcPr><w:tcW w:w="4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14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Marieville</w:t></w:r></w:p></w:tc><w:tc><w:tcPr><w:tcW w:w="105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7024627</w:t></w:r></w:p></w:tc><w:tc><w:tcPr><w:tcW w:w="7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45.40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-73.13</w:t></w:r></w:p></w:tc><w:tc><w:tcPr><w:tcW w:w="83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38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10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10</w:t></w:r><w:r><w:rPr><w:rFonts w:ascii="Verdana" w:hAnsi="Verdana"/><w:i/><w:sz w:val="24"/></w:rPr><w:t>.</w:t></w:r><w:r><w:rPr><w:rFonts w:ascii="Times New Roman" w:hAnsi="Times New Roman"/><w:sz w:val="24"/></w:rPr><w:t>4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11</w:t></w:r><w:r><w:rPr><w:rFonts w:ascii="Verdana" w:hAnsi="Verdana"/><w:i/><w:sz w:val="24"/></w:rPr><w:t>.</w:t></w:r><w:r><w:rPr><w:rFonts w:ascii="Times New Roman" w:hAnsi="Times New Roman"/><w:sz w:val="24"/></w:rPr><w:t>2</w:t></w:r></w:p></w:tc><w:tc><w:tcPr><w:tcW w:w="850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w:r><w:rPr><w:rFonts w:ascii="Verdana" w:hAnsi="Verdana"/><w:i/><w:sz w:val="24"/></w:rPr><w:t>.</w:t></w:r><w:r><w:rPr><w:rFonts w:ascii="Times New Roman" w:hAnsi="Times New Roman"/><w:sz w:val="24"/></w:rPr><w:t>8</w:t></w:r></w:p></w:tc><w:tc><w:tcPr><w:tcW w:w="946" w:type="dxa"/><w:tcBorders></w:tcBorders><w:shd w:fill="auto" w:val="clear"/></w:tcPr><w:p><w:pPr><w:pStyle w:val="TableParagraph"/><w:spacing w:lineRule="exact" w:line="256"/><w:ind w:left="25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10</w:t></w:r><w:r><w:rPr><w:rFonts w:ascii="Verdana" w:hAnsi="Verdana"/><w:i/><w:sz w:val="24"/></w:rPr><w:t>.</w:t></w:r><w:r><w:rPr><w:rFonts w:ascii="Times New Roman" w:hAnsi="Times New Roman"/><w:sz w:val="24"/></w:rPr><w:t>4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15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Nicolet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7025440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46.20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-72.62</w:t></w:r></w:p></w:tc><w:tc><w:tcPr><w:tcW w:w="83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30</w:t></w:r><w:r><w:rPr><w:rFonts w:ascii="Verdana" w:hAnsi="Verdana"/><w:i/><w:sz w:val="24"/></w:rPr><w:t>.</w:t></w:r><w:r><w:rPr><w:rFonts w:ascii="Times New Roman" w:hAnsi="Times New Roman"/><w:sz w:val="24"/></w:rPr><w:t>4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2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6</w:t></w:r></w:p></w:tc><w:tc><w:tcPr><w:tcW w:w="946" w:type="dxa"/><w:tcBorders></w:tcBorders><w:shd w:color="auto" w:fill="D8D8D8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3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16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Philipsburg</w:t></w:r></w:p></w:tc><w:tc><w:tcPr><w:tcW w:w="105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7026040</w:t></w:r></w:p></w:tc><w:tc><w:tcPr><w:tcW w:w="7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45.03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-73.08</w:t></w:r></w:p></w:tc><w:tc><w:tcPr><w:tcW w:w="832" w:type="dxa"/><w:tcBorders></w:tcBorders><w:shd w:fill="auto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53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9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9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2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0</w:t></w:r></w:p></w:tc></w:tr><w:tr><w:trPr><w:trHeight w:val="291" w:hRule="exact"/></w:trPr><w:tc><w:tcPr><w:tcW w:w="4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17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Pierreville</w:t></w:r></w:p></w:tc><w:tc><w:tcPr><w:tcW w:w="1059" w:type="dxa"/><w:tcBorders></w:tcBorders><w:shd w:fill="auto" w:val="clear"/></w:tcPr><w:p><w:pPr><w:pStyle w:val="TableParagraph"/><w:spacing w:lineRule="exact" w:line="256"/><w:ind w:left="120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7026043</w:t></w:r></w:p></w:tc><w:tc><w:tcPr><w:tcW w:w="7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pacing w:val="0"/><w:sz w:val="24"/></w:rPr><w:t>46.08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-72.83</w:t></w:r></w:p></w:tc><w:tc><w:tcPr><w:tcW w:w="83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15</w:t></w:r><w:r><w:rPr><w:rFonts w:ascii="Verdana" w:hAnsi="Verdana"/><w:i/><w:sz w:val="24"/></w:rPr><w:t>.</w:t></w:r><w:r><w:rPr><w:rFonts w:ascii="Times New Roman" w:hAnsi="Times New Roman"/><w:sz w:val="24"/></w:rPr><w:t>2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4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9</w:t></w:r></w:p></w:tc><w:tc><w:tcPr><w:tcW w:w="850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9</w:t></w:r></w:p></w:tc><w:tc><w:tcPr><w:tcW w:w="946" w:type="dxa"/><w:tcBorders></w:tcBorders><w:shd w:fill="auto" w:val="clear"/></w:tcPr><w:p><w:pPr><w:pStyle w:val="TableParagraph"/><w:spacing w:lineRule="exact" w:line="256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9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18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Richmond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7026465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45.63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-72.13</w:t></w:r></w:p></w:tc><w:tc><w:tcPr><w:tcW w:w="83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123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8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0</w:t></w:r></w:p></w:tc><w:tc><w:tcPr><w:tcW w:w="946" w:type="dxa"/><w:tcBorders></w:tcBorders><w:shd w:color="auto" w:fill="D8D8D8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6</w:t></w:r></w:p></w:tc></w:tr><w:tr><w:trPr><w:trHeight w:val="867" w:hRule="exact"/></w:trPr><w:tc><w:tcPr><w:tcW w:w="4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19</w:t></w:r></w:p><w:p><w:pPr><w:pStyle w:val="TableParagraph"/><w:spacing w:before="3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TableParagraph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20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Riviere</w:t></w:r><w:r><w:rPr><w:rFonts w:ascii="Times New Roman" w:hAnsi="Times New Roman"/><w:spacing w:val="1"/><w:w w:val="105"/><w:sz w:val="24"/></w:rPr><w:t xml:space="preserve"> </w:t></w:r><w:r><w:rPr><w:rFonts w:ascii="Times New Roman" w:hAnsi="Times New Roman"/><w:w w:val="105"/><w:sz w:val="24"/></w:rPr><w:t>des</w:t></w:r></w:p><w:p><w:pPr><w:pStyle w:val="TableParagraph"/><w:spacing w:lineRule="auto" w:line="249" w:before="13" w:after="0"/><w:ind w:left="119" w:right="733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Prairies</w:t></w:r><w:r><w:rPr><w:rFonts w:ascii="Times New Roman" w:hAnsi="Times New Roman"/><w:w w:val="106"/><w:sz w:val="24"/></w:rPr><w:t xml:space="preserve"> </w:t></w:r><w:r><w:rPr><w:rFonts w:ascii="Times New Roman" w:hAnsi="Times New Roman"/><w:sz w:val="24"/></w:rPr><w:t>Sabrevois</w:t></w:r></w:p></w:tc><w:tc><w:tcPr><w:tcW w:w="105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7026612</w:t></w:r></w:p><w:p><w:pPr><w:pStyle w:val="TableParagraph"/><w:spacing w:before="3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TableParagraph"/><w:ind w:left="120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7026734</w:t></w:r></w:p></w:tc><w:tc><w:tcPr><w:tcW w:w="772" w:type="dxa"/><w:tcBorders></w:tcBorders><w:shd w:fill="auto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45.7</w:t></w:r></w:p><w:p><w:pPr><w:pStyle w:val="TableParagraph"/><w:spacing w:before="3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TableParagraph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pacing w:val="0"/><w:sz w:val="24"/></w:rPr><w:t>45.22</w:t></w:r></w:p></w:tc><w:tc><w:tcPr><w:tcW w:w="849" w:type="dxa"/><w:tcBorders></w:tcBorders><w:shd w:fill="auto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-73.5</w:t></w:r></w:p><w:p><w:pPr><w:pStyle w:val="TableParagraph"/><w:spacing w:before="3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TableParagraph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-73.2</w:t></w:r></w:p></w:tc><w:tc><w:tcPr><w:tcW w:w="832" w:type="dxa"/><w:tcBorders></w:tcBorders><w:shd w:fill="auto" w:val="clear"/></w:tcPr><w:p><w:pPr><w:pStyle w:val="TableParagraph"/><w:spacing w:lineRule="exact" w:line="254"/><w:ind w:left="175" w:hanging="0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w:r><w:rPr><w:rFonts w:ascii="Verdana" w:hAnsi="Verdana"/><w:i/><w:sz w:val="24"/></w:rPr><w:t>.</w:t></w:r><w:r><w:rPr><w:rFonts w:ascii="Times New Roman" w:hAnsi="Times New Roman"/><w:sz w:val="24"/></w:rPr><w:t>0</w:t></w:r></w:p><w:p><w:pPr><w:pStyle w:val="TableParagraph"/><w:spacing w:before="9" w:after="0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TableParagraph"/><w:ind w:left="58" w:hanging="0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38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fill="auto" w:val="clear"/></w:tcPr><w:p><w:pPr><w:pStyle w:val="TableParagraph"/><w:spacing w:lineRule="exact" w:line="254"/><w:ind w:left="117" w:hanging="0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4</w:t></w:r></w:p><w:p><w:pPr><w:pStyle w:val="TableParagraph"/><w:spacing w:before="9" w:after="0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TableParagraph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25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/w:tcBorders><w:shd w:fill="auto" w:val="clear"/></w:tcPr><w:p><w:pPr><w:pStyle w:val="TableParagraph"/><w:spacing w:lineRule="exact" w:line="254"/><w:ind w:left="117" w:hanging="0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0</w:t></w:r></w:p><w:p><w:pPr><w:pStyle w:val="TableParagraph"/><w:spacing w:before="9" w:after="0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TableParagraph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26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4"/><w:ind w:left="117" w:hanging="0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8</w:t></w:r></w:p><w:p><w:pPr><w:pStyle w:val="TableParagraph"/><w:spacing w:before="9" w:after="0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TableParagraph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27</w:t></w:r><w:r><w:rPr><w:rFonts w:ascii="Verdana" w:hAnsi="Verdana"/><w:i/><w:sz w:val="24"/></w:rPr><w:t>.</w:t></w:r><w:r><w:rPr><w:rFonts w:ascii="Times New Roman" w:hAnsi="Times New Roman"/><w:sz w:val="24"/></w:rPr><w:t>1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</w:t></w:r><w:r><w:rPr><w:rFonts w:ascii="Verdana" w:hAnsi="Verdana"/><w:i/><w:sz w:val="24"/></w:rPr><w:t>.</w:t></w:r><w:r><w:rPr><w:rFonts w:ascii="Times New Roman" w:hAnsi="Times New Roman"/><w:sz w:val="24"/></w:rPr><w:t>4</w:t></w:r></w:p><w:p><w:pPr><w:pStyle w:val="TableParagraph"/><w:spacing w:before="9" w:after="0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TableParagraph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2</w:t></w:r></w:p></w:tc><w:tc><w:tcPr><w:tcW w:w="946" w:type="dxa"/><w:tcBorders></w:tcBorders><w:shd w:fill="auto" w:val="clear"/></w:tcPr><w:p><w:pPr><w:pStyle w:val="TableParagraph"/><w:spacing w:lineRule="exact" w:line="254"/><w:ind w:left="98" w:hanging="0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1</w:t></w:r></w:p><w:p><w:pPr><w:pStyle w:val="TableParagraph"/><w:spacing w:before="9" w:after="0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TableParagraph"/><w:ind w:right="16" w:hanging="0"/><w:jc w:val="center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21</w:t></w:r><w:r><w:rPr><w:rFonts w:ascii="Verdana" w:hAnsi="Verdana"/><w:i/><w:sz w:val="24"/></w:rPr><w:t>.</w:t></w:r><w:r><w:rPr><w:rFonts w:ascii="Times New Roman" w:hAnsi="Times New Roman"/><w:sz w:val="24"/></w:rPr><w:t>0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21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Sorel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7028200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46.03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-73.12</w:t></w:r></w:p></w:tc><w:tc><w:tcPr><w:tcW w:w="83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14</w:t></w:r><w:r><w:rPr><w:rFonts w:ascii="Verdana" w:hAnsi="Verdana"/><w:i/><w:sz w:val="24"/></w:rPr><w:t>.</w:t></w:r><w:r><w:rPr><w:rFonts w:ascii="Times New Roman" w:hAnsi="Times New Roman"/><w:sz w:val="24"/></w:rPr><w:t>6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9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2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5</w:t></w:r></w:p></w:tc><w:tc><w:tcPr><w:tcW w:w="946" w:type="dxa"/><w:tcBorders></w:tcBorders><w:shd w:color="auto" w:fill="D8D8D8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6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22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St.</w:t></w:r><w:r><w:rPr><w:rFonts w:ascii="Times New Roman" w:hAnsi="Times New Roman"/><w:spacing w:val="36"/><w:w w:val="105"/><w:sz w:val="24"/></w:rPr><w:t xml:space="preserve"> </w:t></w:r><w:r><w:rPr><w:rFonts w:ascii="Times New Roman" w:hAnsi="Times New Roman"/><w:w w:val="105"/><w:sz w:val="24"/></w:rPr><w:t>Amable</w:t></w:r></w:p></w:tc><w:tc><w:tcPr><w:tcW w:w="105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7026818</w:t></w:r></w:p></w:tc><w:tc><w:tcPr><w:tcW w:w="7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45.67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-73.30</w:t></w:r></w:p></w:tc><w:tc><w:tcPr><w:tcW w:w="832" w:type="dxa"/><w:tcBorders></w:tcBorders><w:shd w:fill="auto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41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8</w:t></w:r><w:r><w:rPr><w:rFonts w:ascii="Verdana" w:hAnsi="Verdana"/><w:i/><w:sz w:val="24"/></w:rPr><w:t>.</w:t></w:r><w:r><w:rPr><w:rFonts w:ascii="Times New Roman" w:hAnsi="Times New Roman"/><w:sz w:val="24"/></w:rPr><w:t>6</w:t></w:r></w:p></w:tc><w:tc><w:tcPr><w:tcW w:w="772" w:type="dxa"/><w:tcBorders></w:tcBorders><w:shd w:fill="auto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10</w:t></w:r><w:r><w:rPr><w:rFonts w:ascii="Verdana" w:hAnsi="Verdana"/><w:i/><w:sz w:val="24"/></w:rPr><w:t>.</w:t></w:r><w:r><w:rPr><w:rFonts w:ascii="Times New Roman" w:hAnsi="Times New Roman"/><w:sz w:val="24"/></w:rPr><w:t>4</w:t></w:r></w:p></w:tc><w:tc><w:tcPr><w:tcW w:w="772" w:type="dxa"/><w:tcBorders></w:tcBorders><w:shd w:fill="auto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11</w:t></w:r><w:r><w:rPr><w:rFonts w:ascii="Verdana" w:hAnsi="Verdana"/><w:i/><w:sz w:val="24"/></w:rPr><w:t>.</w:t></w:r><w:r><w:rPr><w:rFonts w:ascii="Times New Roman" w:hAnsi="Times New Roman"/><w:sz w:val="24"/></w:rPr><w:t>8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w:r><w:rPr><w:rFonts w:ascii="Verdana" w:hAnsi="Verdana"/><w:i/><w:sz w:val="24"/></w:rPr><w:t>.</w:t></w:r><w:r><w:rPr><w:rFonts w:ascii="Times New Roman" w:hAnsi="Times New Roman"/><w:sz w:val="24"/></w:rPr><w:t>7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w:r><w:rPr><w:rFonts w:ascii="Verdana" w:hAnsi="Verdana"/><w:i/><w:sz w:val="24"/></w:rPr><w:t>.</w:t></w:r><w:r><w:rPr><w:rFonts w:ascii="Times New Roman" w:hAnsi="Times New Roman"/><w:sz w:val="24"/></w:rPr><w:t>6</w:t></w:r></w:p></w:tc></w:tr><w:tr><w:trPr><w:trHeight w:val="580" w:hRule="exact"/></w:trPr><w:tc><w:tcPr><w:tcW w:w="4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23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10"/><w:sz w:val="24"/></w:rPr><w:t>St.</w:t></w:r><w:r><w:rPr><w:rFonts w:ascii="Times New Roman" w:hAnsi="Times New Roman"/><w:spacing w:val="28"/><w:w w:val="110"/><w:sz w:val="24"/></w:rPr><w:t xml:space="preserve"> </w:t></w:r><w:r><w:rPr><w:rFonts w:ascii="Times New Roman" w:hAnsi="Times New Roman"/><w:w w:val="110"/><w:sz w:val="24"/></w:rPr><w:t>Bernard</w:t></w:r><w:r><w:rPr><w:rFonts w:ascii="Times New Roman" w:hAnsi="Times New Roman"/><w:spacing w:val="5"/><w:w w:val="110"/><w:sz w:val="24"/></w:rPr><w:t xml:space="preserve"> </w:t></w:r><w:r><w:rPr><w:rFonts w:ascii="Times New Roman" w:hAnsi="Times New Roman"/><w:w w:val="110"/><w:sz w:val="24"/></w:rPr><w:t>de</w:t></w:r></w:p><w:p><w:pPr><w:pStyle w:val="TableParagraph"/><w:spacing w:before="13" w:after="0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Lacolle</w:t></w:r></w:p></w:tc><w:tc><w:tcPr><w:tcW w:w="105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7026916</w:t></w:r></w:p></w:tc><w:tc><w:tcPr><w:tcW w:w="7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45.08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-73.38</w:t></w:r></w:p></w:tc><w:tc><w:tcPr><w:tcW w:w="83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49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w:r><w:rPr><w:rFonts w:ascii="Verdana" w:hAnsi="Verdana"/><w:i/><w:sz w:val="24"/></w:rPr><w:t>.</w:t></w:r><w:r><w:rPr><w:rFonts w:ascii="Times New Roman" w:hAnsi="Times New Roman"/><w:sz w:val="24"/></w:rPr><w:t>6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10</w:t></w:r><w:r><w:rPr><w:rFonts w:ascii="Verdana" w:hAnsi="Verdana"/><w:i/><w:sz w:val="24"/></w:rPr><w:t>.</w:t></w:r><w:r><w:rPr><w:rFonts w:ascii="Times New Roman" w:hAnsi="Times New Roman"/><w:sz w:val="24"/></w:rPr><w:t>5</w:t></w:r></w:p></w:tc><w:tc><w:tcPr><w:tcW w:w="850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w:r><w:rPr><w:rFonts w:ascii="Verdana" w:hAnsi="Verdana"/><w:i/><w:sz w:val="24"/></w:rPr><w:t>.</w:t></w:r><w:r><w:rPr><w:rFonts w:ascii="Times New Roman" w:hAnsi="Times New Roman"/><w:sz w:val="24"/></w:rPr><w:t>0</w:t></w:r></w:p></w:tc><w:tc><w:tcPr><w:tcW w:w="946" w:type="dxa"/><w:tcBorders></w:tcBorders><w:shd w:fill="auto" w:val="clear"/></w:tcPr><w:p><w:pPr><w:pStyle w:val="TableParagraph"/><w:spacing w:lineRule="exact" w:line="256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9</w:t></w:r><w:r><w:rPr><w:rFonts w:ascii="Verdana" w:hAnsi="Verdana"/><w:i/><w:sz w:val="24"/></w:rPr><w:t>.</w:t></w:r><w:r><w:rPr><w:rFonts w:ascii="Times New Roman" w:hAnsi="Times New Roman"/><w:sz w:val="24"/></w:rPr><w:t>7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24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St.</w:t></w:r><w:r><w:rPr><w:rFonts w:ascii="Times New Roman" w:hAnsi="Times New Roman"/><w:spacing w:val="31"/><w:w w:val="105"/><w:sz w:val="24"/></w:rPr><w:t xml:space="preserve"> </w:t></w:r><w:r><w:rPr><w:rFonts w:ascii="Times New Roman" w:hAnsi="Times New Roman"/><w:w w:val="105"/><w:sz w:val="24"/></w:rPr><w:t>Guillaume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7027302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45.88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-72.77</w:t></w:r></w:p></w:tc><w:tc><w:tcPr><w:tcW w:w="83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43</w:t></w:r><w:r><w:rPr><w:rFonts w:ascii="Verdana" w:hAnsi="Verdana"/><w:i/><w:sz w:val="24"/></w:rPr><w:t>.</w:t></w:r><w:r><w:rPr><w:rFonts w:ascii="Times New Roman" w:hAnsi="Times New Roman"/><w:sz w:val="24"/></w:rPr><w:t>9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3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6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7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0</w:t></w:r></w:p></w:tc><w:tc><w:tcPr><w:tcW w:w="946" w:type="dxa"/><w:tcBorders></w:tcBorders><w:shd w:color="auto" w:fill="D8D8D8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4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25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St.Hyacinthe</w:t></w:r><w:r><w:rPr><w:rFonts w:ascii="Times New Roman" w:hAnsi="Times New Roman"/><w:spacing w:val="16"/><w:w w:val="105"/><w:sz w:val="24"/></w:rPr><w:t xml:space="preserve"> </w:t></w:r><w:r><w:rPr><w:rFonts w:ascii="Times New Roman" w:hAnsi="Times New Roman"/><w:w w:val="105"/><w:sz w:val="24"/></w:rPr><w:t>2</w:t></w:r></w:p></w:tc><w:tc><w:tcPr><w:tcW w:w="105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7027361</w:t></w:r></w:p></w:tc><w:tc><w:tcPr><w:tcW w:w="7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45.57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-72.92</w:t></w:r></w:p></w:tc><w:tc><w:tcPr><w:tcW w:w="832" w:type="dxa"/><w:tcBorders></w:tcBorders><w:shd w:fill="auto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33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9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w:r><w:rPr><w:rFonts w:ascii="Verdana" w:hAnsi="Verdana"/><w:i/><w:sz w:val="24"/></w:rPr><w:t>.</w:t></w:r><w:r><w:rPr><w:rFonts w:ascii="Times New Roman" w:hAnsi="Times New Roman"/><w:sz w:val="24"/></w:rPr><w:t>5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6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9</w:t></w:r></w:p></w:tc></w:tr><w:tr><w:trPr><w:trHeight w:val="291" w:hRule="exact"/></w:trPr><w:tc><w:tcPr><w:tcW w:w="4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26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St.</w:t></w:r><w:r><w:rPr><w:rFonts w:ascii="Times New Roman" w:hAnsi="Times New Roman"/><w:spacing w:val="51"/><w:w w:val="105"/><w:sz w:val="24"/></w:rPr><w:t xml:space="preserve"> </w:t></w:r><w:r><w:rPr><w:rFonts w:ascii="Times New Roman" w:hAnsi="Times New Roman"/><w:w w:val="105"/><w:sz w:val="24"/></w:rPr><w:t>Jacques</w:t></w:r></w:p></w:tc><w:tc><w:tcPr><w:tcW w:w="105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7017380</w:t></w:r></w:p></w:tc><w:tc><w:tcPr><w:tcW w:w="7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45.95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-73.58</w:t></w:r></w:p></w:tc><w:tc><w:tcPr><w:tcW w:w="83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69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11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11</w:t></w:r><w:r><w:rPr><w:rFonts w:ascii="Verdana" w:hAnsi="Verdana"/><w:i/><w:sz w:val="24"/></w:rPr><w:t>.</w:t></w:r><w:r><w:rPr><w:rFonts w:ascii="Times New Roman" w:hAnsi="Times New Roman"/><w:sz w:val="24"/></w:rPr><w:t>9</w:t></w:r></w:p></w:tc><w:tc><w:tcPr><w:tcW w:w="772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14</w:t></w:r><w:r><w:rPr><w:rFonts w:ascii="Verdana" w:hAnsi="Verdana"/><w:i/><w:sz w:val="24"/></w:rPr><w:t>.</w:t></w:r><w:r><w:rPr><w:rFonts w:ascii="Times New Roman" w:hAnsi="Times New Roman"/><w:sz w:val="24"/></w:rPr><w:t>0</w:t></w:r></w:p></w:tc><w:tc><w:tcPr><w:tcW w:w="850" w:type="dxa"/><w:tcBorders></w:tcBorders><w:shd w:fill="auto" w:val="clear"/></w:tcPr><w:p><w:pPr><w:pStyle w:val="TableParagraph"/><w:spacing w:lineRule="exact" w:line="256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10</w:t></w:r><w:r><w:rPr><w:rFonts w:ascii="Verdana" w:hAnsi="Verdana"/><w:i/><w:sz w:val="24"/></w:rPr><w:t>.</w:t></w:r><w:r><w:rPr><w:rFonts w:ascii="Times New Roman" w:hAnsi="Times New Roman"/><w:sz w:val="24"/></w:rPr><w:t>8</w:t></w:r></w:p></w:tc><w:tc><w:tcPr><w:tcW w:w="946" w:type="dxa"/><w:tcBorders></w:tcBorders><w:shd w:fill="auto" w:val="clear"/></w:tcPr><w:p><w:pPr><w:pStyle w:val="TableParagraph"/><w:spacing w:lineRule="exact" w:line="256"/><w:ind w:left="25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12</w:t></w:r><w:r><w:rPr><w:rFonts w:ascii="Verdana" w:hAnsi="Verdana"/><w:i/><w:sz w:val="24"/></w:rPr><w:t>.</w:t></w:r><w:r><w:rPr><w:rFonts w:ascii="Times New Roman" w:hAnsi="Times New Roman"/><w:sz w:val="24"/></w:rPr><w:t>1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27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10"/><w:sz w:val="24"/></w:rPr><w:t>St.</w:t></w:r><w:r><w:rPr><w:rFonts w:ascii="Times New Roman" w:hAnsi="Times New Roman"/><w:spacing w:val="21"/><w:w w:val="110"/><w:sz w:val="24"/></w:rPr><w:t xml:space="preserve"> </w:t></w:r><w:r><w:rPr><w:rFonts w:ascii="Times New Roman" w:hAnsi="Times New Roman"/><w:w w:val="110"/><w:sz w:val="24"/></w:rPr><w:t>Janvier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7017386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45.73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-73.88</w:t></w:r></w:p></w:tc><w:tc><w:tcPr><w:tcW w:w="83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61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color="auto" w:fill="D8D8D8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40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/w:tcBorders><w:shd w:color="auto" w:fill="D8D8D8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40</w:t></w:r><w:r><w:rPr><w:rFonts w:ascii="Verdana" w:hAnsi="Verdana"/><w:i/><w:sz w:val="24"/></w:rPr><w:t>.</w:t></w:r><w:r><w:rPr><w:rFonts w:ascii="Times New Roman" w:hAnsi="Times New Roman"/><w:sz w:val="24"/></w:rPr><w:t>7</w:t></w:r></w:p></w:tc><w:tc><w:tcPr><w:tcW w:w="772" w:type="dxa"/><w:tcBorders></w:tcBorders><w:shd w:color="auto" w:fill="D8D8D8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41</w:t></w:r><w:r><w:rPr><w:rFonts w:ascii="Verdana" w:hAnsi="Verdana"/><w:i/><w:sz w:val="24"/></w:rPr><w:t>.</w:t></w:r><w:r><w:rPr><w:rFonts w:ascii="Times New Roman" w:hAnsi="Times New Roman"/><w:sz w:val="24"/></w:rPr><w:t>6</w:t></w:r></w:p></w:tc><w:tc><w:tcPr><w:tcW w:w="850" w:type="dxa"/><w:tcBorders></w:tcBorders><w:shd w:color="auto" w:fill="D8D8D8" w:val="clear"/></w:tcPr><w:p><w:pPr><w:pStyle w:val="TableParagraph"/><w:spacing w:lineRule="exact" w:line="254"/><w:ind w:left="178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21</w:t></w:r><w:r><w:rPr><w:rFonts w:ascii="Verdana" w:hAnsi="Verdana"/><w:i/><w:sz w:val="24"/></w:rPr><w:t>.</w:t></w:r><w:r><w:rPr><w:rFonts w:ascii="Times New Roman" w:hAnsi="Times New Roman"/><w:sz w:val="24"/></w:rPr><w:t>9</w:t></w:r></w:p></w:tc><w:tc><w:tcPr><w:tcW w:w="946" w:type="dxa"/><w:tcBorders></w:tcBorders><w:shd w:color="auto" w:fill="D8D8D8" w:val="clear"/></w:tcPr><w:p><w:pPr><w:pStyle w:val="TableParagraph"/><w:spacing w:lineRule="exact" w:line="254"/><w:ind w:left="25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36</w:t></w:r><w:r><w:rPr><w:rFonts w:ascii="Verdana" w:hAnsi="Verdana"/><w:i/><w:sz w:val="24"/></w:rPr><w:t>.</w:t></w:r><w:r><w:rPr><w:rFonts w:ascii="Times New Roman" w:hAnsi="Times New Roman"/><w:sz w:val="24"/></w:rPr><w:t>2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28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St.</w:t></w:r><w:r><w:rPr><w:rFonts w:ascii="Times New Roman" w:hAnsi="Times New Roman"/><w:spacing w:val="36"/><w:w w:val="105"/><w:sz w:val="24"/></w:rPr><w:t xml:space="preserve"> </w:t></w:r><w:r><w:rPr><w:rFonts w:ascii="Times New Roman" w:hAnsi="Times New Roman"/><w:w w:val="105"/><w:sz w:val="24"/></w:rPr><w:t>Nazaire</w:t></w:r></w:p></w:tc><w:tc><w:tcPr><w:tcW w:w="1059" w:type="dxa"/><w:tcBorders></w:tcBorders><w:shd w:fill="auto" w:val="clear"/></w:tcPr><w:p><w:pPr><w:pStyle w:val="TableParagraph"/><w:spacing w:lineRule="exact" w:line="254"/><w:ind w:left="120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7027588</w:t></w:r></w:p></w:tc><w:tc><w:tcPr><w:tcW w:w="7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pacing w:val="0"/><w:sz w:val="24"/></w:rPr><w:t>45.73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-72.62</w:t></w:r></w:p></w:tc><w:tc><w:tcPr><w:tcW w:w="832" w:type="dxa"/><w:tcBorders></w:tcBorders><w:shd w:fill="auto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68</w:t></w:r><w:r><w:rPr><w:rFonts w:ascii="Verdana" w:hAnsi="Verdana"/><w:i/><w:sz w:val="24"/></w:rPr><w:t>.</w:t></w:r><w:r><w:rPr><w:rFonts w:ascii="Times New Roman" w:hAnsi="Times New Roman"/><w:sz w:val="24"/></w:rPr><w:t>6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8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8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4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7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9</w:t></w:r></w:p></w:tc></w:tr><w:tr><w:trPr><w:trHeight w:val="291" w:hRule="exact"/></w:trPr><w:tc><w:tcPr><w:tcW w:w="4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29</w:t></w:r></w:p></w:tc><w:tc><w:tcPr><w:tcW w:w="1826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Ste.</w:t></w:r><w:r><w:rPr><w:rFonts w:ascii="Times New Roman" w:hAnsi="Times New Roman"/><w:spacing w:val="4"/><w:w w:val="105"/><w:sz w:val="24"/></w:rPr><w:t xml:space="preserve"> </w:t></w:r><w:r><w:rPr><w:rFonts w:ascii="Times New Roman" w:hAnsi="Times New Roman"/><w:w w:val="105"/><w:sz w:val="24"/></w:rPr><w:t>Madeleine</w:t></w:r></w:p></w:tc><w:tc><w:tcPr><w:tcW w:w="105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7027517</w:t></w:r></w:p></w:tc><w:tc><w:tcPr><w:tcW w:w="772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45.62</w:t></w:r></w:p></w:tc><w:tc><w:tcPr><w:tcW w:w="849" w:type="dxa"/><w:tcBorders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-73.13</w:t></w:r></w:p></w:tc><w:tc><w:tcPr><w:tcW w:w="832" w:type="dxa"/><w:tcBorders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30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8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4</w:t></w:r></w:p></w:tc><w:tc><w:tcPr><w:tcW w:w="772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w:r><w:rPr><w:rFonts w:ascii="Verdana" w:hAnsi="Verdana"/><w:i/><w:sz w:val="24"/></w:rPr><w:t>.</w:t></w:r><w:r><w:rPr><w:rFonts w:ascii="Times New Roman" w:hAnsi="Times New Roman"/><w:sz w:val="24"/></w:rPr><w:t>0</w:t></w:r></w:p></w:tc><w:tc><w:tcPr><w:tcW w:w="850" w:type="dxa"/><w:tcBorders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5</w:t></w:r><w:r><w:rPr><w:rFonts w:ascii="Verdana" w:hAnsi="Verdana"/><w:i/><w:sz w:val="24"/></w:rPr><w:t>.</w:t></w:r><w:r><w:rPr><w:rFonts w:ascii="Times New Roman" w:hAnsi="Times New Roman"/><w:sz w:val="24"/></w:rPr><w:t>1</w:t></w:r></w:p></w:tc><w:tc><w:tcPr><w:tcW w:w="946" w:type="dxa"/><w:tcBorders></w:tcBorders><w:shd w:fill="auto" w:val="clear"/></w:tcPr><w:p><w:pPr><w:pStyle w:val="TableParagraph"/><w:spacing w:lineRule="exact" w:line="256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1</w:t></w:r></w:p></w:tc></w:tr><w:tr><w:trPr><w:trHeight w:val="289" w:hRule="exact"/></w:trPr><w:tc><w:tcPr><w:tcW w:w="4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30</w:t></w:r></w:p></w:tc><w:tc><w:tcPr><w:tcW w:w="1826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05"/><w:sz w:val="24"/></w:rPr><w:t>Ste.</w:t></w:r><w:r><w:rPr><w:rFonts w:ascii="Times New Roman" w:hAnsi="Times New Roman"/><w:spacing w:val="52"/><w:w w:val="105"/><w:sz w:val="24"/></w:rPr><w:t xml:space="preserve"> </w:t></w:r><w:r><w:rPr><w:rFonts w:ascii="Times New Roman" w:hAnsi="Times New Roman"/><w:w w:val="105"/><w:sz w:val="24"/></w:rPr><w:t>Martine</w:t></w:r></w:p></w:tc><w:tc><w:tcPr><w:tcW w:w="105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7027540</w:t></w:r></w:p></w:tc><w:tc><w:tcPr><w:tcW w:w="772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45.22</w:t></w:r></w:p></w:tc><w:tc><w:tcPr><w:tcW w:w="849" w:type="dxa"/><w:tcBorders></w:tcBorders><w:shd w:color="auto" w:fill="D8D8D8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-73.85</w:t></w:r></w:p></w:tc><w:tc><w:tcPr><w:tcW w:w="832" w:type="dxa"/><w:tcBorders></w:tcBorders><w:shd w:color="auto" w:fill="D8D8D8" w:val="clear"/></w:tcPr><w:p><w:pPr><w:pStyle w:val="TableParagraph"/><w:spacing w:lineRule="exact" w:line="254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38</w:t></w:r><w:r><w:rPr><w:rFonts w:ascii="Verdana" w:hAnsi="Verdana"/><w:i/><w:sz w:val="24"/></w:rPr><w:t>.</w:t></w:r><w:r><w:rPr><w:rFonts w:ascii="Times New Roman" w:hAnsi="Times New Roman"/><w:sz w:val="24"/></w:rPr><w:t>1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9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6</w:t></w:r></w:p></w:tc><w:tc><w:tcPr><w:tcW w:w="772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</w:t></w:r><w:r><w:rPr><w:rFonts w:ascii="Verdana" w:hAnsi="Verdana"/><w:i/><w:sz w:val="24"/></w:rPr><w:t>.</w:t></w:r><w:r><w:rPr><w:rFonts w:ascii="Times New Roman" w:hAnsi="Times New Roman"/><w:sz w:val="24"/></w:rPr><w:t>8</w:t></w:r></w:p></w:tc><w:tc><w:tcPr><w:tcW w:w="850" w:type="dxa"/><w:tcBorders></w:tcBorders><w:shd w:color="auto" w:fill="D8D8D8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4</w:t></w:r></w:p></w:tc><w:tc><w:tcPr><w:tcW w:w="946" w:type="dxa"/><w:tcBorders></w:tcBorders><w:shd w:color="auto" w:fill="D8D8D8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6</w:t></w:r><w:r><w:rPr><w:rFonts w:ascii="Verdana" w:hAnsi="Verdana"/><w:i/><w:sz w:val="24"/></w:rPr><w:t>.</w:t></w:r><w:r><w:rPr><w:rFonts w:ascii="Times New Roman" w:hAnsi="Times New Roman"/><w:sz w:val="24"/></w:rPr><w:t>9</w:t></w:r></w:p></w:tc></w:tr><w:tr><w:trPr><w:trHeight w:val="287" w:hRule="exact"/></w:trPr><w:tc><w:tcPr><w:tcW w:w="4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31</w:t></w:r></w:p></w:tc><w:tc><w:tcPr><w:tcW w:w="1826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w w:val="110"/><w:sz w:val="24"/></w:rPr><w:t>Sutton</w:t></w:r></w:p></w:tc><w:tc><w:tcPr><w:tcW w:w="1059" w:type="dxa"/><w:tcBorders></w:tcBorders><w:shd w:fill="auto" w:val="clear"/></w:tcPr><w:p><w:pPr><w:pStyle w:val="TableParagraph"/><w:spacing w:lineRule="exact" w:line="254"/><w:ind w:left="120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7028292</w:t></w:r></w:p></w:tc><w:tc><w:tcPr><w:tcW w:w="77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pacing w:val="0"/><w:sz w:val="24"/></w:rPr><w:t>45.07</w:t></w:r></w:p></w:tc><w:tc><w:tcPr><w:tcW w:w="849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-72.68</w:t></w:r></w:p></w:tc><w:tc><w:tcPr><w:tcW w:w="832" w:type="dxa"/><w:tcBorders></w:tcBorders><w:shd w:fill="auto" w:val="clear"/></w:tcPr><w:p><w:pPr><w:pStyle w:val="TableParagraph"/><w:spacing w:lineRule="exact" w:line="254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243</w:t></w:r><w:r><w:rPr><w:rFonts w:ascii="Verdana" w:hAnsi="Verdana"/><w:i/><w:sz w:val="24"/></w:rPr><w:t>.</w:t></w:r><w:r><w:rPr><w:rFonts w:ascii="Times New Roman" w:hAnsi="Times New Roman"/><w:sz w:val="24"/></w:rPr><w:t>8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0</w:t></w:r><w:r><w:rPr><w:rFonts w:ascii="Verdana" w:hAnsi="Verdana"/><w:i/><w:sz w:val="24"/></w:rPr><w:t>.</w:t></w:r><w:r><w:rPr><w:rFonts w:ascii="Times New Roman" w:hAnsi="Times New Roman"/><w:sz w:val="24"/></w:rPr><w:t>4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0</w:t></w:r><w:r><w:rPr><w:rFonts w:ascii="Verdana" w:hAnsi="Verdana"/><w:i/><w:sz w:val="24"/></w:rPr><w:t>.</w:t></w:r><w:r><w:rPr><w:rFonts w:ascii="Times New Roman" w:hAnsi="Times New Roman"/><w:sz w:val="24"/></w:rPr><w:t>6</w:t></w:r></w:p></w:tc><w:tc><w:tcPr><w:tcW w:w="772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0</w:t></w:r><w:r><w:rPr><w:rFonts w:ascii="Verdana" w:hAnsi="Verdana"/><w:i/><w:sz w:val="24"/></w:rPr><w:t>.</w:t></w:r><w:r><w:rPr><w:rFonts w:ascii="Times New Roman" w:hAnsi="Times New Roman"/><w:sz w:val="24"/></w:rPr><w:t>7</w:t></w:r></w:p></w:tc><w:tc><w:tcPr><w:tcW w:w="850" w:type="dxa"/><w:tcBorders></w:tcBorders><w:shd w:fill="auto" w:val="clear"/></w:tcPr><w:p><w:pPr><w:pStyle w:val="TableParagraph"/><w:spacing w:lineRule="exact" w:line="254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0</w:t></w:r><w:r><w:rPr><w:rFonts w:ascii="Verdana" w:hAnsi="Verdana"/><w:i/><w:sz w:val="24"/></w:rPr><w:t>.</w:t></w:r><w:r><w:rPr><w:rFonts w:ascii="Times New Roman" w:hAnsi="Times New Roman"/><w:sz w:val="24"/></w:rPr><w:t>5</w:t></w:r></w:p></w:tc><w:tc><w:tcPr><w:tcW w:w="946" w:type="dxa"/><w:tcBorders></w:tcBorders><w:shd w:fill="auto" w:val="clear"/></w:tcPr><w:p><w:pPr><w:pStyle w:val="TableParagraph"/><w:spacing w:lineRule="exact" w:line="254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0</w:t></w:r><w:r><w:rPr><w:rFonts w:ascii="Verdana" w:hAnsi="Verdana"/><w:i/><w:sz w:val="24"/></w:rPr><w:t>.</w:t></w:r><w:r><w:rPr><w:rFonts w:ascii="Times New Roman" w:hAnsi="Times New Roman"/><w:sz w:val="24"/></w:rPr><w:t>6</w:t></w:r></w:p></w:tc></w:tr><w:tr><w:trPr><w:trHeight w:val="351" w:hRule="exact"/></w:trPr><w:tc><w:tcPr><w:tcW w:w="472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32</w:t></w:r></w:p></w:tc><w:tc><w:tcPr><w:tcW w:w="1826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Vercheres</w:t></w:r></w:p></w:tc><w:tc><w:tcPr><w:tcW w:w="1059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7028700</w:t></w:r></w:p></w:tc><w:tc><w:tcPr><w:tcW w:w="772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45.77</w:t></w:r></w:p></w:tc><w:tc><w:tcPr><w:tcW w:w="849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119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-73.37</w:t></w:r></w:p></w:tc><w:tc><w:tcPr><w:tcW w:w="832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236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21</w:t></w:r><w:r><w:rPr><w:rFonts w:ascii="Verdana" w:hAnsi="Verdana"/><w:i/><w:sz w:val="24"/></w:rPr><w:t>.</w:t></w:r><w:r><w:rPr><w:rFonts w:ascii="Times New Roman" w:hAnsi="Times New Roman"/><w:sz w:val="24"/></w:rPr><w:t>0</w:t></w:r></w:p></w:tc><w:tc><w:tcPr><w:tcW w:w="772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5</w:t></w:r></w:p></w:tc><w:tc><w:tcPr><w:tcW w:w="772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4</w:t></w:r><w:r><w:rPr><w:rFonts w:ascii="Verdana" w:hAnsi="Verdana"/><w:i/><w:sz w:val="24"/></w:rPr><w:t>.</w:t></w:r><w:r><w:rPr><w:rFonts w:ascii="Times New Roman" w:hAnsi="Times New Roman"/><w:sz w:val="24"/></w:rPr><w:t>7</w:t></w:r></w:p></w:tc><w:tc><w:tcPr><w:tcW w:w="850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295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2</w:t></w:r><w:r><w:rPr><w:rFonts w:ascii="Verdana" w:hAnsi="Verdana"/><w:i/><w:sz w:val="24"/></w:rPr><w:t>.</w:t></w:r><w:r><w:rPr><w:rFonts w:ascii="Times New Roman" w:hAnsi="Times New Roman"/><w:sz w:val="24"/></w:rPr><w:t>2</w:t></w:r></w:p></w:tc><w:tc><w:tcPr><w:tcW w:w="946" w:type="dxa"/><w:tcBorders><w:bottom w:val="single" w:sz="6" w:space="0" w:color="000001"/><w:insideH w:val="single" w:sz="6" w:space="0" w:color="000001"/></w:tcBorders><w:shd w:fill="auto" w:val="clear"/></w:tcPr><w:p><w:pPr><w:pStyle w:val="TableParagraph"/><w:spacing w:lineRule="exact" w:line="256"/><w:ind w:left="372" w:hanging="0"/><w:rPr><w:rFonts w:ascii="Times New Roman" w:hAnsi="Times New Roman" w:eastAsia="Times New Roman" w:cs="Times New Roman"/><w:sz w:val="24"/><w:szCs w:val="24"/></w:rPr></w:pPr><w:r><w:rPr><w:rFonts w:ascii="Times New Roman" w:hAnsi="Times New Roman"/><w:sz w:val="24"/></w:rPr><w:t>3</w:t></w:r><w:r><w:rPr><w:rFonts w:ascii="Verdana" w:hAnsi="Verdana"/><w:i/><w:sz w:val="24"/></w:rPr><w:t>.</w:t></w:r><w:r><w:rPr><w:rFonts w:ascii="Times New Roman" w:hAnsi="Times New Roman"/><w:sz w:val="24"/></w:rPr><w:t>5</w:t></w:r></w:p></w:tc></w:tr></w:tbl><w:p><w:pPr><w:pStyle w:val="FrameContents"/><w:rPr><w:color w:val="auto"/></w:rPr></w:pPr><w:r><w:rPr><w:color w:val="auto"/></w:rPr></w:r></w:p></w:txbxContent></v:textbox></v:rect></w:pict></mc:Fallback></mc:AlternateContent><mc:AlternateContent><mc:Choice Requires="wpg"><w:drawing><wp:anchor behindDoc="1" distT="0" distB="0" distL="114300" distR="114300" simplePos="0" locked="0" layoutInCell="1" allowOverlap="1" relativeHeight="56" wp14:anchorId="28D7E618"><wp:simplePos x="0" y="0"/><wp:positionH relativeFrom="page"><wp:posOffset>4388485</wp:posOffset></wp:positionH><wp:positionV relativeFrom="paragraph"><wp:posOffset>247650</wp:posOffset></wp:positionV><wp:extent cx="2574925" cy="1905"/><wp:effectExtent l="6985" t="9525" r="9525" b="8255"/><wp:wrapNone/><wp:docPr id="76" name="Group 558"/><a:graphic xmlns:a="http://schemas.openxmlformats.org/drawingml/2006/main"><a:graphicData uri="http://schemas.microsoft.com/office/word/2010/wordprocessingGroup"><wpg:wgp><wpg:cNvGrpSpPr/><wpg:grpSpPr><a:xfrm><a:off x="0" y="0"/><a:ext cx="2574360" cy="1440"/></a:xfrm></wpg:grpSpPr><wps:wsp><wps:cNvSpPr/><wps:spPr><a:xfrm><a:off x="0" y="0"/><a:ext cx="2574360" cy="1440"/></a:xfrm><a:custGeom><a:avLst/><a:gdLst/><a:ahLst/><a:rect l="0" t="0" r="r" b="b"/><a:pathLst><a:path w="4055" h="1"><a:moveTo><a:pt x="0" y="0"/></a:moveTo><a:lnTo><a:pt x="4054" y="0"/></a:lnTo></a:path></a:pathLst></a:custGeom><a:noFill/><a:ln w="432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558" style="position:absolute;margin-left:345.55pt;margin-top:19.5pt;width:202.7pt;height:0.1pt" coordorigin="6911,390" coordsize="4054,2"></v:group></w:pict></mc:Fallback></mc:AlternateContent></w:r><w:r><w:rPr><w:w w:val="110"/></w:rPr><w:t>Percentage</w:t></w:r><w:r><w:rPr><w:spacing w:val="0"/><w:w w:val="110"/></w:rPr><w:t xml:space="preserve"> </w:t></w:r><w:r><w:rPr><w:w w:val="110"/></w:rPr><w:t>of</w:t></w:r><w:r><w:rPr><w:spacing w:val="0"/><w:w w:val="110"/></w:rPr><w:t xml:space="preserve"> </w:t></w:r><w:r><w:rPr><w:w w:val="110"/></w:rPr><w:t>missing</w:t></w:r><w:r><w:rPr><w:spacing w:val="0"/><w:w w:val="110"/></w:rPr><w:t xml:space="preserve"> </w:t></w:r><w:r><w:rPr><w:w w:val="110"/></w:rPr><w:t>data</w:t></w:r><w:r><w:rPr><w:spacing w:val="0"/><w:w w:val="110"/></w:rPr><w:t xml:space="preserve"> </w:t></w:r><w:r><w:rPr><w:w w:val="110"/></w:rPr><w:t>(%)</w:t></w:r><w:r><w:rPr><w:w w:val="104"/></w:rPr><w:t xml:space="preserve"> </w:t></w:r><w:r><w:rPr><w:w w:val="105"/></w:rPr><w:t>Stations</w:t><w:tab/></w:r><w:r><w:rPr></w:rPr><w:t>ID</w:t><w:tab/></w:r><w:r><w:rPr><w:w w:val="110"/></w:rPr><w:t>Lat.</w:t><w:tab/></w:r><w:r><w:rPr></w:rPr><w:t>Lon.</w:t><w:tab/></w:r><w:r><w:rPr><w:w w:val="105"/></w:rPr><w:t>Alt.</w:t><w:tab/></w:r><w:r><w:rPr><w:w w:val="110"/><w:lang w:val="fr-CA"/><w:rPrChange w:id="0" w:author="Rivard, Christine" w:date="2015-03-16T12:31:00Z"><w:rPr><w:w w:val="110"/></w:rPr></w:rPrChange></w:rPr><w:t>T</w:t></w:r><w:r><w:rPr><w:rFonts w:ascii="PMingLiU" w:hAnsi="PMingLiU"/><w:w w:val="110"/><w:sz w:val="16"/><w:lang w:val="fr-CA"/><w:rPrChange w:id="0" w:author="Rivard, Christine" w:date="2015-03-16T12:31:00Z"><w:rPr><w:sz w:val="16"/><w:w w:val="110"/><w:rFonts w:ascii="PMingLiU" w:hAnsi="PMingLiU"/></w:rPr></w:rPrChange></w:rPr><w:t>max</w:t><w:tab/></w:r><w:r><w:rPr><w:w w:val="110"/><w:lang w:val="fr-CA"/><w:rPrChange w:id="0" w:author="Rivard, Christine" w:date="2015-03-16T12:31:00Z"><w:rPr><w:w w:val="110"/></w:rPr></w:rPrChange></w:rPr><w:t>T</w:t></w:r><w:r><w:rPr><w:rFonts w:ascii="PMingLiU" w:hAnsi="PMingLiU"/><w:w w:val="110"/><w:sz w:val="16"/><w:lang w:val="fr-CA"/><w:rPrChange w:id="0" w:author="Rivard, Christine" w:date="2015-03-16T12:31:00Z"><w:rPr><w:sz w:val="16"/><w:w w:val="110"/><w:rFonts w:ascii="PMingLiU" w:hAnsi="PMingLiU"/></w:rPr></w:rPrChange></w:rPr><w:t>min</w:t><w:tab/></w:r><w:r><w:rPr><w:w w:val="110"/><w:lang w:val="fr-CA"/><w:rPrChange w:id="0" w:author="Rivard, Christine" w:date="2015-03-16T12:31:00Z"><w:rPr><w:w w:val="110"/></w:rPr></w:rPrChange></w:rPr><w:t>T</w:t></w:r><w:r><w:rPr><w:rFonts w:ascii="PMingLiU" w:hAnsi="PMingLiU"/><w:w w:val="110"/><w:sz w:val="16"/><w:lang w:val="fr-CA"/><w:rPrChange w:id="0" w:author="Rivard, Christine" w:date="2015-03-16T12:31:00Z"><w:rPr><w:sz w:val="16"/><w:w w:val="110"/><w:rFonts w:ascii="PMingLiU" w:hAnsi="PMingLiU"/></w:rPr></w:rPrChange></w:rPr><w:t>avg</w:t><w:tab/></w:r><w:r><w:rPr><w:w w:val="110"/><w:lang w:val="fr-CA"/><w:rPrChange w:id="0" w:author="Rivard, Christine" w:date="2015-03-16T12:31:00Z"><w:rPr><w:w w:val="110"/></w:rPr></w:rPrChange></w:rPr><w:t>P</w:t></w:r><w:r><w:rPr><w:rFonts w:ascii="PMingLiU" w:hAnsi="PMingLiU"/><w:w w:val="110"/><w:sz w:val="16"/><w:lang w:val="fr-CA"/><w:rPrChange w:id="0" w:author="Rivard, Christine" w:date="2015-03-16T12:31:00Z"><w:rPr><w:sz w:val="16"/><w:w w:val="110"/><w:rFonts w:ascii="PMingLiU" w:hAnsi="PMingLiU"/></w:rPr></w:rPrChange></w:rPr><w:t>tot</w:t><w:tab/></w:r><w:r><w:rPr><w:w w:val="105"/><w:lang w:val="fr-CA"/><w:rPrChange w:id="0" w:author="Rivard, Christine" w:date="2015-03-16T12:31:00Z"><w:rPr><w:w w:val="105"/></w:rPr></w:rPrChange></w:rPr><w:t>TOTAL</w:t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spacing w:before="8" w:after="0"/><w:rPr><w:rFonts w:ascii="Times New Roman" w:hAnsi="Times New Roman" w:eastAsia="Times New Roman" w:cs="Times New Roman"/><w:sz w:val="17"/><w:szCs w:val="17"/><w:lang w:val="fr-CA"/></w:rPr></w:pPr><w:r><w:rPr><w:rFonts w:eastAsia="Times New Roman" w:cs="Times New Roman" w:ascii="Times New Roman" w:hAnsi="Times New Roman"/><w:sz w:val="17"/><w:szCs w:val="17"/><w:lang w:val="fr-CA"/></w:rPr></w:r></w:p><w:p><w:pPr><w:sectPr><w:footerReference w:type="default" r:id="rId48"/><w:type w:val="nextPage"/><w:pgSz w:w="12240" w:h="15840"/><w:pgMar w:left="1020" w:right="1020" w:header="0" w:top="1080" w:footer="515" w:bottom="700" w:gutter="0"/><w:pgNumType w:fmt="decimal"/><w:formProt w:val="false"/><w:textDirection w:val="lrTb"/><w:docGrid w:type="default" w:linePitch="240" w:charSpace="4294965247"/></w:sectPr><w:pStyle w:val="TextBody"/><w:spacing w:lineRule="auto" w:line="249" w:before="55" w:after="0"/><w:ind w:left="113" w:right="107" w:hanging="0"/><w:jc w:val="both"/><w:rPr><w:lang w:val="fr-CA"/></w:rPr></w:pPr><w:r><w:rPr><w:w w:val="105"/><w:lang w:val="fr-CA"/><w:rPrChange w:id="0" w:author="Rivard, Christine" w:date="2015-03-16T12:31:00Z"><w:rPr><w:w w:val="105"/></w:rPr></w:rPrChange></w:rPr><w:t>la</w:t></w:r><w:r><w:rPr><w:spacing w:val="2"/><w:w w:val="105"/><w:lang w:val="fr-CA"/><w:rPrChange w:id="0" w:author="Rivard, Christine" w:date="2015-03-16T12:31:00Z"><w:rPr><w:spacing w:val="2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tendance</w:t></w:r><w:r><w:rPr><w:spacing w:val="1"/><w:w w:val="105"/><w:lang w:val="fr-CA"/><w:rPrChange w:id="0" w:author="Rivard, Christine" w:date="2015-03-16T12:31:00Z"><w:rPr><w:spacing w:val="1"/><w:w w:val="105"/></w:rPr></w:rPrChange></w:rPr><w:t xml:space="preserve"> </w:t></w:r><w:r><w:rPr><w:spacing w:val="0"/><w:w w:val="105"/><w:lang w:val="fr-CA"/><w:rPrChange w:id="0" w:author="Rivard, Christine" w:date="2015-03-16T12:31:00Z"><w:rPr><w:spacing w:val="0"/><w:w w:val="105"/></w:rPr></w:rPrChange></w:rPr><w:t>g´</w:t></w:r><w:r><w:rPr><w:w w:val="105"/><w:lang w:val="fr-CA"/><w:rPrChange w:id="0" w:author="Rivard, Christine" w:date="2015-03-16T12:31:00Z"><w:rPr><w:w w:val="105"/></w:rPr></w:rPrChange></w:rPr><w:t>e</w:t></w:r><w:r><w:rPr><w:spacing w:val="0"/><w:w w:val="105"/><w:lang w:val="fr-CA"/><w:rPrChange w:id="0" w:author="Rivard, Christine" w:date="2015-03-16T12:31:00Z"><w:rPr><w:spacing w:val="0"/><w:w w:val="105"/></w:rPr></w:rPrChange></w:rPr><w:t>n´</w:t></w:r><w:r><w:rPr><w:w w:val="105"/><w:lang w:val="fr-CA"/><w:rPrChange w:id="0" w:author="Rivard, Christine" w:date="2015-03-16T12:31:00Z"><w:rPr><w:w w:val="105"/></w:rPr></w:rPrChange></w:rPr><w:t>erale</w:t></w:r><w:r><w:rPr><w:spacing w:val="2"/><w:w w:val="105"/><w:lang w:val="fr-CA"/><w:rPrChange w:id="0" w:author="Rivard, Christine" w:date="2015-03-16T12:31:00Z"><w:rPr><w:spacing w:val="2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indique</w:t></w:r><w:r><w:rPr><w:spacing w:val="2"/><w:w w:val="105"/><w:lang w:val="fr-CA"/><w:rPrChange w:id="0" w:author="Rivard, Christine" w:date="2015-03-16T12:31:00Z"><w:rPr><w:spacing w:val="2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que</w:t></w:r><w:r><w:rPr><w:spacing w:val="3"/><w:w w:val="105"/><w:lang w:val="fr-CA"/><w:rPrChange w:id="0" w:author="Rivard, Christine" w:date="2015-03-16T12:31:00Z"><w:rPr><w:spacing w:val="3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les</w:t></w:r><w:r><w:rPr><w:spacing w:val="1"/><w:w w:val="105"/><w:lang w:val="fr-CA"/><w:rPrChange w:id="0" w:author="Rivard, Christine" w:date="2015-03-16T12:31:00Z"><w:rPr><w:spacing w:val="1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p</w:t></w:r><w:r><w:rPr><w:spacing w:val="0"/><w:w w:val="105"/><w:lang w:val="fr-CA"/><w:rPrChange w:id="0" w:author="Rivard, Christine" w:date="2015-03-16T12:31:00Z"><w:rPr><w:spacing w:val="0"/><w:w w:val="105"/></w:rPr></w:rPrChange></w:rPr><w:t>r´</w:t></w:r><w:r><w:rPr><w:w w:val="105"/><w:lang w:val="fr-CA"/><w:rPrChange w:id="0" w:author="Rivard, Christine" w:date="2015-03-16T12:31:00Z"><w:rPr><w:w w:val="105"/></w:rPr></w:rPrChange></w:rPr><w:t>ecipitations</w:t></w:r><w:r><w:rPr><w:spacing w:val="3"/><w:w w:val="105"/><w:lang w:val="fr-CA"/><w:rPrChange w:id="0" w:author="Rivard, Christine" w:date="2015-03-16T12:31:00Z"><w:rPr><w:spacing w:val="3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annuelles</w:t></w:r><w:r><w:rPr><w:spacing w:val="2"/><w:w w:val="105"/><w:lang w:val="fr-CA"/><w:rPrChange w:id="0" w:author="Rivard, Christine" w:date="2015-03-16T12:31:00Z"><w:rPr><w:spacing w:val="2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totales</w:t></w:r><w:r><w:rPr><w:spacing w:val="2"/><w:w w:val="105"/><w:lang w:val="fr-CA"/><w:rPrChange w:id="0" w:author="Rivard, Christine" w:date="2015-03-16T12:31:00Z"><w:rPr><w:spacing w:val="2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diminuent</w:t></w:r><w:r><w:rPr><w:spacing w:val="1"/><w:w w:val="105"/><w:lang w:val="fr-CA"/><w:rPrChange w:id="0" w:author="Rivard, Christine" w:date="2015-03-16T12:31:00Z"><w:rPr><w:spacing w:val="1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du</w:t></w:r><w:r><w:rPr><w:spacing w:val="2"/><w:w w:val="105"/><w:lang w:val="fr-CA"/><w:rPrChange w:id="0" w:author="Rivard, Christine" w:date="2015-03-16T12:31:00Z"><w:rPr><w:spacing w:val="2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sud-sud-est</w:t></w:r><w:r><w:rPr><w:spacing w:val="2"/><w:w w:val="105"/><w:lang w:val="fr-CA"/><w:rPrChange w:id="0" w:author="Rivard, Christine" w:date="2015-03-16T12:31:00Z"><w:rPr><w:spacing w:val="2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vers</w:t></w:r><w:r><w:rPr><w:w w:val="101"/><w:lang w:val="fr-CA"/><w:rPrChange w:id="0" w:author="Rivard, Christine" w:date="2015-03-16T12:31:00Z"><w:rPr><w:w w:val="101"/></w:rPr></w:rPrChange></w:rPr><w:t xml:space="preserve"> </w:t></w:r><w:r><w:rPr><w:w w:val="105"/><w:lang w:val="fr-CA"/><w:rPrChange w:id="0" w:author="Rivard, Christine" w:date="2015-03-16T12:31:00Z"><w:rPr><w:w w:val="105"/></w:rPr></w:rPrChange></w:rPr><w:t>le</w:t></w:r><w:r><w:rPr><w:spacing w:val="32"/><w:w w:val="105"/><w:lang w:val="fr-CA"/><w:rPrChange w:id="0" w:author="Rivard, Christine" w:date="2015-03-16T12:31:00Z"><w:rPr><w:spacing w:val="32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nord-nord-ouest</w:t></w:r><w:r><w:rPr><w:spacing w:val="34"/><w:w w:val="105"/><w:lang w:val="fr-CA"/><w:rPrChange w:id="0" w:author="Rivard, Christine" w:date="2015-03-16T12:31:00Z"><w:rPr><w:spacing w:val="34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et</w:t></w:r><w:r><w:rPr><w:spacing w:val="32"/><w:w w:val="105"/><w:lang w:val="fr-CA"/><w:rPrChange w:id="0" w:author="Rivard, Christine" w:date="2015-03-16T12:31:00Z"><w:rPr><w:spacing w:val="32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que</w:t></w:r><w:r><w:rPr><w:spacing w:val="33"/><w:w w:val="105"/><w:lang w:val="fr-CA"/><w:rPrChange w:id="0" w:author="Rivard, Christine" w:date="2015-03-16T12:31:00Z"><w:rPr><w:spacing w:val="33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les</w:t></w:r><w:r><w:rPr><w:spacing w:val="33"/><w:w w:val="105"/><w:lang w:val="fr-CA"/><w:rPrChange w:id="0" w:author="Rivard, Christine" w:date="2015-03-16T12:31:00Z"><w:rPr><w:spacing w:val="33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tem</w:t></w:r><w:r><w:rPr><w:spacing w:val="0"/><w:w w:val="105"/><w:lang w:val="fr-CA"/><w:rPrChange w:id="0" w:author="Rivard, Christine" w:date="2015-03-16T12:31:00Z"><w:rPr><w:spacing w:val="0"/><w:w w:val="105"/></w:rPr></w:rPrChange></w:rPr><w:t>p´</w:t></w:r><w:r><w:rPr><w:w w:val="105"/><w:lang w:val="fr-CA"/><w:rPrChange w:id="0" w:author="Rivard, Christine" w:date="2015-03-16T12:31:00Z"><w:rPr><w:w w:val="105"/></w:rPr></w:rPrChange></w:rPr><w:t>eratures</w:t></w:r><w:r><w:rPr><w:spacing w:val="33"/><w:w w:val="105"/><w:lang w:val="fr-CA"/><w:rPrChange w:id="0" w:author="Rivard, Christine" w:date="2015-03-16T12:31:00Z"><w:rPr><w:spacing w:val="33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annuelles</w:t></w:r><w:r><w:rPr><w:spacing w:val="33"/><w:w w:val="105"/><w:lang w:val="fr-CA"/><w:rPrChange w:id="0" w:author="Rivard, Christine" w:date="2015-03-16T12:31:00Z"><w:rPr><w:spacing w:val="33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moyennes</w:t></w:r><w:r><w:rPr><w:spacing w:val="33"/><w:w w:val="105"/><w:lang w:val="fr-CA"/><w:rPrChange w:id="0" w:author="Rivard, Christine" w:date="2015-03-16T12:31:00Z"><w:rPr><w:spacing w:val="33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diminuent</w:t></w:r><w:r><w:rPr><w:spacing w:val="32"/><w:w w:val="105"/><w:lang w:val="fr-CA"/><w:rPrChange w:id="0" w:author="Rivard, Christine" w:date="2015-03-16T12:31:00Z"><w:rPr><w:spacing w:val="32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du</w:t></w:r><w:r><w:rPr><w:spacing w:val="33"/><w:w w:val="105"/><w:lang w:val="fr-CA"/><w:rPrChange w:id="0" w:author="Rivard, Christine" w:date="2015-03-16T12:31:00Z"><w:rPr><w:spacing w:val="33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sud-ouest</w:t></w:r><w:r><w:rPr><w:spacing w:val="34"/><w:w w:val="105"/><w:lang w:val="fr-CA"/><w:rPrChange w:id="0" w:author="Rivard, Christine" w:date="2015-03-16T12:31:00Z"><w:rPr><w:spacing w:val="34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vers</w:t></w:r><w:r><w:rPr><w:spacing w:val="32"/><w:w w:val="105"/><w:lang w:val="fr-CA"/><w:rPrChange w:id="0" w:author="Rivard, Christine" w:date="2015-03-16T12:31:00Z"><w:rPr><w:spacing w:val="32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le</w:t></w:r><w:r><w:rPr><w:w w:val="99"/><w:lang w:val="fr-CA"/><w:rPrChange w:id="0" w:author="Rivard, Christine" w:date="2015-03-16T12:31:00Z"><w:rPr><w:w w:val="99"/></w:rPr></w:rPrChange></w:rPr><w:t xml:space="preserve"> </w:t></w:r><w:r><w:rPr><w:w w:val="105"/><w:lang w:val="fr-CA"/><w:rPrChange w:id="0" w:author="Rivard, Christine" w:date="2015-03-16T12:31:00Z"><w:rPr><w:w w:val="105"/></w:rPr></w:rPrChange></w:rPr><w:t>nord-est.</w:t></w:r><w:r><w:rPr><w:spacing w:val="30"/><w:w w:val="105"/><w:lang w:val="fr-CA"/><w:rPrChange w:id="0" w:author="Rivard, Christine" w:date="2015-03-16T12:31:00Z"><w:rPr><w:spacing w:val="3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Outre</w:t></w:r><w:r><w:rPr><w:spacing w:val="7"/><w:w w:val="105"/><w:lang w:val="fr-CA"/><w:rPrChange w:id="0" w:author="Rivard, Christine" w:date="2015-03-16T12:31:00Z"><w:rPr><w:spacing w:val="7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l‘influence</w:t></w:r><w:r><w:rPr><w:spacing w:val="7"/><w:w w:val="105"/><w:lang w:val="fr-CA"/><w:rPrChange w:id="0" w:author="Rivard, Christine" w:date="2015-03-16T12:31:00Z"><w:rPr><w:spacing w:val="7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de</w:t></w:r><w:r><w:rPr><w:spacing w:val="7"/><w:w w:val="105"/><w:lang w:val="fr-CA"/><w:rPrChange w:id="0" w:author="Rivard, Christine" w:date="2015-03-16T12:31:00Z"><w:rPr><w:spacing w:val="7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la</w:t></w:r><w:r><w:rPr><w:spacing w:val="7"/><w:w w:val="105"/><w:lang w:val="fr-CA"/><w:rPrChange w:id="0" w:author="Rivard, Christine" w:date="2015-03-16T12:31:00Z"><w:rPr><w:spacing w:val="7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latitude,</w:t></w:r><w:r><w:rPr><w:spacing w:val="8"/><w:w w:val="105"/><w:lang w:val="fr-CA"/><w:rPrChange w:id="0" w:author="Rivard, Christine" w:date="2015-03-16T12:31:00Z"><w:rPr><w:spacing w:val="8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la</w:t></w:r><w:r><w:rPr><w:spacing w:val="7"/><w:w w:val="105"/><w:lang w:val="fr-CA"/><w:rPrChange w:id="0" w:author="Rivard, Christine" w:date="2015-03-16T12:31:00Z"><w:rPr><w:spacing w:val="7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tem</w:t></w:r><w:r><w:rPr><w:spacing w:val="0"/><w:w w:val="105"/><w:lang w:val="fr-CA"/><w:rPrChange w:id="0" w:author="Rivard, Christine" w:date="2015-03-16T12:31:00Z"><w:rPr><w:spacing w:val="0"/><w:w w:val="105"/></w:rPr></w:rPrChange></w:rPr><w:t>p´</w:t></w:r><w:r><w:rPr><w:w w:val="105"/><w:lang w:val="fr-CA"/><w:rPrChange w:id="0" w:author="Rivard, Christine" w:date="2015-03-16T12:31:00Z"><w:rPr><w:w w:val="105"/></w:rPr></w:rPrChange></w:rPr><w:t>erature</w:t></w:r><w:r><w:rPr><w:spacing w:val="8"/><w:w w:val="105"/><w:lang w:val="fr-CA"/><w:rPrChange w:id="0" w:author="Rivard, Christine" w:date="2015-03-16T12:31:00Z"><w:rPr><w:spacing w:val="8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de</w:t></w:r><w:r><w:rPr><w:spacing w:val="7"/><w:w w:val="105"/><w:lang w:val="fr-CA"/><w:rPrChange w:id="0" w:author="Rivard, Christine" w:date="2015-03-16T12:31:00Z"><w:rPr><w:spacing w:val="7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la</w:t></w:r><w:r><w:rPr><w:spacing w:val="7"/><w:w w:val="105"/><w:lang w:val="fr-CA"/><w:rPrChange w:id="0" w:author="Rivard, Christine" w:date="2015-03-16T12:31:00Z"><w:rPr><w:spacing w:val="7"/><w:w w:val="105"/></w:rPr></w:rPrChange></w:rPr><w:t xml:space="preserve"> </w:t></w:r><w:r><w:rPr><w:spacing w:val="0"/><w:w w:val="105"/><w:lang w:val="fr-CA"/><w:rPrChange w:id="0" w:author="Rivard, Christine" w:date="2015-03-16T12:31:00Z"><w:rPr><w:spacing w:val="0"/><w:w w:val="105"/></w:rPr></w:rPrChange></w:rPr><w:t>r´</w:t></w:r><w:r><w:rPr><w:w w:val="105"/><w:lang w:val="fr-CA"/><w:rPrChange w:id="0" w:author="Rivard, Christine" w:date="2015-03-16T12:31:00Z"><w:rPr><w:w w:val="105"/></w:rPr></w:rPrChange></w:rPr><w:t>egion</w:t></w:r><w:r><w:rPr><w:spacing w:val="8"/><w:w w:val="105"/><w:lang w:val="fr-CA"/><w:rPrChange w:id="0" w:author="Rivard, Christine" w:date="2015-03-16T12:31:00Z"><w:rPr><w:spacing w:val="8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est</w:t></w:r><w:r><w:rPr><w:spacing w:val="2"/><w:w w:val="105"/><w:lang w:val="fr-CA"/><w:rPrChange w:id="0" w:author="Rivard, Christine" w:date="2015-03-16T12:31:00Z"><w:rPr><w:spacing w:val="2"/><w:w w:val="105"/></w:rPr></w:rPrChange></w:rPr><w:t xml:space="preserve"> </w:t></w:r><w:r><w:rPr><w:spacing w:val="0"/><w:w w:val="105"/><w:lang w:val="fr-CA"/><w:rPrChange w:id="0" w:author="Rivard, Christine" w:date="2015-03-16T12:31:00Z"><w:rPr><w:spacing w:val="0"/><w:w w:val="105"/></w:rPr></w:rPrChange></w:rPr><w:t>´</w:t></w:r><w:r><w:rPr><w:w w:val="105"/><w:lang w:val="fr-CA"/><w:rPrChange w:id="0" w:author="Rivard, Christine" w:date="2015-03-16T12:31:00Z"><w:rPr><w:w w:val="105"/></w:rPr></w:rPrChange></w:rPr><w:t>egalement</w:t></w:r><w:r><w:rPr><w:spacing w:val="8"/><w:w w:val="105"/><w:lang w:val="fr-CA"/><w:rPrChange w:id="0" w:author="Rivard, Christine" w:date="2015-03-16T12:31:00Z"><w:rPr><w:spacing w:val="8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influen</w:t></w:r><w:r><w:rPr><w:spacing w:val="0"/><w:w w:val="105"/><w:lang w:val="fr-CA"/><w:rPrChange w:id="0" w:author="Rivard, Christine" w:date="2015-03-16T12:31:00Z"><w:rPr><w:spacing w:val="0"/><w:w w:val="105"/></w:rPr></w:rPrChange></w:rPr><w:t>c´</w:t></w:r><w:r><w:rPr><w:w w:val="105"/><w:lang w:val="fr-CA"/><w:rPrChange w:id="0" w:author="Rivard, Christine" w:date="2015-03-16T12:31:00Z"><w:rPr><w:w w:val="105"/></w:rPr></w:rPrChange></w:rPr><w:t>ee</w:t></w:r><w:r><w:rPr><w:spacing w:val="7"/><w:w w:val="105"/><w:lang w:val="fr-CA"/><w:rPrChange w:id="0" w:author="Rivard, Christine" w:date="2015-03-16T12:31:00Z"><w:rPr><w:spacing w:val="7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par</w:t></w:r><w:r><w:rPr><w:w w:val="109"/><w:lang w:val="fr-CA"/><w:rPrChange w:id="0" w:author="Rivard, Christine" w:date="2015-03-16T12:31:00Z"><w:rPr><w:w w:val="109"/></w:rPr></w:rPrChange></w:rPr><w:t xml:space="preserve"> </w:t></w:r><w:r><w:rPr><w:w w:val="105"/><w:lang w:val="fr-CA"/><w:rPrChange w:id="0" w:author="Rivard, Christine" w:date="2015-03-16T12:31:00Z"><w:rPr><w:w w:val="105"/></w:rPr></w:rPrChange></w:rPr><w:t>la</w:t></w:r><w:r><w:rPr><w:spacing w:val="11"/><w:w w:val="105"/><w:lang w:val="fr-CA"/><w:rPrChange w:id="0" w:author="Rivard, Christine" w:date="2015-03-16T12:31:00Z"><w:rPr><w:spacing w:val="11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p</w:t></w:r><w:r><w:rPr><w:spacing w:val="0"/><w:w w:val="105"/><w:lang w:val="fr-CA"/><w:rPrChange w:id="0" w:author="Rivard, Christine" w:date="2015-03-16T12:31:00Z"><w:rPr><w:spacing w:val="0"/><w:w w:val="105"/></w:rPr></w:rPrChange></w:rPr><w:t>r´</w:t></w:r><w:r><w:rPr><w:w w:val="105"/><w:lang w:val="fr-CA"/><w:rPrChange w:id="0" w:author="Rivard, Christine" w:date="2015-03-16T12:31:00Z"><w:rPr><w:w w:val="105"/></w:rPr></w:rPrChange></w:rPr><w:t>esence</w:t></w:r><w:r><w:rPr><w:spacing w:val="11"/><w:w w:val="105"/><w:lang w:val="fr-CA"/><w:rPrChange w:id="0" w:author="Rivard, Christine" w:date="2015-03-16T12:31:00Z"><w:rPr><w:spacing w:val="11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des</w:t></w:r><w:r><w:rPr><w:spacing w:val="11"/><w:w w:val="105"/><w:lang w:val="fr-CA"/><w:rPrChange w:id="0" w:author="Rivard, Christine" w:date="2015-03-16T12:31:00Z"><w:rPr><w:spacing w:val="11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Appalaches</w:t></w:r><w:r><w:rPr><w:spacing w:val="12"/><w:w w:val="105"/><w:lang w:val="fr-CA"/><w:rPrChange w:id="0" w:author="Rivard, Christine" w:date="2015-03-16T12:31:00Z"><w:rPr><w:spacing w:val="12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au</w:t></w:r><w:r><w:rPr><w:spacing w:val="11"/><w:w w:val="105"/><w:lang w:val="fr-CA"/><w:rPrChange w:id="0" w:author="Rivard, Christine" w:date="2015-03-16T12:31:00Z"><w:rPr><w:spacing w:val="11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sud-est</w:t></w:r><w:r><w:rPr><w:spacing w:val="12"/><w:w w:val="105"/><w:lang w:val="fr-CA"/><w:rPrChange w:id="0" w:author="Rivard, Christine" w:date="2015-03-16T12:31:00Z"><w:rPr><w:spacing w:val="12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et</w:t></w:r><w:r><w:rPr><w:spacing w:val="11"/><w:w w:val="105"/><w:lang w:val="fr-CA"/><w:rPrChange w:id="0" w:author="Rivard, Christine" w:date="2015-03-16T12:31:00Z"><w:rPr><w:spacing w:val="11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du</w:t></w:r><w:r><w:rPr><w:spacing w:val="11"/><w:w w:val="105"/><w:lang w:val="fr-CA"/><w:rPrChange w:id="0" w:author="Rivard, Christine" w:date="2015-03-16T12:31:00Z"><w:rPr><w:spacing w:val="11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fleuve</w:t></w:r><w:r><w:rPr><w:spacing w:val="12"/><w:w w:val="105"/><w:lang w:val="fr-CA"/><w:rPrChange w:id="0" w:author="Rivard, Christine" w:date="2015-03-16T12:31:00Z"><w:rPr><w:spacing w:val="12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Saint-Laurent</w:t></w:r><w:r><w:rPr><w:spacing w:val="10"/><w:w w:val="105"/><w:lang w:val="fr-CA"/><w:rPrChange w:id="0" w:author="Rivard, Christine" w:date="2015-03-16T12:31:00Z"><w:rPr><w:spacing w:val="10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au</w:t></w:r><w:r><w:rPr><w:spacing w:val="11"/><w:w w:val="105"/><w:lang w:val="fr-CA"/><w:rPrChange w:id="0" w:author="Rivard, Christine" w:date="2015-03-16T12:31:00Z"><w:rPr><w:spacing w:val="11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nord-ouest.</w:t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sectPr><w:footerReference w:type="default" r:id="rId49"/><w:type w:val="nextPage"/><w:pgSz w:w="12240" w:h="15840"/><w:pgMar w:left="0" w:right="920" w:header="0" w:top="0" w:footer="515" w:bottom="700" w:gutter="0"/><w:pgNumType w:start="45" w:fmt="decimal"/><w:formProt w:val="false"/><w:textDirection w:val="lrTb"/><w:docGrid w:type="default" w:linePitch="240" w:charSpace="4294965247"/></w:sectPr></w:pPr></w:p><w:p><w:pPr><w:pStyle w:val="Normal"/><w:rPr><w:rFonts w:ascii="Times New Roman" w:hAnsi="Times New Roman" w:eastAsia="Times New Roman" w:cs="Times New Roman"/><w:sz w:val="12"/><w:szCs w:val="12"/><w:lang w:val="fr-CA"/></w:rPr></w:pPr><w:r><w:rPr><w:rFonts w:eastAsia="Times New Roman" w:cs="Times New Roman" w:ascii="Times New Roman" w:hAnsi="Times New Roman"/><w:sz w:val="12"/><w:szCs w:val="12"/><w:lang w:val="fr-CA"/></w:rPr></w:r></w:p><w:p><w:pPr><w:pStyle w:val="Normal"/><w:rPr><w:rFonts w:ascii="Times New Roman" w:hAnsi="Times New Roman" w:eastAsia="Times New Roman" w:cs="Times New Roman"/><w:sz w:val="12"/><w:szCs w:val="12"/><w:lang w:val="fr-CA"/></w:rPr></w:pPr><w:r><w:rPr><w:rFonts w:eastAsia="Times New Roman" w:cs="Times New Roman" w:ascii="Times New Roman" w:hAnsi="Times New Roman"/><w:sz w:val="12"/><w:szCs w:val="12"/><w:lang w:val="fr-CA"/></w:rPr></w:r></w:p><w:p><w:pPr><w:pStyle w:val="Normal"/><w:spacing w:before="104" w:after="0"/><w:ind w:right="324" w:hanging="0"/><w:jc w:val="right"/><w:rPr><w:rFonts w:ascii="Lucida Sans" w:hAnsi="Lucida Sans" w:eastAsia="Lucida Sans" w:cs="Lucida Sans"/><w:sz w:val="11"/><w:szCs w:val="11"/><w:lang w:val="fr-CA"/></w:rPr></w:pPr><w:bookmarkStart w:id="111" w:name="_bookmark64"/><w:bookmarkEnd w:id="111"/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STE</w:t></w:r><w:r><w:rPr><w:rFonts w:ascii="Lucida Sans" w:hAnsi="Lucida Sans"/><w:b/><w:spacing w:val="12"/><w:w w:val="110"/><w:sz w:val="11"/><w:lang w:val="fr-CA"/><w:rPrChange w:id="0" w:author="Rivard, Christine" w:date="2015-03-16T12:31:00Z"><w:rPr><w:sz w:val="11"/><w:spacing w:val="12"/><w:b/><w:w w:val="110"/><w:rFonts w:ascii="Lucida Sans" w:hAnsi="Lucida Sans"/><w:color w:val="FF6600" w:val="FF6600"/></w:rPr></w:rPrChange></w:rPr><w:t xml:space="preserve"> </w:t></w: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BEATRIX</w:t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spacing w:before="90" w:after="0"/><w:jc w:val="right"/><w:rPr><w:rFonts w:ascii="Lucida Sans" w:hAnsi="Lucida Sans" w:eastAsia="Lucida Sans" w:cs="Lucida Sans"/><w:sz w:val="11"/><w:szCs w:val="11"/><w:lang w:val="fr-CA"/></w:rPr></w:pPr><w:r><w:rPr><w:rFonts w:ascii="Lucida Sans" w:hAnsi="Lucida Sans"/><w:b/><w:w w:val="110"/><w:sz w:val="11"/><w:lang w:val="fr-CA"/><w:rPrChange w:id="0" w:author="Rivard, Christine" w:date="2015-03-16T12:31:00Z"><w:rPr><w:sz w:val="11"/><w:b/><w:w w:val="110"/><w:rFonts w:ascii="Lucida Sans" w:hAnsi="Lucida Sans"/><w:color w:val="FF6600" w:val="FF6600"/></w:rPr></w:rPrChange></w:rPr><w:t>ST</w:t></w: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 xml:space="preserve"> JACQUES</w:t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br w:type="column"/></w: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spacing w:before="6" w:after="0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spacing w:lineRule="exact" w:line="126"/><w:ind w:right="233" w:hanging="0"/><w:jc w:val="right"/><w:rPr><w:rFonts w:ascii="Trebuchet MS" w:hAnsi="Trebuchet MS" w:eastAsia="Trebuchet MS" w:cs="Trebuchet MS"/><w:sz w:val="11"/><w:szCs w:val="11"/><w:lang w:val="fr-CA"/></w:rPr></w:pPr><w:r><w:rPr><w:rFonts w:ascii="Trebuchet MS" w:hAnsi="Trebuchet MS"/><w:spacing w:val="0"/><w:w w:val="110"/><w:sz w:val="11"/><w:lang w:val="fr-CA"/><w:rPrChange w:id="0" w:author="Rivard, Christine" w:date="2015-03-16T12:31:00Z"><w:rPr><w:sz w:val="11"/><w:spacing w:val="0"/><w:w w:val="110"/><w:rFonts w:ascii="Trebuchet MS" w:hAnsi="Trebuchet MS"/><w:color w:val="00FF00" w:val="00FF00"/></w:rPr></w:rPrChange></w:rPr><w:t>!</w:t></w:r><w:r><w:rPr><w:rFonts w:ascii="Trebuchet MS" w:hAnsi="Trebuchet MS"/><w:w w:val="110"/><w:sz w:val="11"/><w:lang w:val="fr-CA"/><w:rPrChange w:id="0" w:author="Rivard, Christine" w:date="2015-03-16T12:31:00Z"><w:rPr><w:sz w:val="11"/><w:w w:val="110"/><w:rFonts w:ascii="Trebuchet MS" w:hAnsi="Trebuchet MS"/></w:rPr></w:rPrChange></w:rPr><w:t>(</w:t></w:r></w:p><w:p><w:pPr><w:pStyle w:val="Normal"/><w:spacing w:lineRule="exact" w:line="128"/><w:jc w:val="right"/><w:rPr><w:rFonts w:ascii="Lucida Sans" w:hAnsi="Lucida Sans" w:eastAsia="Lucida Sans" w:cs="Lucida Sans"/><w:sz w:val="11"/><w:szCs w:val="11"/><w:lang w:val="fr-CA"/></w:rPr></w:pPr><w:r><w:rPr><w:rFonts w:ascii="Lucida Sans" w:hAnsi="Lucida Sans"/><w:b/><w:w w:val="105"/><w:sz w:val="11"/><w:lang w:val="fr-CA"/><w:rPrChange w:id="0" w:author="Rivard, Christine" w:date="2015-03-16T12:31:00Z"><w:rPr><w:sz w:val="11"/><w:b/><w:w w:val="105"/><w:rFonts w:ascii="Lucida Sans" w:hAnsi="Lucida Sans"/><w:color w:val="FF6600" w:val="FF6600"/></w:rPr></w:rPrChange></w:rPr><w:t>SOREL</w:t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br w:type="column"/></w: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spacing w:before="78" w:after="0"/><w:ind w:left="668" w:hanging="0"/><w:rPr><w:rFonts w:ascii="Lucida Sans" w:hAnsi="Lucida Sans" w:eastAsia="Lucida Sans" w:cs="Lucida Sans"/><w:sz w:val="11"/><w:szCs w:val="11"/><w:lang w:val="fr-CA"/></w:rPr></w:pP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PIERREVILLE</w:t></w:r></w:p><w:p><w:pPr><w:pStyle w:val="Normal"/><w:spacing w:before="15" w:after="0"/><w:ind w:left="270" w:hanging="0"/><w:jc w:val="center"/><w:rPr><w:rFonts w:ascii="Trebuchet MS" w:hAnsi="Trebuchet MS" w:eastAsia="Trebuchet MS" w:cs="Trebuchet MS"/><w:sz w:val="11"/><w:szCs w:val="11"/></w:rPr></w:pPr><w:r><w:rPr><w:rFonts w:ascii="Trebuchet MS" w:hAnsi="Trebuchet MS"/><w:color w:val="00FF00"/><w:spacing w:val="0"/><w:w w:val="110"/><w:sz w:val="11"/></w:rPr><w:t>!</w:t></w:r><w:r><w:rPr><w:rFonts w:ascii="Trebuchet MS" w:hAnsi="Trebuchet MS"/><w:w w:val="110"/><w:sz w:val="11"/></w:rPr><w:t>(</w:t></w:r></w:p><w:p><w:pPr><w:pStyle w:val="Normal"/><w:spacing w:before="5" w:after="0"/><w:rPr><w:rFonts w:ascii="Trebuchet MS" w:hAnsi="Trebuchet MS" w:eastAsia="Trebuchet MS" w:cs="Trebuchet MS"/><w:sz w:val="16"/><w:szCs w:val="16"/></w:rPr></w:pPr><w:r><w:rPr><w:rFonts w:eastAsia="Trebuchet MS" w:cs="Trebuchet MS" w:ascii="Trebuchet MS" w:hAnsi="Trebuchet MS"/><w:sz w:val="16"/><w:szCs w:val="16"/></w:rPr></w:r></w:p><w:p><w:pPr><w:pStyle w:val="Normal"/><w:spacing w:lineRule="auto" w:line="285"/><w:ind w:left="1018" w:right="1765" w:firstLine="352"/><w:rPr><w:rFonts w:ascii="Tahoma" w:hAnsi="Tahoma" w:eastAsia="Tahoma" w:cs="Tahoma"/><w:sz w:val="16"/><w:szCs w:val="16"/></w:rPr></w:pPr><w:r><w:br w:type="column"/></w:r><w:r><w:rPr><w:rFonts w:ascii="Lucida Sans" w:hAnsi="Lucida Sans"/><w:b/><w:sz w:val="18"/></w:rPr><w:t>Legend</w:t></w:r><w:r><w:rPr><w:rFonts w:ascii="Lucida Sans" w:hAnsi="Lucida Sans"/><w:b/><w:w w:val="89"/><w:sz w:val="18"/></w:rPr><w:t xml:space="preserve"> </w:t></w:r><w:r><w:rPr><w:rFonts w:ascii="Tahoma" w:hAnsi="Tahoma"/><w:color w:val="FF6600"/><w:spacing w:val="0"/><w:w w:val="95"/><w:sz w:val="16"/></w:rPr><w:t>Weather</w:t></w:r><w:r><w:rPr><w:rFonts w:ascii="Tahoma" w:hAnsi="Tahoma"/><w:color w:val="FF6600"/><w:spacing w:val="12"/><w:w w:val="95"/><w:sz w:val="16"/></w:rPr><w:t xml:space="preserve"> </w:t></w:r><w:r><w:rPr><w:rFonts w:ascii="Tahoma" w:hAnsi="Tahoma"/><w:color w:val="FF6600"/><w:w w:val="95"/><w:sz w:val="16"/></w:rPr><w:t>Stations</w:t></w:r><w:r><w:rPr><w:rFonts w:ascii="Tahoma" w:hAnsi="Tahoma"/><w:color w:val="FF6600"/><w:spacing w:val="22"/><w:w w:val="96"/><w:sz w:val="16"/></w:rPr><w:t xml:space="preserve"> </w:t></w:r><w:r><w:rPr><w:rFonts w:ascii="Tahoma" w:hAnsi="Tahoma"/><w:color w:val="AA0000"/><w:sz w:val="16"/></w:rPr><w:t>Limit</w:t></w:r><w:r><w:rPr><w:rFonts w:ascii="Tahoma" w:hAnsi="Tahoma"/><w:color w:val="AA0000"/><w:spacing w:val="0"/><w:sz w:val="16"/></w:rPr><w:t xml:space="preserve"> </w:t></w:r><w:r><w:rPr><w:rFonts w:ascii="Tahoma" w:hAnsi="Tahoma"/><w:color w:val="AA0000"/><w:sz w:val="16"/></w:rPr><w:t>of</w:t></w:r><w:r><w:rPr><w:rFonts w:ascii="Tahoma" w:hAnsi="Tahoma"/><w:color w:val="AA0000"/><w:spacing w:val="0"/><w:sz w:val="16"/></w:rPr><w:t xml:space="preserve"> </w:t></w:r><w:r><w:rPr><w:rFonts w:ascii="Tahoma" w:hAnsi="Tahoma"/><w:color w:val="AA0000"/><w:sz w:val="16"/></w:rPr><w:t>the</w:t></w:r><w:r><w:rPr><w:rFonts w:ascii="Tahoma" w:hAnsi="Tahoma"/><w:color w:val="AA0000"/><w:spacing w:val="0"/><w:sz w:val="16"/></w:rPr><w:t xml:space="preserve"> </w:t></w:r><w:r><w:rPr><w:rFonts w:ascii="Tahoma" w:hAnsi="Tahoma"/><w:color w:val="AA0000"/><w:sz w:val="16"/></w:rPr><w:t>study</w:t></w:r><w:r><w:rPr><w:rFonts w:ascii="Tahoma" w:hAnsi="Tahoma"/><w:color w:val="AA0000"/><w:spacing w:val="0"/><w:sz w:val="16"/></w:rPr><w:t xml:space="preserve"> area</w:t></w:r></w:p><w:p><w:pPr><w:pStyle w:val="Normal"/><w:spacing w:before="12" w:after="0"/><w:ind w:left="1018" w:hanging="0"/><w:rPr><w:rFonts w:ascii="Tahoma" w:hAnsi="Tahoma" w:eastAsia="Tahoma" w:cs="Tahoma"/><w:sz w:val="16"/><w:szCs w:val="16"/><w:lang w:val="fr-CA"/></w:rPr></w:pPr><w:r><w:rPr><w:rFonts w:ascii="Tahoma" w:hAnsi="Tahoma"/><w:w w:val="95"/><w:sz w:val="16"/><w:lang w:val="fr-CA"/><w:rPrChange w:id="0" w:author="Rivard, Christine" w:date="2015-03-16T12:31:00Z"><w:rPr><w:sz w:val="16"/><w:w w:val="95"/><w:rFonts w:ascii="Tahoma" w:hAnsi="Tahoma"/></w:rPr></w:rPrChange></w:rPr><w:t>Thiessen</w:t></w:r><w:r><w:rPr><w:rFonts w:ascii="Tahoma" w:hAnsi="Tahoma"/><w:spacing w:val="0"/><w:w w:val="95"/><w:sz w:val="16"/><w:lang w:val="fr-CA"/><w:rPrChange w:id="0" w:author="Rivard, Christine" w:date="2015-03-16T12:31:00Z"><w:rPr><w:sz w:val="16"/><w:spacing w:val="0"/><w:w w:val="95"/><w:rFonts w:ascii="Tahoma" w:hAnsi="Tahoma"/></w:rPr></w:rPrChange></w:rPr><w:t xml:space="preserve"> Polygons</w:t></w:r></w:p><w:p><w:pPr><w:sectPr><w:type w:val="continuous"/><w:pgSz w:w="12240" w:h="15840"/><w:pgMar w:left="0" w:right="920" w:header="0" w:top="0" w:footer="515" w:bottom="700" w:gutter="0"/><w:cols w:num="4" w:equalWidth="false" w:sep="false"><w:col w:w="3894" w:space="40"/><w:col w:w="1560" w:space="40"/><w:col w:w="1422" w:space="40"/><w:col w:w="4321"/></w:cols><w:formProt w:val="false"/><w:textDirection w:val="lrTb"/><w:docGrid w:type="default" w:linePitch="240" w:charSpace="4294965247"/></w:sectPr></w:pPr></w:p><w:p><w:pPr><w:pStyle w:val="Normal"/><w:spacing w:before="1" w:after="0"/><w:rPr><w:rFonts w:ascii="Tahoma" w:hAnsi="Tahoma" w:eastAsia="Tahoma" w:cs="Tahoma"/><w:sz w:val="16"/><w:szCs w:val="16"/><w:lang w:val="fr-CA"/></w:rPr></w:pPr><w:r><w:rPr><w:rFonts w:eastAsia="Tahoma" w:cs="Tahoma" w:ascii="Tahoma" w:hAnsi="Tahoma"/><w:sz w:val="16"/><w:szCs w:val="16"/><w:lang w:val="fr-CA"/></w:rPr></w:r></w:p><w:p><w:pPr><w:sectPr><w:type w:val="continuous"/><w:pgSz w:w="12240" w:h="15840"/><w:pgMar w:left="0" w:right="920" w:header="0" w:top="0" w:footer="515" w:bottom="700" w:gutter="0"/><w:formProt w:val="false"/><w:textDirection w:val="lrTb"/><w:docGrid w:type="default" w:linePitch="240" w:charSpace="4294965247"/></w:sectPr></w:pPr></w:p><w:p><w:pPr><w:pStyle w:val="Normal"/><w:spacing w:before="78" w:after="0"/><w:jc w:val="right"/><w:rPr><w:rFonts w:ascii="Lucida Sans" w:hAnsi="Lucida Sans" w:eastAsia="Lucida Sans" w:cs="Lucida Sans"/><w:sz w:val="11"/><w:szCs w:val="11"/><w:lang w:val="fr-CA"/></w:rPr></w:pPr><w:r><w:rPr><w:rFonts w:ascii="Lucida Sans" w:hAnsi="Lucida Sans"/><w:b/><w:spacing w:val="0"/><w:w w:val="105"/><w:sz w:val="11"/><w:lang w:val="fr-CA"/><w:rPrChange w:id="0" w:author="Rivard, Christine" w:date="2015-03-16T12:31:00Z"><w:rPr><w:sz w:val="11"/><w:spacing w:val="0"/><w:b/><w:w w:val="105"/><w:rFonts w:ascii="Lucida Sans" w:hAnsi="Lucida Sans"/><w:color w:val="FF6600" w:val="FF6600"/></w:rPr></w:rPrChange></w:rPr><w:t>DRUMMONDVILLE</w:t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spacing w:before="89" w:after="0"/><w:ind w:left="465" w:hanging="0"/><w:rPr><w:rFonts w:ascii="Lucida Sans" w:hAnsi="Lucida Sans" w:eastAsia="Lucida Sans" w:cs="Lucida Sans"/><w:sz w:val="11"/><w:szCs w:val="11"/><w:lang w:val="fr-CA"/></w:rPr></w:pPr><w:r><w:br w:type="column"/></w:r><w:r><w:rPr><w:rFonts w:ascii="Lucida Sans" w:hAnsi="Lucida Sans"/><w:b/><w:spacing w:val="0"/><w:w w:val="105"/><w:sz w:val="11"/><w:lang w:val="fr-CA"/><w:rPrChange w:id="0" w:author="Rivard, Christine" w:date="2015-03-16T12:31:00Z"><w:rPr><w:sz w:val="11"/><w:spacing w:val="0"/><w:b/><w:w w:val="105"/><w:rFonts w:ascii="Lucida Sans" w:hAnsi="Lucida Sans"/><w:color w:val="FF6600" w:val="FF6600"/></w:rPr></w:rPrChange></w:rPr><w:t>DANVILLE</w:t></w:r></w:p><w:p><w:pPr><w:sectPr><w:type w:val="continuous"/><w:pgSz w:w="12240" w:h="15840"/><w:pgMar w:left="0" w:right="920" w:header="0" w:top="0" w:footer="515" w:bottom="700" w:gutter="0"/><w:cols w:num="2" w:equalWidth="false" w:sep="false"><w:col w:w="8629" w:space="40"/><w:col w:w="2650"/></w:cols><w:formProt w:val="false"/><w:textDirection w:val="lrTb"/><w:docGrid w:type="default" w:linePitch="240" w:charSpace="4294965247"/></w:sectPr></w:pPr></w:p><w:p><w:pPr><w:pStyle w:val="Normal"/><w:spacing w:before="8" w:after="0"/><w:rPr><w:rFonts w:ascii="Lucida Sans" w:hAnsi="Lucida Sans" w:eastAsia="Lucida Sans" w:cs="Lucida Sans"/><w:b/><w:b/><w:bCs/><w:sz w:val="9"/><w:szCs w:val="9"/><w:lang w:val="fr-CA"/></w:rPr></w:pPr><w:r><w:rPr><w:rFonts w:eastAsia="Lucida Sans" w:cs="Lucida Sans" w:ascii="Lucida Sans" w:hAnsi="Lucida Sans"/><w:b/><w:bCs/><w:sz w:val="9"/><w:szCs w:val="9"/><w:lang w:val="fr-CA"/></w:rPr></w:r></w:p><w:p><w:pPr><w:pStyle w:val="Normal"/><w:ind w:left="5740" w:right="3509" w:hanging="0"/><w:jc w:val="center"/><w:rPr><w:rFonts w:ascii="Lucida Sans" w:hAnsi="Lucida Sans" w:eastAsia="Lucida Sans" w:cs="Lucida Sans"/><w:sz w:val="11"/><w:szCs w:val="11"/><w:lang w:val="fr-CA"/></w:rPr></w:pPr><w:r><w:rPr><w:rFonts w:ascii="Lucida Sans" w:hAnsi="Lucida Sans"/><w:b/><w:w w:val="110"/><w:sz w:val="11"/><w:lang w:val="fr-CA"/><w:rPrChange w:id="0" w:author="Rivard, Christine" w:date="2015-03-16T12:31:00Z"><w:rPr><w:sz w:val="11"/><w:b/><w:w w:val="110"/><w:rFonts w:ascii="Lucida Sans" w:hAnsi="Lucida Sans"/><w:color w:val="FF6600" w:val="FF6600"/></w:rPr></w:rPrChange></w:rPr><w:t>ST</w:t></w: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 xml:space="preserve"> GUILLAUME</w:t></w:r></w:p><w:p><w:pPr><w:sectPr><w:type w:val="continuous"/><w:pgSz w:w="12240" w:h="15840"/><w:pgMar w:left="0" w:right="920" w:header="0" w:top="0" w:footer="515" w:bottom="700" w:gutter="0"/><w:formProt w:val="false"/><w:textDirection w:val="lrTb"/><w:docGrid w:type="default" w:linePitch="240" w:charSpace="4294965247"/></w:sectPr></w:pP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spacing w:before="5" w:after="0"/><w:rPr><w:rFonts w:ascii="Lucida Sans" w:hAnsi="Lucida Sans" w:eastAsia="Lucida Sans" w:cs="Lucida Sans"/><w:b/><w:b/><w:bCs/><w:sz w:val="9"/><w:szCs w:val="9"/><w:lang w:val="fr-CA"/></w:rPr></w:pPr><w:r><w:rPr><w:rFonts w:eastAsia="Lucida Sans" w:cs="Lucida Sans" w:ascii="Lucida Sans" w:hAnsi="Lucida Sans"/><w:b/><w:bCs/><w:sz w:val="9"/><w:szCs w:val="9"/><w:lang w:val="fr-CA"/></w:rPr></w:r></w:p><w:p><w:pPr><w:pStyle w:val="Normal"/><w:spacing w:lineRule="exact" w:line="126"/><w:ind w:left="3334" w:right="105" w:hanging="137"/><w:rPr><w:rFonts w:ascii="Lucida Sans" w:hAnsi="Lucida Sans" w:eastAsia="Lucida Sans" w:cs="Lucida Sans"/><w:sz w:val="11"/><w:szCs w:val="11"/><w:lang w:val="fr-CA"/></w:rPr></w:pP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RIVIERE</w:t></w:r><w:r><w:rPr><w:rFonts w:ascii="Lucida Sans" w:hAnsi="Lucida Sans"/><w:b/><w:spacing w:val="24"/><w:w w:val="112"/><w:sz w:val="11"/><w:lang w:val="fr-CA"/><w:rPrChange w:id="0" w:author="Rivard, Christine" w:date="2015-03-16T12:31:00Z"><w:rPr><w:sz w:val="11"/><w:spacing w:val="24"/><w:b/><w:w w:val="112"/><w:rFonts w:ascii="Lucida Sans" w:hAnsi="Lucida Sans"/><w:color w:val="FF6600" w:val="FF6600"/></w:rPr></w:rPrChange></w:rPr><w:t xml:space="preserve"> </w:t></w: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DES</w:t></w:r></w:p><w:p><w:pPr><w:pStyle w:val="Normal"/><w:spacing w:lineRule="exact" w:line="121"/><w:jc w:val="right"/><w:rPr><w:rFonts w:ascii="Lucida Sans" w:hAnsi="Lucida Sans" w:eastAsia="Lucida Sans" w:cs="Lucida Sans"/><w:sz w:val="11"/><w:szCs w:val="11"/><w:lang w:val="fr-CA"/></w:rPr></w:pP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PRAIRIES</w:t></w:r></w:p><w:p><w:pPr><w:pStyle w:val="Normal"/><w:spacing w:before="2" w:after="0"/><w:rPr><w:rFonts w:ascii="Lucida Sans" w:hAnsi="Lucida Sans" w:eastAsia="Lucida Sans" w:cs="Lucida Sans"/><w:b/><w:b/><w:bCs/><w:sz w:val="13"/><w:szCs w:val="13"/><w:lang w:val="fr-CA"/></w:rPr></w:pPr><w:r><w:rPr><w:rFonts w:eastAsia="Lucida Sans" w:cs="Lucida Sans" w:ascii="Lucida Sans" w:hAnsi="Lucida Sans"/><w:b/><w:bCs/><w:sz w:val="13"/><w:szCs w:val="13"/><w:lang w:val="fr-CA"/></w:rPr></w:r></w:p><w:p><w:pPr><w:pStyle w:val="Normal"/><w:ind w:left="119" w:hanging="0"/><w:rPr><w:rFonts w:ascii="Lucida Sans" w:hAnsi="Lucida Sans" w:eastAsia="Lucida Sans" w:cs="Lucida Sans"/><w:sz w:val="11"/><w:szCs w:val="11"/><w:lang w:val="fr-CA"/></w:rPr></w:pPr><w:r><w:br w:type="column"/></w: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V</w:t></w:r><w:r><w:rPr><w:rFonts w:ascii="Lucida Sans" w:hAnsi="Lucida Sans"/><w:b/><w:spacing w:val="3"/><w:w w:val="110"/><w:sz w:val="11"/><w:lang w:val="fr-CA"/><w:rPrChange w:id="0" w:author="Rivard, Christine" w:date="2015-03-16T12:31:00Z"><w:rPr><w:sz w:val="11"/><w:spacing w:val="3"/><w:b/><w:w w:val="110"/><w:rFonts w:ascii="Lucida Sans" w:hAnsi="Lucida Sans"/><w:color w:val="FF6600" w:val="FF6600"/></w:rPr></w:rPrChange></w:rPr><w:t>E</w:t></w:r><w:r><w:rPr><w:rFonts w:ascii="Lucida Sans" w:hAnsi="Lucida Sans"/><w:b/><w:spacing w:val="1"/><w:w w:val="110"/><w:sz w:val="11"/><w:lang w:val="fr-CA"/><w:rPrChange w:id="0" w:author="Rivard, Christine" w:date="2015-03-16T12:31:00Z"><w:rPr><w:sz w:val="11"/><w:spacing w:val="1"/><w:b/><w:w w:val="110"/><w:rFonts w:ascii="Lucida Sans" w:hAnsi="Lucida Sans"/><w:color w:val="FF6600" w:val="FF6600"/></w:rPr></w:rPrChange></w:rPr><w:t>RC</w:t></w: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H</w:t></w:r><w:r><w:rPr><w:rFonts w:ascii="Lucida Sans" w:hAnsi="Lucida Sans"/><w:b/><w:w w:val="110"/><w:sz w:val="11"/><w:lang w:val="fr-CA"/><w:rPrChange w:id="0" w:author="Rivard, Christine" w:date="2015-03-16T12:31:00Z"><w:rPr><w:sz w:val="11"/><w:b/><w:w w:val="110"/><w:rFonts w:ascii="Lucida Sans" w:hAnsi="Lucida Sans"/><w:color w:val="FF6600" w:val="FF6600"/></w:rPr></w:rPrChange></w:rPr><w:t>E</w:t></w:r><w:r><w:rPr><w:rFonts w:ascii="Lucida Sans" w:hAnsi="Lucida Sans"/><w:b/><w:spacing w:val="1"/><w:w w:val="110"/><w:sz w:val="11"/><w:lang w:val="fr-CA"/><w:rPrChange w:id="0" w:author="Rivard, Christine" w:date="2015-03-16T12:31:00Z"><w:rPr><w:sz w:val="11"/><w:spacing w:val="1"/><w:b/><w:w w:val="110"/><w:rFonts w:ascii="Lucida Sans" w:hAnsi="Lucida Sans"/><w:color w:val="FF6600" w:val="FF6600"/></w:rPr></w:rPrChange></w:rPr><w:t>R</w:t></w:r><w:r><w:rPr><w:rFonts w:ascii="Lucida Sans" w:hAnsi="Lucida Sans"/><w:b/><w:spacing w:val="3"/><w:w w:val="110"/><w:sz w:val="11"/><w:lang w:val="fr-CA"/><w:rPrChange w:id="0" w:author="Rivard, Christine" w:date="2015-03-16T12:31:00Z"><w:rPr><w:sz w:val="11"/><w:spacing w:val="3"/><w:b/><w:w w:val="110"/><w:rFonts w:ascii="Lucida Sans" w:hAnsi="Lucida Sans"/><w:color w:val="FF6600" w:val="FF6600"/></w:rPr></w:rPrChange></w:rPr><w:t>E</w:t></w:r><w:r><w:rPr><w:rFonts w:ascii="Lucida Sans" w:hAnsi="Lucida Sans"/><w:b/><w:w w:val="110"/><w:sz w:val="11"/><w:lang w:val="fr-CA"/><w:rPrChange w:id="0" w:author="Rivard, Christine" w:date="2015-03-16T12:31:00Z"><w:rPr><w:sz w:val="11"/><w:b/><w:w w:val="110"/><w:rFonts w:ascii="Lucida Sans" w:hAnsi="Lucida Sans"/><w:color w:val="FF6600" w:val="FF6600"/></w:rPr></w:rPrChange></w:rPr><w:t>S</w:t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spacing w:before="2" w:after="0"/><w:rPr><w:rFonts w:ascii="Lucida Sans" w:hAnsi="Lucida Sans" w:eastAsia="Lucida Sans" w:cs="Lucida Sans"/><w:b/><w:b/><w:bCs/><w:sz w:val="14"/><w:szCs w:val="14"/><w:lang w:val="fr-CA"/></w:rPr></w:pPr><w:r><w:rPr><w:rFonts w:eastAsia="Lucida Sans" w:cs="Lucida Sans" w:ascii="Lucida Sans" w:hAnsi="Lucida Sans"/><w:b/><w:bCs/><w:sz w:val="14"/><w:szCs w:val="14"/><w:lang w:val="fr-CA"/></w:rPr></w:r></w:p><w:p><w:pPr><w:pStyle w:val="Normal"/><w:ind w:left="389" w:hanging="0"/><w:rPr><w:rFonts w:ascii="Lucida Sans" w:hAnsi="Lucida Sans" w:eastAsia="Lucida Sans" w:cs="Lucida Sans"/><w:sz w:val="11"/><w:szCs w:val="11"/><w:lang w:val="fr-CA"/></w:rPr></w:pP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STAMABLE</w:t></w:r></w:p><w:p><w:pPr><w:pStyle w:val="Normal"/><w:spacing w:before="3" w:after="0"/><w:rPr><w:rFonts w:ascii="Lucida Sans" w:hAnsi="Lucida Sans" w:eastAsia="Lucida Sans" w:cs="Lucida Sans"/><w:b/><w:b/><w:bCs/><w:sz w:val="13"/><w:szCs w:val="13"/><w:lang w:val="fr-CA"/></w:rPr></w:pPr><w:r><w:rPr><w:rFonts w:eastAsia="Lucida Sans" w:cs="Lucida Sans" w:ascii="Lucida Sans" w:hAnsi="Lucida Sans"/><w:b/><w:bCs/><w:sz w:val="13"/><w:szCs w:val="13"/><w:lang w:val="fr-CA"/></w:rPr></w:r></w:p><w:p><w:pPr><w:pStyle w:val="Normal"/><w:ind w:right="226" w:hanging="0"/><w:jc w:val="right"/><w:rPr><w:rFonts w:ascii="Trebuchet MS" w:hAnsi="Trebuchet MS" w:eastAsia="Trebuchet MS" w:cs="Trebuchet MS"/><w:sz w:val="11"/><w:szCs w:val="11"/><w:lang w:val="fr-CA"/></w:rPr></w:pPr><w:r><w:br w:type="column"/></w:r><w:r><w:rPr><w:rFonts w:ascii="Trebuchet MS" w:hAnsi="Trebuchet MS"/><w:spacing w:val="0"/><w:w w:val="110"/><w:sz w:val="11"/><w:lang w:val="fr-CA"/><w:rPrChange w:id="0" w:author="Rivard, Christine" w:date="2015-03-16T12:31:00Z"><w:rPr><w:sz w:val="11"/><w:spacing w:val="0"/><w:w w:val="110"/><w:rFonts w:ascii="Trebuchet MS" w:hAnsi="Trebuchet MS"/><w:color w:val="00FF00" w:val="00FF00"/></w:rPr></w:rPrChange></w:rPr><w:t>!</w:t></w:r><w:r><w:rPr><w:rFonts w:ascii="Trebuchet MS" w:hAnsi="Trebuchet MS"/><w:w w:val="110"/><w:sz w:val="11"/><w:lang w:val="fr-CA"/><w:rPrChange w:id="0" w:author="Rivard, Christine" w:date="2015-03-16T12:31:00Z"><w:rPr><w:sz w:val="11"/><w:w w:val="110"/><w:rFonts w:ascii="Trebuchet MS" w:hAnsi="Trebuchet MS"/></w:rPr></w:rPrChange></w:rPr><w:t>(</w:t></w:r></w:p><w:p><w:pPr><w:pStyle w:val="Normal"/><w:spacing w:before="10" w:after="0"/><w:ind w:left="715" w:hanging="0"/><w:jc w:val="center"/><w:rPr><w:rFonts w:ascii="Lucida Sans" w:hAnsi="Lucida Sans" w:eastAsia="Lucida Sans" w:cs="Lucida Sans"/><w:sz w:val="11"/><w:szCs w:val="11"/></w:rPr></w:pPr><w:r><w:rPr><w:rFonts w:ascii="Lucida Sans" w:hAnsi="Lucida Sans"/><w:b/><w:color w:val="FF6600"/><w:spacing w:val="0"/><w:w w:val="110"/><w:sz w:val="11"/></w:rPr><w:t>FLEURY</w:t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br w:type="column"/></w: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5"/><w:szCs w:val="15"/></w:rPr></w:pPr><w:r><w:rPr><w:rFonts w:eastAsia="Lucida Sans" w:cs="Lucida Sans" w:ascii="Lucida Sans" w:hAnsi="Lucida Sans"/><w:b/><w:bCs/><w:sz w:val="15"/><w:szCs w:val="15"/></w:rPr></w:r></w:p><w:p><w:pPr><w:pStyle w:val="Normal"/><w:ind w:left="845" w:hanging="0"/><w:rPr><w:rFonts w:ascii="Lucida Sans" w:hAnsi="Lucida Sans" w:eastAsia="Lucida Sans" w:cs="Lucida Sans"/><w:sz w:val="11"/><w:szCs w:val="11"/></w:rPr></w:pPr><w:r><w:rPr><w:rFonts w:ascii="Lucida Sans" w:hAnsi="Lucida Sans"/><w:b/><w:color w:val="FF6600"/><w:w w:val="110"/><w:sz w:val="11"/></w:rPr><w:t>ST</w:t></w:r><w:r><w:rPr><w:rFonts w:ascii="Lucida Sans" w:hAnsi="Lucida Sans"/><w:b/><w:color w:val="FF6600"/><w:spacing w:val="0"/><w:w w:val="110"/><w:sz w:val="11"/></w:rPr><w:t xml:space="preserve"> NAZAIRE</w:t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br w:type="column"/></w: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spacing w:before="8" w:after="0"/><w:rPr><w:rFonts w:ascii="Lucida Sans" w:hAnsi="Lucida Sans" w:eastAsia="Lucida Sans" w:cs="Lucida Sans"/><w:b/><w:b/><w:bCs/><w:sz w:val="10"/><w:szCs w:val="10"/></w:rPr></w:pPr><w:r><w:rPr><w:rFonts w:eastAsia="Lucida Sans" w:cs="Lucida Sans" w:ascii="Lucida Sans" w:hAnsi="Lucida Sans"/><w:b/><w:bCs/><w:sz w:val="10"/><w:szCs w:val="10"/></w:rPr></w:r></w:p><w:p><w:pPr><w:pStyle w:val="Normal"/><w:ind w:right="272" w:hanging="0"/><w:jc w:val="center"/><w:rPr><w:rFonts w:ascii="Lucida Sans" w:hAnsi="Lucida Sans" w:eastAsia="Lucida Sans" w:cs="Lucida Sans"/><w:sz w:val="11"/><w:szCs w:val="11"/></w:rPr></w:pPr><w:r><w:rPr><w:rFonts w:ascii="Lucida Sans" w:hAnsi="Lucida Sans"/><w:b/><w:color w:val="FF6600"/><w:spacing w:val="0"/><w:w w:val="105"/><w:sz w:val="11"/></w:rPr><w:t>RICHMOND</w:t></w:r></w:p><w:p><w:pPr><w:sectPr><w:type w:val="continuous"/><w:pgSz w:w="12240" w:h="15840"/><w:pgMar w:left="0" w:right="920" w:header="0" w:top="0" w:footer="515" w:bottom="700" w:gutter="0"/><w:cols w:num="5" w:equalWidth="false" w:sep="false"><w:col w:w="3765" w:space="40"/><w:col w:w="1054" w:space="40"/><w:col w:w="1182" w:space="40"/><w:col w:w="1539" w:space="40"/><w:col w:w="3617"/></w:cols><w:formProt w:val="false"/><w:textDirection w:val="lrTb"/><w:docGrid w:type="default" w:linePitch="240" w:charSpace="4294965247"/></w:sectPr></w:pPr></w:p><w:p><w:pPr><w:pStyle w:val="Normal"/><w:spacing w:before="9" w:after="0"/><w:rPr><w:rFonts w:ascii="Lucida Sans" w:hAnsi="Lucida Sans" w:eastAsia="Lucida Sans" w:cs="Lucida Sans"/><w:b/><w:b/><w:bCs/><w:sz w:val="15"/><w:szCs w:val="15"/></w:rPr></w:pPr><w:r><w:rPr><w:rFonts w:eastAsia="Lucida Sans" w:cs="Lucida Sans" w:ascii="Lucida Sans" w:hAnsi="Lucida Sans"/><w:b/><w:bCs/><w:sz w:val="15"/><w:szCs w:val="15"/></w:rPr></w:r></w:p><w:p><w:pPr><w:sectPr><w:type w:val="continuous"/><w:pgSz w:w="12240" w:h="15840"/><w:pgMar w:left="0" w:right="920" w:header="0" w:top="0" w:footer="515" w:bottom="700" w:gutter="0"/><w:formProt w:val="false"/><w:textDirection w:val="lrTb"/><w:docGrid w:type="default" w:linePitch="240" w:charSpace="4294965247"/></w:sectPr></w:pPr></w:p><w:p><w:pPr><w:pStyle w:val="Normal"/><w:spacing w:before="78" w:after="0"/><w:jc w:val="right"/><w:rPr><w:rFonts w:ascii="Lucida Sans" w:hAnsi="Lucida Sans" w:eastAsia="Lucida Sans" w:cs="Lucida Sans"/><w:sz w:val="11"/><w:szCs w:val="11"/></w:rPr></w:pPr><w:r><w:rPr><w:rFonts w:ascii="Lucida Sans" w:hAnsi="Lucida Sans"/><w:b/><w:color w:val="FF6600"/><w:spacing w:val="0"/><w:w w:val="105"/><w:sz w:val="11"/></w:rPr><w:t>AUTEUIL</w:t></w:r></w:p><w:p><w:pPr><w:pStyle w:val="Normal"/><w:spacing w:before="9" w:after="0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ind w:left="1694" w:hanging="0"/><w:rPr><w:rFonts w:ascii="Lucida Sans" w:hAnsi="Lucida Sans" w:eastAsia="Lucida Sans" w:cs="Lucida Sans"/><w:sz w:val="11"/><w:szCs w:val="11"/></w:rPr></w:pPr><w:r><w:br w:type="column"/></w:r><w:r><w:rPr><w:rFonts w:ascii="Lucida Sans" w:hAnsi="Lucida Sans"/><w:b/><w:color w:val="FF6600"/><w:spacing w:val="0"/><w:w w:val="110"/><w:sz w:val="11"/></w:rPr><w:t>STE</w:t></w:r><w:r><w:rPr><w:rFonts w:ascii="Lucida Sans" w:hAnsi="Lucida Sans"/><w:b/><w:color w:val="FF6600"/><w:spacing w:val="1"/><w:w w:val="110"/><w:sz w:val="11"/></w:rPr><w:t xml:space="preserve"> </w:t></w:r><w:r><w:rPr><w:rFonts w:ascii="Lucida Sans" w:hAnsi="Lucida Sans"/><w:b/><w:color w:val="FF6600"/><w:spacing w:val="0"/><w:w w:val="110"/><w:sz w:val="11"/></w:rPr><w:t>MADELEINE</w:t></w:r></w:p><w:p><w:pPr><w:sectPr><w:type w:val="continuous"/><w:pgSz w:w="12240" w:h="15840"/><w:pgMar w:left="0" w:right="920" w:header="0" w:top="0" w:footer="515" w:bottom="700" w:gutter="0"/><w:cols w:num="2" w:equalWidth="false" w:sep="false"><w:col w:w="3161" w:space="40"/><w:col w:w="8118"/></w:cols><w:formProt w:val="false"/><w:textDirection w:val="lrTb"/><w:docGrid w:type="default" w:linePitch="240" w:charSpace="4294965247"/></w:sectPr></w:pPr></w:p><w:p><w:pPr><w:pStyle w:val="Normal"/><w:spacing w:before="8" w:after="0"/><w:rPr><w:rFonts w:ascii="Lucida Sans" w:hAnsi="Lucida Sans" w:eastAsia="Lucida Sans" w:cs="Lucida Sans"/><w:b/><w:b/><w:bCs/><w:sz w:val="14"/><w:szCs w:val="14"/></w:rPr></w:pPr><w:r><w:rPr><w:rFonts w:eastAsia="Lucida Sans" w:cs="Lucida Sans" w:ascii="Lucida Sans" w:hAnsi="Lucida Sans"/><w:b/><w:bCs/><w:sz w:val="14"/><w:szCs w:val="14"/></w:rPr></w:r></w:p><w:p><w:pPr><w:pStyle w:val="Normal"/><w:ind w:left="5222" w:right="4098" w:hanging="0"/><w:jc w:val="center"/><w:rPr><w:rFonts w:ascii="Lucida Sans" w:hAnsi="Lucida Sans" w:eastAsia="Lucida Sans" w:cs="Lucida Sans"/><w:sz w:val="11"/><w:szCs w:val="11"/></w:rPr></w:pPr><w:r><w:rPr><w:rFonts w:ascii="Lucida Sans" w:hAnsi="Lucida Sans"/><w:b/><w:color w:val="FF6600"/><w:w w:val="105"/><w:sz w:val="11"/></w:rPr><w:t>ST</w:t></w:r><w:r><w:rPr><w:rFonts w:ascii="Lucida Sans" w:hAnsi="Lucida Sans"/><w:b/><w:color w:val="FF6600"/><w:spacing w:val="0"/><w:w w:val="105"/><w:sz w:val="11"/></w:rPr><w:t xml:space="preserve"> HYACINTHE</w:t></w:r><w:r><w:rPr><w:rFonts w:ascii="Lucida Sans" w:hAnsi="Lucida Sans"/><w:b/><w:color w:val="FF6600"/><w:spacing w:val="12"/><w:w w:val="105"/><w:sz w:val="11"/></w:rPr><w:t xml:space="preserve"> </w:t></w:r><w:r><w:rPr><w:rFonts w:ascii="Lucida Sans" w:hAnsi="Lucida Sans"/><w:b/><w:color w:val="FF6600"/><w:w w:val="105"/><w:sz w:val="11"/></w:rPr><w:t>2</w:t></w:r></w:p><w:p><w:pPr><w:pStyle w:val="Normal"/><w:rPr><w:rFonts w:ascii="Lucida Sans" w:hAnsi="Lucida Sans" w:eastAsia="Lucida Sans" w:cs="Lucida Sans"/><w:b/><w:b/><w:bCs/><w:sz w:val="20"/><w:szCs w:val="20"/></w:rPr></w:pPr><w:r><w:rPr><w:rFonts w:eastAsia="Lucida Sans" w:cs="Lucida Sans" w:ascii="Lucida Sans" w:hAnsi="Lucida Sans"/><w:b/><w:bCs/><w:sz w:val="20"/><w:szCs w:val="20"/></w:rPr></w:r></w:p><w:p><w:pPr><w:pStyle w:val="Normal"/><w:spacing w:before="3" w:after="0"/><w:rPr><w:rFonts w:ascii="Lucida Sans" w:hAnsi="Lucida Sans" w:eastAsia="Lucida Sans" w:cs="Lucida Sans"/><w:b/><w:b/><w:bCs/><w:sz w:val="20"/><w:szCs w:val="20"/></w:rPr></w:pPr><w:r><w:rPr><w:rFonts w:eastAsia="Lucida Sans" w:cs="Lucida Sans" w:ascii="Lucida Sans" w:hAnsi="Lucida Sans"/><w:b/><w:bCs/><w:sz w:val="20"/><w:szCs w:val="20"/></w:rPr></w:r></w:p><w:p><w:pPr><w:sectPr><w:type w:val="continuous"/><w:pgSz w:w="12240" w:h="15840"/><w:pgMar w:left="0" w:right="920" w:header="0" w:top="0" w:footer="515" w:bottom="700" w:gutter="0"/><w:formProt w:val="false"/><w:textDirection w:val="lrTb"/><w:docGrid w:type="default" w:linePitch="240" w:charSpace="4294965247"/></w:sectPr></w:pP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spacing w:before="4" w:after="0"/><w:rPr><w:rFonts w:ascii="Lucida Sans" w:hAnsi="Lucida Sans" w:eastAsia="Lucida Sans" w:cs="Lucida Sans"/><w:b/><w:b/><w:bCs/><w:sz w:val="9"/><w:szCs w:val="9"/></w:rPr></w:pPr><w:r><w:rPr><w:rFonts w:eastAsia="Lucida Sans" w:cs="Lucida Sans" w:ascii="Lucida Sans" w:hAnsi="Lucida Sans"/><w:b/><w:bCs/><w:sz w:val="9"/><w:szCs w:val="9"/></w:rPr></w:r></w:p><w:p><w:pPr><w:pStyle w:val="Normal"/><w:jc w:val="right"/><w:rPr><w:rFonts w:ascii="Lucida Sans" w:hAnsi="Lucida Sans" w:eastAsia="Lucida Sans" w:cs="Lucida Sans"/><w:sz w:val="11"/><w:szCs w:val="11"/><w:lang w:val="fr-CA"/></w:rPr></w:pPr><w:r><w:rPr><w:rFonts w:ascii="Lucida Sans" w:hAnsi="Lucida Sans"/><w:b/><w:spacing w:val="0"/><w:w w:val="105"/><w:sz w:val="11"/><w:lang w:val="fr-CA"/><w:rPrChange w:id="0" w:author="Rivard, Christine" w:date="2015-03-16T12:31:00Z"><w:rPr><w:sz w:val="11"/><w:spacing w:val="0"/><w:b/><w:w w:val="105"/><w:rFonts w:ascii="Lucida Sans" w:hAnsi="Lucida Sans"/><w:color w:val="FF6600" w:val="FF6600"/></w:rPr></w:rPrChange></w:rPr><w:t>MARIEVILLE</w:t></w:r></w:p><w:p><w:pPr><w:pStyle w:val="Normal"/><w:spacing w:before="10" w:after="0"/><w:rPr><w:rFonts w:ascii="Lucida Sans" w:hAnsi="Lucida Sans" w:eastAsia="Lucida Sans" w:cs="Lucida Sans"/><w:b/><w:b/><w:bCs/><w:sz w:val="13"/><w:szCs w:val="13"/><w:lang w:val="fr-CA"/></w:rPr></w:pPr><w:r><w:rPr><w:rFonts w:eastAsia="Lucida Sans" w:cs="Lucida Sans" w:ascii="Lucida Sans" w:hAnsi="Lucida Sans"/><w:b/><w:bCs/><w:sz w:val="13"/><w:szCs w:val="13"/><w:lang w:val="fr-CA"/></w:rPr></w:r></w:p><w:p><w:pPr><w:pStyle w:val="Normal"/><w:jc w:val="right"/><w:rPr><w:rFonts w:ascii="Lucida Sans" w:hAnsi="Lucida Sans" w:eastAsia="Lucida Sans" w:cs="Lucida Sans"/><w:sz w:val="11"/><w:szCs w:val="11"/><w:lang w:val="fr-CA"/></w:rPr></w:pP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GRANBY</w:t></w:r></w:p><w:p><w:pPr><w:pStyle w:val="Normal"/><w:spacing w:before="78" w:after="0"/><w:ind w:left="726" w:hanging="0"/><w:rPr><w:rFonts w:ascii="Lucida Sans" w:hAnsi="Lucida Sans" w:eastAsia="Lucida Sans" w:cs="Lucida Sans"/><w:sz w:val="11"/><w:szCs w:val="11"/><w:lang w:val="fr-CA"/></w:rPr></w:pPr><w:r><w:br w:type="column"/></w: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BONSECOURS</w:t></w:r></w:p><w:p><w:pPr><w:sectPr><w:type w:val="continuous"/><w:pgSz w:w="12240" w:h="15840"/><w:pgMar w:left="0" w:right="920" w:header="0" w:top="0" w:footer="515" w:bottom="700" w:gutter="0"/><w:cols w:num="3" w:equalWidth="false" w:sep="false"><w:col w:w="5767" w:space="40"/><w:col w:w="1573" w:space="40"/><w:col w:w="3898"/></w:cols><w:formProt w:val="false"/><w:textDirection w:val="lrTb"/><w:docGrid w:type="default" w:linePitch="240" w:charSpace="4294965247"/></w:sectPr></w:pPr></w:p><w:p><w:pPr><w:pStyle w:val="Normal"/><w:rPr><w:rFonts w:ascii="Lucida Sans" w:hAnsi="Lucida Sans" w:eastAsia="Lucida Sans" w:cs="Lucida Sans"/><w:b/><w:b/><w:bCs/><w:sz w:val="20"/><w:szCs w:val="20"/><w:lang w:val="fr-CA"/></w:rPr></w:pPr><w:r><w:rPr><w:rFonts w:eastAsia="Lucida Sans" w:cs="Lucida Sans" w:ascii="Lucida Sans" w:hAnsi="Lucida Sans"/><w:b/><w:bCs/><w:sz w:val="20"/><w:szCs w:val="20"/><w:lang w:val="fr-CA"/></w:rPr></w:r></w:p><w:p><w:pPr><w:pStyle w:val="Normal"/><w:spacing w:before="6" w:after="0"/><w:rPr><w:rFonts w:ascii="Lucida Sans" w:hAnsi="Lucida Sans" w:eastAsia="Lucida Sans" w:cs="Lucida Sans"/><w:b/><w:b/><w:bCs/><w:sz w:val="20"/><w:szCs w:val="20"/><w:lang w:val="fr-CA"/></w:rPr></w:pPr><w:r><w:rPr><w:rFonts w:eastAsia="Lucida Sans" w:cs="Lucida Sans" w:ascii="Lucida Sans" w:hAnsi="Lucida Sans"/><w:b/><w:bCs/><w:sz w:val="20"/><w:szCs w:val="20"/><w:lang w:val="fr-CA"/></w:rPr></w:r></w:p><w:p><w:pPr><w:pStyle w:val="Normal"/><w:tabs><w:tab w:val="left" w:pos="5993" w:leader="none"/><w:tab w:val="left" w:pos="9841" w:leader="none"/></w:tabs><w:ind w:left="4351" w:hanging="0"/><w:rPr><w:rFonts w:ascii="Lucida Sans" w:hAnsi="Lucida Sans" w:eastAsia="Lucida Sans" w:cs="Lucida Sans"/><w:sz w:val="11"/><w:szCs w:val="11"/><w:lang w:val="fr-CA"/></w:rPr></w:pP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IBERVILLE</w:t><w:tab/></w:r><w:r><w:rPr><w:rFonts w:ascii="Lucida Sans" w:hAnsi="Lucida Sans"/><w:b/><w:spacing w:val="0"/><w:w w:val="105"/><w:sz w:val="11"/><w:lang w:val="fr-CA"/><w:rPrChange w:id="0" w:author="Rivard, Christine" w:date="2015-03-16T12:31:00Z"><w:rPr><w:sz w:val="11"/><w:spacing w:val="0"/><w:b/><w:w w:val="105"/><w:rFonts w:ascii="Lucida Sans" w:hAnsi="Lucida Sans"/><w:color w:val="FF6600" w:val="FF6600"/></w:rPr></w:rPrChange></w:rPr><w:t>FARNHAM</w:t><w:tab/></w:r><w:r><w:rPr><w:rFonts w:ascii="Lucida Sans" w:hAnsi="Lucida Sans"/><w:b/><w:w w:val="110"/><w:sz w:val="11"/><w:lang w:val="fr-CA"/><w:rPrChange w:id="0" w:author="Rivard, Christine" w:date="2015-03-16T12:31:00Z"><w:rPr><w:sz w:val="11"/><w:b/><w:w w:val="110"/><w:rFonts w:ascii="Lucida Sans" w:hAnsi="Lucida Sans"/><w:color w:val="FF6600" w:val="FF6600"/></w:rPr></w:rPrChange></w:rPr><w:t>M</w:t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sectPr><w:type w:val="continuous"/><w:pgSz w:w="12240" w:h="15840"/><w:pgMar w:left="0" w:right="920" w:header="0" w:top="0" w:footer="515" w:bottom="700" w:gutter="0"/><w:formProt w:val="false"/><w:textDirection w:val="lrTb"/><w:docGrid w:type="default" w:linePitch="240" w:charSpace="4294965247"/></w:sectPr></w:pPr></w:p><w:p><w:pPr><w:pStyle w:val="Normal"/><w:spacing w:before="78" w:after="0"/><w:jc w:val="right"/><w:rPr><w:rFonts w:ascii="Lucida Sans" w:hAnsi="Lucida Sans" w:eastAsia="Lucida Sans" w:cs="Lucida Sans"/><w:sz w:val="11"/><w:szCs w:val="11"/></w:rPr></w:pPr><w:r><w:rPr><w:rFonts w:ascii="Lucida Sans" w:hAnsi="Lucida Sans"/><w:b/><w:color w:val="FF6600"/><w:spacing w:val="0"/><w:w w:val="110"/><w:sz w:val="11"/></w:rPr><w:t>STE</w:t></w:r><w:r><w:rPr><w:rFonts w:ascii="Lucida Sans" w:hAnsi="Lucida Sans"/><w:b/><w:color w:val="FF6600"/><w:spacing w:val="2"/><w:w w:val="110"/><w:sz w:val="11"/></w:rPr><w:t xml:space="preserve"> </w:t></w:r><w:r><w:rPr><w:rFonts w:ascii="Lucida Sans" w:hAnsi="Lucida Sans"/><w:b/><w:color w:val="FF6600"/><w:spacing w:val="0"/><w:w w:val="110"/><w:sz w:val="11"/></w:rPr><w:t>MARTINE</w:t></w:r></w:p><w:p><w:pPr><w:pStyle w:val="Normal"/><w:rPr><w:rFonts w:ascii="Lucida Sans" w:hAnsi="Lucida Sans" w:eastAsia="Lucida Sans" w:cs="Lucida Sans"/><w:b/><w:b/><w:bCs/><w:sz w:val="14"/><w:szCs w:val="14"/></w:rPr></w:pPr><w:r><w:rPr><w:rFonts w:eastAsia="Lucida Sans" w:cs="Lucida Sans" w:ascii="Lucida Sans" w:hAnsi="Lucida Sans"/><w:b/><w:bCs/><w:sz w:val="14"/><w:szCs w:val="14"/></w:rPr></w:r></w:p><w:p><w:pPr><w:pStyle w:val="Normal"/><w:ind w:right="365" w:hanging="0"/><w:jc w:val="center"/><w:rPr><w:rFonts w:ascii="Lucida Sans" w:hAnsi="Lucida Sans" w:eastAsia="Lucida Sans" w:cs="Lucida Sans"/><w:sz w:val="11"/><w:szCs w:val="11"/></w:rPr></w:pPr><w:r><w:br w:type="column"/></w:r><w:r><w:rPr><w:rFonts w:ascii="Lucida Sans" w:hAnsi="Lucida Sans"/><w:b/><w:color w:val="FF6600"/><w:spacing w:val="0"/><w:w w:val="110"/><w:sz w:val="11"/></w:rPr><w:t>BROME</w:t></w:r></w:p><w:p><w:pPr><w:sectPr><w:type w:val="continuous"/><w:pgSz w:w="12240" w:h="15840"/><w:pgMar w:left="0" w:right="920" w:header="0" w:top="0" w:footer="515" w:bottom="700" w:gutter="0"/><w:cols w:num="2" w:equalWidth="false" w:sep="false"><w:col w:w="3587" w:space="1328"/><w:col w:w="6404"/></w:cols><w:formProt w:val="false"/><w:textDirection w:val="lrTb"/><w:docGrid w:type="default" w:linePitch="240" w:charSpace="4294965247"/></w:sectPr></w:pPr></w:p><w:p><w:pPr><w:pStyle w:val="Normal"/><w:spacing w:before="5" w:after="0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ind w:right="1583" w:hanging="0"/><w:jc w:val="center"/><w:rPr><w:rFonts w:ascii="Lucida Sans" w:hAnsi="Lucida Sans" w:eastAsia="Lucida Sans" w:cs="Lucida Sans"/><w:sz w:val="11"/><w:szCs w:val="11"/></w:rPr></w:pPr><w:r><w:rPr><w:rFonts w:ascii="Lucida Sans" w:hAnsi="Lucida Sans"/><w:b/><w:color w:val="FF6600"/><w:spacing w:val="0"/><w:w w:val="110"/><w:sz w:val="11"/></w:rPr><w:t>SABREVOIS</w:t></w:r></w:p><w:p><w:pPr><w:pStyle w:val="Normal"/><w:spacing w:before="4" w:after="0"/><w:rPr><w:rFonts w:ascii="Lucida Sans" w:hAnsi="Lucida Sans" w:eastAsia="Lucida Sans" w:cs="Lucida Sans"/><w:b/><w:b/><w:bCs/><w:sz w:val="13"/><w:szCs w:val="13"/></w:rPr></w:pPr><w:r><w:rPr><w:rFonts w:eastAsia="Lucida Sans" w:cs="Lucida Sans" w:ascii="Lucida Sans" w:hAnsi="Lucida Sans"/><w:b/><w:bCs/><w:sz w:val="13"/><w:szCs w:val="13"/></w:rPr></w:r></w:p><w:p><w:pPr><w:sectPr><w:type w:val="continuous"/><w:pgSz w:w="12240" w:h="15840"/><w:pgMar w:left="0" w:right="920" w:header="0" w:top="0" w:footer="515" w:bottom="700" w:gutter="0"/><w:formProt w:val="false"/><w:textDirection w:val="lrTb"/><w:docGrid w:type="default" w:linePitch="240" w:charSpace="4294965247"/></w:sectPr></w:pPr></w:p><w:p><w:pPr><w:pStyle w:val="Normal"/><w:spacing w:before="2" w:after="0"/><w:rPr><w:rFonts w:ascii="Lucida Sans" w:hAnsi="Lucida Sans" w:eastAsia="Lucida Sans" w:cs="Lucida Sans"/><w:b/><w:b/><w:bCs/><w:sz w:val="10"/><w:szCs w:val="10"/></w:rPr></w:pPr><w:r><w:rPr><w:rFonts w:eastAsia="Lucida Sans" w:cs="Lucida Sans" w:ascii="Lucida Sans" w:hAnsi="Lucida Sans"/><w:b/><w:bCs/><w:sz w:val="10"/><w:szCs w:val="10"/></w:rPr></w:r></w:p><w:p><w:pPr><w:pStyle w:val="Normal"/><w:spacing w:lineRule="auto" w:line="266"/><w:ind w:left="2574" w:hanging="62"/><w:rPr><w:rFonts w:ascii="Lucida Sans" w:hAnsi="Lucida Sans" w:eastAsia="Lucida Sans" w:cs="Lucida Sans"/><w:sz w:val="11"/><w:szCs w:val="11"/></w:rPr></w:pPr><w:r><w:rPr><w:rFonts w:ascii="Lucida Sans" w:hAnsi="Lucida Sans"/><w:b/><w:color w:val="FF6600"/><w:spacing w:val="0"/><w:w w:val="110"/><w:sz w:val="11"/></w:rPr><w:t>HEMMINGFORD</w:t></w:r><w:r><w:rPr><w:rFonts w:ascii="Lucida Sans" w:hAnsi="Lucida Sans"/><w:b/><w:color w:val="FF6600"/><w:spacing w:val="21"/><w:w w:val="105"/><w:sz w:val="11"/></w:rPr><w:t xml:space="preserve"> </w:t></w:r><w:r><w:rPr><w:rFonts w:ascii="Lucida Sans" w:hAnsi="Lucida Sans"/><w:b/><w:color w:val="FF6600"/><w:spacing w:val="0"/><w:w w:val="110"/><w:sz w:val="11"/></w:rPr><w:t>FOUR WINDS</w:t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br w:type="column"/></w:r><w:r><w:rPr><w:rFonts w:eastAsia="Lucida Sans" w:cs="Lucida Sans" w:ascii="Lucida Sans" w:hAnsi="Lucida Sans"/><w:b/><w:bCs/><w:sz w:val="12"/><w:szCs w:val="12"/></w:rPr></w:r></w:p><w:p><w:pPr><w:pStyle w:val="Normal"/><w:spacing w:lineRule="exact" w:line="128" w:before="91" w:after="0"/><w:ind w:left="373" w:hanging="8"/><w:rPr><w:rFonts w:ascii="Lucida Sans" w:hAnsi="Lucida Sans" w:eastAsia="Lucida Sans" w:cs="Lucida Sans"/><w:sz w:val="11"/><w:szCs w:val="11"/></w:rPr></w:pPr><w:r><w:rPr><w:rFonts w:ascii="Lucida Sans" w:hAnsi="Lucida Sans"/><w:b/><w:color w:val="FF6600"/><w:w w:val="110"/><w:sz w:val="11"/></w:rPr><w:t>ST</w:t></w:r><w:r><w:rPr><w:rFonts w:ascii="Lucida Sans" w:hAnsi="Lucida Sans"/><w:b/><w:color w:val="FF6600"/><w:spacing w:val="0"/><w:w w:val="110"/><w:sz w:val="11"/></w:rPr><w:t xml:space="preserve"> BERNARD</w:t></w:r><w:r><w:rPr><w:rFonts w:ascii="Lucida Sans" w:hAnsi="Lucida Sans"/><w:b/><w:color w:val="FF6600"/><w:spacing w:val="21"/><w:w w:val="105"/><w:sz w:val="11"/></w:rPr><w:t xml:space="preserve"> </w:t></w:r><w:r><w:rPr><w:rFonts w:ascii="Lucida Sans" w:hAnsi="Lucida Sans"/><w:b/><w:color w:val="FF6600"/><w:spacing w:val="0"/><w:w w:val="105"/><w:sz w:val="11"/></w:rPr><w:t>DE</w:t></w:r><w:r><w:rPr><w:rFonts w:ascii="Lucida Sans" w:hAnsi="Lucida Sans"/><w:b/><w:color w:val="FF6600"/><w:spacing w:val="5"/><w:w w:val="105"/><w:sz w:val="11"/></w:rPr><w:t xml:space="preserve"> </w:t></w:r><w:r><w:rPr><w:rFonts w:ascii="Lucida Sans" w:hAnsi="Lucida Sans"/><w:b/><w:color w:val="FF6600"/><w:w w:val="105"/><w:sz w:val="11"/></w:rPr><w:t>LACOLLE</w:t></w:r></w:p><w:p><w:pPr><w:pStyle w:val="Normal"/><w:spacing w:before="3" w:after="0"/><w:rPr><w:rFonts w:ascii="Lucida Sans" w:hAnsi="Lucida Sans" w:eastAsia="Lucida Sans" w:cs="Lucida Sans"/><w:b/><w:b/><w:bCs/><w:sz w:val="9"/><w:szCs w:val="9"/></w:rPr></w:pPr><w:r><w:rPr><w:rFonts w:eastAsia="Lucida Sans" w:cs="Lucida Sans" w:ascii="Lucida Sans" w:hAnsi="Lucida Sans"/><w:b/><w:bCs/><w:sz w:val="9"/><w:szCs w:val="9"/></w:rPr></w:r></w:p><w:p><w:pPr><w:pStyle w:val="Normal"/><w:ind w:left="726" w:hanging="0"/><w:rPr><w:rFonts w:ascii="Lucida Sans" w:hAnsi="Lucida Sans" w:eastAsia="Lucida Sans" w:cs="Lucida Sans"/><w:sz w:val="11"/><w:szCs w:val="11"/></w:rPr></w:pPr><w:r><w:br w:type="column"/></w:r><w:r><w:rPr><w:rFonts w:ascii="Lucida Sans" w:hAnsi="Lucida Sans"/><w:b/><w:color w:val="FF6600"/><w:spacing w:val="0"/><w:w w:val="110"/><w:sz w:val="11"/></w:rPr><w:t>PHILIPSBURG</w:t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br w:type="column"/></w: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spacing w:before="2" w:after="0"/><w:rPr><w:rFonts w:ascii="Lucida Sans" w:hAnsi="Lucida Sans" w:eastAsia="Lucida Sans" w:cs="Lucida Sans"/><w:b/><w:b/><w:bCs/><w:sz w:val="14"/><w:szCs w:val="14"/></w:rPr></w:pPr><w:r><w:rPr><w:rFonts w:eastAsia="Lucida Sans" w:cs="Lucida Sans" w:ascii="Lucida Sans" w:hAnsi="Lucida Sans"/><w:b/><w:bCs/><w:sz w:val="14"/><w:szCs w:val="14"/></w:rPr></w:r></w:p><w:p><w:pPr><w:pStyle w:val="Normal"/><w:ind w:left="914" w:hanging="0"/><w:rPr><w:rFonts w:ascii="Lucida Sans" w:hAnsi="Lucida Sans" w:eastAsia="Lucida Sans" w:cs="Lucida Sans"/><w:sz w:val="11"/><w:szCs w:val="11"/></w:rPr></w:pPr><w:r><w:rPr><w:rFonts w:ascii="Lucida Sans" w:hAnsi="Lucida Sans"/><w:b/><w:color w:val="FF6600"/><w:spacing w:val="0"/><w:w w:val="110"/><w:sz w:val="11"/></w:rPr><w:t>SUTTON</w:t></w:r></w:p><w:p><w:pPr><w:pStyle w:val="Normal"/><w:spacing w:before="78" w:after="0"/><w:ind w:right="373" w:hanging="0"/><w:jc w:val="center"/><w:rPr><w:rFonts w:ascii="Lucida Sans" w:hAnsi="Lucida Sans" w:eastAsia="Lucida Sans" w:cs="Lucida Sans"/><w:sz w:val="11"/><w:szCs w:val="11"/></w:rPr></w:pPr><w:r><w:br w:type="column"/></w:r><w:r><w:rPr><w:rFonts w:ascii="Lucida Sans" w:hAnsi="Lucida Sans"/><w:b/><w:color w:val="FF6600"/><w:w w:val="105"/><w:sz w:val="11"/></w:rPr><w:t>GEORGEVILLE</w:t></w:r></w:p><w:p><w:pPr><w:sectPr><w:type w:val="continuous"/><w:pgSz w:w="12240" w:h="15840"/><w:pgMar w:left="0" w:right="920" w:header="0" w:top="0" w:footer="515" w:bottom="700" w:gutter="0"/><w:cols w:num="5" w:equalWidth="false" w:sep="false"><w:col w:w="3410" w:space="40"/><w:col w:w="1132" w:space="40"/><w:col w:w="1514" w:space="40"/><w:col w:w="1397" w:space="40"/><w:col w:w="3704"/></w:cols><w:formProt w:val="false"/><w:textDirection w:val="lrTb"/><w:docGrid w:type="default" w:linePitch="240" w:charSpace="4294965247"/></w:sectPr></w:pPr></w:p><w:p><w:pPr><w:pStyle w:val="Normal"/><w:rPr><w:rFonts w:ascii="Lucida Sans" w:hAnsi="Lucida Sans" w:eastAsia="Lucida Sans" w:cs="Lucida Sans"/><w:b/><w:b/><w:bCs/><w:sz w:val="20"/><w:szCs w:val="20"/></w:rPr></w:pPr><w:r><w:rPr><w:rFonts w:eastAsia="Lucida Sans" w:cs="Lucida Sans" w:ascii="Lucida Sans" w:hAnsi="Lucida Sans"/><w:b/><w:bCs/><w:sz w:val="20"/><w:szCs w:val="20"/></w:rPr><mc:AlternateContent><mc:Choice Requires="wpg"><w:drawing><wp:anchor behindDoc="1" distT="0" distB="0" distL="114300" distR="114300" simplePos="0" locked="0" layoutInCell="1" allowOverlap="1" relativeHeight="57" wp14:anchorId="4866E2F6"><wp:simplePos x="0" y="0"/><wp:positionH relativeFrom="page"><wp:posOffset>0</wp:posOffset></wp:positionH><wp:positionV relativeFrom="page"><wp:posOffset>-5080</wp:posOffset></wp:positionV><wp:extent cx="7118350" cy="6274435"/><wp:effectExtent l="0" t="3810" r="6985" b="8890"/><wp:wrapNone/><wp:docPr id="79" name="Group 377"/><a:graphic xmlns:a="http://schemas.openxmlformats.org/drawingml/2006/main"><a:graphicData uri="http://schemas.microsoft.com/office/word/2010/wordprocessingGroup"><wpg:wgp><wpg:cNvGrpSpPr/><wpg:grpSpPr><a:xfrm><a:off x="0" y="0"/><a:ext cx="7117560" cy="6273720"/></a:xfrm></wpg:grpSpPr><pic:pic xmlns:pic="http://schemas.openxmlformats.org/drawingml/2006/picture"><pic:nvPicPr><pic:cNvPr id="4" name="Picture 556" descr=""/><pic:cNvPicPr/></pic:nvPicPr><pic:blipFill><a:blip r:embed="rId50"></a:blip><a:stretch/></pic:blipFill><pic:spPr><a:xfrm><a:off x="0" y="0"/><a:ext cx="6002640" cy="6273000"/></a:xfrm><a:prstGeom prst="rect"><a:avLst/></a:prstGeom><a:ln><a:noFill/></a:ln></pic:spPr></pic:pic><wpg:grpSp><wpg:cNvGrpSpPr/><wpg:grpSpPr><a:xfrm><a:off x="1038240" y="3240"/><a:ext cx="4399200" cy="4292640"/></a:xfrm></wpg:grpSpPr><wps:wsp><wps:cNvSpPr/><wps:spPr><a:xfrm><a:off x="0" y="0"/><a:ext cx="4399200" cy="4292640"/></a:xfrm><a:custGeom><a:avLst/><a:gdLst/><a:ahLst/><a:rect l="0" t="0" r="r" b="b"/><a:pathLst><a:path w="6922" h="6754"><a:moveTo><a:pt x="6921" y="0"/></a:moveTo><a:lnTo><a:pt x="6900" y="13"/></a:lnTo><a:lnTo><a:pt x="6890" y="36"/></a:lnTo><a:lnTo><a:pt x="6853" y="50"/></a:lnTo><a:lnTo><a:pt x="6825" y="45"/></a:lnTo><a:lnTo><a:pt x="6797" y="41"/></a:lnTo><a:lnTo><a:pt x="6774" y="59"/></a:lnTo><a:lnTo><a:pt x="6755" y="55"/></a:lnTo><a:lnTo><a:pt x="6728" y="59"/></a:lnTo><a:lnTo><a:pt x="6704" y="78"/></a:lnTo><a:lnTo><a:pt x="6686" y="73"/></a:lnTo><a:lnTo><a:pt x="6686" y="41"/></a:lnTo><a:lnTo><a:pt x="6667" y="41"/></a:lnTo><a:lnTo><a:pt x="6648" y="36"/></a:lnTo><a:lnTo><a:pt x="6634" y="87"/></a:lnTo><a:lnTo><a:pt x="6597" y="97"/></a:lnTo><a:lnTo><a:pt x="6569" y="120"/></a:lnTo><a:lnTo><a:pt x="6555" y="134"/></a:lnTo><a:lnTo><a:pt x="6528" y="152"/></a:lnTo><a:lnTo><a:pt x="6509" y="157"/></a:lnTo><a:lnTo><a:pt x="6486" y="176"/></a:lnTo><a:lnTo><a:pt x="6430" y="185"/></a:lnTo><a:lnTo><a:pt x="6430" y="204"/></a:lnTo><a:lnTo><a:pt x="6407" y="213"/></a:lnTo><a:lnTo><a:pt x="6416" y="190"/></a:lnTo><a:lnTo><a:pt x="6388" y="190"/></a:lnTo><a:lnTo><a:pt x="6388" y="208"/></a:lnTo><a:lnTo><a:pt x="6383" y="241"/></a:lnTo><a:lnTo><a:pt x="6360" y="213"/></a:lnTo><a:lnTo><a:pt x="6337" y="241"/></a:lnTo><a:lnTo><a:pt x="6286" y="273"/></a:lnTo><a:lnTo><a:pt x="6262" y="292"/></a:lnTo><a:lnTo><a:pt x="6234" y="325"/></a:lnTo><a:lnTo><a:pt x="6206" y="362"/></a:lnTo><a:lnTo><a:pt x="6179" y="385"/></a:lnTo><a:lnTo><a:pt x="6155" y="404"/></a:lnTo><a:lnTo><a:pt x="6137" y="427"/></a:lnTo><a:lnTo><a:pt x="6118" y="441"/></a:lnTo><a:lnTo><a:pt x="6099" y="450"/></a:lnTo><a:lnTo><a:pt x="6081" y="455"/></a:lnTo><a:lnTo><a:pt x="6053" y="492"/></a:lnTo><a:lnTo><a:pt x="6044" y="529"/></a:lnTo><a:lnTo><a:pt x="6030" y="548"/></a:lnTo><a:lnTo><a:pt x="5992" y="590"/></a:lnTo><a:lnTo><a:pt x="5988" y="599"/></a:lnTo><a:lnTo><a:pt x="5979" y="608"/></a:lnTo><a:lnTo><a:pt x="5941" y="655"/></a:lnTo><a:lnTo><a:pt x="5923" y="678"/></a:lnTo><a:lnTo><a:pt x="5871" y="729"/></a:lnTo><a:lnTo><a:pt x="5834" y="753"/></a:lnTo><a:lnTo><a:pt x="5802" y="776"/></a:lnTo><a:lnTo><a:pt x="5746" y="813"/></a:lnTo><a:lnTo><a:pt x="5737" y="818"/></a:lnTo><a:lnTo><a:pt x="5690" y="846"/></a:lnTo><a:lnTo><a:pt x="5667" y="850"/></a:lnTo><a:lnTo><a:pt x="5625" y="915"/></a:lnTo><a:lnTo><a:pt x="5569" y="957"/></a:lnTo><a:lnTo><a:pt x="5578" y="925"/></a:lnTo><a:lnTo><a:pt x="5574" y="929"/></a:lnTo><a:lnTo><a:pt x="5555" y="943"/></a:lnTo><a:lnTo><a:pt x="5536" y="967"/></a:lnTo><a:lnTo><a:pt x="5527" y="990"/></a:lnTo><a:lnTo><a:pt x="5504" y="1022"/></a:lnTo><a:lnTo><a:pt x="5485" y="1050"/></a:lnTo><a:lnTo><a:pt x="5462" y="1069"/></a:lnTo><a:lnTo><a:pt x="5476" y="1115"/></a:lnTo><a:lnTo><a:pt x="5476" y="1148"/></a:lnTo><a:lnTo><a:pt x="5504" y="1157"/></a:lnTo><a:lnTo><a:pt x="5527" y="1185"/></a:lnTo><a:lnTo><a:pt x="5536" y="1208"/></a:lnTo><a:lnTo><a:pt x="5541" y="1236"/></a:lnTo><a:lnTo><a:pt x="5527" y="1264"/></a:lnTo><a:lnTo><a:pt x="5523" y="1288"/></a:lnTo><a:lnTo><a:pt x="5495" y="1311"/></a:lnTo><a:lnTo><a:pt x="5476" y="1329"/></a:lnTo><a:lnTo><a:pt x="5453" y="1329"/></a:lnTo><a:lnTo><a:pt x="5439" y="1334"/></a:lnTo><a:lnTo><a:pt x="5416" y="1339"/></a:lnTo><a:lnTo><a:pt x="5397" y="1339"/></a:lnTo><a:lnTo><a:pt x="5378" y="1334"/></a:lnTo><a:lnTo><a:pt x="5378" y="1353"/></a:lnTo><a:lnTo><a:pt x="5327" y="1394"/></a:lnTo><a:lnTo><a:pt x="5295" y="1432"/></a:lnTo><a:lnTo><a:pt x="5281" y="1455"/></a:lnTo><a:lnTo><a:pt x="5262" y="1469"/></a:lnTo><a:lnTo><a:pt x="5243" y="1488"/></a:lnTo><a:lnTo><a:pt x="5220" y="1497"/></a:lnTo><a:lnTo><a:pt x="5178" y="1520"/></a:lnTo><a:lnTo><a:pt x="5150" y="1525"/></a:lnTo><a:lnTo><a:pt x="5136" y="1497"/></a:lnTo><a:lnTo><a:pt x="5118" y="1520"/></a:lnTo><a:lnTo><a:pt x="5104" y="1543"/></a:lnTo><a:lnTo><a:pt x="5085" y="1553"/></a:lnTo><a:lnTo><a:pt x="5081" y="1576"/></a:lnTo><a:lnTo><a:pt x="5043" y="1608"/></a:lnTo><a:lnTo><a:pt x="5025" y="1618"/></a:lnTo><a:lnTo><a:pt x="4997" y="1636"/></a:lnTo><a:lnTo><a:pt x="4964" y="1632"/></a:lnTo><a:lnTo><a:pt x="4950" y="1636"/></a:lnTo><a:lnTo><a:pt x="4946" y="1655"/></a:lnTo><a:lnTo><a:pt x="4927" y="1660"/></a:lnTo><a:lnTo><a:pt x="4908" y="1660"/></a:lnTo><a:lnTo><a:pt x="4894" y="1678"/></a:lnTo><a:lnTo><a:pt x="4871" y="1669"/></a:lnTo><a:lnTo><a:pt x="4853" y="1664"/></a:lnTo><a:lnTo><a:pt x="4834" y="1664"/></a:lnTo><a:lnTo><a:pt x="4806" y="1674"/></a:lnTo><a:lnTo><a:pt x="4783" y="1683"/></a:lnTo><a:lnTo><a:pt x="4764" y="1688"/></a:lnTo><a:lnTo><a:pt x="4746" y="1702"/></a:lnTo><a:lnTo><a:pt x="4708" y="1729"/></a:lnTo><a:lnTo><a:pt x="4685" y="1734"/></a:lnTo><a:lnTo><a:pt x="4662" y="1743"/></a:lnTo><a:lnTo><a:pt x="4620" y="1720"/></a:lnTo><a:lnTo><a:pt x="4559" y="1781"/></a:lnTo><a:lnTo><a:pt x="4541" y="1790"/></a:lnTo><a:lnTo><a:pt x="4518" y="1808"/></a:lnTo><a:lnTo><a:pt x="4494" y="1795"/></a:lnTo><a:lnTo><a:pt x="4471" y="1795"/></a:lnTo><a:lnTo><a:pt x="4466" y="1776"/></a:lnTo><a:lnTo><a:pt x="4490" y="1743"/></a:lnTo><a:lnTo><a:pt x="4466" y="1748"/></a:lnTo><a:lnTo><a:pt x="4443" y="1743"/></a:lnTo><a:lnTo><a:pt x="4406" y="1776"/></a:lnTo><a:lnTo><a:pt x="4401" y="1781"/></a:lnTo><a:lnTo><a:pt x="4383" y="1776"/></a:lnTo><a:lnTo><a:pt x="4364" y="1785"/></a:lnTo><a:lnTo><a:pt x="4369" y="1762"/></a:lnTo><a:lnTo><a:pt x="4318" y="1808"/></a:lnTo><a:lnTo><a:pt x="4271" y="1860"/></a:lnTo><a:lnTo><a:pt x="4215" y="1925"/></a:lnTo><a:lnTo><a:pt x="4178" y="1962"/></a:lnTo><a:lnTo><a:pt x="4173" y="1981"/></a:lnTo><a:lnTo><a:pt x="4169" y="2018"/></a:lnTo><a:lnTo><a:pt x="4159" y="2036"/></a:lnTo><a:lnTo><a:pt x="4122" y="2088"/></a:lnTo><a:lnTo><a:pt x="4090" y="2106"/></a:lnTo><a:lnTo><a:pt x="4024" y="2106"/></a:lnTo><a:lnTo><a:pt x="4001" y="2125"/></a:lnTo><a:lnTo><a:pt x="4001" y="2148"/></a:lnTo><a:lnTo><a:pt x="3950" y="2171"/></a:lnTo><a:lnTo><a:pt x="3922" y="2176"/></a:lnTo><a:lnTo><a:pt x="3903" y="2181"/></a:lnTo><a:lnTo><a:pt x="3880" y="2185"/></a:lnTo><a:lnTo><a:pt x="3848" y="2181"/></a:lnTo><a:lnTo><a:pt x="3829" y="2185"/></a:lnTo><a:lnTo><a:pt x="3806" y="2185"/></a:lnTo><a:lnTo><a:pt x="3787" y="2199"/></a:lnTo><a:lnTo><a:pt x="3755" y="2223"/></a:lnTo><a:lnTo><a:pt x="3731" y="2236"/></a:lnTo><a:lnTo><a:pt x="3722" y="2241"/></a:lnTo><a:lnTo><a:pt x="3689" y="2250"/></a:lnTo><a:lnTo><a:pt x="3685" y="2255"/></a:lnTo><a:lnTo><a:pt x="3554" y="2255"/></a:lnTo><a:lnTo><a:pt x="3536" y="2260"/></a:lnTo><a:lnTo><a:pt x="3531" y="2260"/></a:lnTo><a:lnTo><a:pt x="3503" y="2269"/></a:lnTo><a:lnTo><a:pt x="3480" y="2297"/></a:lnTo><a:lnTo><a:pt x="3466" y="2320"/></a:lnTo><a:lnTo><a:pt x="3438" y="2399"/></a:lnTo><a:lnTo><a:pt x="3434" y="2409"/></a:lnTo><a:lnTo><a:pt x="3406" y="2506"/></a:lnTo><a:lnTo><a:pt x="3387" y="2553"/></a:lnTo><a:lnTo><a:pt x="3378" y="2585"/></a:lnTo><a:lnTo><a:pt x="3359" y="2641"/></a:lnTo><a:lnTo><a:pt x="3350" y="2669"/></a:lnTo><a:lnTo><a:pt x="3336" y="2711"/></a:lnTo><a:lnTo><a:pt x="3322" y="2734"/></a:lnTo><a:lnTo><a:pt x="3303" y="2776"/></a:lnTo><a:lnTo><a:pt x="3285" y="2799"/></a:lnTo><a:lnTo><a:pt x="3257" y="2864"/></a:lnTo><a:lnTo><a:pt x="3252" y="2883"/></a:lnTo><a:lnTo><a:pt x="3247" y="2930"/></a:lnTo><a:lnTo><a:pt x="3243" y="2985"/></a:lnTo><a:lnTo><a:pt x="3238" y="3023"/></a:lnTo><a:lnTo><a:pt x="3238" y="3055"/></a:lnTo><a:lnTo><a:pt x="3247" y="3106"/></a:lnTo><a:lnTo><a:pt x="3243" y="3139"/></a:lnTo><a:lnTo><a:pt x="3247" y="3171"/></a:lnTo><a:lnTo><a:pt x="3229" y="3199"/></a:lnTo><a:lnTo><a:pt x="3220" y="3223"/></a:lnTo><a:lnTo><a:pt x="3210" y="3246"/></a:lnTo><a:lnTo><a:pt x="3201" y="3278"/></a:lnTo><a:lnTo><a:pt x="3187" y="3306"/></a:lnTo><a:lnTo><a:pt x="3168" y="3334"/></a:lnTo><a:lnTo><a:pt x="3154" y="3381"/></a:lnTo><a:lnTo><a:pt x="3131" y="3409"/></a:lnTo><a:lnTo><a:pt x="3094" y="3441"/></a:lnTo><a:lnTo><a:pt x="3085" y="3465"/></a:lnTo><a:lnTo><a:pt x="3057" y="3492"/></a:lnTo><a:lnTo><a:pt x="3038" y="3506"/></a:lnTo><a:lnTo><a:pt x="3015" y="3516"/></a:lnTo><a:lnTo><a:pt x="2996" y="3534"/></a:lnTo><a:lnTo><a:pt x="2964" y="3553"/></a:lnTo><a:lnTo><a:pt x="2950" y="3576"/></a:lnTo><a:lnTo><a:pt x="2931" y="3586"/></a:lnTo><a:lnTo><a:pt x="2898" y="3637"/></a:lnTo><a:lnTo><a:pt x="2880" y="3646"/></a:lnTo><a:lnTo><a:pt x="2852" y="3669"/></a:lnTo><a:lnTo><a:pt x="2838" y="3692"/></a:lnTo><a:lnTo><a:pt x="2833" y="3711"/></a:lnTo><a:lnTo><a:pt x="2796" y="3758"/></a:lnTo><a:lnTo><a:pt x="2768" y="3786"/></a:lnTo><a:lnTo><a:pt x="2750" y="3799"/></a:lnTo><a:lnTo><a:pt x="2731" y="3823"/></a:lnTo><a:lnTo><a:pt x="2703" y="3865"/></a:lnTo><a:lnTo><a:pt x="2684" y="3879"/></a:lnTo><a:lnTo><a:pt x="2657" y="3897"/></a:lnTo><a:lnTo><a:pt x="2638" y="3906"/></a:lnTo><a:lnTo><a:pt x="2615" y="3920"/></a:lnTo><a:lnTo><a:pt x="2591" y="3944"/></a:lnTo><a:lnTo><a:pt x="2573" y="3976"/></a:lnTo><a:lnTo><a:pt x="2550" y="4004"/></a:lnTo><a:lnTo><a:pt x="2522" y="4032"/></a:lnTo><a:lnTo><a:pt x="2494" y="4074"/></a:lnTo><a:lnTo><a:pt x="2475" y="4093"/></a:lnTo><a:lnTo><a:pt x="2456" y="4120"/></a:lnTo><a:lnTo><a:pt x="2438" y="4144"/></a:lnTo><a:lnTo><a:pt x="2415" y="4181"/></a:lnTo><a:lnTo><a:pt x="2382" y="4227"/></a:lnTo><a:lnTo><a:pt x="2345" y="4269"/></a:lnTo><a:lnTo><a:pt x="2326" y="4297"/></a:lnTo><a:lnTo><a:pt x="2317" y="4325"/></a:lnTo><a:lnTo><a:pt x="2322" y="4362"/></a:lnTo><a:lnTo><a:pt x="2298" y="4404"/></a:lnTo><a:lnTo><a:pt x="2289" y="4423"/></a:lnTo><a:lnTo><a:pt x="2289" y="4446"/></a:lnTo><a:lnTo><a:pt x="2275" y="4488"/></a:lnTo><a:lnTo><a:pt x="2284" y="4530"/></a:lnTo><a:lnTo><a:pt x="2284" y="4618"/></a:lnTo><a:lnTo><a:pt x="2280" y="4641"/></a:lnTo><a:lnTo><a:pt x="2275" y="4655"/></a:lnTo><a:lnTo><a:pt x="2275" y="4721"/></a:lnTo><a:lnTo><a:pt x="2261" y="4767"/></a:lnTo><a:lnTo><a:pt x="2243" y="4804"/></a:lnTo><a:lnTo><a:pt x="2238" y="4828"/></a:lnTo><a:lnTo><a:pt x="2224" y="4888"/></a:lnTo><a:lnTo><a:pt x="2224" y="4916"/></a:lnTo><a:lnTo><a:pt x="2229" y="4958"/></a:lnTo><a:lnTo><a:pt x="2219" y="5009"/></a:lnTo><a:lnTo><a:pt x="2210" y="5037"/></a:lnTo><a:lnTo><a:pt x="2191" y="5060"/></a:lnTo><a:lnTo><a:pt x="2173" y="5083"/></a:lnTo><a:lnTo><a:pt x="2163" y="5111"/></a:lnTo><a:lnTo><a:pt x="2149" y="5130"/></a:lnTo><a:lnTo><a:pt x="2117" y="5172"/></a:lnTo><a:lnTo><a:pt x="2103" y="5190"/></a:lnTo><a:lnTo><a:pt x="2084" y="5218"/></a:lnTo><a:lnTo><a:pt x="2061" y="5251"/></a:lnTo><a:lnTo><a:pt x="2052" y="5279"/></a:lnTo><a:lnTo><a:pt x="2042" y="5302"/></a:lnTo><a:lnTo><a:pt x="2028" y="5325"/></a:lnTo><a:lnTo><a:pt x="2010" y="5335"/></a:lnTo><a:lnTo><a:pt x="2001" y="5358"/></a:lnTo><a:lnTo><a:pt x="1982" y="5367"/></a:lnTo><a:lnTo><a:pt x="1977" y="5390"/></a:lnTo><a:lnTo><a:pt x="1959" y="5409"/></a:lnTo><a:lnTo><a:pt x="1940" y="5409"/></a:lnTo><a:lnTo><a:pt x="1935" y="5437"/></a:lnTo><a:lnTo><a:pt x="1945" y="5483"/></a:lnTo><a:lnTo><a:pt x="1949" y="5497"/></a:lnTo><a:lnTo><a:pt x="1963" y="5544"/></a:lnTo><a:lnTo><a:pt x="1968" y="5576"/></a:lnTo><a:lnTo><a:pt x="1977" y="5595"/></a:lnTo><a:lnTo><a:pt x="1991" y="5618"/></a:lnTo><a:lnTo><a:pt x="1996" y="5642"/></a:lnTo><a:lnTo><a:pt x="2001" y="5665"/></a:lnTo><a:lnTo><a:pt x="2019" y="5693"/></a:lnTo><a:lnTo><a:pt x="2024" y="5725"/></a:lnTo><a:lnTo><a:pt x="2047" y="5749"/></a:lnTo><a:lnTo><a:pt x="2061" y="5767"/></a:lnTo><a:lnTo><a:pt x="2070" y="5795"/></a:lnTo><a:lnTo><a:pt x="2070" y="5809"/></a:lnTo><a:lnTo><a:pt x="2075" y="5823"/></a:lnTo><a:lnTo><a:pt x="2075" y="5851"/></a:lnTo><a:lnTo><a:pt x="2080" y="5916"/></a:lnTo><a:lnTo><a:pt x="2080" y="5958"/></a:lnTo><a:lnTo><a:pt x="2084" y="5977"/></a:lnTo><a:lnTo><a:pt x="2098" y="6028"/></a:lnTo><a:lnTo><a:pt x="2098" y="6032"/></a:lnTo><a:lnTo><a:pt x="2070" y="6102"/></a:lnTo><a:lnTo><a:pt x="2014" y="6177"/></a:lnTo><a:lnTo><a:pt x="1982" y="6190"/></a:lnTo><a:lnTo><a:pt x="1963" y="6209"/></a:lnTo><a:lnTo><a:pt x="1917" y="6200"/></a:lnTo><a:lnTo><a:pt x="1884" y="6204"/></a:lnTo><a:lnTo><a:pt x="1866" y="6209"/></a:lnTo><a:lnTo><a:pt x="1847" y="6209"/></a:lnTo><a:lnTo><a:pt x="1828" y="6200"/></a:lnTo><a:lnTo><a:pt x="1805" y="6195"/></a:lnTo><a:lnTo><a:pt x="1763" y="6181"/></a:lnTo><a:lnTo><a:pt x="1745" y="6181"/></a:lnTo><a:lnTo><a:pt x="1740" y="6200"/></a:lnTo><a:lnTo><a:pt x="1707" y="6181"/></a:lnTo><a:lnTo><a:pt x="1675" y="6177"/></a:lnTo><a:lnTo><a:pt x="1633" y="6186"/></a:lnTo><a:lnTo><a:pt x="1591" y="6200"/></a:lnTo><a:lnTo><a:pt x="1559" y="6209"/></a:lnTo><a:lnTo><a:pt x="1531" y="6214"/></a:lnTo><a:lnTo><a:pt x="1498" y="6214"/></a:lnTo><a:lnTo><a:pt x="1465" y="6209"/></a:lnTo><a:lnTo><a:pt x="1438" y="6200"/></a:lnTo><a:lnTo><a:pt x="1410" y="6181"/></a:lnTo><a:lnTo><a:pt x="1391" y="6167"/></a:lnTo><a:lnTo><a:pt x="1354" y="6144"/></a:lnTo><a:lnTo><a:pt x="1349" y="6144"/></a:lnTo><a:lnTo><a:pt x="1331" y="6135"/></a:lnTo><a:lnTo><a:pt x="1303" y="6125"/></a:lnTo><a:lnTo><a:pt x="1275" y="6125"/></a:lnTo><a:lnTo><a:pt x="1261" y="6149"/></a:lnTo><a:lnTo><a:pt x="1242" y="6158"/></a:lnTo><a:lnTo><a:pt x="1219" y="6172"/></a:lnTo><a:lnTo><a:pt x="1196" y="6186"/></a:lnTo><a:lnTo><a:pt x="1163" y="6186"/></a:lnTo><a:lnTo><a:pt x="1135" y="6228"/></a:lnTo><a:lnTo><a:pt x="1098" y="6237"/></a:lnTo><a:lnTo><a:pt x="1079" y="6228"/></a:lnTo><a:lnTo><a:pt x="1056" y="6214"/></a:lnTo><a:lnTo><a:pt x="1023" y="6228"/></a:lnTo><a:lnTo><a:pt x="996" y="6223"/></a:lnTo><a:lnTo><a:pt x="949" y="6246"/></a:lnTo><a:lnTo><a:pt x="930" y="6293"/></a:lnTo><a:lnTo><a:pt x="912" y="6307"/></a:lnTo><a:lnTo><a:pt x="916" y="6330"/></a:lnTo><a:lnTo><a:pt x="921" y="6353"/></a:lnTo><a:lnTo><a:pt x="898" y="6377"/></a:lnTo><a:lnTo><a:pt x="889" y="6395"/></a:lnTo><a:lnTo><a:pt x="875" y="6414"/></a:lnTo><a:lnTo><a:pt x="865" y="6437"/></a:lnTo><a:lnTo><a:pt x="847" y="6456"/></a:lnTo><a:lnTo><a:pt x="819" y="6474"/></a:lnTo><a:lnTo><a:pt x="842" y="6488"/></a:lnTo><a:lnTo><a:pt x="823" y="6502"/></a:lnTo><a:lnTo><a:pt x="786" y="6530"/></a:lnTo><a:lnTo><a:pt x="763" y="6558"/></a:lnTo><a:lnTo><a:pt x="744" y="6577"/></a:lnTo><a:lnTo><a:pt x="735" y="6595"/></a:lnTo><a:lnTo><a:pt x="716" y="6623"/></a:lnTo><a:lnTo><a:pt x="684" y="6651"/></a:lnTo><a:lnTo><a:pt x="670" y="6665"/></a:lnTo><a:lnTo><a:pt x="656" y="6665"/></a:lnTo><a:lnTo><a:pt x="633" y="6660"/></a:lnTo><a:lnTo><a:pt x="614" y="6665"/></a:lnTo><a:lnTo><a:pt x="577" y="6684"/></a:lnTo><a:lnTo><a:pt x="581" y="6712"/></a:lnTo><a:lnTo><a:pt x="568" y="6730"/></a:lnTo><a:lnTo><a:pt x="544" y="6725"/></a:lnTo><a:lnTo><a:pt x="526" y="6730"/></a:lnTo><a:lnTo><a:pt x="502" y="6735"/></a:lnTo><a:lnTo><a:pt x="461" y="6739"/></a:lnTo><a:lnTo><a:pt x="451" y="6730"/></a:lnTo><a:lnTo><a:pt x="428" y="6744"/></a:lnTo><a:lnTo><a:pt x="405" y="6744"/></a:lnTo><a:lnTo><a:pt x="386" y="6753"/></a:lnTo><a:lnTo><a:pt x="368" y="6749"/></a:lnTo><a:lnTo><a:pt x="358" y="6749"/></a:lnTo><a:lnTo><a:pt x="326" y="6739"/></a:lnTo><a:lnTo><a:pt x="298" y="6735"/></a:lnTo><a:lnTo><a:pt x="298" y="6730"/></a:lnTo><a:lnTo><a:pt x="214" y="6730"/></a:lnTo><a:lnTo><a:pt x="181" y="6735"/></a:lnTo><a:lnTo><a:pt x="172" y="6712"/></a:lnTo><a:lnTo><a:pt x="167" y="6707"/></a:lnTo><a:lnTo><a:pt x="149" y="6665"/></a:lnTo><a:lnTo><a:pt x="153" y="6665"/></a:lnTo><a:lnTo><a:pt x="153" y="6642"/></a:lnTo><a:lnTo><a:pt x="130" y="6637"/></a:lnTo><a:lnTo><a:pt x="65" y="6637"/></a:lnTo><a:lnTo><a:pt x="42" y="6614"/></a:lnTo><a:lnTo><a:pt x="23" y="6577"/></a:lnTo><a:lnTo><a:pt x="0" y="6558"/></a:lnTo><a:lnTo><a:pt x="0" y="6549"/></a:lnTo><a:lnTo><a:pt x="5" y="6535"/></a:lnTo><a:lnTo><a:pt x="14" y="6521"/></a:lnTo><a:lnTo><a:pt x="42" y="6511"/></a:lnTo><a:lnTo><a:pt x="70" y="6521"/></a:lnTo><a:lnTo><a:pt x="88" y="6539"/></a:lnTo><a:lnTo><a:pt x="121" y="6549"/></a:lnTo><a:lnTo><a:pt x="140" y="6535"/></a:lnTo><a:lnTo><a:pt x="158" y="6525"/></a:lnTo><a:lnTo><a:pt x="219" y="6502"/></a:lnTo><a:lnTo><a:pt x="237" y="6502"/></a:lnTo><a:lnTo><a:pt x="265" y="6507"/></a:lnTo><a:lnTo><a:pt x="284" y="6525"/></a:lnTo><a:lnTo><a:pt x="307" y="6535"/></a:lnTo><a:lnTo><a:pt x="330" y="6553"/></a:lnTo><a:lnTo><a:pt x="340" y="6572"/></a:lnTo><a:lnTo><a:pt x="358" y="6558"/></a:lnTo><a:lnTo><a:pt x="372" y="6539"/></a:lnTo><a:lnTo><a:pt x="395" y="6525"/></a:lnTo><a:lnTo><a:pt x="419" y="6521"/></a:lnTo><a:lnTo><a:pt x="437" y="6507"/></a:lnTo><a:lnTo><a:pt x="465" y="6493"/></a:lnTo><a:lnTo><a:pt x="488" y="6474"/></a:lnTo><a:lnTo><a:pt x="540" y="6460"/></a:lnTo><a:lnTo><a:pt x="563" y="6442"/></a:lnTo><a:lnTo><a:pt x="549" y="6423"/></a:lnTo><a:lnTo><a:pt x="554" y="6400"/></a:lnTo><a:lnTo><a:pt x="540" y="6400"/></a:lnTo><a:lnTo><a:pt x="512" y="6395"/></a:lnTo><a:lnTo><a:pt x="493" y="6395"/></a:lnTo><a:lnTo><a:pt x="470" y="6414"/></a:lnTo><a:lnTo><a:pt x="442" y="6423"/></a:lnTo><a:lnTo><a:pt x="423" y="6404"/></a:lnTo><a:lnTo><a:pt x="400" y="6381"/></a:lnTo><a:lnTo><a:pt x="377" y="6349"/></a:lnTo><a:lnTo><a:pt x="363" y="6321"/></a:lnTo><a:lnTo><a:pt x="377" y="6298"/></a:lnTo><a:lnTo><a:pt x="381" y="6279"/></a:lnTo><a:lnTo><a:pt x="353" y="6270"/></a:lnTo><a:lnTo><a:pt x="326" y="6288"/></a:lnTo><a:lnTo><a:pt x="298" y="6302"/></a:lnTo><a:lnTo><a:pt x="279" y="6288"/></a:lnTo><a:lnTo><a:pt x="242" y="6298"/></a:lnTo><a:lnTo><a:pt x="247" y="6279"/></a:lnTo><a:lnTo><a:pt x="163" y="6279"/></a:lnTo><a:lnTo><a:pt x="144" y="6284"/></a:lnTo><a:lnTo><a:pt x="163" y="6256"/></a:lnTo><a:lnTo><a:pt x="172" y="6242"/></a:lnTo><a:lnTo><a:pt x="177" y="6228"/></a:lnTo><a:lnTo><a:pt x="200" y="6218"/></a:lnTo><a:lnTo><a:pt x="237" y="6223"/></a:lnTo><a:lnTo><a:pt x="256" y="6223"/></a:lnTo><a:lnTo><a:pt x="274" y="6218"/></a:lnTo><a:lnTo><a:pt x="284" y="6200"/></a:lnTo><a:lnTo><a:pt x="307" y="6186"/></a:lnTo><a:lnTo><a:pt x="340" y="6172"/></a:lnTo><a:lnTo><a:pt x="363" y="6172"/></a:lnTo><a:lnTo><a:pt x="400" y="6158"/></a:lnTo><a:lnTo><a:pt x="419" y="6153"/></a:lnTo><a:lnTo><a:pt x="447" y="6153"/></a:lnTo><a:lnTo><a:pt x="484" y="6121"/></a:lnTo><a:lnTo><a:pt x="507" y="6107"/></a:lnTo><a:lnTo><a:pt x="530" y="6093"/></a:lnTo><a:lnTo><a:pt x="549" y="6088"/></a:lnTo><a:lnTo><a:pt x="568" y="6074"/></a:lnTo><a:lnTo><a:pt x="591" y="6060"/></a:lnTo><a:lnTo><a:pt x="609" y="6065"/></a:lnTo><a:lnTo><a:pt x="628" y="6084"/></a:lnTo><a:lnTo><a:pt x="651" y="6065"/></a:lnTo><a:lnTo><a:pt x="670" y="6065"/></a:lnTo><a:lnTo><a:pt x="679" y="6084"/></a:lnTo><a:lnTo><a:pt x="698" y="6065"/></a:lnTo><a:lnTo><a:pt x="716" y="6037"/></a:lnTo><a:lnTo><a:pt x="735" y="6037"/></a:lnTo><a:lnTo><a:pt x="768" y="6028"/></a:lnTo><a:lnTo><a:pt x="768" y="6009"/></a:lnTo><a:lnTo><a:pt x="777" y="5977"/></a:lnTo><a:lnTo><a:pt x="796" y="5953"/></a:lnTo><a:lnTo><a:pt x="814" y="5944"/></a:lnTo><a:lnTo><a:pt x="837" y="5949"/></a:lnTo><a:lnTo><a:pt x="865" y="5953"/></a:lnTo><a:lnTo><a:pt x="889" y="5972"/></a:lnTo><a:lnTo><a:pt x="898" y="5995"/></a:lnTo><a:lnTo><a:pt x="921" y="5990"/></a:lnTo><a:lnTo><a:pt x="944" y="5990"/></a:lnTo><a:lnTo><a:pt x="963" y="5995"/></a:lnTo><a:lnTo><a:pt x="977" y="6014"/></a:lnTo><a:lnTo><a:pt x="1000" y="6014"/></a:lnTo><a:lnTo><a:pt x="1023" y="6000"/></a:lnTo><a:lnTo><a:pt x="1037" y="6000"/></a:lnTo><a:lnTo><a:pt x="1056" y="6004"/></a:lnTo><a:lnTo><a:pt x="1084" y="6009"/></a:lnTo><a:lnTo><a:pt x="1117" y="6000"/></a:lnTo><a:lnTo><a:pt x="1144" y="6004"/></a:lnTo><a:lnTo><a:pt x="1163" y="6009"/></a:lnTo><a:lnTo><a:pt x="1191" y="6018"/></a:lnTo><a:lnTo><a:pt x="1228" y="6023"/></a:lnTo><a:lnTo><a:pt x="1251" y="6032"/></a:lnTo><a:lnTo><a:pt x="1265" y="6028"/></a:lnTo><a:lnTo><a:pt x="1293" y="6032"/></a:lnTo><a:lnTo><a:pt x="1317" y="6037"/></a:lnTo><a:lnTo><a:pt x="1345" y="6042"/></a:lnTo><a:lnTo><a:pt x="1354" y="6051"/></a:lnTo><a:lnTo><a:pt x="1358" y="6051"/></a:lnTo><a:lnTo><a:pt x="1386" y="6074"/></a:lnTo><a:lnTo><a:pt x="1410" y="6097"/></a:lnTo><a:lnTo><a:pt x="1414" y="6097"/></a:lnTo><a:lnTo><a:pt x="1438" y="6111"/></a:lnTo><a:lnTo><a:pt x="1470" y="6130"/></a:lnTo><a:lnTo><a:pt x="1531" y="6130"/></a:lnTo><a:lnTo><a:pt x="1549" y="6135"/></a:lnTo><a:lnTo><a:pt x="1568" y="6125"/></a:lnTo><a:lnTo><a:pt x="1591" y="6125"/></a:lnTo><a:lnTo><a:pt x="1638" y="6093"/></a:lnTo><a:lnTo><a:pt x="1666" y="6056"/></a:lnTo><a:lnTo><a:pt x="1689" y="6028"/></a:lnTo><a:lnTo><a:pt x="1726" y="5990"/></a:lnTo><a:lnTo><a:pt x="1745" y="5967"/></a:lnTo><a:lnTo><a:pt x="1768" y="5935"/></a:lnTo><a:lnTo><a:pt x="1805" y="5939"/></a:lnTo><a:lnTo><a:pt x="1828" y="5939"/></a:lnTo><a:lnTo><a:pt x="1852" y="5921"/></a:lnTo><a:lnTo><a:pt x="1866" y="5902"/></a:lnTo><a:lnTo><a:pt x="1894" y="5860"/></a:lnTo><a:lnTo><a:pt x="1898" y="5842"/></a:lnTo><a:lnTo><a:pt x="1912" y="5818"/></a:lnTo><a:lnTo><a:pt x="1921" y="5795"/></a:lnTo><a:lnTo><a:pt x="1903" y="5772"/></a:lnTo><a:lnTo><a:pt x="1898" y="5735"/></a:lnTo><a:lnTo><a:pt x="1898" y="5716"/></a:lnTo><a:lnTo><a:pt x="1903" y="5697"/></a:lnTo><a:lnTo><a:pt x="1898" y="5688"/></a:lnTo><a:lnTo><a:pt x="1894" y="5683"/></a:lnTo><a:lnTo><a:pt x="1884" y="5665"/></a:lnTo><a:lnTo><a:pt x="1880" y="5628"/></a:lnTo><a:lnTo><a:pt x="1875" y="5604"/></a:lnTo><a:lnTo><a:pt x="1866" y="5614"/></a:lnTo><a:lnTo><a:pt x="1861" y="5642"/></a:lnTo><a:lnTo><a:pt x="1847" y="5665"/></a:lnTo><a:lnTo><a:pt x="1833" y="5600"/></a:lnTo><a:lnTo><a:pt x="1833" y="5595"/></a:lnTo><a:lnTo><a:pt x="1838" y="5572"/></a:lnTo><a:lnTo><a:pt x="1856" y="5572"/></a:lnTo><a:lnTo><a:pt x="1847" y="5549"/></a:lnTo><a:lnTo><a:pt x="1856" y="5535"/></a:lnTo><a:lnTo><a:pt x="1866" y="5479"/></a:lnTo><a:lnTo><a:pt x="1880" y="5409"/></a:lnTo><a:lnTo><a:pt x="1884" y="5395"/></a:lnTo><a:lnTo><a:pt x="1912" y="5349"/></a:lnTo><a:lnTo><a:pt x="1931" y="5325"/></a:lnTo><a:lnTo><a:pt x="1963" y="5265"/></a:lnTo><a:lnTo><a:pt x="1963" y="5246"/></a:lnTo><a:lnTo><a:pt x="1968" y="5209"/></a:lnTo><a:lnTo><a:pt x="1987" y="5181"/></a:lnTo><a:lnTo><a:pt x="2010" y="5153"/></a:lnTo><a:lnTo><a:pt x="2024" y="5121"/></a:lnTo><a:lnTo><a:pt x="2024" y="5097"/></a:lnTo><a:lnTo><a:pt x="2033" y="5079"/></a:lnTo><a:lnTo><a:pt x="2014" y="5046"/></a:lnTo><a:lnTo><a:pt x="2010" y="5023"/></a:lnTo><a:lnTo><a:pt x="2005" y="5000"/></a:lnTo><a:lnTo><a:pt x="2005" y="4976"/></a:lnTo><a:lnTo><a:pt x="2019" y="4939"/></a:lnTo><a:lnTo><a:pt x="2028" y="4897"/></a:lnTo><a:lnTo><a:pt x="2047" y="4855"/></a:lnTo><a:lnTo><a:pt x="2061" y="4837"/></a:lnTo><a:lnTo><a:pt x="2080" y="4814"/></a:lnTo><a:lnTo><a:pt x="2080" y="4795"/></a:lnTo><a:lnTo><a:pt x="2094" y="4762"/></a:lnTo><a:lnTo><a:pt x="2094" y="4739"/></a:lnTo><a:lnTo><a:pt x="2098" y="4702"/></a:lnTo><a:lnTo><a:pt x="2094" y="4683"/></a:lnTo><a:lnTo><a:pt x="2084" y="4651"/></a:lnTo><a:lnTo><a:pt x="2098" y="4646"/></a:lnTo><a:lnTo><a:pt x="2108" y="4641"/></a:lnTo><a:lnTo><a:pt x="2122" y="4637"/></a:lnTo><a:lnTo><a:pt x="2154" y="4600"/></a:lnTo><a:lnTo><a:pt x="2182" y="4576"/></a:lnTo><a:lnTo><a:pt x="2210" y="4548"/></a:lnTo><a:lnTo><a:pt x="2215" y="4525"/></a:lnTo><a:lnTo><a:pt x="2219" y="4502"/></a:lnTo><a:lnTo><a:pt x="2215" y="4483"/></a:lnTo><a:lnTo><a:pt x="2210" y="4455"/></a:lnTo><a:lnTo><a:pt x="2210" y="4381"/></a:lnTo><a:lnTo><a:pt x="2191" y="4395"/></a:lnTo><a:lnTo><a:pt x="2173" y="4418"/></a:lnTo><a:lnTo><a:pt x="2159" y="4427"/></a:lnTo><a:lnTo><a:pt x="2149" y="4427"/></a:lnTo><a:lnTo><a:pt x="2135" y="4414"/></a:lnTo><a:lnTo><a:pt x="2126" y="4400"/></a:lnTo><a:lnTo><a:pt x="2126" y="4381"/></a:lnTo><a:lnTo><a:pt x="2131" y="4358"/></a:lnTo><a:lnTo><a:pt x="2135" y="4353"/></a:lnTo><a:lnTo><a:pt x="2140" y="4320"/></a:lnTo><a:lnTo><a:pt x="2145" y="4325"/></a:lnTo><a:lnTo><a:pt x="2168" y="4307"/></a:lnTo><a:lnTo><a:pt x="2187" y="4279"/></a:lnTo><a:lnTo><a:pt x="2205" y="4260"/></a:lnTo><a:lnTo><a:pt x="2215" y="4241"/></a:lnTo><a:lnTo><a:pt x="2243" y="4204"/></a:lnTo><a:lnTo><a:pt x="2261" y="4190"/></a:lnTo><a:lnTo><a:pt x="2284" y="4162"/></a:lnTo><a:lnTo><a:pt x="2289" y="4144"/></a:lnTo><a:lnTo><a:pt x="2322" y="4093"/></a:lnTo><a:lnTo><a:pt x="2345" y="4060"/></a:lnTo><a:lnTo><a:pt x="2368" y="4018"/></a:lnTo><a:lnTo><a:pt x="2373" y="4000"/></a:lnTo><a:lnTo><a:pt x="2387" y="3972"/></a:lnTo><a:lnTo><a:pt x="2415" y="3948"/></a:lnTo><a:lnTo><a:pt x="2443" y="3902"/></a:lnTo><a:lnTo><a:pt x="2452" y="3883"/></a:lnTo><a:lnTo><a:pt x="2466" y="3855"/></a:lnTo><a:lnTo><a:pt x="2484" y="3832"/></a:lnTo><a:lnTo><a:pt x="2536" y="3781"/></a:lnTo><a:lnTo><a:pt x="2550" y="3748"/></a:lnTo><a:lnTo><a:pt x="2568" y="3720"/></a:lnTo><a:lnTo><a:pt x="2591" y="3660"/></a:lnTo><a:lnTo><a:pt x="2619" y="3637"/></a:lnTo><a:lnTo><a:pt x="2666" y="3604"/></a:lnTo><a:lnTo><a:pt x="2684" y="3599"/></a:lnTo><a:lnTo><a:pt x="2731" y="3586"/></a:lnTo><a:lnTo><a:pt x="2754" y="3567"/></a:lnTo><a:lnTo><a:pt x="2773" y="3544"/></a:lnTo><a:lnTo><a:pt x="2805" y="3506"/></a:lnTo><a:lnTo><a:pt x="2815" y="3488"/></a:lnTo><a:lnTo><a:pt x="2819" y="3478"/></a:lnTo><a:lnTo><a:pt x="2875" y="3413"/></a:lnTo><a:lnTo><a:pt x="2903" y="3376"/></a:lnTo><a:lnTo><a:pt x="2922" y="3358"/></a:lnTo><a:lnTo><a:pt x="2940" y="3330"/></a:lnTo><a:lnTo><a:pt x="2959" y="3288"/></a:lnTo><a:lnTo><a:pt x="2987" y="3251"/></a:lnTo><a:lnTo><a:pt x="2992" y="3227"/></a:lnTo><a:lnTo><a:pt x="3001" y="3204"/></a:lnTo><a:lnTo><a:pt x="3015" y="3176"/></a:lnTo><a:lnTo><a:pt x="3033" y="3139"/></a:lnTo><a:lnTo><a:pt x="3061" y="3088"/></a:lnTo><a:lnTo><a:pt x="3094" y="2999"/></a:lnTo><a:lnTo><a:pt x="3117" y="2958"/></a:lnTo><a:lnTo><a:pt x="3140" y="2930"/></a:lnTo><a:lnTo><a:pt x="3154" y="2892"/></a:lnTo><a:lnTo><a:pt x="3159" y="2874"/></a:lnTo><a:lnTo><a:pt x="3178" y="2841"/></a:lnTo><a:lnTo><a:pt x="3192" y="2818"/></a:lnTo><a:lnTo><a:pt x="3210" y="2799"/></a:lnTo><a:lnTo><a:pt x="3238" y="2757"/></a:lnTo><a:lnTo><a:pt x="3285" y="2683"/></a:lnTo><a:lnTo><a:pt x="3308" y="2604"/></a:lnTo><a:lnTo><a:pt x="3313" y="2571"/></a:lnTo><a:lnTo><a:pt x="3317" y="2557"/></a:lnTo><a:lnTo><a:pt x="3322" y="2516"/></a:lnTo><a:lnTo><a:pt x="3327" y="2483"/></a:lnTo><a:lnTo><a:pt x="3336" y="2446"/></a:lnTo><a:lnTo><a:pt x="3336" y="2423"/></a:lnTo><a:lnTo><a:pt x="3345" y="2367"/></a:lnTo><a:lnTo><a:pt x="3350" y="2330"/></a:lnTo><a:lnTo><a:pt x="3350" y="2260"/></a:lnTo><a:lnTo><a:pt x="3378" y="2255"/></a:lnTo><a:lnTo><a:pt x="3382" y="2241"/></a:lnTo><a:lnTo><a:pt x="3392" y="2223"/></a:lnTo><a:lnTo><a:pt x="3406" y="2199"/></a:lnTo><a:lnTo><a:pt x="3415" y="2162"/></a:lnTo><a:lnTo><a:pt x="3438" y="2148"/></a:lnTo><a:lnTo><a:pt x="3443" y="2176"/></a:lnTo><a:lnTo><a:pt x="3471" y="2176"/></a:lnTo><a:lnTo><a:pt x="3457" y="2190"/></a:lnTo><a:lnTo><a:pt x="3452" y="2223"/></a:lnTo><a:lnTo><a:pt x="3494" y="2213"/></a:lnTo><a:lnTo><a:pt x="3513" y="2204"/></a:lnTo><a:lnTo><a:pt x="3536" y="2199"/></a:lnTo><a:lnTo><a:pt x="3568" y="2190"/></a:lnTo><a:lnTo><a:pt x="3573" y="2190"/></a:lnTo><a:lnTo><a:pt x="3606" y="2171"/></a:lnTo><a:lnTo><a:pt x="3624" y="2157"/></a:lnTo><a:lnTo><a:pt x="3643" y="2143"/></a:lnTo><a:lnTo><a:pt x="3657" y="2134"/></a:lnTo><a:lnTo><a:pt x="3666" y="2129"/></a:lnTo><a:lnTo><a:pt x="3685" y="2116"/></a:lnTo><a:lnTo><a:pt x="3708" y="2074"/></a:lnTo><a:lnTo><a:pt x="3731" y="2055"/></a:lnTo><a:lnTo><a:pt x="3755" y="2036"/></a:lnTo><a:lnTo><a:pt x="3773" y="1990"/></a:lnTo><a:lnTo><a:pt x="3782" y="1967"/></a:lnTo><a:lnTo><a:pt x="3801" y="1985"/></a:lnTo><a:lnTo><a:pt x="3829" y="1981"/></a:lnTo><a:lnTo><a:pt x="3852" y="1939"/></a:lnTo><a:lnTo><a:pt x="3866" y="1911"/></a:lnTo><a:lnTo><a:pt x="3899" y="1874"/></a:lnTo><a:lnTo><a:pt x="3913" y="1841"/></a:lnTo><a:lnTo><a:pt x="3917" y="1808"/></a:lnTo><a:lnTo><a:pt x="3941" y="1836"/></a:lnTo><a:lnTo><a:pt x="3927" y="1869"/></a:lnTo><a:lnTo><a:pt x="3927" y="1888"/></a:lnTo><a:lnTo><a:pt x="3922" y="1911"/></a:lnTo><a:lnTo><a:pt x="3885" y="1957"/></a:lnTo><a:lnTo><a:pt x="3862" y="2004"/></a:lnTo><a:lnTo><a:pt x="3848" y="2046"/></a:lnTo><a:lnTo><a:pt x="3829" y="2074"/></a:lnTo><a:lnTo><a:pt x="3815" y="2097"/></a:lnTo><a:lnTo><a:pt x="3815" y="2116"/></a:lnTo><a:lnTo><a:pt x="3852" y="2134"/></a:lnTo><a:lnTo><a:pt x="3880" y="2134"/></a:lnTo><a:lnTo><a:pt x="3908" y="2125"/></a:lnTo><a:lnTo><a:pt x="3927" y="2111"/></a:lnTo><a:lnTo><a:pt x="3945" y="2074"/></a:lnTo><a:lnTo><a:pt x="3997" y="2055"/></a:lnTo><a:lnTo><a:pt x="4034" y="2027"/></a:lnTo><a:lnTo><a:pt x="4043" y="1999"/></a:lnTo><a:lnTo><a:pt x="4066" y="1967"/></a:lnTo><a:lnTo><a:pt x="4099" y="1948"/></a:lnTo><a:lnTo><a:pt x="4122" y="1939"/></a:lnTo><a:lnTo><a:pt x="4141" y="1934"/></a:lnTo><a:lnTo><a:pt x="4159" y="1911"/></a:lnTo><a:lnTo><a:pt x="4141" y="1911"/></a:lnTo><a:lnTo><a:pt x="4122" y="1916"/></a:lnTo><a:lnTo><a:pt x="4136" y="1888"/></a:lnTo><a:lnTo><a:pt x="4104" y="1869"/></a:lnTo><a:lnTo><a:pt x="4076" y="1869"/></a:lnTo><a:lnTo><a:pt x="4066" y="1813"/></a:lnTo><a:lnTo><a:pt x="4094" y="1790"/></a:lnTo><a:lnTo><a:pt x="4127" y="1771"/></a:lnTo><a:lnTo><a:pt x="4159" y="1748"/></a:lnTo><a:lnTo><a:pt x="4173" y="1720"/></a:lnTo><a:lnTo><a:pt x="4122" y="1739"/></a:lnTo><a:lnTo><a:pt x="4127" y="1711"/></a:lnTo><a:lnTo><a:pt x="4094" y="1711"/></a:lnTo><a:lnTo><a:pt x="4094" y="1697"/></a:lnTo><a:lnTo><a:pt x="4108" y="1688"/></a:lnTo><a:lnTo><a:pt x="4117" y="1664"/></a:lnTo><a:lnTo><a:pt x="4117" y="1646"/></a:lnTo><a:lnTo><a:pt x="4131" y="1618"/></a:lnTo><a:lnTo><a:pt x="4145" y="1595"/></a:lnTo><a:lnTo><a:pt x="4150" y="1567"/></a:lnTo><a:lnTo><a:pt x="4164" y="1543"/></a:lnTo><a:lnTo><a:pt x="4155" y="1515"/></a:lnTo><a:lnTo><a:pt x="4150" y="1483"/></a:lnTo><a:lnTo><a:pt x="4164" y="1460"/></a:lnTo><a:lnTo><a:pt x="4220" y="1418"/></a:lnTo><a:lnTo><a:pt x="4243" y="1408"/></a:lnTo><a:lnTo><a:pt x="4243" y="1381"/></a:lnTo><a:lnTo><a:pt x="4220" y="1371"/></a:lnTo><a:lnTo><a:pt x="4183" y="1390"/></a:lnTo><a:lnTo><a:pt x="4155" y="1385"/></a:lnTo><a:lnTo><a:pt x="4178" y="1353"/></a:lnTo><a:lnTo><a:pt x="4136" y="1357"/></a:lnTo><a:lnTo><a:pt x="4150" y="1329"/></a:lnTo><a:lnTo><a:pt x="4169" y="1320"/></a:lnTo><a:lnTo><a:pt x="4187" y="1320"/></a:lnTo><a:lnTo><a:pt x="4210" y="1306"/></a:lnTo><a:lnTo><a:pt x="4229" y="1301"/></a:lnTo><a:lnTo><a:pt x="4243" y="1288"/></a:lnTo><a:lnTo><a:pt x="4262" y="1278"/></a:lnTo><a:lnTo><a:pt x="4285" y="1269"/></a:lnTo><a:lnTo><a:pt x="4313" y="1241"/></a:lnTo><a:lnTo><a:pt x="4294" y="1236"/></a:lnTo><a:lnTo><a:pt x="4318" y="1222"/></a:lnTo><a:lnTo><a:pt x="4336" y="1218"/></a:lnTo><a:lnTo><a:pt x="4355" y="1208"/></a:lnTo><a:lnTo><a:pt x="4369" y="1204"/></a:lnTo><a:lnTo><a:pt x="4415" y="1204"/></a:lnTo><a:lnTo><a:pt x="4429" y="1185"/></a:lnTo><a:lnTo><a:pt x="4452" y="1162"/></a:lnTo><a:lnTo><a:pt x="4471" y="1139"/></a:lnTo><a:lnTo><a:pt x="4485" y="1115"/></a:lnTo><a:lnTo><a:pt x="4508" y="1087"/></a:lnTo><a:lnTo><a:pt x="4532" y="1064"/></a:lnTo><a:lnTo><a:pt x="4550" y="1055"/></a:lnTo><a:lnTo><a:pt x="4573" y="1041"/></a:lnTo><a:lnTo><a:pt x="4606" y="1022"/></a:lnTo><a:lnTo><a:pt x="4629" y="1008"/></a:lnTo><a:lnTo><a:pt x="4653" y="999"/></a:lnTo><a:lnTo><a:pt x="4671" y="990"/></a:lnTo><a:lnTo><a:pt x="4685" y="967"/></a:lnTo><a:lnTo><a:pt x="4704" y="943"/></a:lnTo><a:lnTo><a:pt x="4671" y="948"/></a:lnTo><a:lnTo><a:pt x="4685" y="920"/></a:lnTo><a:lnTo><a:pt x="4713" y="906"/></a:lnTo><a:lnTo><a:pt x="4741" y="901"/></a:lnTo><a:lnTo><a:pt x="4769" y="934"/></a:lnTo><a:lnTo><a:pt x="4773" y="911"/></a:lnTo><a:lnTo><a:pt x="4797" y="901"/></a:lnTo><a:lnTo><a:pt x="4829" y="911"/></a:lnTo><a:lnTo><a:pt x="4848" y="934"/></a:lnTo><a:lnTo><a:pt x="4839" y="957"/></a:lnTo><a:lnTo><a:pt x="4867" y="943"/></a:lnTo><a:lnTo><a:pt x="4890" y="925"/></a:lnTo><a:lnTo><a:pt x="4922" y="906"/></a:lnTo><a:lnTo><a:pt x="4960" y="887"/></a:lnTo><a:lnTo><a:pt x="4992" y="878"/></a:lnTo><a:lnTo><a:pt x="5034" y="850"/></a:lnTo><a:lnTo><a:pt x="5053" y="841"/></a:lnTo><a:lnTo><a:pt x="5108" y="813"/></a:lnTo><a:lnTo><a:pt x="5164" y="776"/></a:lnTo><a:lnTo><a:pt x="5169" y="771"/></a:lnTo><a:lnTo><a:pt x="5197" y="748"/></a:lnTo><a:lnTo><a:pt x="5225" y="748"/></a:lnTo><a:lnTo><a:pt x="5253" y="743"/></a:lnTo><a:lnTo><a:pt x="5290" y="743"/></a:lnTo><a:lnTo><a:pt x="5341" y="766"/></a:lnTo><a:lnTo><a:pt x="5374" y="771"/></a:lnTo><a:lnTo><a:pt x="5402" y="785"/></a:lnTo><a:lnTo><a:pt x="5429" y="808"/></a:lnTo><a:lnTo><a:pt x="5453" y="818"/></a:lnTo><a:lnTo><a:pt x="5471" y="818"/></a:lnTo><a:lnTo><a:pt x="5495" y="799"/></a:lnTo><a:lnTo><a:pt x="5527" y="794"/></a:lnTo><a:lnTo><a:pt x="5555" y="780"/></a:lnTo><a:lnTo><a:pt x="5578" y="757"/></a:lnTo><a:lnTo><a:pt x="5611" y="753"/></a:lnTo><a:lnTo><a:pt x="5620" y="771"/></a:lnTo><a:lnTo><a:pt x="5644" y="771"/></a:lnTo><a:lnTo><a:pt x="5644" y="748"/></a:lnTo><a:lnTo><a:pt x="5639" y="729"/></a:lnTo><a:lnTo><a:pt x="5681" y="715"/></a:lnTo><a:lnTo><a:pt x="5746" y="706"/></a:lnTo><a:lnTo><a:pt x="5764" y="697"/></a:lnTo><a:lnTo><a:pt x="5806" y="673"/></a:lnTo><a:lnTo><a:pt x="5825" y="655"/></a:lnTo><a:lnTo><a:pt x="5844" y="636"/></a:lnTo><a:lnTo><a:pt x="5867" y="608"/></a:lnTo><a:lnTo><a:pt x="5871" y="599"/></a:lnTo><a:lnTo><a:pt x="5885" y="585"/></a:lnTo><a:lnTo><a:pt x="5904" y="557"/></a:lnTo><a:lnTo><a:pt x="5918" y="539"/></a:lnTo><a:lnTo><a:pt x="5923" y="539"/></a:lnTo><a:lnTo><a:pt x="5932" y="520"/></a:lnTo><a:lnTo><a:pt x="5951" y="501"/></a:lnTo><a:lnTo><a:pt x="5969" y="469"/></a:lnTo><a:lnTo><a:pt x="5988" y="427"/></a:lnTo><a:lnTo><a:pt x="6030" y="385"/></a:lnTo><a:lnTo><a:pt x="6085" y="352"/></a:lnTo><a:lnTo><a:pt x="6118" y="334"/></a:lnTo><a:lnTo><a:pt x="6118" y="306"/></a:lnTo><a:lnTo><a:pt x="6137" y="292"/></a:lnTo><a:lnTo><a:pt x="6155" y="269"/></a:lnTo><a:lnTo><a:pt x="6174" y="241"/></a:lnTo><a:lnTo><a:pt x="6183" y="208"/></a:lnTo><a:lnTo><a:pt x="6206" y="176"/></a:lnTo><a:lnTo><a:pt x="6234" y="148"/></a:lnTo><a:lnTo><a:pt x="6267" y="125"/></a:lnTo><a:lnTo><a:pt x="6286" y="106"/></a:lnTo><a:lnTo><a:pt x="6304" y="92"/></a:lnTo><a:lnTo><a:pt x="6369" y="73"/></a:lnTo><a:lnTo><a:pt x="6388" y="64"/></a:lnTo><a:lnTo><a:pt x="6434" y="27"/></a:lnTo><a:lnTo><a:pt x="6467" y="4"/></a:lnTo><a:lnTo><a:pt x="6474" y="0"/></a:lnTo></a:path></a:pathLst></a:custGeom><a:noFill/><a:ln w="5760"><a:solidFill><a:srgbClr val="6e6e6e"/></a:solidFill><a:round/></a:ln></wps:spPr><wps:style><a:lnRef idx="0"/><a:fillRef idx="0"/><a:effectRef idx="0"/><a:fontRef idx="minor"/></wps:style><wps:bodyPr/></wps:wsp></wpg:grpSp><wpg:grpSp><wpg:cNvGrpSpPr/><wpg:grpSpPr><a:xfrm><a:off x="5213520" y="67896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7" y="5"/></a:lnTo><a:lnTo><a:pt x="22" y="15"/></a:lnTo><a:lnTo><a:pt x="9" y="31"/></a:lnTo><a:lnTo><a:pt x="0" y="53"/></a:lnTo><a:lnTo><a:pt x="0" y="70"/></a:lnTo><a:lnTo><a:pt x="6" y="87"/></a:lnTo><a:lnTo><a:pt x="18" y="101"/></a:lnTo><a:lnTo><a:pt x="36" y="113"/></a:lnTo><a:lnTo><a:pt x="60" y="122"/></a:lnTo><a:lnTo><a:pt x="79" y="119"/></a:lnTo><a:lnTo><a:pt x="122" y="58"/></a:lnTo><a:lnTo><a:pt x="118" y="40"/></a:lnTo><a:lnTo><a:pt x="108" y="23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2151360" y="1792440"/><a:ext cx="77400" cy="77400"/></a:xfrm></wpg:grpSpPr><wps:wsp><wps:cNvSpPr/><wps:spPr><a:xfrm><a:off x="0" y="0"/><a:ext cx="77400" cy="77400"/></a:xfrm><a:custGeom><a:avLst/><a:gdLst/><a:ahLst/><a:rect l="0" t="0" r="r" b="b"/><a:pathLst><a:path w="124" h="123"><a:moveTo><a:pt x="56" y="0"/></a:moveTo><a:lnTo><a:pt x="38" y="5"/></a:lnTo><a:lnTo><a:pt x="23" y="15"/></a:lnTo><a:lnTo><a:pt x="10" y="31"/></a:lnTo><a:lnTo><a:pt x="0" y="53"/></a:lnTo><a:lnTo><a:pt x="1" y="70"/></a:lnTo><a:lnTo><a:pt x="7" y="86"/></a:lnTo><a:lnTo><a:pt x="19" y="101"/></a:lnTo><a:lnTo><a:pt x="37" y="113"/></a:lnTo><a:lnTo><a:pt x="61" y="122"/></a:lnTo><a:lnTo><a:pt x="80" y="119"/></a:lnTo><a:lnTo><a:pt x="123" y="58"/></a:lnTo><a:lnTo><a:pt x="119" y="40"/></a:lnTo><a:lnTo><a:pt x="109" y="23"/></a:lnTo><a:lnTo><a:pt x="94" y="10"/></a:lnTo><a:lnTo><a:pt x="74" y="1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1978560" y="864720"/><a:ext cx="77400" cy="78120"/></a:xfrm></wpg:grpSpPr><wps:wsp><wps:cNvSpPr/><wps:spPr><a:xfrm><a:off x="0" y="0"/><a:ext cx="77400" cy="7812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1" y="70"/></a:lnTo><a:lnTo><a:pt x="7" y="87"/></a:lnTo><a:lnTo><a:pt x="19" y="102"/></a:lnTo><a:lnTo><a:pt x="37" y="114"/></a:lnTo><a:lnTo><a:pt x="61" y="123"/></a:lnTo><a:lnTo><a:pt x="80" y="120"/></a:lnTo><a:lnTo><a:pt x="122" y="58"/></a:lnTo><a:lnTo><a:pt x="118" y="40"/></a:lnTo><a:lnTo><a:pt x="109" y="24"/></a:lnTo><a:lnTo><a:pt x="94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1884600" y="517644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1" y="71"/></a:lnTo><a:lnTo><a:pt x="7" y="87"/></a:lnTo><a:lnTo><a:pt x="19" y="102"/></a:lnTo><a:lnTo><a:pt x="37" y="114"/></a:lnTo><a:lnTo><a:pt x="60" y="123"/></a:lnTo><a:lnTo><a:pt x="80" y="120"/></a:lnTo><a:lnTo><a:pt x="122" y="58"/></a:lnTo><a:lnTo><a:pt x="118" y="40"/></a:lnTo><a:lnTo><a:pt x="109" y="24"/></a:lnTo><a:lnTo><a:pt x="94" y="11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2662560" y="533520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6" y="0"/></a:moveTo><a:lnTo><a:pt x="38" y="5"/></a:lnTo><a:lnTo><a:pt x="22" y="15"/></a:lnTo><a:lnTo><a:pt x="9" y="31"/></a:lnTo><a:lnTo><a:pt x="0" y="53"/></a:lnTo><a:lnTo><a:pt x="1" y="70"/></a:lnTo><a:lnTo><a:pt x="7" y="86"/></a:lnTo><a:lnTo><a:pt x="19" y="101"/></a:lnTo><a:lnTo><a:pt x="37" y="113"/></a:lnTo><a:lnTo><a:pt x="61" y="122"/></a:lnTo><a:lnTo><a:pt x="80" y="119"/></a:lnTo><a:lnTo><a:pt x="122" y="58"/></a:lnTo><a:lnTo><a:pt x="118" y="40"/></a:lnTo><a:lnTo><a:pt x="109" y="23"/></a:lnTo><a:lnTo><a:pt x="94" y="10"/></a:lnTo><a:lnTo><a:pt x="74" y="1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1967400" y="458856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0" y="70"/></a:lnTo><a:lnTo><a:pt x="7" y="87"/></a:lnTo><a:lnTo><a:pt x="18" y="102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1781280" y="294696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7" y="5"/></a:lnTo><a:lnTo><a:pt x="22" y="15"/></a:lnTo><a:lnTo><a:pt x="9" y="31"/></a:lnTo><a:lnTo><a:pt x="0" y="53"/></a:lnTo><a:lnTo><a:pt x="0" y="70"/></a:lnTo><a:lnTo><a:pt x="6" y="86"/></a:lnTo><a:lnTo><a:pt x="18" y="101"/></a:lnTo><a:lnTo><a:pt x="36" y="113"/></a:lnTo><a:lnTo><a:pt x="60" y="122"/></a:lnTo><a:lnTo><a:pt x="79" y="119"/></a:lnTo><a:lnTo><a:pt x="122" y="58"/></a:lnTo><a:lnTo><a:pt x="118" y="39"/></a:lnTo><a:lnTo><a:pt x="108" y="23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2275200" y="2770560"/><a:ext cx="77400" cy="78120"/></a:xfrm></wpg:grpSpPr><wps:wsp><wps:cNvSpPr/><wps:spPr><a:xfrm><a:off x="0" y="0"/><a:ext cx="77400" cy="7812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1" y="70"/></a:lnTo><a:lnTo><a:pt x="7" y="87"/></a:lnTo><a:lnTo><a:pt x="19" y="102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5032440" y="201816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4"/></a:lnTo><a:lnTo><a:pt x="22" y="15"/></a:lnTo><a:lnTo><a:pt x="9" y="31"/></a:lnTo><a:lnTo><a:pt x="0" y="52"/></a:lnTo><a:lnTo><a:pt x="1" y="70"/></a:lnTo><a:lnTo><a:pt x="7" y="86"/></a:lnTo><a:lnTo><a:pt x="19" y="101"/></a:lnTo><a:lnTo><a:pt x="36" y="113"/></a:lnTo><a:lnTo><a:pt x="60" y="122"/></a:lnTo><a:lnTo><a:pt x="79" y="119"/></a:lnTo><a:lnTo><a:pt x="122" y="58"/></a:lnTo><a:lnTo><a:pt x="118" y="39"/></a:lnTo><a:lnTo><a:pt x="109" y="23"/></a:lnTo><a:lnTo><a:pt x="94" y="10"/></a:lnTo><a:lnTo><a:pt x="74" y="0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6000120" y="2907720"/><a:ext cx="78120" cy="77400"/></a:xfrm></wpg:grpSpPr><wps:wsp><wps:cNvSpPr/><wps:spPr><a:xfrm><a:off x="0" y="0"/><a:ext cx="78120" cy="77400"/></a:xfrm><a:custGeom><a:avLst/><a:gdLst/><a:ahLst/><a:rect l="0" t="0" r="r" b="b"/><a:pathLst><a:path w="123" h="123"><a:moveTo><a:pt x="55" y="0"/></a:moveTo><a:lnTo><a:pt x="38" y="4"/></a:lnTo><a:lnTo><a:pt x="22" y="15"/></a:lnTo><a:lnTo><a:pt x="9" y="31"/></a:lnTo><a:lnTo><a:pt x="0" y="52"/></a:lnTo><a:lnTo><a:pt x="1" y="70"/></a:lnTo><a:lnTo><a:pt x="7" y="86"/></a:lnTo><a:lnTo><a:pt x="19" y="101"/></a:lnTo><a:lnTo><a:pt x="37" y="113"/></a:lnTo><a:lnTo><a:pt x="60" y="122"/></a:lnTo><a:lnTo><a:pt x="80" y="119"/></a:lnTo><a:lnTo><a:pt x="122" y="58"/></a:lnTo><a:lnTo><a:pt x="118" y="39"/></a:lnTo><a:lnTo><a:pt x="109" y="23"/></a:lnTo><a:lnTo><a:pt x="94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5936040" y="483696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7" y="4"/></a:lnTo><a:lnTo><a:pt x="22" y="15"/></a:lnTo><a:lnTo><a:pt x="9" y="31"/></a:lnTo><a:lnTo><a:pt x="0" y="52"/></a:lnTo><a:lnTo><a:pt x="0" y="70"/></a:lnTo><a:lnTo><a:pt x="6" y="86"/></a:lnTo><a:lnTo><a:pt x="18" y="101"/></a:lnTo><a:lnTo><a:pt x="36" y="113"/></a:lnTo><a:lnTo><a:pt x="60" y="122"/></a:lnTo><a:lnTo><a:pt x="79" y="119"/></a:lnTo><a:lnTo><a:pt x="122" y="58"/></a:lnTo><a:lnTo><a:pt x="118" y="39"/></a:lnTo><a:lnTo><a:pt x="108" y="23"/></a:lnTo><a:lnTo><a:pt x="93" y="10"/></a:lnTo><a:lnTo><a:pt x="73" y="0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5527800" y="382140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7" y="5"/></a:lnTo><a:lnTo><a:pt x="22" y="15"/></a:lnTo><a:lnTo><a:pt x="9" y="32"/></a:lnTo><a:lnTo><a:pt x="0" y="53"/></a:lnTo><a:lnTo><a:pt x="0" y="70"/></a:lnTo><a:lnTo><a:pt x="6" y="87"/></a:lnTo><a:lnTo><a:pt x="18" y="101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4742280" y="249120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1" y="70"/></a:lnTo><a:lnTo><a:pt x="7" y="87"/></a:lnTo><a:lnTo><a:pt x="19" y="102"/></a:lnTo><a:lnTo><a:pt x="37" y="114"/></a:lnTo><a:lnTo><a:pt x="60" y="123"/></a:lnTo><a:lnTo><a:pt x="80" y="120"/></a:lnTo><a:lnTo><a:pt x="122" y="58"/></a:lnTo><a:lnTo><a:pt x="118" y="40"/></a:lnTo><a:lnTo><a:pt x="109" y="24"/></a:lnTo><a:lnTo><a:pt x="94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4591080" y="5105520"/><a:ext cx="78120" cy="77400"/></a:xfrm></wpg:grpSpPr><wps:wsp><wps:cNvSpPr/><wps:spPr><a:xfrm><a:off x="0" y="0"/><a:ext cx="78120" cy="77400"/></a:xfrm><a:custGeom><a:avLst/><a:gdLst/><a:ahLst/><a:rect l="0" t="0" r="r" b="b"/><a:pathLst><a:path w="123" h="123"><a:moveTo><a:pt x="55" y="0"/></a:moveTo><a:lnTo><a:pt x="38" y="4"/></a:lnTo><a:lnTo><a:pt x="22" y="15"/></a:lnTo><a:lnTo><a:pt x="9" y="31"/></a:lnTo><a:lnTo><a:pt x="0" y="52"/></a:lnTo><a:lnTo><a:pt x="1" y="70"/></a:lnTo><a:lnTo><a:pt x="7" y="86"/></a:lnTo><a:lnTo><a:pt x="19" y="101"/></a:lnTo><a:lnTo><a:pt x="37" y="113"/></a:lnTo><a:lnTo><a:pt x="60" y="122"/></a:lnTo><a:lnTo><a:pt x="80" y="119"/></a:lnTo><a:lnTo><a:pt x="122" y="58"/></a:lnTo><a:lnTo><a:pt x="118" y="39"/></a:lnTo><a:lnTo><a:pt x="109" y="23"/></a:lnTo><a:lnTo><a:pt x="94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4899600" y="4656600"/><a:ext cx="77400" cy="78120"/></a:xfrm></wpg:grpSpPr><wps:wsp><wps:cNvSpPr/><wps:spPr><a:xfrm><a:off x="0" y="0"/><a:ext cx="77400" cy="78120"/></a:xfrm><a:custGeom><a:avLst/><a:gdLst/><a:ahLst/><a:rect l="0" t="0" r="r" b="b"/><a:pathLst><a:path w="124" h="124"><a:moveTo><a:pt x="56" y="0"/></a:moveTo><a:lnTo><a:pt x="38" y="5"/></a:lnTo><a:lnTo><a:pt x="22" y="16"/></a:lnTo><a:lnTo><a:pt x="10" y="32"/></a:lnTo><a:lnTo><a:pt x="0" y="53"/></a:lnTo><a:lnTo><a:pt x="1" y="71"/></a:lnTo><a:lnTo><a:pt x="7" y="87"/></a:lnTo><a:lnTo><a:pt x="19" y="102"/></a:lnTo><a:lnTo><a:pt x="37" y="114"/></a:lnTo><a:lnTo><a:pt x="61" y="123"/></a:lnTo><a:lnTo><a:pt x="80" y="120"/></a:lnTo><a:lnTo><a:pt x="123" y="59"/></a:lnTo><a:lnTo><a:pt x="118" y="40"/></a:lnTo><a:lnTo><a:pt x="109" y="24"/></a:lnTo><a:lnTo><a:pt x="94" y="11"/></a:lnTo><a:lnTo><a:pt x="74" y="1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3587760" y="505836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7" y="5"/></a:lnTo><a:lnTo><a:pt x="22" y="16"/></a:lnTo><a:lnTo><a:pt x="9" y="32"/></a:lnTo><a:lnTo><a:pt x="0" y="53"/></a:lnTo><a:lnTo><a:pt x="0" y="70"/></a:lnTo><a:lnTo><a:pt x="6" y="87"/></a:lnTo><a:lnTo><a:pt x="18" y="102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3146400" y="4606200"/><a:ext cx="78120" cy="77400"/></a:xfrm></wpg:grpSpPr><wps:wsp><wps:cNvSpPr/><wps:spPr><a:xfrm><a:off x="0" y="0"/><a:ext cx="7812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0" y="71"/></a:lnTo><a:lnTo><a:pt x="6" y="87"/></a:lnTo><a:lnTo><a:pt x="18" y="102"/></a:lnTo><a:lnTo><a:pt x="36" y="114"/></a:lnTo><a:lnTo><a:pt x="60" y="123"/></a:lnTo><a:lnTo><a:pt x="79" y="120"/></a:lnTo><a:lnTo><a:pt x="122" y="58"/></a:lnTo><a:lnTo><a:pt x="118" y="40"/></a:lnTo><a:lnTo><a:pt x="108" y="24"/></a:lnTo><a:lnTo><a:pt x="93" y="11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2970360" y="4119120"/><a:ext cx="77400" cy="77400"/></a:xfrm></wpg:grpSpPr><wps:wsp><wps:cNvSpPr/><wps:spPr><a:xfrm><a:off x="0" y="0"/><a:ext cx="77400" cy="77400"/></a:xfrm><a:custGeom><a:avLst/><a:gdLst/><a:ahLst/><a:rect l="0" t="0" r="r" b="b"/><a:pathLst><a:path w="124" h="124"><a:moveTo><a:pt x="56" y="0"/></a:moveTo><a:lnTo><a:pt x="38" y="5"/></a:lnTo><a:lnTo><a:pt x="23" y="16"/></a:lnTo><a:lnTo><a:pt x="10" y="32"/></a:lnTo><a:lnTo><a:pt x="0" y="53"/></a:lnTo><a:lnTo><a:pt x="1" y="70"/></a:lnTo><a:lnTo><a:pt x="7" y="87"/></a:lnTo><a:lnTo><a:pt x="19" y="102"/></a:lnTo><a:lnTo><a:pt x="37" y="114"/></a:lnTo><a:lnTo><a:pt x="61" y="123"/></a:lnTo><a:lnTo><a:pt x="80" y="120"/></a:lnTo><a:lnTo><a:pt x="123" y="58"/></a:lnTo><a:lnTo><a:pt x="119" y="40"/></a:lnTo><a:lnTo><a:pt x="109" y="24"/></a:lnTo><a:lnTo><a:pt x="94" y="10"/></a:lnTo><a:lnTo><a:pt x="74" y="1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3297600" y="395028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0" y="70"/></a:lnTo><a:lnTo><a:pt x="6" y="87"/></a:lnTo><a:lnTo><a:pt x="18" y="101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3949560" y="4316760"/><a:ext cx="77400" cy="77400"/></a:xfrm></wpg:grpSpPr><wps:wsp><wps:cNvSpPr/><wps:spPr><a:xfrm><a:off x="0" y="0"/><a:ext cx="77400" cy="77400"/></a:xfrm><a:custGeom><a:avLst/><a:gdLst/><a:ahLst/><a:rect l="0" t="0" r="r" b="b"/><a:pathLst><a:path w="124" h="123"><a:moveTo><a:pt x="56" y="0"/></a:moveTo><a:lnTo><a:pt x="38" y="4"/></a:lnTo><a:lnTo><a:pt x="23" y="15"/></a:lnTo><a:lnTo><a:pt x="10" y="31"/></a:lnTo><a:lnTo><a:pt x="0" y="52"/></a:lnTo><a:lnTo><a:pt x="1" y="70"/></a:lnTo><a:lnTo><a:pt x="7" y="86"/></a:lnTo><a:lnTo><a:pt x="19" y="101"/></a:lnTo><a:lnTo><a:pt x="37" y="113"/></a:lnTo><a:lnTo><a:pt x="61" y="122"/></a:lnTo><a:lnTo><a:pt x="80" y="119"/></a:lnTo><a:lnTo><a:pt x="123" y="58"/></a:lnTo><a:lnTo><a:pt x="119" y="39"/></a:lnTo><a:lnTo><a:pt x="109" y="23"/></a:lnTo><a:lnTo><a:pt x="94" y="10"/></a:lnTo><a:lnTo><a:pt x="74" y="0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4469040" y="3914640"/><a:ext cx="77400" cy="77400"/></a:xfrm></wpg:grpSpPr><wps:wsp><wps:cNvSpPr/><wps:spPr><a:xfrm><a:off x="0" y="0"/><a:ext cx="77400" cy="77400"/></a:xfrm><a:custGeom><a:avLst/><a:gdLst/><a:ahLst/><a:rect l="0" t="0" r="r" b="b"/><a:pathLst><a:path w="124" h="123"><a:moveTo><a:pt x="56" y="0"/></a:moveTo><a:lnTo><a:pt x="38" y="5"/></a:lnTo><a:lnTo><a:pt x="23" y="15"/></a:lnTo><a:lnTo><a:pt x="10" y="31"/></a:lnTo><a:lnTo><a:pt x="0" y="53"/></a:lnTo><a:lnTo><a:pt x="1" y="70"/></a:lnTo><a:lnTo><a:pt x="7" y="86"/></a:lnTo><a:lnTo><a:pt x="19" y="101"/></a:lnTo><a:lnTo><a:pt x="37" y="113"/></a:lnTo><a:lnTo><a:pt x="61" y="122"/></a:lnTo><a:lnTo><a:pt x="80" y="119"/></a:lnTo><a:lnTo><a:pt x="123" y="58"/></a:lnTo><a:lnTo><a:pt x="119" y="40"/></a:lnTo><a:lnTo><a:pt x="109" y="23"/></a:lnTo><a:lnTo><a:pt x="94" y="10"/></a:lnTo><a:lnTo><a:pt x="74" y="1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3841920" y="3201120"/><a:ext cx="78120" cy="77400"/></a:xfrm></wpg:grpSpPr><wps:wsp><wps:cNvSpPr/><wps:spPr><a:xfrm><a:off x="0" y="0"/><a:ext cx="78120" cy="77400"/></a:xfrm><a:custGeom><a:avLst/><a:gdLst/><a:ahLst/><a:rect l="0" t="0" r="r" b="b"/><a:pathLst><a:path w="123" h="124"><a:moveTo><a:pt x="56" y="0"/></a:moveTo><a:lnTo><a:pt x="38" y="5"/></a:lnTo><a:lnTo><a:pt x="22" y="16"/></a:lnTo><a:lnTo><a:pt x="9" y="32"/></a:lnTo><a:lnTo><a:pt x="0" y="53"/></a:lnTo><a:lnTo><a:pt x="1" y="70"/></a:lnTo><a:lnTo><a:pt x="7" y="87"/></a:lnTo><a:lnTo><a:pt x="19" y="101"/></a:lnTo><a:lnTo><a:pt x="37" y="114"/></a:lnTo><a:lnTo><a:pt x="60" y="123"/></a:lnTo><a:lnTo><a:pt x="80" y="120"/></a:lnTo><a:lnTo><a:pt x="122" y="58"/></a:lnTo><a:lnTo><a:pt x="118" y="40"/></a:lnTo><a:lnTo><a:pt x="109" y="24"/></a:lnTo><a:lnTo><a:pt x="94" y="10"/></a:lnTo><a:lnTo><a:pt x="74" y="1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2873880" y="290772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4"/></a:lnTo><a:lnTo><a:pt x="22" y="15"/></a:lnTo><a:lnTo><a:pt x="9" y="31"/></a:lnTo><a:lnTo><a:pt x="0" y="52"/></a:lnTo><a:lnTo><a:pt x="1" y="70"/></a:lnTo><a:lnTo><a:pt x="7" y="86"/></a:lnTo><a:lnTo><a:pt x="19" y="101"/></a:lnTo><a:lnTo><a:pt x="36" y="113"/></a:lnTo><a:lnTo><a:pt x="60" y="122"/></a:lnTo><a:lnTo><a:pt x="80" y="119"/></a:lnTo><a:lnTo><a:pt x="122" y="58"/></a:lnTo><a:lnTo><a:pt x="118" y="39"/></a:lnTo><a:lnTo><a:pt x="109" y="23"/></a:lnTo><a:lnTo><a:pt x="94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3282840" y="300024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1" y="70"/></a:lnTo><a:lnTo><a:pt x="7" y="87"/></a:lnTo><a:lnTo><a:pt x="19" y="102"/></a:lnTo><a:lnTo><a:pt x="37" y="114"/></a:lnTo><a:lnTo><a:pt x="60" y="123"/></a:lnTo><a:lnTo><a:pt x="80" y="120"/></a:lnTo><a:lnTo><a:pt x="122" y="58"/></a:lnTo><a:lnTo><a:pt x="118" y="40"/></a:lnTo><a:lnTo><a:pt x="109" y="24"/></a:lnTo><a:lnTo><a:pt x="94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4223520" y="209088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7" y="5"/></a:lnTo><a:lnTo><a:pt x="22" y="16"/></a:lnTo><a:lnTo><a:pt x="9" y="32"/></a:lnTo><a:lnTo><a:pt x="0" y="53"/></a:lnTo><a:lnTo><a:pt x="0" y="71"/></a:lnTo><a:lnTo><a:pt x="6" y="87"/></a:lnTo><a:lnTo><a:pt x="18" y="102"/></a:lnTo><a:lnTo><a:pt x="36" y="114"/></a:lnTo><a:lnTo><a:pt x="60" y="123"/></a:lnTo><a:lnTo><a:pt x="79" y="120"/></a:lnTo><a:lnTo><a:pt x="122" y="59"/></a:lnTo><a:lnTo><a:pt x="118" y="40"/></a:lnTo><a:lnTo><a:pt x="108" y="24"/></a:lnTo><a:lnTo><a:pt x="93" y="11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2644200" y="5283360"/><a:ext cx="372240" cy="990720"/></a:xfrm></wpg:grpSpPr><wps:wsp><wps:cNvSpPr/><wps:spPr><a:xfrm><a:off x="0" y="0"/><a:ext cx="372240" cy="990720"/></a:xfrm><a:custGeom><a:avLst/><a:gdLst/><a:ahLst/><a:rect l="0" t="0" r="r" b="b"/><a:pathLst><a:path w="588" h="1559"><a:moveTo><a:pt x="214" y="1558"/></a:moveTo><a:lnTo><a:pt x="219" y="1544"/></a:lnTo><a:lnTo><a:pt x="200" y="1503"/></a:lnTo><a:lnTo><a:pt x="196" y="1479"/></a:lnTo><a:lnTo><a:pt x="172" y="1465"/></a:lnTo><a:lnTo><a:pt x="163" y="1433"/></a:lnTo><a:lnTo><a:pt x="163" y="1410"/></a:lnTo><a:lnTo><a:pt x="145" y="1400"/></a:lnTo><a:lnTo><a:pt x="126" y="1424"/></a:lnTo><a:lnTo><a:pt x="107" y="1442"/></a:lnTo><a:lnTo><a:pt x="89" y="1447"/></a:lnTo><a:lnTo><a:pt x="61" y="1437"/></a:lnTo><a:lnTo><a:pt x="47" y="1414"/></a:lnTo><a:lnTo><a:pt x="33" y="1377"/></a:lnTo><a:lnTo><a:pt x="19" y="1358"/></a:lnTo><a:lnTo><a:pt x="14" y="1340"/></a:lnTo><a:lnTo><a:pt x="0" y="1317"/></a:lnTo><a:lnTo><a:pt x="14" y="1289"/></a:lnTo><a:lnTo><a:pt x="51" y="1279"/></a:lnTo><a:lnTo><a:pt x="61" y="1261"/></a:lnTo><a:lnTo><a:pt x="70" y="1237"/></a:lnTo><a:lnTo><a:pt x="93" y="1219"/></a:lnTo><a:lnTo><a:pt x="93" y="1191"/></a:lnTo><a:lnTo><a:pt x="70" y="1177"/></a:lnTo><a:lnTo><a:pt x="61" y="1154"/></a:lnTo><a:lnTo><a:pt x="56" y="1135"/></a:lnTo><a:lnTo><a:pt x="61" y="1112"/></a:lnTo><a:lnTo><a:pt x="89" y="1103"/></a:lnTo><a:lnTo><a:pt x="107" y="1093"/></a:lnTo><a:lnTo><a:pt x="112" y="1075"/></a:lnTo><a:lnTo><a:pt x="131" y="1056"/></a:lnTo><a:lnTo><a:pt x="126" y="1033"/></a:lnTo><a:lnTo><a:pt x="131" y="1009"/></a:lnTo><a:lnTo><a:pt x="126" y="991"/></a:lnTo><a:lnTo><a:pt x="126" y="944"/></a:lnTo><a:lnTo><a:pt x="117" y="898"/></a:lnTo><a:lnTo><a:pt x="135" y="861"/></a:lnTo><a:lnTo><a:pt x="131" y="828"/></a:lnTo><a:lnTo><a:pt x="117" y="809"/></a:lnTo><a:lnTo><a:pt x="98" y="786"/></a:lnTo><a:lnTo><a:pt x="93" y="768"/></a:lnTo><a:lnTo><a:pt x="84" y="716"/></a:lnTo><a:lnTo><a:pt x="98" y="679"/></a:lnTo><a:lnTo><a:pt x="107" y="661"/></a:lnTo><a:lnTo><a:pt x="121" y="633"/></a:lnTo><a:lnTo><a:pt x="140" y="614"/></a:lnTo><a:lnTo><a:pt x="158" y="619"/></a:lnTo><a:lnTo><a:pt x="177" y="623"/></a:lnTo><a:lnTo><a:pt x="186" y="647"/></a:lnTo><a:lnTo><a:pt x="186" y="693"/></a:lnTo><a:lnTo><a:pt x="210" y="712"/></a:lnTo><a:lnTo><a:pt x="224" y="693"/></a:lnTo><a:lnTo><a:pt x="238" y="651"/></a:lnTo><a:lnTo><a:pt x="233" y="628"/></a:lnTo><a:lnTo><a:pt x="214" y="605"/></a:lnTo><a:lnTo><a:pt x="200" y="572"/></a:lnTo><a:lnTo><a:pt x="196" y="554"/></a:lnTo><a:lnTo><a:pt x="200" y="530"/></a:lnTo><a:lnTo><a:pt x="205" y="512"/></a:lnTo><a:lnTo><a:pt x="205" y="484"/></a:lnTo><a:lnTo><a:pt x="186" y="461"/></a:lnTo><a:lnTo><a:pt x="186" y="442"/></a:lnTo><a:lnTo><a:pt x="182" y="405"/></a:lnTo><a:lnTo><a:pt x="186" y="368"/></a:lnTo><a:lnTo><a:pt x="200" y="330"/></a:lnTo><a:lnTo><a:pt x="214" y="316"/></a:lnTo><a:lnTo><a:pt x="219" y="293"/></a:lnTo><a:lnTo><a:pt x="224" y="256"/></a:lnTo><a:lnTo><a:pt x="224" y="251"/></a:lnTo><a:lnTo><a:pt x="219" y="233"/></a:lnTo><a:lnTo><a:pt x="214" y="214"/></a:lnTo><a:lnTo><a:pt x="214" y="195"/></a:lnTo><a:lnTo><a:pt x="224" y="163"/></a:lnTo><a:lnTo><a:pt x="228" y="135"/></a:lnTo><a:lnTo><a:pt x="228" y="116"/></a:lnTo><a:lnTo><a:pt x="238" y="93"/></a:lnTo><a:lnTo><a:pt x="247" y="75"/></a:lnTo><a:lnTo><a:pt x="265" y="61"/></a:lnTo><a:lnTo><a:pt x="279" y="28"/></a:lnTo><a:lnTo><a:pt x="284" y="0"/></a:lnTo><a:lnTo><a:pt x="312" y="5"/></a:lnTo><a:lnTo><a:pt x="340" y="14"/></a:lnTo><a:lnTo><a:pt x="340" y="23"/></a:lnTo><a:lnTo><a:pt x="331" y="42"/></a:lnTo><a:lnTo><a:pt x="331" y="65"/></a:lnTo><a:lnTo><a:pt x="326" y="93"/></a:lnTo><a:lnTo><a:pt x="312" y="116"/></a:lnTo><a:lnTo><a:pt x="303" y="144"/></a:lnTo><a:lnTo><a:pt x="298" y="168"/></a:lnTo><a:lnTo><a:pt x="298" y="200"/></a:lnTo><a:lnTo><a:pt x="293" y="237"/></a:lnTo><a:lnTo><a:pt x="298" y="247"/></a:lnTo><a:lnTo><a:pt x="307" y="288"/></a:lnTo><a:lnTo><a:pt x="303" y="312"/></a:lnTo><a:lnTo><a:pt x="307" y="321"/></a:lnTo><a:lnTo><a:pt x="312" y="330"/></a:lnTo><a:lnTo><a:pt x="326" y="349"/></a:lnTo><a:lnTo><a:pt x="307" y="368"/></a:lnTo><a:lnTo><a:pt x="289" y="363"/></a:lnTo><a:lnTo><a:pt x="265" y="363"/></a:lnTo><a:lnTo><a:pt x="265" y="381"/></a:lnTo><a:lnTo><a:pt x="270" y="423"/></a:lnTo><a:lnTo><a:pt x="289" y="409"/></a:lnTo><a:lnTo><a:pt x="312" y="405"/></a:lnTo><a:lnTo><a:pt x="335" y="409"/></a:lnTo><a:lnTo><a:pt x="363" y="414"/></a:lnTo><a:lnTo><a:pt x="382" y="419"/></a:lnTo><a:lnTo><a:pt x="405" y="442"/></a:lnTo><a:lnTo><a:pt x="414" y="484"/></a:lnTo><a:lnTo><a:pt x="428" y="507"/></a:lnTo><a:lnTo><a:pt x="428" y="530"/></a:lnTo><a:lnTo><a:pt x="424" y="568"/></a:lnTo><a:lnTo><a:pt x="424" y="595"/></a:lnTo><a:lnTo><a:pt x="405" y="628"/></a:lnTo><a:lnTo><a:pt x="396" y="656"/></a:lnTo><a:lnTo><a:pt x="396" y="675"/></a:lnTo><a:lnTo><a:pt x="391" y="693"/></a:lnTo><a:lnTo><a:pt x="396" y="716"/></a:lnTo><a:lnTo><a:pt x="410" y="735"/></a:lnTo><a:lnTo><a:pt x="414" y="754"/></a:lnTo><a:lnTo><a:pt x="405" y="791"/></a:lnTo><a:lnTo><a:pt x="400" y="809"/></a:lnTo><a:lnTo><a:pt x="391" y="842"/></a:lnTo><a:lnTo><a:pt x="396" y="851"/></a:lnTo><a:lnTo><a:pt x="372" y="870"/></a:lnTo><a:lnTo><a:pt x="349" y="889"/></a:lnTo><a:lnTo><a:pt x="345" y="884"/></a:lnTo><a:lnTo><a:pt x="321" y="884"/></a:lnTo><a:lnTo><a:pt x="298" y="856"/></a:lnTo><a:lnTo><a:pt x="270" y="875"/></a:lnTo><a:lnTo><a:pt x="256" y="893"/></a:lnTo><a:lnTo><a:pt x="252" y="926"/></a:lnTo><a:lnTo><a:pt x="233" y="982"/></a:lnTo><a:lnTo><a:pt x="224" y="1009"/></a:lnTo><a:lnTo><a:pt x="219" y="1037"/></a:lnTo><a:lnTo><a:pt x="214" y="1056"/></a:lnTo><a:lnTo><a:pt x="210" y="1084"/></a:lnTo><a:lnTo><a:pt x="210" y="1098"/></a:lnTo><a:lnTo><a:pt x="205" y="1121"/></a:lnTo><a:lnTo><a:pt x="205" y="1182"/></a:lnTo><a:lnTo><a:pt x="200" y="1210"/></a:lnTo><a:lnTo><a:pt x="182" y="1223"/></a:lnTo><a:lnTo><a:pt x="182" y="1247"/></a:lnTo><a:lnTo><a:pt x="196" y="1265"/></a:lnTo><a:lnTo><a:pt x="214" y="1284"/></a:lnTo><a:lnTo><a:pt x="214" y="1307"/></a:lnTo><a:lnTo><a:pt x="210" y="1326"/></a:lnTo><a:lnTo><a:pt x="233" y="1335"/></a:lnTo><a:lnTo><a:pt x="256" y="1354"/></a:lnTo><a:lnTo><a:pt x="275" y="1358"/></a:lnTo><a:lnTo><a:pt x="303" y="1340"/></a:lnTo><a:lnTo><a:pt x="312" y="1321"/></a:lnTo><a:lnTo><a:pt x="321" y="1298"/></a:lnTo><a:lnTo><a:pt x="312" y="1279"/></a:lnTo><a:lnTo><a:pt x="331" y="1256"/></a:lnTo><a:lnTo><a:pt x="345" y="1228"/></a:lnTo><a:lnTo><a:pt x="331" y="1205"/></a:lnTo><a:lnTo><a:pt x="335" y="1186"/></a:lnTo><a:lnTo><a:pt x="354" y="1172"/></a:lnTo><a:lnTo><a:pt x="372" y="1154"/></a:lnTo><a:lnTo><a:pt x="368" y="1135"/></a:lnTo><a:lnTo><a:pt x="345" y="1112"/></a:lnTo><a:lnTo><a:pt x="358" y="1084"/></a:lnTo><a:lnTo><a:pt x="372" y="1065"/></a:lnTo><a:lnTo><a:pt x="368" y="1019"/></a:lnTo><a:lnTo><a:pt x="372" y="1000"/></a:lnTo><a:lnTo><a:pt x="382" y="982"/></a:lnTo><a:lnTo><a:pt x="410" y="986"/></a:lnTo><a:lnTo><a:pt x="438" y="991"/></a:lnTo><a:lnTo><a:pt x="442" y="1009"/></a:lnTo><a:lnTo><a:pt x="433" y="1033"/></a:lnTo><a:lnTo><a:pt x="424" y="1051"/></a:lnTo><a:lnTo><a:pt x="424" y="1075"/></a:lnTo><a:lnTo><a:pt x="414" y="1093"/></a:lnTo><a:lnTo><a:pt x="424" y="1117"/></a:lnTo><a:lnTo><a:pt x="452" y="1135"/></a:lnTo><a:lnTo><a:pt x="484" y="1144"/></a:lnTo><a:lnTo><a:pt x="489" y="1177"/></a:lnTo><a:lnTo><a:pt x="484" y="1196"/></a:lnTo><a:lnTo><a:pt x="475" y="1219"/></a:lnTo><a:lnTo><a:pt x="489" y="1242"/></a:lnTo><a:lnTo><a:pt x="531" y="1242"/></a:lnTo><a:lnTo><a:pt x="549" y="1251"/></a:lnTo><a:lnTo><a:pt x="568" y="1251"/></a:lnTo><a:lnTo><a:pt x="587" y="1247"/></a:lnTo><a:lnTo><a:pt x="582" y="1275"/></a:lnTo><a:lnTo><a:pt x="577" y="1293"/></a:lnTo><a:lnTo><a:pt x="573" y="1312"/></a:lnTo><a:lnTo><a:pt x="568" y="1335"/></a:lnTo><a:lnTo><a:pt x="549" y="1331"/></a:lnTo><a:lnTo><a:pt x="531" y="1331"/></a:lnTo><a:lnTo><a:pt x="507" y="1321"/></a:lnTo><a:lnTo><a:pt x="493" y="1344"/></a:lnTo><a:lnTo><a:pt x="475" y="1363"/></a:lnTo><a:lnTo><a:pt x="475" y="1382"/></a:lnTo><a:lnTo><a:pt x="466" y="1405"/></a:lnTo><a:lnTo><a:pt x="452" y="1372"/></a:lnTo><a:lnTo><a:pt x="456" y="1349"/></a:lnTo><a:lnTo><a:pt x="466" y="1331"/></a:lnTo><a:lnTo><a:pt x="466" y="1312"/></a:lnTo><a:lnTo><a:pt x="442" y="1312"/></a:lnTo><a:lnTo><a:pt x="433" y="1331"/></a:lnTo><a:lnTo><a:pt x="424" y="1358"/></a:lnTo><a:lnTo><a:pt x="414" y="1391"/></a:lnTo><a:lnTo><a:pt x="410" y="1419"/></a:lnTo><a:lnTo><a:pt x="414" y="1447"/></a:lnTo><a:lnTo><a:pt x="419" y="1465"/></a:lnTo><a:lnTo><a:pt x="410" y="1493"/></a:lnTo><a:lnTo><a:pt x="405" y="1521"/></a:lnTo><a:lnTo><a:pt x="410" y="1558"/></a:lnTo><a:lnTo><a:pt x="214" y="1558"/></a:lnTo></a:path></a:pathLst></a:custGeom><a:noFill/><a:ln w="5760"><a:solidFill><a:srgbClr val="6e6e6e"/></a:solidFill><a:round/></a:ln></wps:spPr><wps:style><a:lnRef idx="0"/><a:fillRef idx="0"/><a:effectRef idx="0"/><a:fontRef idx="minor"/></wps:style><wps:bodyPr/></wps:wsp></wpg:grpSp><wpg:grpSp><wpg:cNvGrpSpPr/><wpg:grpSpPr><a:xfrm><a:off x="2978280" y="5144040"/><a:ext cx="555480" cy="1128960"/></a:xfrm></wpg:grpSpPr><wps:wsp><wps:cNvSpPr/><wps:spPr><a:xfrm><a:off x="0" y="0"/><a:ext cx="555480" cy="1128960"/></a:xfrm><a:custGeom><a:avLst/><a:gdLst/><a:ahLst/><a:rect l="0" t="0" r="r" b="b"/><a:pathLst><a:path w="876" h="1778"><a:moveTo><a:pt x="0" y="1777"/></a:moveTo><a:lnTo><a:pt x="0" y="1684"/></a:lnTo><a:lnTo><a:pt x="5" y="1656"/></a:lnTo><a:lnTo><a:pt x="0" y="1638"/></a:lnTo><a:lnTo><a:pt x="9" y="1615"/></a:lnTo><a:lnTo><a:pt x="28" y="1624"/></a:lnTo><a:lnTo><a:pt x="47" y="1629"/></a:lnTo><a:lnTo><a:pt x="42" y="1610"/></a:lnTo><a:lnTo><a:pt x="47" y="1587"/></a:lnTo><a:lnTo><a:pt x="56" y="1559"/></a:lnTo><a:lnTo><a:pt x="74" y="1531"/></a:lnTo><a:lnTo><a:pt x="84" y="1512"/></a:lnTo><a:lnTo><a:pt x="93" y="1480"/></a:lnTo><a:lnTo><a:pt x="102" y="1461"/></a:lnTo><a:lnTo><a:pt x="121" y="1429"/></a:lnTo><a:lnTo><a:pt x="126" y="1410"/></a:lnTo><a:lnTo><a:pt x="126" y="1387"/></a:lnTo><a:lnTo><a:pt x="140" y="1359"/></a:lnTo><a:lnTo><a:pt x="158" y="1349"/></a:lnTo><a:lnTo><a:pt x="163" y="1331"/></a:lnTo><a:lnTo><a:pt x="154" y="1303"/></a:lnTo><a:lnTo><a:pt x="168" y="1280"/></a:lnTo><a:lnTo><a:pt x="181" y="1252"/></a:lnTo><a:lnTo><a:pt x="200" y="1242"/></a:lnTo><a:lnTo><a:pt x="219" y="1247"/></a:lnTo><a:lnTo><a:pt x="237" y="1224"/></a:lnTo><a:lnTo><a:pt x="233" y="1196"/></a:lnTo><a:lnTo><a:pt x="228" y="1168"/></a:lnTo><a:lnTo><a:pt x="228" y="1084"/></a:lnTo><a:lnTo><a:pt x="223" y="1061"/></a:lnTo><a:lnTo><a:pt x="209" y="1038"/></a:lnTo><a:lnTo><a:pt x="195" y="1001"/></a:lnTo><a:lnTo><a:pt x="177" y="1001"/></a:lnTo><a:lnTo><a:pt x="163" y="1028"/></a:lnTo><a:lnTo><a:pt x="140" y="1052"/></a:lnTo><a:lnTo><a:pt x="130" y="1084"/></a:lnTo><a:lnTo><a:pt x="121" y="1103"/></a:lnTo><a:lnTo><a:pt x="112" y="1131"/></a:lnTo><a:lnTo><a:pt x="107" y="1149"/></a:lnTo><a:lnTo><a:pt x="79" y="1145"/></a:lnTo><a:lnTo><a:pt x="65" y="1126"/></a:lnTo><a:lnTo><a:pt x="51" y="1103"/></a:lnTo><a:lnTo><a:pt x="61" y="1089"/></a:lnTo><a:lnTo><a:pt x="65" y="1066"/></a:lnTo><a:lnTo><a:pt x="51" y="1047"/></a:lnTo><a:lnTo><a:pt x="51" y="1024"/></a:lnTo><a:lnTo><a:pt x="56" y="1001"/></a:lnTo><a:lnTo><a:pt x="79" y="963"/></a:lnTo><a:lnTo><a:pt x="84" y="931"/></a:lnTo><a:lnTo><a:pt x="102" y="908"/></a:lnTo><a:lnTo><a:pt x="98" y="884"/></a:lnTo><a:lnTo><a:pt x="98" y="861"/></a:lnTo><a:lnTo><a:pt x="84" y="819"/></a:lnTo><a:lnTo><a:pt x="84" y="801"/></a:lnTo><a:lnTo><a:pt x="126" y="773"/></a:lnTo><a:lnTo><a:pt x="154" y="759"/></a:lnTo><a:lnTo><a:pt x="177" y="754"/></a:lnTo><a:lnTo><a:pt x="195" y="749"/></a:lnTo><a:lnTo><a:pt x="209" y="735"/></a:lnTo><a:lnTo><a:pt x="219" y="712"/></a:lnTo><a:lnTo><a:pt x="233" y="694"/></a:lnTo><a:lnTo><a:pt x="247" y="666"/></a:lnTo><a:lnTo><a:pt x="251" y="642"/></a:lnTo><a:lnTo><a:pt x="270" y="610"/></a:lnTo><a:lnTo><a:pt x="284" y="573"/></a:lnTo><a:lnTo><a:pt x="284" y="521"/></a:lnTo><a:lnTo><a:pt x="293" y="489"/></a:lnTo><a:lnTo><a:pt x="298" y="461"/></a:lnTo><a:lnTo><a:pt x="307" y="442"/></a:lnTo><a:lnTo><a:pt x="326" y="424"/></a:lnTo><a:lnTo><a:pt x="344" y="424"/></a:lnTo><a:lnTo><a:pt x="372" y="428"/></a:lnTo><a:lnTo><a:pt x="391" y="428"/></a:lnTo><a:lnTo><a:pt x="409" y="391"/></a:lnTo><a:lnTo><a:pt x="419" y="363"/></a:lnTo><a:lnTo><a:pt x="456" y="331"/></a:lnTo><a:lnTo><a:pt x="470" y="298"/></a:lnTo><a:lnTo><a:pt x="470" y="275"/></a:lnTo><a:lnTo><a:pt x="475" y="247"/></a:lnTo><a:lnTo><a:pt x="475" y="224"/></a:lnTo><a:lnTo><a:pt x="479" y="200"/></a:lnTo><a:lnTo><a:pt x="475" y="177"/></a:lnTo><a:lnTo><a:pt x="498" y="168"/></a:lnTo><a:lnTo><a:pt x="516" y="154"/></a:lnTo><a:lnTo><a:pt x="535" y="112"/></a:lnTo><a:lnTo><a:pt x="544" y="80"/></a:lnTo><a:lnTo><a:pt x="544" y="42"/></a:lnTo><a:lnTo><a:pt x="563" y="10"/></a:lnTo><a:lnTo><a:pt x="596" y="0"/></a:lnTo><a:lnTo><a:pt x="614" y="5"/></a:lnTo><a:lnTo><a:pt x="637" y="24"/></a:lnTo><a:lnTo><a:pt x="637" y="47"/></a:lnTo><a:lnTo><a:pt x="628" y="75"/></a:lnTo><a:lnTo><a:pt x="623" y="93"/></a:lnTo><a:lnTo><a:pt x="614" y="140"/></a:lnTo><a:lnTo><a:pt x="610" y="163"/></a:lnTo><a:lnTo><a:pt x="619" y="145"/></a:lnTo><a:lnTo><a:pt x="628" y="126"/></a:lnTo><a:lnTo><a:pt x="637" y="103"/></a:lnTo><a:lnTo><a:pt x="651" y="89"/></a:lnTo><a:lnTo><a:pt x="670" y="75"/></a:lnTo><a:lnTo><a:pt x="689" y="70"/></a:lnTo><a:lnTo><a:pt x="721" y="70"/></a:lnTo><a:lnTo><a:pt x="754" y="75"/></a:lnTo><a:lnTo><a:pt x="786" y="70"/></a:lnTo><a:lnTo><a:pt x="800" y="93"/></a:lnTo><a:lnTo><a:pt x="824" y="107"/></a:lnTo><a:lnTo><a:pt x="847" y="131"/></a:lnTo><a:lnTo><a:pt x="865" y="163"/></a:lnTo><a:lnTo><a:pt x="865" y="186"/></a:lnTo><a:lnTo><a:pt x="870" y="214"/></a:lnTo><a:lnTo><a:pt x="875" y="247"/></a:lnTo><a:lnTo><a:pt x="870" y="270"/></a:lnTo><a:lnTo><a:pt x="842" y="284"/></a:lnTo><a:lnTo><a:pt x="828" y="321"/></a:lnTo><a:lnTo><a:pt x="819" y="359"/></a:lnTo><a:lnTo><a:pt x="814" y="382"/></a:lnTo><a:lnTo><a:pt x="819" y="410"/></a:lnTo><a:lnTo><a:pt x="814" y="414"/></a:lnTo><a:lnTo><a:pt x="810" y="433"/></a:lnTo><a:lnTo><a:pt x="814" y="456"/></a:lnTo><a:lnTo><a:pt x="814" y="475"/></a:lnTo><a:lnTo><a:pt x="819" y="508"/></a:lnTo><a:lnTo><a:pt x="819" y="531"/></a:lnTo><a:lnTo><a:pt x="828" y="549"/></a:lnTo><a:lnTo><a:pt x="819" y="577"/></a:lnTo><a:lnTo><a:pt x="805" y="591"/></a:lnTo><a:lnTo><a:pt x="782" y="610"/></a:lnTo><a:lnTo><a:pt x="763" y="624"/></a:lnTo><a:lnTo><a:pt x="744" y="638"/></a:lnTo><a:lnTo><a:pt x="726" y="666"/></a:lnTo><a:lnTo><a:pt x="707" y="670"/></a:lnTo><a:lnTo><a:pt x="679" y="661"/></a:lnTo><a:lnTo><a:pt x="651" y="647"/></a:lnTo><a:lnTo><a:pt x="633" y="652"/></a:lnTo><a:lnTo><a:pt x="610" y="638"/></a:lnTo><a:lnTo><a:pt x="614" y="610"/></a:lnTo><a:lnTo><a:pt x="614" y="587"/></a:lnTo><a:lnTo><a:pt x="591" y="591"/></a:lnTo><a:lnTo><a:pt x="591" y="554"/></a:lnTo><a:lnTo><a:pt x="600" y="535"/></a:lnTo><a:lnTo><a:pt x="610" y="512"/></a:lnTo><a:lnTo><a:pt x="628" y="489"/></a:lnTo><a:lnTo><a:pt x="633" y="466"/></a:lnTo><a:lnTo><a:pt x="605" y="466"/></a:lnTo><a:lnTo><a:pt x="572" y="456"/></a:lnTo><a:lnTo><a:pt x="554" y="470"/></a:lnTo><a:lnTo><a:pt x="516" y="480"/></a:lnTo><a:lnTo><a:pt x="521" y="503"/></a:lnTo><a:lnTo><a:pt x="544" y="517"/></a:lnTo><a:lnTo><a:pt x="516" y="526"/></a:lnTo><a:lnTo><a:pt x="507" y="554"/></a:lnTo><a:lnTo><a:pt x="502" y="582"/></a:lnTo><a:lnTo><a:pt x="498" y="610"/></a:lnTo><a:lnTo><a:pt x="484" y="624"/></a:lnTo><a:lnTo><a:pt x="489" y="600"/></a:lnTo><a:lnTo><a:pt x="484" y="573"/></a:lnTo><a:lnTo><a:pt x="461" y="559"/></a:lnTo><a:lnTo><a:pt x="442" y="559"/></a:lnTo><a:lnTo><a:pt x="423" y="568"/></a:lnTo><a:lnTo><a:pt x="405" y="600"/></a:lnTo><a:lnTo><a:pt x="396" y="619"/></a:lnTo><a:lnTo><a:pt x="377" y="642"/></a:lnTo><a:lnTo><a:pt x="363" y="661"/></a:lnTo><a:lnTo><a:pt x="340" y="666"/></a:lnTo><a:lnTo><a:pt x="316" y="680"/></a:lnTo><a:lnTo><a:pt x="288" y="735"/></a:lnTo><a:lnTo><a:pt x="275" y="759"/></a:lnTo><a:lnTo><a:pt x="265" y="782"/></a:lnTo><a:lnTo><a:pt x="261" y="810"/></a:lnTo><a:lnTo><a:pt x="251" y="838"/></a:lnTo><a:lnTo><a:pt x="242" y="870"/></a:lnTo><a:lnTo><a:pt x="242" y="908"/></a:lnTo><a:lnTo><a:pt x="261" y="935"/></a:lnTo><a:lnTo><a:pt x="270" y="954"/></a:lnTo><a:lnTo><a:pt x="293" y="963"/></a:lnTo><a:lnTo><a:pt x="302" y="996"/></a:lnTo><a:lnTo><a:pt x="326" y="982"/></a:lnTo><a:lnTo><a:pt x="340" y="959"/></a:lnTo><a:lnTo><a:pt x="344" y="935"/></a:lnTo><a:lnTo><a:pt x="358" y="917"/></a:lnTo><a:lnTo><a:pt x="382" y="912"/></a:lnTo><a:lnTo><a:pt x="405" y="917"/></a:lnTo><a:lnTo><a:pt x="428" y="921"/></a:lnTo><a:lnTo><a:pt x="447" y="931"/></a:lnTo><a:lnTo><a:pt x="475" y="940"/></a:lnTo><a:lnTo><a:pt x="507" y="963"/></a:lnTo><a:lnTo><a:pt x="521" y="982"/></a:lnTo><a:lnTo><a:pt x="521" y="1005"/></a:lnTo><a:lnTo><a:pt x="512" y="1047"/></a:lnTo><a:lnTo><a:pt x="512" y="1066"/></a:lnTo><a:lnTo><a:pt x="498" y="1098"/></a:lnTo><a:lnTo><a:pt x="498" y="1117"/></a:lnTo><a:lnTo><a:pt x="502" y="1135"/></a:lnTo><a:lnTo><a:pt x="502" y="1163"/></a:lnTo><a:lnTo><a:pt x="489" y="1205"/></a:lnTo><a:lnTo><a:pt x="479" y="1238"/></a:lnTo><a:lnTo><a:pt x="470" y="1266"/></a:lnTo><a:lnTo><a:pt x="451" y="1294"/></a:lnTo><a:lnTo><a:pt x="447" y="1336"/></a:lnTo><a:lnTo><a:pt x="442" y="1368"/></a:lnTo><a:lnTo><a:pt x="442" y="1512"/></a:lnTo><a:lnTo><a:pt x="428" y="1531"/></a:lnTo><a:lnTo><a:pt x="423" y="1550"/></a:lnTo><a:lnTo><a:pt x="419" y="1582"/></a:lnTo><a:lnTo><a:pt x="419" y="1605"/></a:lnTo><a:lnTo><a:pt x="414" y="1633"/></a:lnTo><a:lnTo><a:pt x="405" y="1652"/></a:lnTo><a:lnTo><a:pt x="405" y="1680"/></a:lnTo><a:lnTo><a:pt x="428" y="1643"/></a:lnTo><a:lnTo><a:pt x="447" y="1633"/></a:lnTo><a:lnTo><a:pt x="479" y="1652"/></a:lnTo><a:lnTo><a:pt x="502" y="1675"/></a:lnTo><a:lnTo><a:pt x="498" y="1703"/></a:lnTo><a:lnTo><a:pt x="475" y="1712"/></a:lnTo><a:lnTo><a:pt x="456" y="1731"/></a:lnTo><a:lnTo><a:pt x="437" y="1759"/></a:lnTo><a:lnTo><a:pt x="433" y="1777"/></a:lnTo><a:lnTo><a:pt x="0" y="1777"/></a:lnTo></a:path></a:pathLst></a:custGeom><a:noFill/><a:ln w="5760"><a:solidFill><a:srgbClr val="6e6e6e"/></a:solidFill><a:round/></a:ln></wps:spPr><wps:style><a:lnRef idx="0"/><a:fillRef idx="0"/><a:effectRef idx="0"/><a:fontRef idx="minor"/></wps:style><wps:bodyPr/></wps:wsp></wpg:grpSp><wpg:grpSp><wpg:cNvGrpSpPr/><wpg:grpSpPr><a:xfrm><a:off x="5625000" y="4352400"/><a:ext cx="378000" cy="1300320"/></a:xfrm></wpg:grpSpPr><wps:wsp><wps:cNvSpPr/><wps:spPr><a:xfrm><a:off x="0" y="0"/><a:ext cx="378000" cy="1300320"/></a:xfrm><a:custGeom><a:avLst/><a:gdLst/><a:ahLst/><a:rect l="0" t="0" r="r" b="b"/><a:pathLst><a:path w="597" h="2048"><a:moveTo><a:pt x="582" y="0"/></a:moveTo><a:lnTo><a:pt x="596" y="18"/></a:lnTo><a:lnTo><a:pt x="586" y="46"/></a:lnTo><a:lnTo><a:pt x="577" y="74"/></a:lnTo><a:lnTo><a:pt x="572" y="97"/></a:lnTo><a:lnTo><a:pt x="568" y="121"/></a:lnTo><a:lnTo><a:pt x="554" y="153"/></a:lnTo><a:lnTo><a:pt x="535" y="209"/></a:lnTo><a:lnTo><a:pt x="526" y="232"/></a:lnTo><a:lnTo><a:pt x="498" y="218"/></a:lnTo><a:lnTo><a:pt x="479" y="232"/></a:lnTo><a:lnTo><a:pt x="470" y="274"/></a:lnTo><a:lnTo><a:pt x="461" y="307"/></a:lnTo><a:lnTo><a:pt x="451" y="335"/></a:lnTo><a:lnTo><a:pt x="447" y="353"/></a:lnTo><a:lnTo><a:pt x="423" y="372"/></a:lnTo><a:lnTo><a:pt x="414" y="400"/></a:lnTo><a:lnTo><a:pt x="405" y="423"/></a:lnTo><a:lnTo><a:pt x="405" y="442"/></a:lnTo><a:lnTo><a:pt x="386" y="465"/></a:lnTo><a:lnTo><a:pt x="382" y="488"/></a:lnTo><a:lnTo><a:pt x="363" y="488"/></a:lnTo><a:lnTo><a:pt x="363" y="516"/></a:lnTo><a:lnTo><a:pt x="344" y="544"/></a:lnTo><a:lnTo><a:pt x="335" y="567"/></a:lnTo><a:lnTo><a:pt x="321" y="595"/></a:lnTo><a:lnTo><a:pt x="303" y="609"/></a:lnTo><a:lnTo><a:pt x="293" y="632"/></a:lnTo><a:lnTo><a:pt x="275" y="670"/></a:lnTo><a:lnTo><a:pt x="265" y="674"/></a:lnTo><a:lnTo><a:pt x="256" y="684"/></a:lnTo><a:lnTo><a:pt x="247" y="707"/></a:lnTo><a:lnTo><a:pt x="247" y="725"/></a:lnTo><a:lnTo><a:pt x="242" y="749"/></a:lnTo><a:lnTo><a:pt x="223" y="763"/></a:lnTo><a:lnTo><a:pt x="223" y="791"/></a:lnTo><a:lnTo><a:pt x="214" y="814"/></a:lnTo><a:lnTo><a:pt x="191" y="846"/></a:lnTo><a:lnTo><a:pt x="182" y="888"/></a:lnTo><a:lnTo><a:pt x="177" y="930"/></a:lnTo><a:lnTo><a:pt x="168" y="953"/></a:lnTo><a:lnTo><a:pt x="209" y="953"/></a:lnTo><a:lnTo><a:pt x="219" y="981"/></a:lnTo><a:lnTo><a:pt x="205" y="1009"/></a:lnTo><a:lnTo><a:pt x="182" y="1014"/></a:lnTo><a:lnTo><a:pt x="158" y="1032"/></a:lnTo><a:lnTo><a:pt x="182" y="1037"/></a:lnTo><a:lnTo><a:pt x="200" y="1037"/></a:lnTo><a:lnTo><a:pt x="195" y="1056"/></a:lnTo><a:lnTo><a:pt x="177" y="1084"/></a:lnTo><a:lnTo><a:pt x="168" y="1107"/></a:lnTo><a:lnTo><a:pt x="154" y="1121"/></a:lnTo><a:lnTo><a:pt x="144" y="1144"/></a:lnTo><a:lnTo><a:pt x="149" y="1163"/></a:lnTo><a:lnTo><a:pt x="158" y="1195"/></a:lnTo><a:lnTo><a:pt x="172" y="1209"/></a:lnTo><a:lnTo><a:pt x="182" y="1228"/></a:lnTo><a:lnTo><a:pt x="191" y="1251"/></a:lnTo><a:lnTo><a:pt x="191" y="1274"/></a:lnTo><a:lnTo><a:pt x="200" y="1293"/></a:lnTo><a:lnTo><a:pt x="223" y="1302"/></a:lnTo><a:lnTo><a:pt x="242" y="1293"/></a:lnTo><a:lnTo><a:pt x="256" y="1279"/></a:lnTo><a:lnTo><a:pt x="289" y="1270"/></a:lnTo><a:lnTo><a:pt x="312" y="1270"/></a:lnTo><a:lnTo><a:pt x="321" y="1288"/></a:lnTo><a:lnTo><a:pt x="340" y="1344"/></a:lnTo><a:lnTo><a:pt x="340" y="1381"/></a:lnTo><a:lnTo><a:pt x="354" y="1405"/></a:lnTo><a:lnTo><a:pt x="335" y="1428"/></a:lnTo><a:lnTo><a:pt x="326" y="1479"/></a:lnTo><a:lnTo><a:pt x="340" y="1507"/></a:lnTo><a:lnTo><a:pt x="368" y="1498"/></a:lnTo><a:lnTo><a:pt x="386" y="1502"/></a:lnTo><a:lnTo><a:pt x="405" y="1502"/></a:lnTo><a:lnTo><a:pt x="414" y="1526"/></a:lnTo><a:lnTo><a:pt x="414" y="1549"/></a:lnTo><a:lnTo><a:pt x="423" y="1563"/></a:lnTo><a:lnTo><a:pt x="437" y="1595"/></a:lnTo><a:lnTo><a:pt x="433" y="1614"/></a:lnTo><a:lnTo><a:pt x="442" y="1633"/></a:lnTo><a:lnTo><a:pt x="479" y="1642"/></a:lnTo><a:lnTo><a:pt x="489" y="1670"/></a:lnTo><a:lnTo><a:pt x="493" y="1688"/></a:lnTo><a:lnTo><a:pt x="512" y="1688"/></a:lnTo><a:lnTo><a:pt x="530" y="1674"/></a:lnTo><a:lnTo><a:pt x="535" y="1693"/></a:lnTo><a:lnTo><a:pt x="530" y="1716"/></a:lnTo><a:lnTo><a:pt x="535" y="1740"/></a:lnTo><a:lnTo><a:pt x="535" y="1781"/></a:lnTo><a:lnTo><a:pt x="521" y="1828"/></a:lnTo><a:lnTo><a:pt x="498" y="1870"/></a:lnTo><a:lnTo><a:pt x="470" y="1874"/></a:lnTo><a:lnTo><a:pt x="442" y="1888"/></a:lnTo><a:lnTo><a:pt x="405" y="1926"/></a:lnTo><a:lnTo><a:pt x="423" y="1949"/></a:lnTo><a:lnTo><a:pt x="442" y="1949"/></a:lnTo><a:lnTo><a:pt x="456" y="1944"/></a:lnTo><a:lnTo><a:pt x="451" y="1967"/></a:lnTo><a:lnTo><a:pt x="465" y="1986"/></a:lnTo><a:lnTo><a:pt x="461" y="2023"/></a:lnTo><a:lnTo><a:pt x="442" y="2028"/></a:lnTo><a:lnTo><a:pt x="428" y="2047"/></a:lnTo><a:lnTo><a:pt x="419" y="2028"/></a:lnTo><a:lnTo><a:pt x="423" y="2009"/></a:lnTo><a:lnTo><a:pt x="405" y="1995"/></a:lnTo><a:lnTo><a:pt x="386" y="1995"/></a:lnTo><a:lnTo><a:pt x="363" y="1981"/></a:lnTo><a:lnTo><a:pt x="349" y="1954"/></a:lnTo><a:lnTo><a:pt x="340" y="1907"/></a:lnTo><a:lnTo><a:pt x="326" y="1879"/></a:lnTo><a:lnTo><a:pt x="307" y="1870"/></a:lnTo><a:lnTo><a:pt x="293" y="1851"/></a:lnTo><a:lnTo><a:pt x="307" y="1823"/></a:lnTo><a:lnTo><a:pt x="312" y="1800"/></a:lnTo><a:lnTo><a:pt x="321" y="1781"/></a:lnTo><a:lnTo><a:pt x="316" y="1758"/></a:lnTo><a:lnTo><a:pt x="316" y="1740"/></a:lnTo><a:lnTo><a:pt x="293" y="1721"/></a:lnTo><a:lnTo><a:pt x="289" y="1702"/></a:lnTo><a:lnTo><a:pt x="270" y="1674"/></a:lnTo><a:lnTo><a:pt x="256" y="1651"/></a:lnTo><a:lnTo><a:pt x="242" y="1623"/></a:lnTo><a:lnTo><a:pt x="237" y="1614"/></a:lnTo><a:lnTo><a:pt x="214" y="1567"/></a:lnTo><a:lnTo><a:pt x="191" y="1521"/></a:lnTo><a:lnTo><a:pt x="191" y="1502"/></a:lnTo><a:lnTo><a:pt x="177" y="1479"/></a:lnTo><a:lnTo><a:pt x="163" y="1432"/></a:lnTo><a:lnTo><a:pt x="135" y="1395"/></a:lnTo><a:lnTo><a:pt x="121" y="1377"/></a:lnTo><a:lnTo><a:pt x="126" y="1349"/></a:lnTo><a:lnTo><a:pt x="121" y="1330"/></a:lnTo><a:lnTo><a:pt x="126" y="1312"/></a:lnTo><a:lnTo><a:pt x="112" y="1298"/></a:lnTo><a:lnTo><a:pt x="112" y="1242"/></a:lnTo><a:lnTo><a:pt x="98" y="1209"/></a:lnTo><a:lnTo><a:pt x="93" y="1191"/></a:lnTo><a:lnTo><a:pt x="93" y="1172"/></a:lnTo><a:lnTo><a:pt x="74" y="1139"/></a:lnTo><a:lnTo><a:pt x="56" y="1093"/></a:lnTo><a:lnTo><a:pt x="56" y="1028"/></a:lnTo><a:lnTo><a:pt x="65" y="991"/></a:lnTo><a:lnTo><a:pt x="70" y="967"/></a:lnTo><a:lnTo><a:pt x="79" y="949"/></a:lnTo><a:lnTo><a:pt x="79" y="925"/></a:lnTo><a:lnTo><a:pt x="88" y="902"/></a:lnTo><a:lnTo><a:pt x="93" y="879"/></a:lnTo><a:lnTo><a:pt x="98" y="842"/></a:lnTo><a:lnTo><a:pt x="107" y="823"/></a:lnTo><a:lnTo><a:pt x="107" y="804"/></a:lnTo><a:lnTo><a:pt x="98" y="781"/></a:lnTo><a:lnTo><a:pt x="79" y="763"/></a:lnTo><a:lnTo><a:pt x="79" y="749"/></a:lnTo><a:lnTo><a:pt x="61" y="744"/></a:lnTo><a:lnTo><a:pt x="56" y="730"/></a:lnTo><a:lnTo><a:pt x="56" y="721"/></a:lnTo><a:lnTo><a:pt x="33" y="716"/></a:lnTo><a:lnTo><a:pt x="28" y="698"/></a:lnTo><a:lnTo><a:pt x="23" y="684"/></a:lnTo><a:lnTo><a:pt x="14" y="656"/></a:lnTo><a:lnTo><a:pt x="14" y="637"/></a:lnTo><a:lnTo><a:pt x="28" y="614"/></a:lnTo><a:lnTo><a:pt x="28" y="595"/></a:lnTo><a:lnTo><a:pt x="5" y="600"/></a:lnTo><a:lnTo><a:pt x="0" y="567"/></a:lnTo><a:lnTo><a:pt x="33" y="567"/></a:lnTo><a:lnTo><a:pt x="61" y="586"/></a:lnTo><a:lnTo><a:pt x="56" y="614"/></a:lnTo><a:lnTo><a:pt x="74" y="642"/></a:lnTo><a:lnTo><a:pt x="79" y="656"/></a:lnTo><a:lnTo><a:pt x="79" y="674"/></a:lnTo><a:lnTo><a:pt x="93" y="693"/></a:lnTo><a:lnTo><a:pt x="121" y="735"/></a:lnTo><a:lnTo><a:pt x="149" y="730"/></a:lnTo><a:lnTo><a:pt x="172" y="730"/></a:lnTo><a:lnTo><a:pt x="182" y="707"/></a:lnTo><a:lnTo><a:pt x="191" y="679"/></a:lnTo><a:lnTo><a:pt x="195" y="674"/></a:lnTo><a:lnTo><a:pt x="209" y="656"/></a:lnTo><a:lnTo><a:pt x="219" y="651"/></a:lnTo><a:lnTo><a:pt x="223" y="642"/></a:lnTo><a:lnTo><a:pt x="251" y="586"/></a:lnTo><a:lnTo><a:pt x="275" y="563"/></a:lnTo><a:lnTo><a:pt x="289" y="539"/></a:lnTo><a:lnTo><a:pt x="293" y="516"/></a:lnTo><a:lnTo><a:pt x="298" y="488"/></a:lnTo><a:lnTo><a:pt x="316" y="456"/></a:lnTo><a:lnTo><a:pt x="326" y="423"/></a:lnTo><a:lnTo><a:pt x="326" y="386"/></a:lnTo><a:lnTo><a:pt x="316" y="367"/></a:lnTo><a:lnTo><a:pt x="326" y="335"/></a:lnTo><a:lnTo><a:pt x="349" y="330"/></a:lnTo><a:lnTo><a:pt x="372" y="339"/></a:lnTo><a:lnTo><a:pt x="377" y="307"/></a:lnTo><a:lnTo><a:pt x="382" y="284"/></a:lnTo><a:lnTo><a:pt x="386" y="284"/></a:lnTo><a:lnTo><a:pt x="400" y="274"/></a:lnTo><a:lnTo><a:pt x="410" y="251"/></a:lnTo><a:lnTo><a:pt x="400" y="232"/></a:lnTo><a:lnTo><a:pt x="410" y="209"/></a:lnTo><a:lnTo><a:pt x="428" y="181"/></a:lnTo><a:lnTo><a:pt x="428" y="153"/></a:lnTo><a:lnTo><a:pt x="442" y="130"/></a:lnTo><a:lnTo><a:pt x="451" y="107"/></a:lnTo><a:lnTo><a:pt x="456" y="79"/></a:lnTo><a:lnTo><a:pt x="465" y="51"/></a:lnTo><a:lnTo><a:pt x="475" y="32"/></a:lnTo><a:lnTo><a:pt x="498" y="28"/></a:lnTo><a:lnTo><a:pt x="517" y="4"/></a:lnTo><a:lnTo><a:pt x="554" y="9"/></a:lnTo><a:lnTo><a:pt x="582" y="0"/></a:lnTo></a:path></a:pathLst></a:custGeom><a:noFill/><a:ln w="5760"><a:solidFill><a:srgbClr val="6e6e6e"/></a:solidFill><a:round/></a:ln></wps:spPr><wps:style><a:lnRef idx="0"/><a:fillRef idx="0"/><a:effectRef idx="0"/><a:fontRef idx="minor"/></wps:style><wps:bodyPr/></wps:wsp></wpg:grpSp><wpg:grpSp><wpg:cNvGrpSpPr/><wpg:grpSpPr><a:xfrm><a:off x="2677320" y="248040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0" y="70"/></a:lnTo><a:lnTo><a:pt x="7" y="87"/></a:lnTo><a:lnTo><a:pt x="18" y="102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2079720" y="2435760"/><a:ext cx="3657600" cy="3069000"/></a:xfrm></wpg:grpSpPr><wps:wsp><wps:cNvSpPr/><wps:spPr><a:xfrm><a:off x="0" y="0"/><a:ext cx="3657600" cy="3069000"/></a:xfrm><a:custGeom><a:avLst/><a:gdLst/><a:ahLst/><a:rect l="0" t="0" r="r" b="b"/><a:pathLst><a:path w="5756" h="4830"><a:moveTo><a:pt x="1019" y="0"/></a:moveTo><a:lnTo><a:pt x="1014" y="10"/></a:lnTo><a:lnTo><a:pt x="995" y="10"/></a:lnTo><a:lnTo><a:pt x="991" y="14"/></a:lnTo><a:lnTo><a:pt x="981" y="19"/></a:lnTo><a:lnTo><a:pt x="972" y="28"/></a:lnTo><a:lnTo><a:pt x="967" y="28"/></a:lnTo><a:lnTo><a:pt x="963" y="33"/></a:lnTo><a:lnTo><a:pt x="958" y="38"/></a:lnTo><a:lnTo><a:pt x="953" y="38"/></a:lnTo><a:lnTo><a:pt x="949" y="42"/></a:lnTo><a:lnTo><a:pt x="930" y="42"/></a:lnTo><a:lnTo><a:pt x="926" y="38"/></a:lnTo><a:lnTo><a:pt x="921" y="38"/></a:lnTo><a:lnTo><a:pt x="916" y="33"/></a:lnTo><a:lnTo><a:pt x="912" y="33"/></a:lnTo><a:lnTo><a:pt x="898" y="19"/></a:lnTo><a:lnTo><a:pt x="879" y="19"/></a:lnTo><a:lnTo><a:pt x="874" y="24"/></a:lnTo><a:lnTo><a:pt x="865" y="33"/></a:lnTo><a:lnTo><a:pt x="856" y="47"/></a:lnTo><a:lnTo><a:pt x="842" y="65"/></a:lnTo><a:lnTo><a:pt x="832" y="79"/></a:lnTo><a:lnTo><a:pt x="823" y="98"/></a:lnTo><a:lnTo><a:pt x="800" y="135"/></a:lnTo><a:lnTo><a:pt x="777" y="173"/></a:lnTo><a:lnTo><a:pt x="758" y="200"/></a:lnTo><a:lnTo><a:pt x="744" y="224"/></a:lnTo><a:lnTo><a:pt x="735" y="238"/></a:lnTo><a:lnTo><a:pt x="725" y="256"/></a:lnTo><a:lnTo><a:pt x="725" y="317"/></a:lnTo><a:lnTo><a:pt x="721" y="326"/></a:lnTo><a:lnTo><a:pt x="711" y="345"/></a:lnTo><a:lnTo><a:pt x="684" y="382"/></a:lnTo><a:lnTo><a:pt x="670" y="400"/></a:lnTo><a:lnTo><a:pt x="656" y="424"/></a:lnTo><a:lnTo><a:pt x="632" y="456"/></a:lnTo><a:lnTo><a:pt x="600" y="498"/></a:lnTo><a:lnTo><a:pt x="577" y="521"/></a:lnTo><a:lnTo><a:pt x="572" y="531"/></a:lnTo><a:lnTo><a:pt x="567" y="535"/></a:lnTo><a:lnTo><a:pt x="567" y="540"/></a:lnTo><a:lnTo><a:pt x="563" y="545"/></a:lnTo><a:lnTo><a:pt x="549" y="545"/></a:lnTo><a:lnTo><a:pt x="544" y="549"/></a:lnTo><a:lnTo><a:pt x="535" y="549"/></a:lnTo><a:lnTo><a:pt x="530" y="554"/></a:lnTo><a:lnTo><a:pt x="521" y="559"/></a:lnTo><a:lnTo><a:pt x="516" y="563"/></a:lnTo><a:lnTo><a:pt x="507" y="568"/></a:lnTo><a:lnTo><a:pt x="502" y="568"/></a:lnTo><a:lnTo><a:pt x="497" y="573"/></a:lnTo><a:lnTo><a:pt x="493" y="577"/></a:lnTo><a:lnTo><a:pt x="493" y="582"/></a:lnTo><a:lnTo><a:pt x="488" y="587"/></a:lnTo><a:lnTo><a:pt x="488" y="610"/></a:lnTo><a:lnTo><a:pt x="484" y="619"/></a:lnTo><a:lnTo><a:pt x="474" y="638"/></a:lnTo><a:lnTo><a:pt x="465" y="647"/></a:lnTo><a:lnTo><a:pt x="460" y="661"/></a:lnTo><a:lnTo><a:pt x="460" y="675"/></a:lnTo><a:lnTo><a:pt x="456" y="703"/></a:lnTo><a:lnTo><a:pt x="456" y="735"/></a:lnTo><a:lnTo><a:pt x="460" y="763"/></a:lnTo><a:lnTo><a:pt x="460" y="796"/></a:lnTo><a:lnTo><a:pt x="465" y="814"/></a:lnTo><a:lnTo><a:pt x="474" y="833"/></a:lnTo><a:lnTo><a:pt x="484" y="847"/></a:lnTo><a:lnTo><a:pt x="493" y="861"/></a:lnTo><a:lnTo><a:pt x="502" y="875"/></a:lnTo><a:lnTo><a:pt x="502" y="912"/></a:lnTo><a:lnTo><a:pt x="497" y="931"/></a:lnTo><a:lnTo><a:pt x="479" y="968"/></a:lnTo><a:lnTo><a:pt x="474" y="982"/></a:lnTo><a:lnTo><a:pt x="637" y="828"/></a:lnTo><a:lnTo><a:pt x="651" y="842"/></a:lnTo><a:lnTo><a:pt x="651" y="847"/></a:lnTo><a:lnTo><a:pt x="665" y="856"/></a:lnTo><a:lnTo><a:pt x="679" y="875"/></a:lnTo><a:lnTo><a:pt x="702" y="903"/></a:lnTo><a:lnTo><a:pt x="707" y="903"/></a:lnTo><a:lnTo><a:pt x="730" y="931"/></a:lnTo><a:lnTo><a:pt x="735" y="931"/></a:lnTo><a:lnTo><a:pt x="763" y="963"/></a:lnTo><a:lnTo><a:pt x="805" y="1010"/></a:lnTo><a:lnTo><a:pt x="837" y="1042"/></a:lnTo><a:lnTo><a:pt x="888" y="1103"/></a:lnTo><a:lnTo><a:pt x="902" y="1117"/></a:lnTo><a:lnTo><a:pt x="921" y="1135"/></a:lnTo><a:lnTo><a:pt x="926" y="1140"/></a:lnTo><a:lnTo><a:pt x="953" y="1168"/></a:lnTo><a:lnTo><a:pt x="953" y="1173"/></a:lnTo><a:lnTo><a:pt x="958" y="1173"/></a:lnTo><a:lnTo><a:pt x="972" y="1187"/></a:lnTo><a:lnTo><a:pt x="1005" y="1224"/></a:lnTo><a:lnTo><a:pt x="1005" y="1284"/></a:lnTo><a:lnTo><a:pt x="1000" y="1294"/></a:lnTo><a:lnTo><a:pt x="1000" y="1326"/></a:lnTo><a:lnTo><a:pt x="1009" y="1340"/></a:lnTo><a:lnTo><a:pt x="1009" y="1345"/></a:lnTo><a:lnTo><a:pt x="1005" y="1354"/></a:lnTo><a:lnTo><a:pt x="1000" y="1359"/></a:lnTo><a:lnTo><a:pt x="995" y="1368"/></a:lnTo><a:lnTo><a:pt x="995" y="1373"/></a:lnTo><a:lnTo><a:pt x="991" y="1382"/></a:lnTo><a:lnTo><a:pt x="981" y="1382"/></a:lnTo><a:lnTo><a:pt x="977" y="1377"/></a:lnTo><a:lnTo><a:pt x="972" y="1373"/></a:lnTo><a:lnTo><a:pt x="953" y="1354"/></a:lnTo><a:lnTo><a:pt x="953" y="1349"/></a:lnTo><a:lnTo><a:pt x="949" y="1349"/></a:lnTo><a:lnTo><a:pt x="949" y="1345"/></a:lnTo><a:lnTo><a:pt x="939" y="1345"/></a:lnTo><a:lnTo><a:pt x="930" y="1340"/></a:lnTo><a:lnTo><a:pt x="902" y="1340"/></a:lnTo><a:lnTo><a:pt x="888" y="1345"/></a:lnTo><a:lnTo><a:pt x="865" y="1345"/></a:lnTo><a:lnTo><a:pt x="856" y="1349"/></a:lnTo><a:lnTo><a:pt x="828" y="1349"/></a:lnTo><a:lnTo><a:pt x="828" y="1354"/></a:lnTo><a:lnTo><a:pt x="814" y="1354"/></a:lnTo><a:lnTo><a:pt x="781" y="1321"/></a:lnTo><a:lnTo><a:pt x="772" y="1317"/></a:lnTo><a:lnTo><a:pt x="772" y="1312"/></a:lnTo><a:lnTo><a:pt x="749" y="1340"/></a:lnTo><a:lnTo><a:pt x="739" y="1354"/></a:lnTo><a:lnTo><a:pt x="730" y="1368"/></a:lnTo><a:lnTo><a:pt x="725" y="1368"/></a:lnTo><a:lnTo><a:pt x="725" y="1377"/></a:lnTo><a:lnTo><a:pt x="721" y="1387"/></a:lnTo><a:lnTo><a:pt x="721" y="1391"/></a:lnTo><a:lnTo><a:pt x="716" y="1396"/></a:lnTo><a:lnTo><a:pt x="716" y="1410"/></a:lnTo><a:lnTo><a:pt x="711" y="1424"/></a:lnTo><a:lnTo><a:pt x="707" y="1433"/></a:lnTo><a:lnTo><a:pt x="702" y="1447"/></a:lnTo><a:lnTo><a:pt x="702" y="1452"/></a:lnTo><a:lnTo><a:pt x="697" y="1456"/></a:lnTo><a:lnTo><a:pt x="697" y="1461"/></a:lnTo><a:lnTo><a:pt x="684" y="1475"/></a:lnTo><a:lnTo><a:pt x="684" y="1480"/></a:lnTo><a:lnTo><a:pt x="679" y="1484"/></a:lnTo><a:lnTo><a:pt x="674" y="1489"/></a:lnTo><a:lnTo><a:pt x="665" y="1494"/></a:lnTo><a:lnTo><a:pt x="646" y="1517"/></a:lnTo><a:lnTo><a:pt x="642" y="1517"/></a:lnTo><a:lnTo><a:pt x="642" y="1522"/></a:lnTo><a:lnTo><a:pt x="637" y="1522"/></a:lnTo><a:lnTo><a:pt x="637" y="1540"/></a:lnTo><a:lnTo><a:pt x="642" y="1554"/></a:lnTo><a:lnTo><a:pt x="642" y="1582"/></a:lnTo><a:lnTo><a:pt x="637" y="1591"/></a:lnTo><a:lnTo><a:pt x="637" y="1629"/></a:lnTo><a:lnTo><a:pt x="642" y="1633"/></a:lnTo><a:lnTo><a:pt x="642" y="1638"/></a:lnTo><a:lnTo><a:pt x="646" y="1642"/></a:lnTo><a:lnTo><a:pt x="646" y="1647"/></a:lnTo><a:lnTo><a:pt x="665" y="1666"/></a:lnTo><a:lnTo><a:pt x="670" y="1666"/></a:lnTo><a:lnTo><a:pt x="674" y="1670"/></a:lnTo><a:lnTo><a:pt x="679" y="1670"/></a:lnTo><a:lnTo><a:pt x="684" y="1675"/></a:lnTo><a:lnTo><a:pt x="688" y="1680"/></a:lnTo><a:lnTo><a:pt x="688" y="1684"/></a:lnTo><a:lnTo><a:pt x="693" y="1689"/></a:lnTo><a:lnTo><a:pt x="693" y="1703"/></a:lnTo><a:lnTo><a:pt x="697" y="1703"/></a:lnTo><a:lnTo><a:pt x="697" y="1708"/></a:lnTo><a:lnTo><a:pt x="702" y="1712"/></a:lnTo><a:lnTo><a:pt x="702" y="1717"/></a:lnTo><a:lnTo><a:pt x="707" y="1722"/></a:lnTo><a:lnTo><a:pt x="711" y="1726"/></a:lnTo><a:lnTo><a:pt x="716" y="1731"/></a:lnTo><a:lnTo><a:pt x="721" y="1735"/></a:lnTo><a:lnTo><a:pt x="730" y="1740"/></a:lnTo><a:lnTo><a:pt x="744" y="1759"/></a:lnTo><a:lnTo><a:pt x="758" y="1768"/></a:lnTo><a:lnTo><a:pt x="758" y="1773"/></a:lnTo><a:lnTo><a:pt x="763" y="1773"/></a:lnTo><a:lnTo><a:pt x="767" y="1782"/></a:lnTo><a:lnTo><a:pt x="818" y="1782"/></a:lnTo><a:lnTo><a:pt x="837" y="1791"/></a:lnTo><a:lnTo><a:pt x="842" y="1796"/></a:lnTo><a:lnTo><a:pt x="846" y="1796"/></a:lnTo><a:lnTo><a:pt x="860" y="1805"/></a:lnTo><a:lnTo><a:pt x="865" y="1810"/></a:lnTo><a:lnTo><a:pt x="870" y="1815"/></a:lnTo><a:lnTo><a:pt x="870" y="1819"/></a:lnTo><a:lnTo><a:pt x="874" y="1819"/></a:lnTo><a:lnTo><a:pt x="874" y="1861"/></a:lnTo><a:lnTo><a:pt x="870" y="1870"/></a:lnTo><a:lnTo><a:pt x="870" y="1889"/></a:lnTo><a:lnTo><a:pt x="865" y="1898"/></a:lnTo><a:lnTo><a:pt x="860" y="1903"/></a:lnTo><a:lnTo><a:pt x="860" y="1908"/></a:lnTo><a:lnTo><a:pt x="856" y="1917"/></a:lnTo><a:lnTo><a:pt x="828" y="1945"/></a:lnTo><a:lnTo><a:pt x="828" y="1949"/></a:lnTo><a:lnTo><a:pt x="823" y="1954"/></a:lnTo><a:lnTo><a:pt x="823" y="1959"/></a:lnTo><a:lnTo><a:pt x="818" y="1959"/></a:lnTo><a:lnTo><a:pt x="818" y="1973"/></a:lnTo><a:lnTo><a:pt x="814" y="1987"/></a:lnTo><a:lnTo><a:pt x="814" y="2038"/></a:lnTo><a:lnTo><a:pt x="809" y="2047"/></a:lnTo><a:lnTo><a:pt x="809" y="2070"/></a:lnTo><a:lnTo><a:pt x="805" y="2075"/></a:lnTo><a:lnTo><a:pt x="805" y="2122"/></a:lnTo><a:lnTo><a:pt x="809" y="2136"/></a:lnTo><a:lnTo><a:pt x="809" y="2150"/></a:lnTo><a:lnTo><a:pt x="814" y="2159"/></a:lnTo><a:lnTo><a:pt x="818" y="2163"/></a:lnTo><a:lnTo><a:pt x="818" y="2205"/></a:lnTo><a:lnTo><a:pt x="823" y="2210"/></a:lnTo><a:lnTo><a:pt x="828" y="2219"/></a:lnTo><a:lnTo><a:pt x="828" y="2354"/></a:lnTo><a:lnTo><a:pt x="832" y="2359"/></a:lnTo><a:lnTo><a:pt x="832" y="2368"/></a:lnTo><a:lnTo><a:pt x="837" y="2368"/></a:lnTo><a:lnTo><a:pt x="837" y="2377"/></a:lnTo><a:lnTo><a:pt x="842" y="2377"/></a:lnTo><a:lnTo><a:pt x="842" y="2382"/></a:lnTo><a:lnTo><a:pt x="846" y="2382"/></a:lnTo><a:lnTo><a:pt x="856" y="2391"/></a:lnTo><a:lnTo><a:pt x="870" y="2401"/></a:lnTo><a:lnTo><a:pt x="879" y="2410"/></a:lnTo><a:lnTo><a:pt x="884" y="2419"/></a:lnTo><a:lnTo><a:pt x="893" y="2424"/></a:lnTo><a:lnTo><a:pt x="893" y="2433"/></a:lnTo><a:lnTo><a:pt x="898" y="2433"/></a:lnTo><a:lnTo><a:pt x="898" y="2489"/></a:lnTo><a:lnTo><a:pt x="893" y="2498"/></a:lnTo><a:lnTo><a:pt x="884" y="2508"/></a:lnTo><a:lnTo><a:pt x="870" y="2531"/></a:lnTo><a:lnTo><a:pt x="870" y="2536"/></a:lnTo><a:lnTo><a:pt x="884" y="2536"/></a:lnTo><a:lnTo><a:pt x="879" y="2540"/></a:lnTo><a:lnTo><a:pt x="884" y="2559"/></a:lnTo><a:lnTo><a:pt x="884" y="2582"/></a:lnTo><a:lnTo><a:pt x="888" y="2591"/></a:lnTo><a:lnTo><a:pt x="888" y="2610"/></a:lnTo><a:lnTo><a:pt x="884" y="2624"/></a:lnTo><a:lnTo><a:pt x="884" y="2633"/></a:lnTo><a:lnTo><a:pt x="879" y="2638"/></a:lnTo><a:lnTo><a:pt x="879" y="2647"/></a:lnTo><a:lnTo><a:pt x="874" y="2657"/></a:lnTo><a:lnTo><a:pt x="874" y="2671"/></a:lnTo><a:lnTo><a:pt x="870" y="2675"/></a:lnTo><a:lnTo><a:pt x="865" y="2689"/></a:lnTo><a:lnTo><a:pt x="851" y="2694"/></a:lnTo><a:lnTo><a:pt x="842" y="2703"/></a:lnTo><a:lnTo><a:pt x="842" y="2736"/></a:lnTo><a:lnTo><a:pt x="837" y="2736"/></a:lnTo><a:lnTo><a:pt x="837" y="2740"/></a:lnTo><a:lnTo><a:pt x="828" y="2754"/></a:lnTo><a:lnTo><a:pt x="823" y="2764"/></a:lnTo><a:lnTo><a:pt x="818" y="2773"/></a:lnTo><a:lnTo><a:pt x="814" y="2782"/></a:lnTo><a:lnTo><a:pt x="805" y="2796"/></a:lnTo><a:lnTo><a:pt x="795" y="2801"/></a:lnTo><a:lnTo><a:pt x="781" y="2810"/></a:lnTo><a:lnTo><a:pt x="777" y="2815"/></a:lnTo><a:lnTo><a:pt x="777" y="2824"/></a:lnTo><a:lnTo><a:pt x="772" y="2838"/></a:lnTo><a:lnTo><a:pt x="767" y="2847"/></a:lnTo><a:lnTo><a:pt x="753" y="2866"/></a:lnTo><a:lnTo><a:pt x="739" y="2885"/></a:lnTo><a:lnTo><a:pt x="749" y="2908"/></a:lnTo><a:lnTo><a:pt x="749" y="2936"/></a:lnTo><a:lnTo><a:pt x="758" y="2987"/></a:lnTo><a:lnTo><a:pt x="758" y="3033"/></a:lnTo><a:lnTo><a:pt x="763" y="3043"/></a:lnTo><a:lnTo><a:pt x="767" y="3047"/></a:lnTo><a:lnTo><a:pt x="767" y="3052"/></a:lnTo><a:lnTo><a:pt x="777" y="3057"/></a:lnTo><a:lnTo><a:pt x="781" y="3066"/></a:lnTo><a:lnTo><a:pt x="786" y="3071"/></a:lnTo><a:lnTo><a:pt x="791" y="3080"/></a:lnTo><a:lnTo><a:pt x="791" y="3089"/></a:lnTo><a:lnTo><a:pt x="795" y="3098"/></a:lnTo><a:lnTo><a:pt x="795" y="3103"/></a:lnTo><a:lnTo><a:pt x="800" y="3108"/></a:lnTo><a:lnTo><a:pt x="805" y="3112"/></a:lnTo><a:lnTo><a:pt x="805" y="3117"/></a:lnTo><a:lnTo><a:pt x="809" y="3131"/></a:lnTo><a:lnTo><a:pt x="809" y="3173"/></a:lnTo><a:lnTo><a:pt x="805" y="3187"/></a:lnTo><a:lnTo><a:pt x="805" y="3210"/></a:lnTo><a:lnTo><a:pt x="800" y="3215"/></a:lnTo><a:lnTo><a:pt x="795" y="3238"/></a:lnTo><a:lnTo><a:pt x="795" y="3243"/></a:lnTo><a:lnTo><a:pt x="800" y="3247"/></a:lnTo><a:lnTo><a:pt x="800" y="3252"/></a:lnTo><a:lnTo><a:pt x="795" y="3257"/></a:lnTo><a:lnTo><a:pt x="795" y="3289"/></a:lnTo><a:lnTo><a:pt x="791" y="3303"/></a:lnTo><a:lnTo><a:pt x="786" y="3312"/></a:lnTo><a:lnTo><a:pt x="781" y="3317"/></a:lnTo><a:lnTo><a:pt x="781" y="3322"/></a:lnTo><a:lnTo><a:pt x="777" y="3326"/></a:lnTo><a:lnTo><a:pt x="772" y="3340"/></a:lnTo><a:lnTo><a:pt x="772" y="3345"/></a:lnTo><a:lnTo><a:pt x="767" y="3350"/></a:lnTo><a:lnTo><a:pt x="763" y="3354"/></a:lnTo><a:lnTo><a:pt x="763" y="3359"/></a:lnTo><a:lnTo><a:pt x="758" y="3359"/></a:lnTo><a:lnTo><a:pt x="758" y="3364"/></a:lnTo><a:lnTo><a:pt x="739" y="3364"/></a:lnTo><a:lnTo><a:pt x="739" y="3359"/></a:lnTo><a:lnTo><a:pt x="735" y="3359"/></a:lnTo><a:lnTo><a:pt x="735" y="3354"/></a:lnTo><a:lnTo><a:pt x="730" y="3350"/></a:lnTo><a:lnTo><a:pt x="725" y="3345"/></a:lnTo><a:lnTo><a:pt x="725" y="3340"/></a:lnTo><a:lnTo><a:pt x="716" y="3340"/></a:lnTo><a:lnTo><a:pt x="707" y="3336"/></a:lnTo><a:lnTo><a:pt x="702" y="3336"/></a:lnTo><a:lnTo><a:pt x="697" y="3331"/></a:lnTo><a:lnTo><a:pt x="688" y="3331"/></a:lnTo><a:lnTo><a:pt x="688" y="3326"/></a:lnTo><a:lnTo><a:pt x="674" y="3326"/></a:lnTo><a:lnTo><a:pt x="656" y="3336"/></a:lnTo><a:lnTo><a:pt x="651" y="3336"/></a:lnTo><a:lnTo><a:pt x="632" y="3331"/></a:lnTo><a:lnTo><a:pt x="600" y="3331"/></a:lnTo><a:lnTo><a:pt x="600" y="3326"/></a:lnTo><a:lnTo><a:pt x="595" y="3326"/></a:lnTo><a:lnTo><a:pt x="572" y="3322"/></a:lnTo><a:lnTo><a:pt x="572" y="3340"/></a:lnTo><a:lnTo><a:pt x="577" y="3345"/></a:lnTo><a:lnTo><a:pt x="581" y="3350"/></a:lnTo><a:lnTo><a:pt x="581" y="3364"/></a:lnTo><a:lnTo><a:pt x="586" y="3373"/></a:lnTo><a:lnTo><a:pt x="591" y="3382"/></a:lnTo><a:lnTo><a:pt x="591" y="3396"/></a:lnTo><a:lnTo><a:pt x="595" y="3401"/></a:lnTo><a:lnTo><a:pt x="586" y="3410"/></a:lnTo><a:lnTo><a:pt x="586" y="3419"/></a:lnTo><a:lnTo><a:pt x="581" y="3419"/></a:lnTo><a:lnTo><a:pt x="581" y="3424"/></a:lnTo><a:lnTo><a:pt x="577" y="3424"/></a:lnTo><a:lnTo><a:pt x="572" y="3433"/></a:lnTo><a:lnTo><a:pt x="572" y="3443"/></a:lnTo><a:lnTo><a:pt x="567" y="3447"/></a:lnTo><a:lnTo><a:pt x="567" y="3461"/></a:lnTo><a:lnTo><a:pt x="563" y="3480"/></a:lnTo><a:lnTo><a:pt x="563" y="3494"/></a:lnTo><a:lnTo><a:pt x="558" y="3517"/></a:lnTo><a:lnTo><a:pt x="558" y="3522"/></a:lnTo><a:lnTo><a:pt x="553" y="3526"/></a:lnTo><a:lnTo><a:pt x="553" y="3568"/></a:lnTo><a:lnTo><a:pt x="549" y="3568"/></a:lnTo><a:lnTo><a:pt x="549" y="3573"/></a:lnTo><a:lnTo><a:pt x="544" y="3578"/></a:lnTo><a:lnTo><a:pt x="544" y="3573"/></a:lnTo><a:lnTo><a:pt x="539" y="3573"/></a:lnTo><a:lnTo><a:pt x="539" y="3550"/></a:lnTo><a:lnTo><a:pt x="511" y="3550"/></a:lnTo><a:lnTo><a:pt x="502" y="3545"/></a:lnTo><a:lnTo><a:pt x="488" y="3540"/></a:lnTo><a:lnTo><a:pt x="484" y="3540"/></a:lnTo><a:lnTo><a:pt x="479" y="3536"/></a:lnTo><a:lnTo><a:pt x="474" y="3536"/></a:lnTo><a:lnTo><a:pt x="474" y="3540"/></a:lnTo><a:lnTo><a:pt x="470" y="3540"/></a:lnTo><a:lnTo><a:pt x="470" y="3545"/></a:lnTo><a:lnTo><a:pt x="465" y="3545"/></a:lnTo><a:lnTo><a:pt x="465" y="3550"/></a:lnTo><a:lnTo><a:pt x="460" y="3554"/></a:lnTo><a:lnTo><a:pt x="456" y="3564"/></a:lnTo><a:lnTo><a:pt x="456" y="3568"/></a:lnTo><a:lnTo><a:pt x="442" y="3568"/></a:lnTo><a:lnTo><a:pt x="442" y="3573"/></a:lnTo><a:lnTo><a:pt x="437" y="3573"/></a:lnTo><a:lnTo><a:pt x="432" y="3582"/></a:lnTo><a:lnTo><a:pt x="428" y="3587"/></a:lnTo><a:lnTo><a:pt x="428" y="3592"/></a:lnTo><a:lnTo><a:pt x="423" y="3596"/></a:lnTo><a:lnTo><a:pt x="423" y="3601"/></a:lnTo><a:lnTo><a:pt x="418" y="3615"/></a:lnTo><a:lnTo><a:pt x="418" y="3619"/></a:lnTo><a:lnTo><a:pt x="414" y="3629"/></a:lnTo><a:lnTo><a:pt x="414" y="3652"/></a:lnTo><a:lnTo><a:pt x="409" y="3675"/></a:lnTo><a:lnTo><a:pt x="404" y="3675"/></a:lnTo><a:lnTo><a:pt x="404" y="3680"/></a:lnTo><a:lnTo><a:pt x="400" y="3685"/></a:lnTo><a:lnTo><a:pt x="395" y="3689"/></a:lnTo><a:lnTo><a:pt x="386" y="3699"/></a:lnTo><a:lnTo><a:pt x="386" y="3703"/></a:lnTo><a:lnTo><a:pt x="372" y="3717"/></a:lnTo><a:lnTo><a:pt x="367" y="3731"/></a:lnTo><a:lnTo><a:pt x="363" y="3736"/></a:lnTo><a:lnTo><a:pt x="335" y="3801"/></a:lnTo><a:lnTo><a:pt x="335" y="3819"/></a:lnTo><a:lnTo><a:pt x="330" y="3824"/></a:lnTo><a:lnTo><a:pt x="330" y="3838"/></a:lnTo><a:lnTo><a:pt x="325" y="3843"/></a:lnTo><a:lnTo><a:pt x="325" y="3847"/></a:lnTo><a:lnTo><a:pt x="321" y="3861"/></a:lnTo><a:lnTo><a:pt x="316" y="3866"/></a:lnTo><a:lnTo><a:pt x="307" y="3880"/></a:lnTo><a:lnTo><a:pt x="302" y="3885"/></a:lnTo><a:lnTo><a:pt x="283" y="3885"/></a:lnTo><a:lnTo><a:pt x="260" y="3913"/></a:lnTo><a:lnTo><a:pt x="228" y="3945"/></a:lnTo><a:lnTo><a:pt x="214" y="3964"/></a:lnTo><a:lnTo><a:pt x="214" y="3968"/></a:lnTo><a:lnTo><a:pt x="209" y="3973"/></a:lnTo><a:lnTo><a:pt x="204" y="3973"/></a:lnTo><a:lnTo><a:pt x="204" y="3978"/></a:lnTo><a:lnTo><a:pt x="209" y="3982"/></a:lnTo><a:lnTo><a:pt x="209" y="3996"/></a:lnTo><a:lnTo><a:pt x="204" y="4001"/></a:lnTo><a:lnTo><a:pt x="204" y="4006"/></a:lnTo><a:lnTo><a:pt x="200" y="4006"/></a:lnTo><a:lnTo><a:pt x="200" y="4020"/></a:lnTo><a:lnTo><a:pt x="195" y="4020"/></a:lnTo><a:lnTo><a:pt x="190" y="4038"/></a:lnTo><a:lnTo><a:pt x="186" y="4043"/></a:lnTo><a:lnTo><a:pt x="186" y="4052"/></a:lnTo><a:lnTo><a:pt x="181" y="4057"/></a:lnTo><a:lnTo><a:pt x="181" y="4071"/></a:lnTo><a:lnTo><a:pt x="176" y="4075"/></a:lnTo><a:lnTo><a:pt x="176" y="4080"/></a:lnTo><a:lnTo><a:pt x="172" y="4094"/></a:lnTo><a:lnTo><a:pt x="172" y="4117"/></a:lnTo><a:lnTo><a:pt x="162" y="4117"/></a:lnTo><a:lnTo><a:pt x="162" y="4122"/></a:lnTo><a:lnTo><a:pt x="158" y="4122"/></a:lnTo><a:lnTo><a:pt x="158" y="4140"/></a:lnTo><a:lnTo><a:pt x="162" y="4145"/></a:lnTo><a:lnTo><a:pt x="162" y="4154"/></a:lnTo><a:lnTo><a:pt x="167" y="4168"/></a:lnTo><a:lnTo><a:pt x="167" y="4178"/></a:lnTo><a:lnTo><a:pt x="172" y="4182"/></a:lnTo><a:lnTo><a:pt x="176" y="4182"/></a:lnTo><a:lnTo><a:pt x="176" y="4196"/></a:lnTo><a:lnTo><a:pt x="181" y="4206"/></a:lnTo><a:lnTo><a:pt x="186" y="4210"/></a:lnTo><a:lnTo><a:pt x="186" y="4234"/></a:lnTo><a:lnTo><a:pt x="190" y="4243"/></a:lnTo><a:lnTo><a:pt x="190" y="4247"/></a:lnTo><a:lnTo><a:pt x="195" y="4257"/></a:lnTo><a:lnTo><a:pt x="195" y="4285"/></a:lnTo><a:lnTo><a:pt x="190" y="4299"/></a:lnTo><a:lnTo><a:pt x="190" y="4303"/></a:lnTo><a:lnTo><a:pt x="186" y="4303"/></a:lnTo><a:lnTo><a:pt x="176" y="4313"/></a:lnTo><a:lnTo><a:pt x="176" y="4317"/></a:lnTo><a:lnTo><a:pt x="172" y="4317"/></a:lnTo><a:lnTo><a:pt x="172" y="4322"/></a:lnTo><a:lnTo><a:pt x="176" y="4341"/></a:lnTo><a:lnTo><a:pt x="176" y="4392"/></a:lnTo><a:lnTo><a:pt x="167" y="4392"/></a:lnTo><a:lnTo><a:pt x="167" y="4396"/></a:lnTo><a:lnTo><a:pt x="153" y="4396"/></a:lnTo><a:lnTo><a:pt x="148" y="4401"/></a:lnTo><a:lnTo><a:pt x="125" y="4401"/></a:lnTo><a:lnTo><a:pt x="125" y="4392"/></a:lnTo><a:lnTo><a:pt x="121" y="4387"/></a:lnTo><a:lnTo><a:pt x="111" y="4387"/></a:lnTo><a:lnTo><a:pt x="97" y="4392"/></a:lnTo><a:lnTo><a:pt x="93" y="4396"/></a:lnTo><a:lnTo><a:pt x="88" y="4396"/></a:lnTo><a:lnTo><a:pt x="83" y="4401"/></a:lnTo><a:lnTo><a:pt x="79" y="4401"/></a:lnTo><a:lnTo><a:pt x="69" y="4410"/></a:lnTo><a:lnTo><a:pt x="65" y="4410"/></a:lnTo><a:lnTo><a:pt x="51" y="4420"/></a:lnTo><a:lnTo><a:pt x="41" y="4424"/></a:lnTo><a:lnTo><a:pt x="41" y="4429"/></a:lnTo><a:lnTo><a:pt x="46" y="4429"/></a:lnTo><a:lnTo><a:pt x="46" y="4447"/></a:lnTo><a:lnTo><a:pt x="51" y="4452"/></a:lnTo><a:lnTo><a:pt x="51" y="4489"/></a:lnTo><a:lnTo><a:pt x="55" y="4508"/></a:lnTo><a:lnTo><a:pt x="65" y="4531"/></a:lnTo><a:lnTo><a:pt x="65" y="4536"/></a:lnTo><a:lnTo><a:pt x="69" y="4545"/></a:lnTo><a:lnTo><a:pt x="69" y="4578"/></a:lnTo><a:lnTo><a:pt x="65" y="4578"/></a:lnTo><a:lnTo><a:pt x="65" y="4582"/></a:lnTo><a:lnTo><a:pt x="60" y="4587"/></a:lnTo><a:lnTo><a:pt x="55" y="4592"/></a:lnTo><a:lnTo><a:pt x="37" y="4592"/></a:lnTo><a:lnTo><a:pt x="37" y="4596"/></a:lnTo><a:lnTo><a:pt x="32" y="4596"/></a:lnTo><a:lnTo><a:pt x="28" y="4601"/></a:lnTo><a:lnTo><a:pt x="28" y="4610"/></a:lnTo><a:lnTo><a:pt x="23" y="4615"/></a:lnTo><a:lnTo><a:pt x="23" y="4620"/></a:lnTo><a:lnTo><a:pt x="28" y="4629"/></a:lnTo><a:lnTo><a:pt x="28" y="4648"/></a:lnTo><a:lnTo><a:pt x="23" y="4648"/></a:lnTo><a:lnTo><a:pt x="23" y="4652"/></a:lnTo><a:lnTo><a:pt x="18" y="4657"/></a:lnTo><a:lnTo><a:pt x="14" y="4666"/></a:lnTo><a:lnTo><a:pt x="9" y="4666"/></a:lnTo><a:lnTo><a:pt x="9" y="4717"/></a:lnTo><a:lnTo><a:pt x="14" y="4722"/></a:lnTo><a:lnTo><a:pt x="14" y="4731"/></a:lnTo><a:lnTo><a:pt x="18" y="4731"/></a:lnTo><a:lnTo><a:pt x="14" y="4741"/></a:lnTo><a:lnTo><a:pt x="14" y="4745"/></a:lnTo><a:lnTo><a:pt x="4" y="4755"/></a:lnTo><a:lnTo><a:pt x="4" y="4764"/></a:lnTo><a:lnTo><a:pt x="0" y="4768"/></a:lnTo><a:lnTo><a:pt x="0" y="4792"/></a:lnTo><a:lnTo><a:pt x="4" y="4801"/></a:lnTo><a:lnTo><a:pt x="9" y="4806"/></a:lnTo><a:lnTo><a:pt x="9" y="4810"/></a:lnTo><a:lnTo><a:pt x="14" y="4810"/></a:lnTo><a:lnTo><a:pt x="14" y="4824"/></a:lnTo><a:lnTo><a:pt x="18" y="4824"/></a:lnTo><a:lnTo><a:pt x="23" y="4829"/></a:lnTo><a:lnTo><a:pt x="28" y="4829"/></a:lnTo><a:lnTo><a:pt x="32" y="4824"/></a:lnTo><a:lnTo><a:pt x="46" y="4829"/></a:lnTo><a:lnTo><a:pt x="83" y="4829"/></a:lnTo><a:lnTo><a:pt x="88" y="4824"/></a:lnTo><a:lnTo><a:pt x="107" y="4824"/></a:lnTo><a:lnTo><a:pt x="107" y="4815"/></a:lnTo><a:lnTo><a:pt x="111" y="4815"/></a:lnTo><a:lnTo><a:pt x="111" y="4806"/></a:lnTo><a:lnTo><a:pt x="116" y="4806"/></a:lnTo><a:lnTo><a:pt x="116" y="4801"/></a:lnTo><a:lnTo><a:pt x="125" y="4801"/></a:lnTo><a:lnTo><a:pt x="130" y="4806"/></a:lnTo><a:lnTo><a:pt x="148" y="4810"/></a:lnTo><a:lnTo><a:pt x="153" y="4810"/></a:lnTo><a:lnTo><a:pt x="162" y="4815"/></a:lnTo><a:lnTo><a:pt x="167" y="4815"/></a:lnTo><a:lnTo><a:pt x="172" y="4820"/></a:lnTo><a:lnTo><a:pt x="181" y="4820"/></a:lnTo><a:lnTo><a:pt x="186" y="4815"/></a:lnTo><a:lnTo><a:pt x="195" y="4815"/></a:lnTo><a:lnTo><a:pt x="200" y="4810"/></a:lnTo><a:lnTo><a:pt x="209" y="4806"/></a:lnTo><a:lnTo><a:pt x="218" y="4806"/></a:lnTo><a:lnTo><a:pt x="218" y="4801"/></a:lnTo><a:lnTo><a:pt x="330" y="4801"/></a:lnTo><a:lnTo><a:pt x="335" y="4796"/></a:lnTo><a:lnTo><a:pt x="335" y="4787"/></a:lnTo><a:lnTo><a:pt x="339" y="4782"/></a:lnTo><a:lnTo><a:pt x="344" y="4773"/></a:lnTo><a:lnTo><a:pt x="344" y="4768"/></a:lnTo><a:lnTo><a:pt x="516" y="4759"/></a:lnTo><a:lnTo><a:pt x="553" y="4755"/></a:lnTo><a:lnTo><a:pt x="665" y="4750"/></a:lnTo><a:lnTo><a:pt x="860" y="4741"/></a:lnTo><a:lnTo><a:pt x="1149" y="4731"/></a:lnTo><a:lnTo><a:pt x="1181" y="4727"/></a:lnTo><a:lnTo><a:pt x="1246" y="4727"/></a:lnTo><a:lnTo><a:pt x="1260" y="4722"/></a:lnTo><a:lnTo><a:pt x="1321" y="4722"/></a:lnTo><a:lnTo><a:pt x="1349" y="4717"/></a:lnTo><a:lnTo><a:pt x="1423" y="4717"/></a:lnTo><a:lnTo><a:pt x="1451" y="4713"/></a:lnTo><a:lnTo><a:pt x="1549" y="4713"/></a:lnTo><a:lnTo><a:pt x="1554" y="4708"/></a:lnTo><a:lnTo><a:pt x="1600" y="4708"/></a:lnTo><a:lnTo><a:pt x="1605" y="4713"/></a:lnTo><a:lnTo><a:pt x="1628" y="4713"/></a:lnTo><a:lnTo><a:pt x="1637" y="4708"/></a:lnTo><a:lnTo><a:pt x="1721" y="4703"/></a:lnTo><a:lnTo><a:pt x="1786" y="4699"/></a:lnTo><a:lnTo><a:pt x="1796" y="4699"/></a:lnTo><a:lnTo><a:pt x="2019" y="4689"/></a:lnTo><a:lnTo><a:pt x="2135" y="4680"/></a:lnTo><a:lnTo><a:pt x="2233" y="4675"/></a:lnTo><a:lnTo><a:pt x="2298" y="4675"/></a:lnTo><a:lnTo><a:pt x="2331" y="4671"/></a:lnTo><a:lnTo><a:pt x="2759" y="4671"/></a:lnTo><a:lnTo><a:pt x="2852" y="4666"/></a:lnTo><a:lnTo><a:pt x="2931" y="4661"/></a:lnTo><a:lnTo><a:pt x="2959" y="4661"/></a:lnTo><a:lnTo><a:pt x="3140" y="4652"/></a:lnTo><a:lnTo><a:pt x="3182" y="4648"/></a:lnTo><a:lnTo><a:pt x="3210" y="4648"/></a:lnTo><a:lnTo><a:pt x="3242" y="4643"/></a:lnTo><a:lnTo><a:pt x="3484" y="4643"/></a:lnTo><a:lnTo><a:pt x="3577" y="4638"/></a:lnTo><a:lnTo><a:pt x="3764" y="4638"/></a:lnTo><a:lnTo><a:pt x="3922" y="4634"/></a:lnTo><a:lnTo><a:pt x="3978" y="4634"/></a:lnTo><a:lnTo><a:pt x="4019" y="4629"/></a:lnTo><a:lnTo><a:pt x="4201" y="4629"/></a:lnTo><a:lnTo><a:pt x="4382" y="4638"/></a:lnTo><a:lnTo><a:pt x="4382" y="4643"/></a:lnTo><a:lnTo><a:pt x="4387" y="4648"/></a:lnTo><a:lnTo><a:pt x="4392" y="4643"/></a:lnTo><a:lnTo><a:pt x="4410" y="4643"/></a:lnTo><a:lnTo><a:pt x="4494" y="4657"/></a:lnTo><a:lnTo><a:pt x="4531" y="4661"/></a:lnTo><a:lnTo><a:pt x="4559" y="4661"/></a:lnTo><a:lnTo><a:pt x="4601" y="4657"/></a:lnTo><a:lnTo><a:pt x="4675" y="4657"/></a:lnTo><a:lnTo><a:pt x="4717" y="4652"/></a:lnTo><a:lnTo><a:pt x="4755" y="4652"/></a:lnTo><a:lnTo><a:pt x="4820" y="4648"/></a:lnTo><a:lnTo><a:pt x="5271" y="4648"/></a:lnTo><a:lnTo><a:pt x="5276" y="4652"/></a:lnTo><a:lnTo><a:pt x="5280" y="4648"/></a:lnTo><a:lnTo><a:pt x="5452" y="4648"/></a:lnTo><a:lnTo><a:pt x="5573" y="4652"/></a:lnTo><a:lnTo><a:pt x="5755" y="4643"/></a:lnTo><a:lnTo><a:pt x="5755" y="4610"/></a:lnTo><a:lnTo><a:pt x="5750" y="4610"/></a:lnTo><a:lnTo><a:pt x="5750" y="4606"/></a:lnTo><a:lnTo><a:pt x="5746" y="4601"/></a:lnTo><a:lnTo><a:pt x="5741" y="4601"/></a:lnTo><a:lnTo><a:pt x="5741" y="4596"/></a:lnTo><a:lnTo><a:pt x="5727" y="4596"/></a:lnTo><a:lnTo><a:pt x="5727" y="4592"/></a:lnTo><a:lnTo><a:pt x="5713" y="4582"/></a:lnTo><a:lnTo><a:pt x="5699" y="4582"/></a:lnTo><a:lnTo><a:pt x="5694" y="4578"/></a:lnTo><a:lnTo><a:pt x="5690" y="4578"/></a:lnTo><a:lnTo><a:pt x="5685" y="4573"/></a:lnTo><a:lnTo><a:pt x="5680" y="4573"/></a:lnTo><a:lnTo><a:pt x="5680" y="4568"/></a:lnTo><a:lnTo><a:pt x="5671" y="4573"/></a:lnTo><a:lnTo><a:pt x="5671" y="4568"/></a:lnTo><a:lnTo><a:pt x="5648" y="4568"/></a:lnTo><a:lnTo><a:pt x="5648" y="4564"/></a:lnTo><a:lnTo><a:pt x="5652" y="4559"/></a:lnTo><a:lnTo><a:pt x="5657" y="4550"/></a:lnTo><a:lnTo><a:pt x="5657" y="4545"/></a:lnTo><a:lnTo><a:pt x="5662" y="4545"/></a:lnTo><a:lnTo><a:pt x="5662" y="4527"/></a:lnTo><a:lnTo><a:pt x="5666" y="4527"/></a:lnTo><a:lnTo><a:pt x="5666" y="4513"/></a:lnTo><a:lnTo><a:pt x="5671" y="4513"/></a:lnTo><a:lnTo><a:pt x="5671" y="4508"/></a:lnTo><a:lnTo><a:pt x="5676" y="4508"/></a:lnTo><a:lnTo><a:pt x="5680" y="4503"/></a:lnTo><a:lnTo><a:pt x="5680" y="4494"/></a:lnTo><a:lnTo><a:pt x="5685" y="4494"/></a:lnTo><a:lnTo><a:pt x="5685" y="4485"/></a:lnTo><a:lnTo><a:pt x="5680" y="4485"/></a:lnTo></a:path></a:pathLst></a:custGeom><a:noFill/><a:ln w="23400"><a:solidFill><a:srgbClr val="aa0000"/></a:solidFill><a:round/></a:ln></wps:spPr><wps:style><a:lnRef idx="0"/><a:fillRef idx="0"/><a:effectRef idx="0"/><a:fontRef idx="minor"/></wps:style><wps:bodyPr/></wps:wsp></wpg:grpSp><wpg:grpSp><wpg:cNvGrpSpPr/><wpg:grpSpPr><a:xfrm><a:off x="5506560" y="3169440"/><a:ext cx="345600" cy="2116440"/></a:xfrm></wpg:grpSpPr><wps:wsp><wps:cNvSpPr/><wps:spPr><a:xfrm><a:off x="0" y="0"/><a:ext cx="345600" cy="2116440"/></a:xfrm><a:custGeom><a:avLst/><a:gdLst/><a:ahLst/><a:rect l="0" t="0" r="r" b="b"/><a:pathLst><a:path w="545" h="3332"><a:moveTo><a:pt x="288" y="3331"/></a:moveTo><a:lnTo><a:pt x="288" y="3321"/></a:lnTo><a:lnTo><a:pt x="284" y="3317"/></a:lnTo><a:lnTo><a:pt x="284" y="3312"/></a:lnTo><a:lnTo><a:pt x="279" y="3307"/></a:lnTo><a:lnTo><a:pt x="279" y="3298"/></a:lnTo><a:lnTo><a:pt x="274" y="3289"/></a:lnTo><a:lnTo><a:pt x="274" y="3284"/></a:lnTo><a:lnTo><a:pt x="270" y="3280"/></a:lnTo><a:lnTo><a:pt x="265" y="3275"/></a:lnTo><a:lnTo><a:pt x="256" y="3275"/></a:lnTo><a:lnTo><a:pt x="256" y="3270"/></a:lnTo><a:lnTo><a:pt x="251" y="3266"/></a:lnTo><a:lnTo><a:pt x="256" y="3261"/></a:lnTo><a:lnTo><a:pt x="256" y="3247"/></a:lnTo><a:lnTo><a:pt x="251" y="3242"/></a:lnTo><a:lnTo><a:pt x="251" y="3219"/></a:lnTo><a:lnTo><a:pt x="256" y="3214"/></a:lnTo><a:lnTo><a:pt x="256" y="3205"/></a:lnTo><a:lnTo><a:pt x="251" y="3205"/></a:lnTo><a:lnTo><a:pt x="251" y="3200"/></a:lnTo><a:lnTo><a:pt x="247" y="3196"/></a:lnTo><a:lnTo><a:pt x="247" y="3182"/></a:lnTo><a:lnTo><a:pt x="242" y="3182"/></a:lnTo><a:lnTo><a:pt x="242" y="3177"/></a:lnTo><a:lnTo><a:pt x="237" y="3173"/></a:lnTo><a:lnTo><a:pt x="237" y="3168"/></a:lnTo><a:lnTo><a:pt x="233" y="3163"/></a:lnTo><a:lnTo><a:pt x="228" y="3159"/></a:lnTo><a:lnTo><a:pt x="228" y="3149"/></a:lnTo><a:lnTo><a:pt x="233" y="3145"/></a:lnTo><a:lnTo><a:pt x="233" y="3131"/></a:lnTo><a:lnTo><a:pt x="228" y="3131"/></a:lnTo><a:lnTo><a:pt x="233" y="3131"/></a:lnTo><a:lnTo><a:pt x="233" y="3121"/></a:lnTo><a:lnTo><a:pt x="228" y="3121"/></a:lnTo><a:lnTo><a:pt x="228" y="3112"/></a:lnTo><a:lnTo><a:pt x="223" y="3107"/></a:lnTo><a:lnTo><a:pt x="223" y="3103"/></a:lnTo><a:lnTo><a:pt x="214" y="3089"/></a:lnTo><a:lnTo><a:pt x="209" y="3089"/></a:lnTo><a:lnTo><a:pt x="209" y="3084"/></a:lnTo><a:lnTo><a:pt x="200" y="3080"/></a:lnTo><a:lnTo><a:pt x="195" y="3075"/></a:lnTo><a:lnTo><a:pt x="191" y="3075"/></a:lnTo><a:lnTo><a:pt x="191" y="3070"/></a:lnTo><a:lnTo><a:pt x="186" y="3066"/></a:lnTo><a:lnTo><a:pt x="167" y="3066"/></a:lnTo><a:lnTo><a:pt x="167" y="3061"/></a:lnTo><a:lnTo><a:pt x="154" y="3061"/></a:lnTo><a:lnTo><a:pt x="144" y="3056"/></a:lnTo><a:lnTo><a:pt x="126" y="3052"/></a:lnTo><a:lnTo><a:pt x="121" y="3052"/></a:lnTo><a:lnTo><a:pt x="121" y="3047"/></a:lnTo><a:lnTo><a:pt x="116" y="3047"/></a:lnTo><a:lnTo><a:pt x="116" y="3038"/></a:lnTo><a:lnTo><a:pt x="112" y="3033"/></a:lnTo><a:lnTo><a:pt x="112" y="3028"/></a:lnTo><a:lnTo><a:pt x="102" y="3028"/></a:lnTo><a:lnTo><a:pt x="102" y="3033"/></a:lnTo><a:lnTo><a:pt x="88" y="3033"/></a:lnTo><a:lnTo><a:pt x="93" y="3028"/></a:lnTo><a:lnTo><a:pt x="93" y="3014"/></a:lnTo><a:lnTo><a:pt x="88" y="3010"/></a:lnTo><a:lnTo><a:pt x="84" y="3005"/></a:lnTo><a:lnTo><a:pt x="84" y="2968"/></a:lnTo><a:lnTo><a:pt x="79" y="2963"/></a:lnTo><a:lnTo><a:pt x="79" y="2959"/></a:lnTo><a:lnTo><a:pt x="74" y="2954"/></a:lnTo><a:lnTo><a:pt x="65" y="2954"/></a:lnTo><a:lnTo><a:pt x="65" y="2949"/></a:lnTo><a:lnTo><a:pt x="60" y="2949"/></a:lnTo><a:lnTo><a:pt x="60" y="2940"/></a:lnTo><a:lnTo><a:pt x="65" y="2935"/></a:lnTo><a:lnTo><a:pt x="65" y="2912"/></a:lnTo><a:lnTo><a:pt x="60" y="2907"/></a:lnTo><a:lnTo><a:pt x="60" y="2852"/></a:lnTo><a:lnTo><a:pt x="70" y="2842"/></a:lnTo><a:lnTo><a:pt x="70" y="2805"/></a:lnTo><a:lnTo><a:pt x="102" y="2805"/></a:lnTo><a:lnTo><a:pt x="102" y="2791"/></a:lnTo><a:lnTo><a:pt x="98" y="2791"/></a:lnTo><a:lnTo><a:pt x="98" y="2777"/></a:lnTo><a:lnTo><a:pt x="93" y="2773"/></a:lnTo><a:lnTo><a:pt x="88" y="2768"/></a:lnTo><a:lnTo><a:pt x="88" y="2759"/></a:lnTo><a:lnTo><a:pt x="84" y="2754"/></a:lnTo><a:lnTo><a:pt x="84" y="2740"/></a:lnTo><a:lnTo><a:pt x="74" y="2735"/></a:lnTo><a:lnTo><a:pt x="74" y="2731"/></a:lnTo><a:lnTo><a:pt x="70" y="2726"/></a:lnTo><a:lnTo><a:pt x="70" y="2721"/></a:lnTo><a:lnTo><a:pt x="60" y="2721"/></a:lnTo><a:lnTo><a:pt x="60" y="2717"/></a:lnTo><a:lnTo><a:pt x="51" y="2717"/></a:lnTo><a:lnTo><a:pt x="47" y="2712"/></a:lnTo><a:lnTo><a:pt x="42" y="2712"/></a:lnTo><a:lnTo><a:pt x="37" y="2707"/></a:lnTo><a:lnTo><a:pt x="33" y="2698"/></a:lnTo><a:lnTo><a:pt x="33" y="2693"/></a:lnTo><a:lnTo><a:pt x="28" y="2689"/></a:lnTo><a:lnTo><a:pt x="28" y="2684"/></a:lnTo><a:lnTo><a:pt x="33" y="2679"/></a:lnTo><a:lnTo><a:pt x="33" y="2665"/></a:lnTo><a:lnTo><a:pt x="42" y="2656"/></a:lnTo><a:lnTo><a:pt x="47" y="2656"/></a:lnTo><a:lnTo><a:pt x="47" y="2652"/></a:lnTo><a:lnTo><a:pt x="51" y="2652"/></a:lnTo><a:lnTo><a:pt x="51" y="2628"/></a:lnTo><a:lnTo><a:pt x="56" y="2628"/></a:lnTo><a:lnTo><a:pt x="56" y="2605"/></a:lnTo><a:lnTo><a:pt x="51" y="2605"/></a:lnTo><a:lnTo><a:pt x="51" y="2596"/></a:lnTo><a:lnTo><a:pt x="47" y="2591"/></a:lnTo><a:lnTo><a:pt x="47" y="2586"/></a:lnTo><a:lnTo><a:pt x="37" y="2577"/></a:lnTo><a:lnTo><a:pt x="33" y="2577"/></a:lnTo><a:lnTo><a:pt x="33" y="2572"/></a:lnTo><a:lnTo><a:pt x="23" y="2572"/></a:lnTo><a:lnTo><a:pt x="19" y="2568"/></a:lnTo><a:lnTo><a:pt x="9" y="2568"/></a:lnTo><a:lnTo><a:pt x="9" y="2563"/></a:lnTo><a:lnTo><a:pt x="5" y="2563"/></a:lnTo><a:lnTo><a:pt x="5" y="2559"/></a:lnTo><a:lnTo><a:pt x="0" y="2554"/></a:lnTo><a:lnTo><a:pt x="0" y="2545"/></a:lnTo><a:lnTo><a:pt x="5" y="2540"/></a:lnTo><a:lnTo><a:pt x="5" y="2535"/></a:lnTo><a:lnTo><a:pt x="9" y="2535"/></a:lnTo><a:lnTo><a:pt x="9" y="2512"/></a:lnTo><a:lnTo><a:pt x="14" y="2512"/></a:lnTo><a:lnTo><a:pt x="14" y="2498"/></a:lnTo><a:lnTo><a:pt x="19" y="2489"/></a:lnTo><a:lnTo><a:pt x="19" y="2479"/></a:lnTo><a:lnTo><a:pt x="23" y="2470"/></a:lnTo><a:lnTo><a:pt x="28" y="2465"/></a:lnTo><a:lnTo><a:pt x="33" y="2465"/></a:lnTo><a:lnTo><a:pt x="33" y="2461"/></a:lnTo><a:lnTo><a:pt x="37" y="2456"/></a:lnTo><a:lnTo><a:pt x="33" y="2456"/></a:lnTo><a:lnTo><a:pt x="33" y="2452"/></a:lnTo><a:lnTo><a:pt x="23" y="2442"/></a:lnTo><a:lnTo><a:pt x="23" y="2438"/></a:lnTo><a:lnTo><a:pt x="19" y="2438"/></a:lnTo><a:lnTo><a:pt x="19" y="2428"/></a:lnTo><a:lnTo><a:pt x="14" y="2428"/></a:lnTo><a:lnTo><a:pt x="14" y="2414"/></a:lnTo><a:lnTo><a:pt x="19" y="2410"/></a:lnTo><a:lnTo><a:pt x="19" y="2405"/></a:lnTo><a:lnTo><a:pt x="14" y="2400"/></a:lnTo><a:lnTo><a:pt x="14" y="2391"/></a:lnTo><a:lnTo><a:pt x="19" y="2386"/></a:lnTo><a:lnTo><a:pt x="19" y="2382"/></a:lnTo><a:lnTo><a:pt x="23" y="2382"/></a:lnTo><a:lnTo><a:pt x="23" y="2340"/></a:lnTo><a:lnTo><a:pt x="28" y="2335"/></a:lnTo><a:lnTo><a:pt x="28" y="2331"/></a:lnTo><a:lnTo><a:pt x="23" y="2331"/></a:lnTo><a:lnTo><a:pt x="23" y="2312"/></a:lnTo><a:lnTo><a:pt x="28" y="2303"/></a:lnTo><a:lnTo><a:pt x="28" y="2293"/></a:lnTo><a:lnTo><a:pt x="33" y="2289"/></a:lnTo><a:lnTo><a:pt x="37" y="2279"/></a:lnTo><a:lnTo><a:pt x="37" y="2275"/></a:lnTo><a:lnTo><a:pt x="42" y="2270"/></a:lnTo><a:lnTo><a:pt x="42" y="2261"/></a:lnTo><a:lnTo><a:pt x="37" y="2256"/></a:lnTo><a:lnTo><a:pt x="37" y="2242"/></a:lnTo><a:lnTo><a:pt x="42" y="2228"/></a:lnTo><a:lnTo><a:pt x="42" y="2205"/></a:lnTo><a:lnTo><a:pt x="51" y="2205"/></a:lnTo><a:lnTo><a:pt x="51" y="2182"/></a:lnTo><a:lnTo><a:pt x="47" y="2177"/></a:lnTo><a:lnTo><a:pt x="47" y="2158"/></a:lnTo><a:lnTo><a:pt x="51" y="2149"/></a:lnTo><a:lnTo><a:pt x="51" y="2140"/></a:lnTo><a:lnTo><a:pt x="56" y="2145"/></a:lnTo><a:lnTo><a:pt x="60" y="2145"/></a:lnTo><a:lnTo><a:pt x="65" y="2140"/></a:lnTo><a:lnTo><a:pt x="70" y="2140"/></a:lnTo><a:lnTo><a:pt x="70" y="2131"/></a:lnTo><a:lnTo><a:pt x="79" y="2131"/></a:lnTo><a:lnTo><a:pt x="79" y="2145"/></a:lnTo><a:lnTo><a:pt x="84" y="2149"/></a:lnTo><a:lnTo><a:pt x="98" y="2149"/></a:lnTo><a:lnTo><a:pt x="98" y="2145"/></a:lnTo><a:lnTo><a:pt x="102" y="2145"/></a:lnTo><a:lnTo><a:pt x="107" y="2140"/></a:lnTo><a:lnTo><a:pt x="112" y="2140"/></a:lnTo><a:lnTo><a:pt x="112" y="2145"/></a:lnTo><a:lnTo><a:pt x="126" y="2145"/></a:lnTo><a:lnTo><a:pt x="126" y="2140"/></a:lnTo><a:lnTo><a:pt x="144" y="2140"/></a:lnTo><a:lnTo><a:pt x="154" y="2149"/></a:lnTo><a:lnTo><a:pt x="158" y="2158"/></a:lnTo><a:lnTo><a:pt x="167" y="2158"/></a:lnTo><a:lnTo><a:pt x="167" y="2154"/></a:lnTo><a:lnTo><a:pt x="172" y="2154"/></a:lnTo><a:lnTo><a:pt x="167" y="2149"/></a:lnTo><a:lnTo><a:pt x="172" y="2140"/></a:lnTo><a:lnTo><a:pt x="167" y="2135"/></a:lnTo><a:lnTo><a:pt x="167" y="2117"/></a:lnTo><a:lnTo><a:pt x="172" y="2117"/></a:lnTo><a:lnTo><a:pt x="172" y="2107"/></a:lnTo><a:lnTo><a:pt x="177" y="2103"/></a:lnTo><a:lnTo><a:pt x="177" y="2098"/></a:lnTo><a:lnTo><a:pt x="181" y="2098"/></a:lnTo><a:lnTo><a:pt x="181" y="2084"/></a:lnTo><a:lnTo><a:pt x="186" y="2084"/></a:lnTo><a:lnTo><a:pt x="186" y="2079"/></a:lnTo><a:lnTo><a:pt x="195" y="2079"/></a:lnTo><a:lnTo><a:pt x="200" y="2075"/></a:lnTo><a:lnTo><a:pt x="205" y="2075"/></a:lnTo><a:lnTo><a:pt x="209" y="2070"/></a:lnTo><a:lnTo><a:pt x="219" y="2070"/></a:lnTo><a:lnTo><a:pt x="219" y="2065"/></a:lnTo><a:lnTo><a:pt x="223" y="2065"/></a:lnTo><a:lnTo><a:pt x="223" y="2061"/></a:lnTo><a:lnTo><a:pt x="228" y="2051"/></a:lnTo><a:lnTo><a:pt x="233" y="2047"/></a:lnTo><a:lnTo><a:pt x="233" y="2028"/></a:lnTo><a:lnTo><a:pt x="228" y="2024"/></a:lnTo><a:lnTo><a:pt x="223" y="2014"/></a:lnTo><a:lnTo><a:pt x="219" y="2010"/></a:lnTo><a:lnTo><a:pt x="219" y="1996"/></a:lnTo><a:lnTo><a:pt x="233" y="1996"/></a:lnTo><a:lnTo><a:pt x="233" y="1972"/></a:lnTo><a:lnTo><a:pt x="228" y="1972"/></a:lnTo><a:lnTo><a:pt x="228" y="1963"/></a:lnTo><a:lnTo><a:pt x="237" y="1963"/></a:lnTo><a:lnTo><a:pt x="237" y="1958"/></a:lnTo><a:lnTo><a:pt x="242" y="1958"/></a:lnTo><a:lnTo><a:pt x="247" y="1954"/></a:lnTo><a:lnTo><a:pt x="247" y="1940"/></a:lnTo><a:lnTo><a:pt x="251" y="1940"/></a:lnTo><a:lnTo><a:pt x="256" y="1935"/></a:lnTo><a:lnTo><a:pt x="256" y="1912"/></a:lnTo><a:lnTo><a:pt x="260" y="1907"/></a:lnTo><a:lnTo><a:pt x="279" y="1907"/></a:lnTo><a:lnTo><a:pt x="284" y="1912"/></a:lnTo><a:lnTo><a:pt x="288" y="1912"/></a:lnTo><a:lnTo><a:pt x="293" y="1907"/></a:lnTo><a:lnTo><a:pt x="302" y="1907"/></a:lnTo><a:lnTo><a:pt x="307" y="1903"/></a:lnTo><a:lnTo><a:pt x="307" y="1893"/></a:lnTo><a:lnTo><a:pt x="302" y="1893"/></a:lnTo><a:lnTo><a:pt x="298" y="1889"/></a:lnTo><a:lnTo><a:pt x="293" y="1889"/></a:lnTo><a:lnTo><a:pt x="288" y="1879"/></a:lnTo><a:lnTo><a:pt x="284" y="1879"/></a:lnTo><a:lnTo><a:pt x="284" y="1875"/></a:lnTo><a:lnTo><a:pt x="279" y="1875"/></a:lnTo><a:lnTo><a:pt x="279" y="1870"/></a:lnTo><a:lnTo><a:pt x="274" y="1865"/></a:lnTo><a:lnTo><a:pt x="274" y="1847"/></a:lnTo><a:lnTo><a:pt x="279" y="1837"/></a:lnTo><a:lnTo><a:pt x="279" y="1828"/></a:lnTo><a:lnTo><a:pt x="284" y="1824"/></a:lnTo><a:lnTo><a:pt x="284" y="1814"/></a:lnTo><a:lnTo><a:pt x="293" y="1814"/></a:lnTo><a:lnTo><a:pt x="293" y="1810"/></a:lnTo><a:lnTo><a:pt x="298" y="1805"/></a:lnTo><a:lnTo><a:pt x="302" y="1805"/></a:lnTo><a:lnTo><a:pt x="302" y="1800"/></a:lnTo><a:lnTo><a:pt x="307" y="1800"/></a:lnTo><a:lnTo><a:pt x="312" y="1791"/></a:lnTo><a:lnTo><a:pt x="316" y="1786"/></a:lnTo><a:lnTo><a:pt x="316" y="1782"/></a:lnTo><a:lnTo><a:pt x="321" y="1777"/></a:lnTo><a:lnTo><a:pt x="326" y="1777"/></a:lnTo><a:lnTo><a:pt x="326" y="1772"/></a:lnTo><a:lnTo><a:pt x="330" y="1772"/></a:lnTo><a:lnTo><a:pt x="330" y="1768"/></a:lnTo><a:lnTo><a:pt x="335" y="1768"/></a:lnTo><a:lnTo><a:pt x="340" y="1763"/></a:lnTo><a:lnTo><a:pt x="340" y="1758"/></a:lnTo><a:lnTo><a:pt x="344" y="1758"/></a:lnTo><a:lnTo><a:pt x="344" y="1744"/></a:lnTo><a:lnTo><a:pt x="354" y="1735"/></a:lnTo><a:lnTo><a:pt x="354" y="1726"/></a:lnTo><a:lnTo><a:pt x="358" y="1721"/></a:lnTo><a:lnTo><a:pt x="358" y="1717"/></a:lnTo><a:lnTo><a:pt x="354" y="1712"/></a:lnTo><a:lnTo><a:pt x="354" y="1698"/></a:lnTo><a:lnTo><a:pt x="349" y="1693"/></a:lnTo><a:lnTo><a:pt x="349" y="1679"/></a:lnTo><a:lnTo><a:pt x="354" y="1675"/></a:lnTo><a:lnTo><a:pt x="358" y="1670"/></a:lnTo><a:lnTo><a:pt x="363" y="1665"/></a:lnTo><a:lnTo><a:pt x="363" y="1661"/></a:lnTo><a:lnTo><a:pt x="368" y="1656"/></a:lnTo><a:lnTo><a:pt x="372" y="1647"/></a:lnTo><a:lnTo><a:pt x="377" y="1647"/></a:lnTo><a:lnTo><a:pt x="381" y="1642"/></a:lnTo><a:lnTo><a:pt x="377" y="1637"/></a:lnTo><a:lnTo><a:pt x="377" y="1628"/></a:lnTo><a:lnTo><a:pt x="381" y="1628"/></a:lnTo><a:lnTo><a:pt x="381" y="1623"/></a:lnTo><a:lnTo><a:pt x="391" y="1623"/></a:lnTo><a:lnTo><a:pt x="395" y="1619"/></a:lnTo><a:lnTo><a:pt x="419" y="1619"/></a:lnTo><a:lnTo><a:pt x="423" y="1623"/></a:lnTo><a:lnTo><a:pt x="428" y="1623"/></a:lnTo><a:lnTo><a:pt x="428" y="1614"/></a:lnTo><a:lnTo><a:pt x="423" y="1610"/></a:lnTo><a:lnTo><a:pt x="423" y="1600"/></a:lnTo><a:lnTo><a:pt x="419" y="1596"/></a:lnTo><a:lnTo><a:pt x="419" y="1577"/></a:lnTo><a:lnTo><a:pt x="423" y="1577"/></a:lnTo><a:lnTo><a:pt x="423" y="1572"/></a:lnTo><a:lnTo><a:pt x="419" y="1572"/></a:lnTo><a:lnTo><a:pt x="419" y="1568"/></a:lnTo><a:lnTo><a:pt x="414" y="1568"/></a:lnTo><a:lnTo><a:pt x="414" y="1563"/></a:lnTo><a:lnTo><a:pt x="419" y="1558"/></a:lnTo><a:lnTo><a:pt x="419" y="1554"/></a:lnTo><a:lnTo><a:pt x="414" y="1549"/></a:lnTo><a:lnTo><a:pt x="414" y="1526"/></a:lnTo><a:lnTo><a:pt x="400" y="1526"/></a:lnTo><a:lnTo><a:pt x="400" y="1521"/></a:lnTo><a:lnTo><a:pt x="395" y="1521"/></a:lnTo><a:lnTo><a:pt x="395" y="1517"/></a:lnTo><a:lnTo><a:pt x="400" y="1517"/></a:lnTo><a:lnTo><a:pt x="400" y="1507"/></a:lnTo><a:lnTo><a:pt x="405" y="1507"/></a:lnTo><a:lnTo><a:pt x="405" y="1498"/></a:lnTo><a:lnTo><a:pt x="391" y="1498"/></a:lnTo><a:lnTo><a:pt x="391" y="1484"/></a:lnTo><a:lnTo><a:pt x="386" y="1484"/></a:lnTo><a:lnTo><a:pt x="391" y="1484"/></a:lnTo><a:lnTo><a:pt x="391" y="1470"/></a:lnTo><a:lnTo><a:pt x="386" y="1470"/></a:lnTo><a:lnTo><a:pt x="381" y="1465"/></a:lnTo><a:lnTo><a:pt x="363" y="1447"/></a:lnTo><a:lnTo><a:pt x="354" y="1442"/></a:lnTo><a:lnTo><a:pt x="349" y="1433"/></a:lnTo><a:lnTo><a:pt x="344" y="1428"/></a:lnTo><a:lnTo><a:pt x="344" y="1400"/></a:lnTo><a:lnTo><a:pt x="335" y="1391"/></a:lnTo><a:lnTo><a:pt x="330" y="1386"/></a:lnTo><a:lnTo><a:pt x="321" y="1377"/></a:lnTo><a:lnTo><a:pt x="316" y="1377"/></a:lnTo><a:lnTo><a:pt x="316" y="1372"/></a:lnTo><a:lnTo><a:pt x="312" y="1372"/></a:lnTo><a:lnTo><a:pt x="312" y="1358"/></a:lnTo><a:lnTo><a:pt x="307" y="1358"/></a:lnTo><a:lnTo><a:pt x="307" y="1326"/></a:lnTo><a:lnTo><a:pt x="312" y="1326"/></a:lnTo><a:lnTo><a:pt x="312" y="1321"/></a:lnTo><a:lnTo><a:pt x="321" y="1317"/></a:lnTo><a:lnTo><a:pt x="321" y="1312"/></a:lnTo><a:lnTo><a:pt x="326" y="1307"/></a:lnTo><a:lnTo><a:pt x="326" y="1298"/></a:lnTo><a:lnTo><a:pt x="316" y="1298"/></a:lnTo><a:lnTo><a:pt x="312" y="1293"/></a:lnTo><a:lnTo><a:pt x="312" y="1289"/></a:lnTo><a:lnTo><a:pt x="307" y="1289"/></a:lnTo><a:lnTo><a:pt x="302" y="1284"/></a:lnTo><a:lnTo><a:pt x="293" y="1284"/></a:lnTo><a:lnTo><a:pt x="293" y="1279"/></a:lnTo><a:lnTo><a:pt x="288" y="1279"/></a:lnTo><a:lnTo><a:pt x="288" y="1270"/></a:lnTo><a:lnTo><a:pt x="284" y="1261"/></a:lnTo><a:lnTo><a:pt x="284" y="1219"/></a:lnTo><a:lnTo><a:pt x="288" y="1214"/></a:lnTo><a:lnTo><a:pt x="288" y="1209"/></a:lnTo><a:lnTo><a:pt x="293" y="1205"/></a:lnTo><a:lnTo><a:pt x="293" y="1200"/></a:lnTo><a:lnTo><a:pt x="302" y="1196"/></a:lnTo><a:lnTo><a:pt x="302" y="1191"/></a:lnTo><a:lnTo><a:pt x="307" y="1186"/></a:lnTo><a:lnTo><a:pt x="307" y="1182"/></a:lnTo><a:lnTo><a:pt x="312" y="1182"/></a:lnTo><a:lnTo><a:pt x="316" y="1177"/></a:lnTo><a:lnTo><a:pt x="321" y="1177"/></a:lnTo><a:lnTo><a:pt x="326" y="1172"/></a:lnTo><a:lnTo><a:pt x="330" y="1172"/></a:lnTo><a:lnTo><a:pt x="340" y="1163"/></a:lnTo><a:lnTo><a:pt x="340" y="1154"/></a:lnTo><a:lnTo><a:pt x="344" y="1154"/></a:lnTo><a:lnTo><a:pt x="344" y="1149"/></a:lnTo><a:lnTo><a:pt x="349" y="1144"/></a:lnTo><a:lnTo><a:pt x="358" y="1144"/></a:lnTo><a:lnTo><a:pt x="358" y="1140"/></a:lnTo><a:lnTo><a:pt x="368" y="1130"/></a:lnTo><a:lnTo><a:pt x="368" y="1126"/></a:lnTo><a:lnTo><a:pt x="349" y="1126"/></a:lnTo><a:lnTo><a:pt x="349" y="1121"/></a:lnTo><a:lnTo><a:pt x="344" y="1121"/></a:lnTo><a:lnTo><a:pt x="340" y="1112"/></a:lnTo><a:lnTo><a:pt x="335" y="1107"/></a:lnTo><a:lnTo><a:pt x="335" y="1103"/></a:lnTo><a:lnTo><a:pt x="344" y="1089"/></a:lnTo><a:lnTo><a:pt x="354" y="1079"/></a:lnTo><a:lnTo><a:pt x="358" y="1075"/></a:lnTo><a:lnTo><a:pt x="363" y="1070"/></a:lnTo><a:lnTo><a:pt x="368" y="1065"/></a:lnTo><a:lnTo><a:pt x="372" y="1061"/></a:lnTo><a:lnTo><a:pt x="372" y="1056"/></a:lnTo><a:lnTo><a:pt x="377" y="1051"/></a:lnTo><a:lnTo><a:pt x="377" y="1047"/></a:lnTo><a:lnTo><a:pt x="386" y="1047"/></a:lnTo><a:lnTo><a:pt x="391" y="1042"/></a:lnTo><a:lnTo><a:pt x="391" y="1037"/></a:lnTo><a:lnTo><a:pt x="395" y="1037"/></a:lnTo><a:lnTo><a:pt x="400" y="1033"/></a:lnTo><a:lnTo><a:pt x="405" y="1033"/></a:lnTo><a:lnTo><a:pt x="405" y="1014"/></a:lnTo><a:lnTo><a:pt x="409" y="1014"/></a:lnTo><a:lnTo><a:pt x="409" y="1000"/></a:lnTo><a:lnTo><a:pt x="414" y="1000"/></a:lnTo><a:lnTo><a:pt x="414" y="991"/></a:lnTo><a:lnTo><a:pt x="419" y="986"/></a:lnTo><a:lnTo><a:pt x="419" y="977"/></a:lnTo><a:lnTo><a:pt x="423" y="977"/></a:lnTo><a:lnTo><a:pt x="423" y="972"/></a:lnTo><a:lnTo><a:pt x="428" y="972"/></a:lnTo><a:lnTo><a:pt x="433" y="968"/></a:lnTo><a:lnTo><a:pt x="437" y="963"/></a:lnTo><a:lnTo><a:pt x="442" y="963"/></a:lnTo><a:lnTo><a:pt x="447" y="958"/></a:lnTo><a:lnTo><a:pt x="451" y="954"/></a:lnTo><a:lnTo><a:pt x="456" y="949"/></a:lnTo><a:lnTo><a:pt x="461" y="949"/></a:lnTo><a:lnTo><a:pt x="461" y="944"/></a:lnTo><a:lnTo><a:pt x="465" y="944"/></a:lnTo><a:lnTo><a:pt x="470" y="940"/></a:lnTo><a:lnTo><a:pt x="475" y="940"/></a:lnTo><a:lnTo><a:pt x="475" y="930"/></a:lnTo><a:lnTo><a:pt x="479" y="930"/></a:lnTo><a:lnTo><a:pt x="479" y="926"/></a:lnTo><a:lnTo><a:pt x="484" y="926"/></a:lnTo><a:lnTo><a:pt x="484" y="912"/></a:lnTo><a:lnTo><a:pt x="479" y="912"/></a:lnTo><a:lnTo><a:pt x="479" y="907"/></a:lnTo><a:lnTo><a:pt x="475" y="902"/></a:lnTo><a:lnTo><a:pt x="475" y="898"/></a:lnTo><a:lnTo><a:pt x="470" y="898"/></a:lnTo><a:lnTo><a:pt x="470" y="879"/></a:lnTo><a:lnTo><a:pt x="465" y="875"/></a:lnTo><a:lnTo><a:pt x="465" y="865"/></a:lnTo><a:lnTo><a:pt x="461" y="865"/></a:lnTo><a:lnTo><a:pt x="456" y="861"/></a:lnTo><a:lnTo><a:pt x="451" y="861"/></a:lnTo><a:lnTo><a:pt x="451" y="856"/></a:lnTo><a:lnTo><a:pt x="447" y="851"/></a:lnTo><a:lnTo><a:pt x="447" y="847"/></a:lnTo><a:lnTo><a:pt x="442" y="837"/></a:lnTo><a:lnTo><a:pt x="437" y="833"/></a:lnTo><a:lnTo><a:pt x="437" y="828"/></a:lnTo><a:lnTo><a:pt x="433" y="823"/></a:lnTo><a:lnTo><a:pt x="433" y="819"/></a:lnTo><a:lnTo><a:pt x="428" y="814"/></a:lnTo><a:lnTo><a:pt x="428" y="795"/></a:lnTo><a:lnTo><a:pt x="423" y="795"/></a:lnTo><a:lnTo><a:pt x="423" y="782"/></a:lnTo><a:lnTo><a:pt x="428" y="782"/></a:lnTo><a:lnTo><a:pt x="428" y="777"/></a:lnTo><a:lnTo><a:pt x="423" y="772"/></a:lnTo><a:lnTo><a:pt x="419" y="777"/></a:lnTo><a:lnTo><a:pt x="391" y="777"/></a:lnTo><a:lnTo><a:pt x="391" y="768"/></a:lnTo><a:lnTo><a:pt x="395" y="763"/></a:lnTo><a:lnTo><a:pt x="400" y="758"/></a:lnTo><a:lnTo><a:pt x="405" y="758"/></a:lnTo><a:lnTo><a:pt x="405" y="740"/></a:lnTo><a:lnTo><a:pt x="409" y="740"/></a:lnTo><a:lnTo><a:pt x="409" y="730"/></a:lnTo><a:lnTo><a:pt x="414" y="726"/></a:lnTo><a:lnTo><a:pt x="414" y="721"/></a:lnTo><a:lnTo><a:pt x="419" y="721"/></a:lnTo><a:lnTo><a:pt x="419" y="716"/></a:lnTo><a:lnTo><a:pt x="428" y="716"/></a:lnTo><a:lnTo><a:pt x="428" y="712"/></a:lnTo><a:lnTo><a:pt x="433" y="712"/></a:lnTo><a:lnTo><a:pt x="433" y="698"/></a:lnTo><a:lnTo><a:pt x="437" y="693"/></a:lnTo><a:lnTo><a:pt x="437" y="679"/></a:lnTo><a:lnTo><a:pt x="433" y="679"/></a:lnTo><a:lnTo><a:pt x="442" y="670"/></a:lnTo><a:lnTo><a:pt x="442" y="665"/></a:lnTo><a:lnTo><a:pt x="447" y="661"/></a:lnTo><a:lnTo><a:pt x="451" y="661"/></a:lnTo><a:lnTo><a:pt x="456" y="656"/></a:lnTo><a:lnTo><a:pt x="461" y="656"/></a:lnTo><a:lnTo><a:pt x="461" y="647"/></a:lnTo><a:lnTo><a:pt x="465" y="647"/></a:lnTo><a:lnTo><a:pt x="465" y="633"/></a:lnTo><a:lnTo><a:pt x="461" y="628"/></a:lnTo><a:lnTo><a:pt x="461" y="600"/></a:lnTo><a:lnTo><a:pt x="465" y="595"/></a:lnTo><a:lnTo><a:pt x="465" y="581"/></a:lnTo><a:lnTo><a:pt x="461" y="577"/></a:lnTo><a:lnTo><a:pt x="461" y="558"/></a:lnTo><a:lnTo><a:pt x="465" y="554"/></a:lnTo><a:lnTo><a:pt x="470" y="554"/></a:lnTo><a:lnTo><a:pt x="470" y="535"/></a:lnTo><a:lnTo><a:pt x="465" y="535"/></a:lnTo><a:lnTo><a:pt x="465" y="526"/></a:lnTo><a:lnTo><a:pt x="470" y="526"/></a:lnTo><a:lnTo><a:pt x="470" y="521"/></a:lnTo><a:lnTo><a:pt x="475" y="512"/></a:lnTo><a:lnTo><a:pt x="479" y="512"/></a:lnTo><a:lnTo><a:pt x="484" y="507"/></a:lnTo><a:lnTo><a:pt x="489" y="507"/></a:lnTo><a:lnTo><a:pt x="489" y="493"/></a:lnTo><a:lnTo><a:pt x="484" y="488"/></a:lnTo><a:lnTo><a:pt x="484" y="484"/></a:lnTo><a:lnTo><a:pt x="498" y="470"/></a:lnTo><a:lnTo><a:pt x="502" y="470"/></a:lnTo><a:lnTo><a:pt x="502" y="456"/></a:lnTo><a:lnTo><a:pt x="507" y="451"/></a:lnTo><a:lnTo><a:pt x="502" y="447"/></a:lnTo><a:lnTo><a:pt x="502" y="437"/></a:lnTo><a:lnTo><a:pt x="516" y="423"/></a:lnTo><a:lnTo><a:pt x="516" y="414"/></a:lnTo><a:lnTo><a:pt x="521" y="400"/></a:lnTo><a:lnTo><a:pt x="521" y="391"/></a:lnTo><a:lnTo><a:pt x="516" y="386"/></a:lnTo><a:lnTo><a:pt x="516" y="372"/></a:lnTo><a:lnTo><a:pt x="521" y="368"/></a:lnTo><a:lnTo><a:pt x="526" y="363"/></a:lnTo><a:lnTo><a:pt x="526" y="349"/></a:lnTo><a:lnTo><a:pt x="530" y="349"/></a:lnTo><a:lnTo><a:pt x="530" y="312"/></a:lnTo><a:lnTo><a:pt x="535" y="312"/></a:lnTo><a:lnTo><a:pt x="535" y="307"/></a:lnTo><a:lnTo><a:pt x="540" y="302"/></a:lnTo><a:lnTo><a:pt x="540" y="298"/></a:lnTo><a:lnTo><a:pt x="544" y="293"/></a:lnTo><a:lnTo><a:pt x="544" y="279"/></a:lnTo><a:lnTo><a:pt x="540" y="270"/></a:lnTo><a:lnTo><a:pt x="540" y="256"/></a:lnTo><a:lnTo><a:pt x="544" y="256"/></a:lnTo><a:lnTo><a:pt x="540" y="256"/></a:lnTo><a:lnTo><a:pt x="540" y="251"/></a:lnTo><a:lnTo><a:pt x="535" y="251"/></a:lnTo><a:lnTo><a:pt x="530" y="247"/></a:lnTo><a:lnTo><a:pt x="530" y="237"/></a:lnTo><a:lnTo><a:pt x="526" y="237"/></a:lnTo><a:lnTo><a:pt x="526" y="228"/></a:lnTo><a:lnTo><a:pt x="475" y="228"/></a:lnTo><a:lnTo><a:pt x="475" y="233"/></a:lnTo><a:lnTo><a:pt x="470" y="233"/></a:lnTo><a:lnTo><a:pt x="465" y="237"/></a:lnTo><a:lnTo><a:pt x="451" y="247"/></a:lnTo><a:lnTo><a:pt x="442" y="251"/></a:lnTo><a:lnTo><a:pt x="442" y="256"/></a:lnTo><a:lnTo><a:pt x="437" y="261"/></a:lnTo><a:lnTo><a:pt x="433" y="261"/></a:lnTo><a:lnTo><a:pt x="423" y="265"/></a:lnTo><a:lnTo><a:pt x="409" y="265"/></a:lnTo><a:lnTo><a:pt x="405" y="270"/></a:lnTo><a:lnTo><a:pt x="391" y="270"/></a:lnTo><a:lnTo><a:pt x="391" y="275"/></a:lnTo><a:lnTo><a:pt x="372" y="275"/></a:lnTo><a:lnTo><a:pt x="368" y="270"/></a:lnTo><a:lnTo><a:pt x="363" y="270"/></a:lnTo><a:lnTo><a:pt x="354" y="265"/></a:lnTo><a:lnTo><a:pt x="349" y="265"/></a:lnTo><a:lnTo><a:pt x="349" y="270"/></a:lnTo><a:lnTo><a:pt x="344" y="275"/></a:lnTo><a:lnTo><a:pt x="344" y="288"/></a:lnTo><a:lnTo><a:pt x="340" y="288"/></a:lnTo><a:lnTo><a:pt x="340" y="307"/></a:lnTo><a:lnTo><a:pt x="335" y="307"/></a:lnTo><a:lnTo><a:pt x="335" y="312"/></a:lnTo><a:lnTo><a:pt x="330" y="312"/></a:lnTo><a:lnTo><a:pt x="330" y="316"/></a:lnTo><a:lnTo><a:pt x="265" y="316"/></a:lnTo><a:lnTo><a:pt x="260" y="312"/></a:lnTo><a:lnTo><a:pt x="256" y="312"/></a:lnTo><a:lnTo><a:pt x="251" y="307"/></a:lnTo><a:lnTo><a:pt x="247" y="298"/></a:lnTo><a:lnTo><a:pt x="237" y="298"/></a:lnTo><a:lnTo><a:pt x="228" y="293"/></a:lnTo><a:lnTo><a:pt x="223" y="288"/></a:lnTo><a:lnTo><a:pt x="219" y="288"/></a:lnTo><a:lnTo><a:pt x="205" y="284"/></a:lnTo><a:lnTo><a:pt x="200" y="284"/></a:lnTo><a:lnTo><a:pt x="195" y="279"/></a:lnTo><a:lnTo><a:pt x="163" y="279"/></a:lnTo><a:lnTo><a:pt x="163" y="284"/></a:lnTo><a:lnTo><a:pt x="158" y="284"/></a:lnTo><a:lnTo><a:pt x="154" y="293"/></a:lnTo><a:lnTo><a:pt x="149" y="293"/></a:lnTo><a:lnTo><a:pt x="144" y="288"/></a:lnTo><a:lnTo><a:pt x="140" y="284"/></a:lnTo><a:lnTo><a:pt x="140" y="279"/></a:lnTo><a:lnTo><a:pt x="135" y="279"/></a:lnTo><a:lnTo><a:pt x="130" y="275"/></a:lnTo><a:lnTo><a:pt x="126" y="275"/></a:lnTo><a:lnTo><a:pt x="126" y="233"/></a:lnTo><a:lnTo><a:pt x="130" y="233"/></a:lnTo><a:lnTo><a:pt x="135" y="223"/></a:lnTo><a:lnTo><a:pt x="135" y="214"/></a:lnTo><a:lnTo><a:pt x="130" y="209"/></a:lnTo><a:lnTo><a:pt x="130" y="205"/></a:lnTo><a:lnTo><a:pt x="126" y="205"/></a:lnTo><a:lnTo><a:pt x="121" y="200"/></a:lnTo><a:lnTo><a:pt x="116" y="191"/></a:lnTo><a:lnTo><a:pt x="116" y="186"/></a:lnTo><a:lnTo><a:pt x="112" y="181"/></a:lnTo><a:lnTo><a:pt x="112" y="163"/></a:lnTo><a:lnTo><a:pt x="116" y="158"/></a:lnTo><a:lnTo><a:pt x="116" y="154"/></a:lnTo><a:lnTo><a:pt x="121" y="149"/></a:lnTo><a:lnTo><a:pt x="126" y="144"/></a:lnTo><a:lnTo><a:pt x="130" y="140"/></a:lnTo><a:lnTo><a:pt x="135" y="140"/></a:lnTo><a:lnTo><a:pt x="135" y="144"/></a:lnTo><a:lnTo><a:pt x="140" y="144"/></a:lnTo><a:lnTo><a:pt x="144" y="149"/></a:lnTo><a:lnTo><a:pt x="154" y="149"/></a:lnTo><a:lnTo><a:pt x="163" y="144"/></a:lnTo><a:lnTo><a:pt x="167" y="144"/></a:lnTo><a:lnTo><a:pt x="172" y="140"/></a:lnTo><a:lnTo><a:pt x="172" y="135"/></a:lnTo><a:lnTo><a:pt x="177" y="135"/></a:lnTo><a:lnTo><a:pt x="181" y="126"/></a:lnTo><a:lnTo><a:pt x="186" y="126"/></a:lnTo><a:lnTo><a:pt x="191" y="130"/></a:lnTo><a:lnTo><a:pt x="205" y="130"/></a:lnTo><a:lnTo><a:pt x="209" y="126"/></a:lnTo><a:lnTo><a:pt x="209" y="116"/></a:lnTo><a:lnTo><a:pt x="214" y="112"/></a:lnTo><a:lnTo><a:pt x="214" y="107"/></a:lnTo><a:lnTo><a:pt x="219" y="102"/></a:lnTo><a:lnTo><a:pt x="223" y="102"/></a:lnTo><a:lnTo><a:pt x="223" y="98"/></a:lnTo><a:lnTo><a:pt x="228" y="98"/></a:lnTo><a:lnTo><a:pt x="228" y="93"/></a:lnTo><a:lnTo><a:pt x="233" y="93"/></a:lnTo><a:lnTo><a:pt x="233" y="84"/></a:lnTo><a:lnTo><a:pt x="237" y="74"/></a:lnTo><a:lnTo><a:pt x="237" y="61"/></a:lnTo><a:lnTo><a:pt x="242" y="47"/></a:lnTo><a:lnTo><a:pt x="247" y="47"/></a:lnTo><a:lnTo><a:pt x="247" y="42"/></a:lnTo><a:lnTo><a:pt x="256" y="23"/></a:lnTo><a:lnTo><a:pt x="260" y="23"/></a:lnTo><a:lnTo><a:pt x="260" y="14"/></a:lnTo><a:lnTo><a:pt x="247" y="5"/></a:lnTo><a:lnTo><a:pt x="247" y="0"/></a:lnTo><a:lnTo><a:pt x="242" y="0"/></a:lnTo><a:lnTo><a:pt x="242" y="5"/></a:lnTo><a:lnTo><a:pt x="233" y="5"/></a:lnTo><a:lnTo><a:pt x="228" y="9"/></a:lnTo><a:lnTo><a:pt x="223" y="9"/></a:lnTo><a:lnTo><a:pt x="209" y="23"/></a:lnTo><a:lnTo><a:pt x="205" y="28"/></a:lnTo><a:lnTo><a:pt x="195" y="33"/></a:lnTo><a:lnTo><a:pt x="191" y="37"/></a:lnTo><a:lnTo><a:pt x="186" y="37"/></a:lnTo><a:lnTo><a:pt x="181" y="42"/></a:lnTo><a:lnTo><a:pt x="181" y="37"/></a:lnTo><a:lnTo><a:pt x="172" y="37"/></a:lnTo><a:lnTo><a:pt x="163" y="33"/></a:lnTo><a:lnTo><a:pt x="158" y="28"/></a:lnTo><a:lnTo><a:pt x="149" y="23"/></a:lnTo><a:lnTo><a:pt x="149" y="19"/></a:lnTo><a:lnTo><a:pt x="144" y="19"/></a:lnTo><a:lnTo><a:pt x="144" y="14"/></a:lnTo><a:lnTo><a:pt x="135" y="14"/></a:lnTo><a:lnTo><a:pt x="130" y="19"/></a:lnTo><a:lnTo><a:pt x="121" y="33"/></a:lnTo><a:lnTo><a:pt x="107" y="47"/></a:lnTo><a:lnTo><a:pt x="107" y="51"/></a:lnTo><a:lnTo><a:pt x="98" y="51"/></a:lnTo><a:lnTo><a:pt x="93" y="56"/></a:lnTo><a:lnTo><a:pt x="93" y="42"/></a:lnTo></a:path></a:pathLst></a:custGeom><a:noFill/><a:ln w="23400"><a:solidFill><a:srgbClr val="aa0000"/></a:solidFill><a:round/></a:ln></wps:spPr><wps:style><a:lnRef idx="0"/><a:fillRef idx="0"/><a:effectRef idx="0"/><a:fontRef idx="minor"/></wps:style><wps:bodyPr/></wps:wsp></wpg:grpSp><wpg:grpSp><wpg:cNvGrpSpPr/><wpg:grpSpPr><a:xfrm><a:off x="3146400" y="1179360"/><a:ext cx="2442960" cy="2016000"/></a:xfrm></wpg:grpSpPr><wps:wsp><wps:cNvSpPr/><wps:spPr><a:xfrm><a:off x="0" y="0"/><a:ext cx="2442960" cy="2016000"/></a:xfrm><a:custGeom><a:avLst/><a:gdLst/><a:ahLst/><a:rect l="0" t="0" r="r" b="b"/><a:pathLst><a:path w="3844" h="3174"><a:moveTo><a:pt x="3806" y="3173"/></a:moveTo><a:lnTo><a:pt x="3801" y="3173"/></a:lnTo><a:lnTo><a:pt x="3801" y="3164"/></a:lnTo><a:lnTo><a:pt x="3792" y="3154"/></a:lnTo><a:lnTo><a:pt x="3792" y="3150"/></a:lnTo><a:lnTo><a:pt x="3787" y="3150"/></a:lnTo><a:lnTo><a:pt x="3787" y="3122"/></a:lnTo><a:lnTo><a:pt x="3783" y="3117"/></a:lnTo><a:lnTo><a:pt x="3783" y="3108"/></a:lnTo><a:lnTo><a:pt x="3778" y="3108"/></a:lnTo><a:lnTo><a:pt x="3778" y="3098"/></a:lnTo><a:lnTo><a:pt x="3783" y="3098"/></a:lnTo><a:lnTo><a:pt x="3783" y="3085"/></a:lnTo><a:lnTo><a:pt x="3764" y="3066"/></a:lnTo><a:lnTo><a:pt x="3769" y="3061"/></a:lnTo><a:lnTo><a:pt x="3769" y="3057"/></a:lnTo><a:lnTo><a:pt x="3773" y="3052"/></a:lnTo><a:lnTo><a:pt x="3778" y="3047"/></a:lnTo><a:lnTo><a:pt x="3783" y="3043"/></a:lnTo><a:lnTo><a:pt x="3787" y="3038"/></a:lnTo><a:lnTo><a:pt x="3792" y="3033"/></a:lnTo><a:lnTo><a:pt x="3797" y="3029"/></a:lnTo><a:lnTo><a:pt x="3811" y="3024"/></a:lnTo><a:lnTo><a:pt x="3820" y="3019"/></a:lnTo><a:lnTo><a:pt x="3829" y="3015"/></a:lnTo><a:lnTo><a:pt x="3834" y="3010"/></a:lnTo><a:lnTo><a:pt x="3839" y="3010"/></a:lnTo><a:lnTo><a:pt x="3839" y="3005"/></a:lnTo><a:lnTo><a:pt x="3843" y="3005"/></a:lnTo><a:lnTo><a:pt x="3843" y="2996"/></a:lnTo><a:lnTo><a:pt x="3839" y="2996"/></a:lnTo><a:lnTo><a:pt x="3834" y="2991"/></a:lnTo><a:lnTo><a:pt x="3829" y="2991"/></a:lnTo><a:lnTo><a:pt x="3820" y="2982"/></a:lnTo><a:lnTo><a:pt x="3815" y="2968"/></a:lnTo><a:lnTo><a:pt x="3811" y="2964"/></a:lnTo><a:lnTo><a:pt x="3801" y="2968"/></a:lnTo><a:lnTo><a:pt x="3797" y="2973"/></a:lnTo><a:lnTo><a:pt x="3787" y="2973"/></a:lnTo><a:lnTo><a:pt x="3783" y="2978"/></a:lnTo><a:lnTo><a:pt x="3750" y="2978"/></a:lnTo><a:lnTo><a:pt x="3746" y="2982"/></a:lnTo><a:lnTo><a:pt x="3732" y="2982"/></a:lnTo><a:lnTo><a:pt x="3727" y="2978"/></a:lnTo><a:lnTo><a:pt x="3722" y="2973"/></a:lnTo><a:lnTo><a:pt x="3713" y="2968"/></a:lnTo><a:lnTo><a:pt x="3708" y="2964"/></a:lnTo><a:lnTo><a:pt x="3699" y="2959"/></a:lnTo><a:lnTo><a:pt x="3694" y="2954"/></a:lnTo><a:lnTo><a:pt x="3694" y="2950"/></a:lnTo><a:lnTo><a:pt x="3690" y="2945"/></a:lnTo><a:lnTo><a:pt x="3690" y="2926"/></a:lnTo><a:lnTo><a:pt x="3694" y="2922"/></a:lnTo><a:lnTo><a:pt x="3694" y="2917"/></a:lnTo><a:lnTo><a:pt x="3704" y="2917"/></a:lnTo><a:lnTo><a:pt x="3708" y="2912"/></a:lnTo><a:lnTo><a:pt x="3713" y="2908"/></a:lnTo><a:lnTo><a:pt x="3713" y="2903"/></a:lnTo><a:lnTo><a:pt x="3708" y="2903"/></a:lnTo><a:lnTo><a:pt x="3708" y="2898"/></a:lnTo><a:lnTo><a:pt x="3704" y="2898"/></a:lnTo><a:lnTo><a:pt x="3704" y="2894"/></a:lnTo><a:lnTo><a:pt x="3699" y="2894"/></a:lnTo><a:lnTo><a:pt x="3699" y="2866"/></a:lnTo><a:lnTo><a:pt x="3694" y="2861"/></a:lnTo><a:lnTo><a:pt x="3690" y="2861"/></a:lnTo><a:lnTo><a:pt x="3690" y="2857"/></a:lnTo><a:lnTo><a:pt x="3685" y="2857"/></a:lnTo><a:lnTo><a:pt x="3685" y="2833"/></a:lnTo><a:lnTo><a:pt x="3704" y="2815"/></a:lnTo><a:lnTo><a:pt x="3704" y="2805"/></a:lnTo><a:lnTo><a:pt x="3708" y="2805"/></a:lnTo><a:lnTo><a:pt x="3704" y="2805"/></a:lnTo><a:lnTo><a:pt x="3704" y="2773"/></a:lnTo><a:lnTo><a:pt x="3699" y="2768"/></a:lnTo><a:lnTo><a:pt x="3699" y="2759"/></a:lnTo><a:lnTo><a:pt x="3690" y="2750"/></a:lnTo><a:lnTo><a:pt x="3676" y="2750"/></a:lnTo><a:lnTo><a:pt x="3666" y="2740"/></a:lnTo><a:lnTo><a:pt x="3657" y="2740"/></a:lnTo><a:lnTo><a:pt x="3648" y="2745"/></a:lnTo><a:lnTo><a:pt x="3648" y="2750"/></a:lnTo><a:lnTo><a:pt x="3643" y="2750"/></a:lnTo><a:lnTo><a:pt x="3639" y="2745"/></a:lnTo><a:lnTo><a:pt x="3634" y="2740"/></a:lnTo><a:lnTo><a:pt x="3629" y="2736"/></a:lnTo><a:lnTo><a:pt x="3625" y="2736"/></a:lnTo><a:lnTo><a:pt x="3620" y="2740"/></a:lnTo><a:lnTo><a:pt x="3615" y="2740"/></a:lnTo><a:lnTo><a:pt x="3611" y="2736"/></a:lnTo><a:lnTo><a:pt x="3611" y="2722"/></a:lnTo><a:lnTo><a:pt x="3615" y="2717"/></a:lnTo><a:lnTo><a:pt x="3620" y="2708"/></a:lnTo><a:lnTo><a:pt x="3625" y="2703"/></a:lnTo><a:lnTo><a:pt x="3629" y="2703"/></a:lnTo><a:lnTo><a:pt x="3629" y="2694"/></a:lnTo><a:lnTo><a:pt x="3634" y="2689"/></a:lnTo><a:lnTo><a:pt x="3634" y="2670"/></a:lnTo><a:lnTo><a:pt x="3639" y="2666"/></a:lnTo><a:lnTo><a:pt x="3639" y="2661"/></a:lnTo><a:lnTo><a:pt x="3643" y="2657"/></a:lnTo><a:lnTo><a:pt x="3643" y="2652"/></a:lnTo><a:lnTo><a:pt x="3648" y="2643"/></a:lnTo><a:lnTo><a:pt x="3653" y="2633"/></a:lnTo><a:lnTo><a:pt x="3657" y="2633"/></a:lnTo><a:lnTo><a:pt x="3657" y="2629"/></a:lnTo><a:lnTo><a:pt x="3662" y="2619"/></a:lnTo><a:lnTo><a:pt x="3662" y="2615"/></a:lnTo><a:lnTo><a:pt x="3666" y="2610"/></a:lnTo><a:lnTo><a:pt x="3666" y="2591"/></a:lnTo><a:lnTo><a:pt x="3662" y="2582"/></a:lnTo><a:lnTo><a:pt x="3657" y="2582"/></a:lnTo><a:lnTo><a:pt x="3657" y="2564"/></a:lnTo><a:lnTo><a:pt x="3662" y="2559"/></a:lnTo><a:lnTo><a:pt x="3662" y="2550"/></a:lnTo><a:lnTo><a:pt x="3653" y="2550"/></a:lnTo><a:lnTo><a:pt x="3648" y="2554"/></a:lnTo><a:lnTo><a:pt x="3634" y="2554"/></a:lnTo><a:lnTo><a:pt x="3629" y="2550"/></a:lnTo><a:lnTo><a:pt x="3625" y="2550"/></a:lnTo><a:lnTo><a:pt x="3620" y="2545"/></a:lnTo><a:lnTo><a:pt x="3611" y="2545"/></a:lnTo><a:lnTo><a:pt x="3601" y="2540"/></a:lnTo><a:lnTo><a:pt x="3597" y="2540"/></a:lnTo><a:lnTo><a:pt x="3587" y="2536"/></a:lnTo><a:lnTo><a:pt x="3583" y="2536"/></a:lnTo><a:lnTo><a:pt x="3578" y="2531"/></a:lnTo><a:lnTo><a:pt x="3569" y="2526"/></a:lnTo><a:lnTo><a:pt x="3559" y="2526"/></a:lnTo><a:lnTo><a:pt x="3555" y="2522"/></a:lnTo><a:lnTo><a:pt x="3545" y="2517"/></a:lnTo><a:lnTo><a:pt x="3541" y="2512"/></a:lnTo><a:lnTo><a:pt x="3536" y="2508"/></a:lnTo><a:lnTo><a:pt x="3532" y="2503"/></a:lnTo><a:lnTo><a:pt x="3527" y="2498"/></a:lnTo><a:lnTo><a:pt x="3522" y="2498"/></a:lnTo><a:lnTo><a:pt x="3518" y="2494"/></a:lnTo><a:lnTo><a:pt x="3490" y="2494"/></a:lnTo><a:lnTo><a:pt x="3476" y="2480"/></a:lnTo><a:lnTo><a:pt x="3476" y="2475"/></a:lnTo><a:lnTo><a:pt x="3471" y="2475"/></a:lnTo><a:lnTo><a:pt x="3466" y="2461"/></a:lnTo><a:lnTo><a:pt x="3462" y="2461"/></a:lnTo><a:lnTo><a:pt x="3457" y="2457"/></a:lnTo><a:lnTo><a:pt x="3434" y="2457"/></a:lnTo><a:lnTo><a:pt x="3429" y="2461"/></a:lnTo><a:lnTo><a:pt x="3424" y="2461"/></a:lnTo><a:lnTo><a:pt x="3420" y="2457"/></a:lnTo><a:lnTo><a:pt x="3406" y="2452"/></a:lnTo><a:lnTo><a:pt x="3397" y="2443"/></a:lnTo><a:lnTo><a:pt x="3392" y="2443"/></a:lnTo><a:lnTo><a:pt x="3387" y="2438"/></a:lnTo><a:lnTo><a:pt x="3378" y="2433"/></a:lnTo><a:lnTo><a:pt x="3369" y="2429"/></a:lnTo><a:lnTo><a:pt x="3364" y="2429"/></a:lnTo><a:lnTo><a:pt x="3364" y="2433"/></a:lnTo><a:lnTo><a:pt x="3359" y="2438"/></a:lnTo><a:lnTo><a:pt x="3359" y="2457"/></a:lnTo><a:lnTo><a:pt x="3355" y="2457"/></a:lnTo><a:lnTo><a:pt x="3350" y="2452"/></a:lnTo><a:lnTo><a:pt x="3341" y="2447"/></a:lnTo><a:lnTo><a:pt x="3336" y="2443"/></a:lnTo><a:lnTo><a:pt x="3331" y="2433"/></a:lnTo><a:lnTo><a:pt x="3327" y="2429"/></a:lnTo><a:lnTo><a:pt x="3322" y="2424"/></a:lnTo><a:lnTo><a:pt x="3322" y="2419"/></a:lnTo><a:lnTo><a:pt x="3317" y="2419"/></a:lnTo><a:lnTo><a:pt x="3317" y="2410"/></a:lnTo><a:lnTo><a:pt x="3308" y="2401"/></a:lnTo><a:lnTo><a:pt x="3304" y="2391"/></a:lnTo><a:lnTo><a:pt x="3299" y="2391"/></a:lnTo><a:lnTo><a:pt x="3294" y="2382"/></a:lnTo><a:lnTo><a:pt x="3290" y="2382"/></a:lnTo><a:lnTo><a:pt x="3285" y="2377"/></a:lnTo><a:lnTo><a:pt x="3280" y="2373"/></a:lnTo><a:lnTo><a:pt x="3257" y="2373"/></a:lnTo><a:lnTo><a:pt x="3252" y="2368"/></a:lnTo><a:lnTo><a:pt x="3248" y="2368"/></a:lnTo><a:lnTo><a:pt x="3243" y="2363"/></a:lnTo><a:lnTo><a:pt x="3238" y="2363"/></a:lnTo><a:lnTo><a:pt x="3238" y="2359"/></a:lnTo><a:lnTo><a:pt x="3229" y="2354"/></a:lnTo><a:lnTo><a:pt x="3215" y="2340"/></a:lnTo><a:lnTo><a:pt x="3187" y="2340"/></a:lnTo><a:lnTo><a:pt x="3183" y="2345"/></a:lnTo><a:lnTo><a:pt x="3159" y="2345"/></a:lnTo><a:lnTo><a:pt x="3145" y="2350"/></a:lnTo><a:lnTo><a:pt x="3131" y="2350"/></a:lnTo><a:lnTo><a:pt x="3122" y="2354"/></a:lnTo><a:lnTo><a:pt x="3117" y="2354"/></a:lnTo><a:lnTo><a:pt x="3108" y="2359"/></a:lnTo><a:lnTo><a:pt x="3103" y="2359"/></a:lnTo><a:lnTo><a:pt x="3099" y="2363"/></a:lnTo><a:lnTo><a:pt x="3094" y="2363"/></a:lnTo><a:lnTo><a:pt x="3094" y="2368"/></a:lnTo><a:lnTo><a:pt x="3090" y="2373"/></a:lnTo><a:lnTo><a:pt x="3085" y="2382"/></a:lnTo><a:lnTo><a:pt x="3080" y="2382"/></a:lnTo><a:lnTo><a:pt x="3080" y="2401"/></a:lnTo><a:lnTo><a:pt x="3076" y="2401"/></a:lnTo><a:lnTo><a:pt x="3076" y="2405"/></a:lnTo><a:lnTo><a:pt x="3071" y="2405"/></a:lnTo><a:lnTo><a:pt x="3071" y="2410"/></a:lnTo><a:lnTo><a:pt x="3066" y="2415"/></a:lnTo><a:lnTo><a:pt x="3062" y="2419"/></a:lnTo><a:lnTo><a:pt x="3057" y="2419"/></a:lnTo><a:lnTo><a:pt x="3052" y="2424"/></a:lnTo><a:lnTo><a:pt x="3029" y="2424"/></a:lnTo><a:lnTo><a:pt x="3020" y="2429"/></a:lnTo><a:lnTo><a:pt x="3010" y="2438"/></a:lnTo><a:lnTo><a:pt x="3001" y="2438"/></a:lnTo><a:lnTo><a:pt x="3001" y="2433"/></a:lnTo><a:lnTo><a:pt x="2996" y="2433"/></a:lnTo><a:lnTo><a:pt x="2987" y="2424"/></a:lnTo><a:lnTo><a:pt x="2978" y="2419"/></a:lnTo><a:lnTo><a:pt x="2978" y="2415"/></a:lnTo><a:lnTo><a:pt x="2973" y="2415"/></a:lnTo><a:lnTo><a:pt x="2973" y="2410"/></a:lnTo><a:lnTo><a:pt x="2969" y="2405"/></a:lnTo><a:lnTo><a:pt x="2969" y="2401"/></a:lnTo><a:lnTo><a:pt x="2964" y="2391"/></a:lnTo><a:lnTo><a:pt x="2959" y="2382"/></a:lnTo><a:lnTo><a:pt x="2955" y="2382"/></a:lnTo><a:lnTo><a:pt x="2955" y="2373"/></a:lnTo><a:lnTo><a:pt x="2950" y="2373"/></a:lnTo><a:lnTo><a:pt x="2950" y="2368"/></a:lnTo><a:lnTo><a:pt x="2936" y="2368"/></a:lnTo><a:lnTo><a:pt x="2936" y="2345"/></a:lnTo><a:lnTo><a:pt x="2941" y="2340"/></a:lnTo><a:lnTo><a:pt x="2941" y="2336"/></a:lnTo><a:lnTo><a:pt x="2936" y="2336"/></a:lnTo><a:lnTo><a:pt x="2936" y="2322"/></a:lnTo><a:lnTo><a:pt x="2931" y="2317"/></a:lnTo><a:lnTo><a:pt x="2931" y="2308"/></a:lnTo><a:lnTo><a:pt x="2936" y="2308"/></a:lnTo><a:lnTo><a:pt x="2936" y="2298"/></a:lnTo><a:lnTo><a:pt x="2941" y="2298"/></a:lnTo><a:lnTo><a:pt x="2941" y="2294"/></a:lnTo><a:lnTo><a:pt x="2945" y="2289"/></a:lnTo><a:lnTo><a:pt x="2945" y="2284"/></a:lnTo><a:lnTo><a:pt x="2950" y="2284"/></a:lnTo><a:lnTo><a:pt x="2950" y="2270"/></a:lnTo><a:lnTo><a:pt x="2945" y="2270"/></a:lnTo><a:lnTo><a:pt x="2945" y="2266"/></a:lnTo><a:lnTo><a:pt x="2941" y="2261"/></a:lnTo><a:lnTo><a:pt x="2941" y="2252"/></a:lnTo><a:lnTo><a:pt x="2936" y="2252"/></a:lnTo><a:lnTo><a:pt x="2936" y="2247"/></a:lnTo><a:lnTo><a:pt x="2931" y="2247"/></a:lnTo><a:lnTo><a:pt x="2931" y="2243"/></a:lnTo><a:lnTo><a:pt x="2927" y="2243"/></a:lnTo><a:lnTo><a:pt x="2927" y="2238"/></a:lnTo><a:lnTo><a:pt x="2922" y="2238"/></a:lnTo><a:lnTo><a:pt x="2922" y="2233"/></a:lnTo><a:lnTo><a:pt x="2917" y="2233"/></a:lnTo><a:lnTo><a:pt x="2917" y="2229"/></a:lnTo><a:lnTo><a:pt x="2913" y="2224"/></a:lnTo><a:lnTo><a:pt x="2913" y="2215"/></a:lnTo><a:lnTo><a:pt x="2908" y="2215"/></a:lnTo><a:lnTo><a:pt x="2908" y="2210"/></a:lnTo><a:lnTo><a:pt x="2903" y="2210"/></a:lnTo><a:lnTo><a:pt x="2899" y="2205"/></a:lnTo><a:lnTo><a:pt x="2894" y="2205"/></a:lnTo><a:lnTo><a:pt x="2894" y="2201"/></a:lnTo><a:lnTo><a:pt x="2889" y="2201"/></a:lnTo><a:lnTo><a:pt x="2889" y="2196"/></a:lnTo><a:lnTo><a:pt x="2880" y="2187"/></a:lnTo><a:lnTo><a:pt x="2880" y="2182"/></a:lnTo><a:lnTo><a:pt x="2876" y="2182"/></a:lnTo><a:lnTo><a:pt x="2871" y="2177"/></a:lnTo><a:lnTo><a:pt x="2866" y="2168"/></a:lnTo><a:lnTo><a:pt x="2862" y="2163"/></a:lnTo><a:lnTo><a:pt x="2862" y="2159"/></a:lnTo><a:lnTo><a:pt x="2857" y="2159"/></a:lnTo><a:lnTo><a:pt x="2852" y="2154"/></a:lnTo><a:lnTo><a:pt x="2848" y="2154"/></a:lnTo><a:lnTo><a:pt x="2848" y="2150"/></a:lnTo><a:lnTo><a:pt x="2838" y="2150"/></a:lnTo><a:lnTo><a:pt x="2838" y="2145"/></a:lnTo><a:lnTo><a:pt x="2834" y="2145"/></a:lnTo><a:lnTo><a:pt x="2834" y="2136"/></a:lnTo><a:lnTo><a:pt x="2829" y="2131"/></a:lnTo><a:lnTo><a:pt x="2829" y="2126"/></a:lnTo><a:lnTo><a:pt x="2824" y="2126"/></a:lnTo><a:lnTo><a:pt x="2820" y="2122"/></a:lnTo><a:lnTo><a:pt x="2815" y="2122"/></a:lnTo><a:lnTo><a:pt x="2796" y="2108"/></a:lnTo><a:lnTo><a:pt x="2787" y="2103"/></a:lnTo><a:lnTo><a:pt x="2782" y="2098"/></a:lnTo><a:lnTo><a:pt x="2764" y="2098"/></a:lnTo><a:lnTo><a:pt x="2759" y="2094"/></a:lnTo><a:lnTo><a:pt x="2727" y="2094"/></a:lnTo><a:lnTo><a:pt x="2722" y="2089"/></a:lnTo><a:lnTo><a:pt x="2717" y="2089"/></a:lnTo><a:lnTo><a:pt x="2699" y="2070"/></a:lnTo><a:lnTo><a:pt x="2694" y="2061"/></a:lnTo><a:lnTo><a:pt x="2689" y="2056"/></a:lnTo><a:lnTo><a:pt x="2685" y="2052"/></a:lnTo><a:lnTo><a:pt x="2685" y="2047"/></a:lnTo><a:lnTo><a:pt x="2680" y="2047"/></a:lnTo><a:lnTo><a:pt x="2680" y="2038"/></a:lnTo><a:lnTo><a:pt x="2685" y="2029"/></a:lnTo><a:lnTo><a:pt x="2699" y="2019"/></a:lnTo><a:lnTo><a:pt x="2713" y="2005"/></a:lnTo><a:lnTo><a:pt x="2713" y="2001"/></a:lnTo><a:lnTo><a:pt x="2717" y="1977"/></a:lnTo><a:lnTo><a:pt x="2713" y="1973"/></a:lnTo><a:lnTo><a:pt x="2713" y="1968"/></a:lnTo><a:lnTo><a:pt x="2699" y="1949"/></a:lnTo><a:lnTo><a:pt x="2689" y="1936"/></a:lnTo><a:lnTo><a:pt x="2675" y="1922"/></a:lnTo><a:lnTo><a:pt x="2671" y="1922"/></a:lnTo><a:lnTo><a:pt x="2671" y="1917"/></a:lnTo><a:lnTo><a:pt x="2662" y="1908"/></a:lnTo><a:lnTo><a:pt x="2657" y="1908"/></a:lnTo><a:lnTo><a:pt x="2652" y="1903"/></a:lnTo><a:lnTo><a:pt x="2648" y="1898"/></a:lnTo><a:lnTo><a:pt x="2643" y="1898"/></a:lnTo><a:lnTo><a:pt x="2624" y="1894"/></a:lnTo><a:lnTo><a:pt x="2620" y="1889"/></a:lnTo><a:lnTo><a:pt x="2596" y="1889"/></a:lnTo><a:lnTo><a:pt x="2596" y="1884"/></a:lnTo><a:lnTo><a:pt x="2578" y="1884"/></a:lnTo><a:lnTo><a:pt x="2578" y="1889"/></a:lnTo><a:lnTo><a:pt x="2568" y="1889"/></a:lnTo><a:lnTo><a:pt x="2559" y="1894"/></a:lnTo><a:lnTo><a:pt x="2554" y="1894"/></a:lnTo><a:lnTo><a:pt x="2545" y="1898"/></a:lnTo><a:lnTo><a:pt x="2545" y="1903"/></a:lnTo><a:lnTo><a:pt x="2541" y="1908"/></a:lnTo><a:lnTo><a:pt x="2541" y="1917"/></a:lnTo><a:lnTo><a:pt x="2545" y="1917"/></a:lnTo><a:lnTo><a:pt x="2545" y="1926"/></a:lnTo><a:lnTo><a:pt x="2545" y="1922"/></a:lnTo><a:lnTo><a:pt x="2522" y="1908"/></a:lnTo><a:lnTo><a:pt x="2508" y="1898"/></a:lnTo><a:lnTo><a:pt x="2503" y="1908"/></a:lnTo><a:lnTo><a:pt x="2485" y="1926"/></a:lnTo><a:lnTo><a:pt x="2485" y="1931"/></a:lnTo><a:lnTo><a:pt x="2480" y="1931"/></a:lnTo><a:lnTo><a:pt x="2475" y="1940"/></a:lnTo><a:lnTo><a:pt x="2471" y="1945"/></a:lnTo><a:lnTo><a:pt x="2466" y="1954"/></a:lnTo><a:lnTo><a:pt x="2461" y="1949"/></a:lnTo><a:lnTo><a:pt x="2457" y="1945"/></a:lnTo><a:lnTo><a:pt x="2457" y="1940"/></a:lnTo><a:lnTo><a:pt x="2452" y="1940"/></a:lnTo><a:lnTo><a:pt x="2452" y="1922"/></a:lnTo><a:lnTo><a:pt x="2457" y="1912"/></a:lnTo><a:lnTo><a:pt x="2461" y="1912"/></a:lnTo><a:lnTo><a:pt x="2461" y="1908"/></a:lnTo><a:lnTo><a:pt x="2457" y="1903"/></a:lnTo><a:lnTo><a:pt x="2457" y="1880"/></a:lnTo><a:lnTo><a:pt x="2461" y="1875"/></a:lnTo><a:lnTo><a:pt x="2457" y="1875"/></a:lnTo><a:lnTo><a:pt x="2457" y="1870"/></a:lnTo><a:lnTo><a:pt x="2443" y="1866"/></a:lnTo><a:lnTo><a:pt x="2443" y="1861"/></a:lnTo><a:lnTo><a:pt x="2434" y="1856"/></a:lnTo><a:lnTo><a:pt x="2434" y="1852"/></a:lnTo><a:lnTo><a:pt x="2429" y="1852"/></a:lnTo><a:lnTo><a:pt x="2429" y="1838"/></a:lnTo><a:lnTo><a:pt x="2434" y="1833"/></a:lnTo><a:lnTo><a:pt x="2457" y="1833"/></a:lnTo><a:lnTo><a:pt x="2457" y="1829"/></a:lnTo><a:lnTo><a:pt x="2461" y="1829"/></a:lnTo><a:lnTo><a:pt x="2466" y="1824"/></a:lnTo><a:lnTo><a:pt x="2461" y="1819"/></a:lnTo><a:lnTo><a:pt x="2457" y="1815"/></a:lnTo><a:lnTo><a:pt x="2457" y="1810"/></a:lnTo><a:lnTo><a:pt x="2452" y="1805"/></a:lnTo><a:lnTo><a:pt x="2452" y="1791"/></a:lnTo><a:lnTo><a:pt x="2457" y="1782"/></a:lnTo><a:lnTo><a:pt x="2457" y="1768"/></a:lnTo><a:lnTo><a:pt x="2461" y="1768"/></a:lnTo><a:lnTo><a:pt x="2461" y="1745"/></a:lnTo><a:lnTo><a:pt x="2466" y="1736"/></a:lnTo><a:lnTo><a:pt x="2466" y="1712"/></a:lnTo><a:lnTo><a:pt x="2471" y="1712"/></a:lnTo><a:lnTo><a:pt x="2471" y="1703"/></a:lnTo><a:lnTo><a:pt x="2475" y="1698"/></a:lnTo><a:lnTo><a:pt x="2475" y="1694"/></a:lnTo><a:lnTo><a:pt x="2480" y="1694"/></a:lnTo><a:lnTo><a:pt x="2480" y="1689"/></a:lnTo><a:lnTo><a:pt x="2485" y="1684"/></a:lnTo><a:lnTo><a:pt x="2485" y="1675"/></a:lnTo><a:lnTo><a:pt x="2475" y="1661"/></a:lnTo><a:lnTo><a:pt x="2475" y="1656"/></a:lnTo><a:lnTo><a:pt x="2471" y="1656"/></a:lnTo><a:lnTo><a:pt x="2471" y="1652"/></a:lnTo><a:lnTo><a:pt x="2466" y="1652"/></a:lnTo><a:lnTo><a:pt x="2466" y="1647"/></a:lnTo><a:lnTo><a:pt x="2461" y="1642"/></a:lnTo><a:lnTo><a:pt x="2461" y="1638"/></a:lnTo><a:lnTo><a:pt x="2466" y="1638"/></a:lnTo><a:lnTo><a:pt x="2466" y="1633"/></a:lnTo><a:lnTo><a:pt x="2471" y="1628"/></a:lnTo><a:lnTo><a:pt x="2471" y="1624"/></a:lnTo><a:lnTo><a:pt x="2475" y="1624"/></a:lnTo><a:lnTo><a:pt x="2475" y="1619"/></a:lnTo><a:lnTo><a:pt x="2485" y="1619"/></a:lnTo><a:lnTo><a:pt x="2485" y="1624"/></a:lnTo><a:lnTo><a:pt x="2494" y="1624"/></a:lnTo><a:lnTo><a:pt x="2499" y="1628"/></a:lnTo><a:lnTo><a:pt x="2503" y="1628"/></a:lnTo><a:lnTo><a:pt x="2503" y="1624"/></a:lnTo><a:lnTo><a:pt x="2513" y="1610"/></a:lnTo><a:lnTo><a:pt x="2517" y="1605"/></a:lnTo><a:lnTo><a:pt x="2522" y="1601"/></a:lnTo><a:lnTo><a:pt x="2527" y="1596"/></a:lnTo><a:lnTo><a:pt x="2531" y="1591"/></a:lnTo><a:lnTo><a:pt x="2554" y="1563"/></a:lnTo><a:lnTo><a:pt x="2559" y="1559"/></a:lnTo><a:lnTo><a:pt x="2564" y="1554"/></a:lnTo><a:lnTo><a:pt x="2564" y="1549"/></a:lnTo><a:lnTo><a:pt x="2568" y="1549"/></a:lnTo><a:lnTo><a:pt x="2568" y="1545"/></a:lnTo><a:lnTo><a:pt x="2582" y="1531"/></a:lnTo><a:lnTo><a:pt x="2582" y="1526"/></a:lnTo><a:lnTo><a:pt x="2587" y="1526"/></a:lnTo><a:lnTo><a:pt x="2592" y="1522"/></a:lnTo><a:lnTo><a:pt x="2596" y="1522"/></a:lnTo><a:lnTo><a:pt x="2601" y="1517"/></a:lnTo><a:lnTo><a:pt x="2610" y="1517"/></a:lnTo><a:lnTo><a:pt x="2615" y="1512"/></a:lnTo><a:lnTo><a:pt x="2620" y="1512"/></a:lnTo><a:lnTo><a:pt x="2620" y="1508"/></a:lnTo><a:lnTo><a:pt x="2624" y="1508"/></a:lnTo><a:lnTo><a:pt x="2629" y="1503"/></a:lnTo><a:lnTo><a:pt x="2634" y="1503"/></a:lnTo><a:lnTo><a:pt x="2634" y="1498"/></a:lnTo><a:lnTo><a:pt x="2638" y="1494"/></a:lnTo><a:lnTo><a:pt x="2638" y="1484"/></a:lnTo><a:lnTo><a:pt x="2643" y="1484"/></a:lnTo><a:lnTo><a:pt x="2643" y="1466"/></a:lnTo><a:lnTo><a:pt x="2638" y="1461"/></a:lnTo><a:lnTo><a:pt x="2638" y="1405"/></a:lnTo><a:lnTo><a:pt x="2643" y="1401"/></a:lnTo><a:lnTo><a:pt x="2643" y="1359"/></a:lnTo><a:lnTo><a:pt x="2638" y="1349"/></a:lnTo><a:lnTo><a:pt x="2638" y="1340"/></a:lnTo><a:lnTo><a:pt x="2629" y="1335"/></a:lnTo><a:lnTo><a:pt x="2615" y="1321"/></a:lnTo><a:lnTo><a:pt x="2606" y="1317"/></a:lnTo><a:lnTo><a:pt x="2601" y="1312"/></a:lnTo><a:lnTo><a:pt x="2596" y="1312"/></a:lnTo><a:lnTo><a:pt x="2582" y="1298"/></a:lnTo><a:lnTo><a:pt x="2578" y="1298"/></a:lnTo><a:lnTo><a:pt x="2573" y="1294"/></a:lnTo><a:lnTo><a:pt x="2568" y="1294"/></a:lnTo><a:lnTo><a:pt x="2568" y="1289"/></a:lnTo><a:lnTo><a:pt x="2564" y="1289"/></a:lnTo><a:lnTo><a:pt x="2564" y="1294"/></a:lnTo><a:lnTo><a:pt x="2550" y="1308"/></a:lnTo><a:lnTo><a:pt x="2550" y="1312"/></a:lnTo><a:lnTo><a:pt x="2545" y="1312"/></a:lnTo><a:lnTo><a:pt x="2536" y="1303"/></a:lnTo><a:lnTo><a:pt x="2527" y="1298"/></a:lnTo><a:lnTo><a:pt x="2527" y="1294"/></a:lnTo><a:lnTo><a:pt x="2522" y="1289"/></a:lnTo><a:lnTo><a:pt x="2522" y="1280"/></a:lnTo><a:lnTo><a:pt x="2517" y="1275"/></a:lnTo><a:lnTo><a:pt x="2517" y="1266"/></a:lnTo><a:lnTo><a:pt x="2513" y="1266"/></a:lnTo><a:lnTo><a:pt x="2508" y="1261"/></a:lnTo><a:lnTo><a:pt x="2489" y="1242"/></a:lnTo><a:lnTo><a:pt x="2485" y="1233"/></a:lnTo><a:lnTo><a:pt x="2480" y="1228"/></a:lnTo><a:lnTo><a:pt x="2480" y="1224"/></a:lnTo><a:lnTo><a:pt x="2485" y="1224"/></a:lnTo><a:lnTo><a:pt x="2485" y="1214"/></a:lnTo><a:lnTo><a:pt x="2489" y="1214"/></a:lnTo><a:lnTo><a:pt x="2489" y="1205"/></a:lnTo><a:lnTo><a:pt x="2485" y="1205"/></a:lnTo><a:lnTo><a:pt x="2471" y="1191"/></a:lnTo><a:lnTo><a:pt x="2466" y="1191"/></a:lnTo><a:lnTo><a:pt x="2466" y="1187"/></a:lnTo><a:lnTo><a:pt x="2457" y="1177"/></a:lnTo><a:lnTo><a:pt x="2452" y="1177"/></a:lnTo><a:lnTo><a:pt x="2452" y="1173"/></a:lnTo><a:lnTo><a:pt x="2447" y="1173"/></a:lnTo><a:lnTo><a:pt x="2443" y="1177"/></a:lnTo><a:lnTo><a:pt x="2438" y="1182"/></a:lnTo><a:lnTo><a:pt x="2434" y="1187"/></a:lnTo><a:lnTo><a:pt x="2406" y="1187"/></a:lnTo><a:lnTo><a:pt x="2401" y="1191"/></a:lnTo><a:lnTo><a:pt x="2387" y="1191"/></a:lnTo><a:lnTo><a:pt x="2378" y="1182"/></a:lnTo><a:lnTo><a:pt x="2364" y="1168"/></a:lnTo><a:lnTo><a:pt x="2359" y="1168"/></a:lnTo><a:lnTo><a:pt x="2359" y="1163"/></a:lnTo><a:lnTo><a:pt x="2354" y="1163"/></a:lnTo><a:lnTo><a:pt x="2350" y="1159"/></a:lnTo><a:lnTo><a:pt x="2350" y="1154"/></a:lnTo><a:lnTo><a:pt x="2345" y="1154"/></a:lnTo><a:lnTo><a:pt x="2345" y="1140"/></a:lnTo><a:lnTo><a:pt x="2340" y="1140"/></a:lnTo><a:lnTo><a:pt x="2340" y="1135"/></a:lnTo><a:lnTo><a:pt x="2336" y="1126"/></a:lnTo><a:lnTo><a:pt x="2336" y="1121"/></a:lnTo><a:lnTo><a:pt x="2331" y="1121"/></a:lnTo><a:lnTo><a:pt x="2327" y="1117"/></a:lnTo><a:lnTo><a:pt x="2327" y="1112"/></a:lnTo><a:lnTo><a:pt x="2317" y="1103"/></a:lnTo><a:lnTo><a:pt x="2317" y="1089"/></a:lnTo><a:lnTo><a:pt x="2313" y="1084"/></a:lnTo><a:lnTo><a:pt x="2317" y="1084"/></a:lnTo><a:lnTo><a:pt x="2317" y="1075"/></a:lnTo><a:lnTo><a:pt x="2313" y="1075"/></a:lnTo><a:lnTo><a:pt x="2313" y="1070"/></a:lnTo><a:lnTo><a:pt x="2308" y="1061"/></a:lnTo><a:lnTo><a:pt x="2303" y="1056"/></a:lnTo><a:lnTo><a:pt x="2294" y="1052"/></a:lnTo><a:lnTo><a:pt x="2285" y="1038"/></a:lnTo><a:lnTo><a:pt x="2275" y="1033"/></a:lnTo><a:lnTo><a:pt x="2275" y="1024"/></a:lnTo><a:lnTo><a:pt x="2271" y="1014"/></a:lnTo><a:lnTo><a:pt x="2257" y="1000"/></a:lnTo><a:lnTo><a:pt x="2247" y="996"/></a:lnTo><a:lnTo><a:pt x="2215" y="996"/></a:lnTo><a:lnTo><a:pt x="2215" y="1000"/></a:lnTo><a:lnTo><a:pt x="2210" y="1005"/></a:lnTo><a:lnTo><a:pt x="2206" y="1010"/></a:lnTo><a:lnTo><a:pt x="2196" y="1019"/></a:lnTo><a:lnTo><a:pt x="2192" y="1024"/></a:lnTo><a:lnTo><a:pt x="2187" y="1019"/></a:lnTo><a:lnTo><a:pt x="2182" y="1019"/></a:lnTo><a:lnTo><a:pt x="2182" y="1014"/></a:lnTo><a:lnTo><a:pt x="2178" y="1014"/></a:lnTo><a:lnTo><a:pt x="2178" y="1005"/></a:lnTo><a:lnTo><a:pt x="2173" y="1000"/></a:lnTo><a:lnTo><a:pt x="2168" y="1000"/></a:lnTo><a:lnTo><a:pt x="2164" y="996"/></a:lnTo><a:lnTo><a:pt x="2145" y="996"/></a:lnTo><a:lnTo><a:pt x="2117" y="977"/></a:lnTo><a:lnTo><a:pt x="2094" y="977"/></a:lnTo><a:lnTo><a:pt x="2089" y="973"/></a:lnTo><a:lnTo><a:pt x="2080" y="973"/></a:lnTo><a:lnTo><a:pt x="2075" y="968"/></a:lnTo><a:lnTo><a:pt x="2071" y="968"/></a:lnTo><a:lnTo><a:pt x="2066" y="963"/></a:lnTo><a:lnTo><a:pt x="2061" y="963"/></a:lnTo><a:lnTo><a:pt x="2057" y="959"/></a:lnTo><a:lnTo><a:pt x="2047" y="959"/></a:lnTo><a:lnTo><a:pt x="2029" y="949"/></a:lnTo><a:lnTo><a:pt x="2015" y="949"/></a:lnTo><a:lnTo><a:pt x="2010" y="945"/></a:lnTo><a:lnTo><a:pt x="2005" y="945"/></a:lnTo><a:lnTo><a:pt x="1996" y="935"/></a:lnTo><a:lnTo><a:pt x="1987" y="931"/></a:lnTo><a:lnTo><a:pt x="1973" y="926"/></a:lnTo><a:lnTo><a:pt x="1964" y="921"/></a:lnTo><a:lnTo><a:pt x="1959" y="917"/></a:lnTo><a:lnTo><a:pt x="1950" y="917"/></a:lnTo><a:lnTo><a:pt x="1945" y="912"/></a:lnTo><a:lnTo><a:pt x="1936" y="912"/></a:lnTo><a:lnTo><a:pt x="1917" y="903"/></a:lnTo><a:lnTo><a:pt x="1903" y="903"/></a:lnTo><a:lnTo><a:pt x="1903" y="907"/></a:lnTo><a:lnTo><a:pt x="1885" y="921"/></a:lnTo><a:lnTo><a:pt x="1880" y="931"/></a:lnTo><a:lnTo><a:pt x="1875" y="931"/></a:lnTo><a:lnTo><a:pt x="1871" y="935"/></a:lnTo><a:lnTo><a:pt x="1847" y="912"/></a:lnTo><a:lnTo><a:pt x="1838" y="898"/></a:lnTo><a:lnTo><a:pt x="1819" y="884"/></a:lnTo><a:lnTo><a:pt x="1810" y="870"/></a:lnTo><a:lnTo><a:pt x="1801" y="866"/></a:lnTo><a:lnTo><a:pt x="1796" y="861"/></a:lnTo><a:lnTo><a:pt x="1791" y="861"/></a:lnTo><a:lnTo><a:pt x="1787" y="856"/></a:lnTo><a:lnTo><a:pt x="1782" y="856"/></a:lnTo><a:lnTo><a:pt x="1778" y="852"/></a:lnTo><a:lnTo><a:pt x="1754" y="852"/></a:lnTo><a:lnTo><a:pt x="1750" y="847"/></a:lnTo><a:lnTo><a:pt x="1745" y="847"/></a:lnTo><a:lnTo><a:pt x="1736" y="838"/></a:lnTo><a:lnTo><a:pt x="1731" y="833"/></a:lnTo><a:lnTo><a:pt x="1726" y="833"/></a:lnTo><a:lnTo><a:pt x="1726" y="828"/></a:lnTo><a:lnTo><a:pt x="1717" y="828"/></a:lnTo><a:lnTo><a:pt x="1708" y="838"/></a:lnTo><a:lnTo><a:pt x="1698" y="842"/></a:lnTo><a:lnTo><a:pt x="1698" y="847"/></a:lnTo><a:lnTo><a:pt x="1694" y="852"/></a:lnTo><a:lnTo><a:pt x="1689" y="852"/></a:lnTo><a:lnTo><a:pt x="1680" y="847"/></a:lnTo><a:lnTo><a:pt x="1670" y="838"/></a:lnTo><a:lnTo><a:pt x="1675" y="833"/></a:lnTo><a:lnTo><a:pt x="1670" y="824"/></a:lnTo><a:lnTo><a:pt x="1638" y="796"/></a:lnTo><a:lnTo><a:pt x="1624" y="782"/></a:lnTo><a:lnTo><a:pt x="1619" y="777"/></a:lnTo><a:lnTo><a:pt x="1638" y="759"/></a:lnTo><a:lnTo><a:pt x="1638" y="754"/></a:lnTo><a:lnTo><a:pt x="1643" y="754"/></a:lnTo><a:lnTo><a:pt x="1657" y="735"/></a:lnTo><a:lnTo><a:pt x="1666" y="731"/></a:lnTo><a:lnTo><a:pt x="1666" y="726"/></a:lnTo><a:lnTo><a:pt x="1680" y="712"/></a:lnTo><a:lnTo><a:pt x="1661" y="703"/></a:lnTo><a:lnTo><a:pt x="1666" y="698"/></a:lnTo><a:lnTo><a:pt x="1666" y="694"/></a:lnTo><a:lnTo><a:pt x="1680" y="680"/></a:lnTo><a:lnTo><a:pt x="1680" y="675"/></a:lnTo><a:lnTo><a:pt x="1684" y="666"/></a:lnTo><a:lnTo><a:pt x="1684" y="661"/></a:lnTo><a:lnTo><a:pt x="1689" y="656"/></a:lnTo><a:lnTo><a:pt x="1689" y="652"/></a:lnTo><a:lnTo><a:pt x="1694" y="647"/></a:lnTo><a:lnTo><a:pt x="1694" y="642"/></a:lnTo><a:lnTo><a:pt x="1698" y="633"/></a:lnTo><a:lnTo><a:pt x="1698" y="628"/></a:lnTo><a:lnTo><a:pt x="1689" y="624"/></a:lnTo><a:lnTo><a:pt x="1689" y="619"/></a:lnTo><a:lnTo><a:pt x="1680" y="610"/></a:lnTo><a:lnTo><a:pt x="1670" y="605"/></a:lnTo><a:lnTo><a:pt x="1666" y="600"/></a:lnTo><a:lnTo><a:pt x="1647" y="586"/></a:lnTo><a:lnTo><a:pt x="1643" y="582"/></a:lnTo><a:lnTo><a:pt x="1638" y="582"/></a:lnTo><a:lnTo><a:pt x="1643" y="577"/></a:lnTo><a:lnTo><a:pt x="1638" y="577"/></a:lnTo><a:lnTo><a:pt x="1629" y="573"/></a:lnTo><a:lnTo><a:pt x="1624" y="573"/></a:lnTo><a:lnTo><a:pt x="1619" y="568"/></a:lnTo><a:lnTo><a:pt x="1610" y="563"/></a:lnTo><a:lnTo><a:pt x="1596" y="549"/></a:lnTo><a:lnTo><a:pt x="1582" y="531"/></a:lnTo><a:lnTo><a:pt x="1573" y="521"/></a:lnTo><a:lnTo><a:pt x="1563" y="507"/></a:lnTo><a:lnTo><a:pt x="1559" y="503"/></a:lnTo><a:lnTo><a:pt x="1545" y="493"/></a:lnTo><a:lnTo><a:pt x="1540" y="489"/></a:lnTo><a:lnTo><a:pt x="1536" y="484"/></a:lnTo><a:lnTo><a:pt x="1531" y="484"/></a:lnTo><a:lnTo><a:pt x="1517" y="470"/></a:lnTo><a:lnTo><a:pt x="1512" y="470"/></a:lnTo><a:lnTo><a:pt x="1512" y="507"/></a:lnTo><a:lnTo><a:pt x="1508" y="521"/></a:lnTo><a:lnTo><a:pt x="1503" y="521"/></a:lnTo><a:lnTo><a:pt x="1503" y="512"/></a:lnTo><a:lnTo><a:pt x="1489" y="498"/></a:lnTo><a:lnTo><a:pt x="1461" y="493"/></a:lnTo><a:lnTo><a:pt x="1447" y="480"/></a:lnTo><a:lnTo><a:pt x="1429" y="466"/></a:lnTo><a:lnTo><a:pt x="1419" y="452"/></a:lnTo><a:lnTo><a:pt x="1401" y="438"/></a:lnTo><a:lnTo><a:pt x="1396" y="433"/></a:lnTo><a:lnTo><a:pt x="1387" y="424"/></a:lnTo><a:lnTo><a:pt x="1373" y="410"/></a:lnTo><a:lnTo><a:pt x="1373" y="419"/></a:lnTo><a:lnTo><a:pt x="1368" y="428"/></a:lnTo><a:lnTo><a:pt x="1363" y="438"/></a:lnTo><a:lnTo><a:pt x="1359" y="438"/></a:lnTo><a:lnTo><a:pt x="1354" y="442"/></a:lnTo><a:lnTo><a:pt x="1345" y="442"/></a:lnTo><a:lnTo><a:pt x="1336" y="452"/></a:lnTo><a:lnTo><a:pt x="1331" y="452"/></a:lnTo><a:lnTo><a:pt x="1326" y="456"/></a:lnTo><a:lnTo><a:pt x="1317" y="442"/></a:lnTo><a:lnTo><a:pt x="1303" y="456"/></a:lnTo><a:lnTo><a:pt x="1294" y="466"/></a:lnTo><a:lnTo><a:pt x="1289" y="461"/></a:lnTo><a:lnTo><a:pt x="1284" y="461"/></a:lnTo><a:lnTo><a:pt x="1280" y="452"/></a:lnTo><a:lnTo><a:pt x="1266" y="438"/></a:lnTo><a:lnTo><a:pt x="1256" y="433"/></a:lnTo><a:lnTo><a:pt x="1247" y="424"/></a:lnTo><a:lnTo><a:pt x="1215" y="391"/></a:lnTo><a:lnTo><a:pt x="1196" y="377"/></a:lnTo><a:lnTo><a:pt x="1168" y="349"/></a:lnTo><a:lnTo><a:pt x="1163" y="345"/></a:lnTo><a:lnTo><a:pt x="1149" y="331"/></a:lnTo><a:lnTo><a:pt x="1135" y="321"/></a:lnTo><a:lnTo><a:pt x="1135" y="317"/></a:lnTo><a:lnTo><a:pt x="1131" y="317"/></a:lnTo><a:lnTo><a:pt x="1121" y="303"/></a:lnTo><a:lnTo><a:pt x="1103" y="289"/></a:lnTo><a:lnTo><a:pt x="1098" y="279"/></a:lnTo><a:lnTo><a:pt x="1061" y="247"/></a:lnTo><a:lnTo><a:pt x="1028" y="219"/></a:lnTo><a:lnTo><a:pt x="1028" y="214"/></a:lnTo><a:lnTo><a:pt x="1033" y="214"/></a:lnTo><a:lnTo><a:pt x="1028" y="210"/></a:lnTo><a:lnTo><a:pt x="1033" y="205"/></a:lnTo><a:lnTo><a:pt x="1024" y="200"/></a:lnTo><a:lnTo><a:pt x="1024" y="168"/></a:lnTo><a:lnTo><a:pt x="1019" y="163"/></a:lnTo><a:lnTo><a:pt x="1019" y="154"/></a:lnTo><a:lnTo><a:pt x="1024" y="145"/></a:lnTo><a:lnTo><a:pt x="1024" y="140"/></a:lnTo><a:lnTo><a:pt x="1014" y="135"/></a:lnTo><a:lnTo><a:pt x="1014" y="168"/></a:lnTo><a:lnTo><a:pt x="1001" y="168"/></a:lnTo><a:lnTo><a:pt x="996" y="172"/></a:lnTo><a:lnTo><a:pt x="996" y="177"/></a:lnTo><a:lnTo><a:pt x="991" y="182"/></a:lnTo><a:lnTo><a:pt x="977" y="168"/></a:lnTo><a:lnTo><a:pt x="977" y="163"/></a:lnTo><a:lnTo><a:pt x="982" y="163"/></a:lnTo><a:lnTo><a:pt x="982" y="159"/></a:lnTo><a:lnTo><a:pt x="977" y="159"/></a:lnTo><a:lnTo><a:pt x="977" y="154"/></a:lnTo><a:lnTo><a:pt x="963" y="154"/></a:lnTo><a:lnTo><a:pt x="954" y="145"/></a:lnTo><a:lnTo><a:pt x="949" y="140"/></a:lnTo><a:lnTo><a:pt x="945" y="135"/></a:lnTo><a:lnTo><a:pt x="940" y="135"/></a:lnTo><a:lnTo><a:pt x="926" y="117"/></a:lnTo><a:lnTo><a:pt x="921" y="112"/></a:lnTo><a:lnTo><a:pt x="912" y="107"/></a:lnTo><a:lnTo><a:pt x="903" y="98"/></a:lnTo><a:lnTo><a:pt x="810" y="10"/></a:lnTo><a:lnTo><a:pt x="791" y="5"/></a:lnTo><a:lnTo><a:pt x="768" y="0"/></a:lnTo><a:lnTo><a:pt x="726" y="0"/></a:lnTo><a:lnTo><a:pt x="717" y="5"/></a:lnTo><a:lnTo><a:pt x="703" y="10"/></a:lnTo><a:lnTo><a:pt x="693" y="14"/></a:lnTo><a:lnTo><a:pt x="684" y="19"/></a:lnTo><a:lnTo><a:pt x="656" y="28"/></a:lnTo><a:lnTo><a:pt x="647" y="33"/></a:lnTo><a:lnTo><a:pt x="633" y="33"/></a:lnTo><a:lnTo><a:pt x="624" y="38"/></a:lnTo><a:lnTo><a:pt x="614" y="38"/></a:lnTo><a:lnTo><a:pt x="605" y="42"/></a:lnTo><a:lnTo><a:pt x="596" y="47"/></a:lnTo><a:lnTo><a:pt x="591" y="47"/></a:lnTo><a:lnTo><a:pt x="582" y="56"/></a:lnTo><a:lnTo><a:pt x="563" y="84"/></a:lnTo><a:lnTo><a:pt x="559" y="93"/></a:lnTo><a:lnTo><a:pt x="549" y="107"/></a:lnTo><a:lnTo><a:pt x="545" y="121"/></a:lnTo><a:lnTo><a:pt x="535" y="135"/></a:lnTo><a:lnTo><a:pt x="526" y="154"/></a:lnTo><a:lnTo><a:pt x="517" y="168"/></a:lnTo><a:lnTo><a:pt x="507" y="186"/></a:lnTo><a:lnTo><a:pt x="498" y="200"/></a:lnTo><a:lnTo><a:pt x="489" y="214"/></a:lnTo><a:lnTo><a:pt x="479" y="233"/></a:lnTo><a:lnTo><a:pt x="470" y="247"/></a:lnTo><a:lnTo><a:pt x="461" y="261"/></a:lnTo><a:lnTo><a:pt x="452" y="270"/></a:lnTo><a:lnTo><a:pt x="442" y="284"/></a:lnTo><a:lnTo><a:pt x="428" y="298"/></a:lnTo><a:lnTo><a:pt x="414" y="307"/></a:lnTo><a:lnTo><a:pt x="396" y="321"/></a:lnTo><a:lnTo><a:pt x="382" y="331"/></a:lnTo><a:lnTo><a:pt x="363" y="335"/></a:lnTo><a:lnTo><a:pt x="345" y="345"/></a:lnTo><a:lnTo><a:pt x="321" y="354"/></a:lnTo><a:lnTo><a:pt x="293" y="359"/></a:lnTo><a:lnTo><a:pt x="275" y="368"/></a:lnTo><a:lnTo><a:pt x="256" y="368"/></a:lnTo><a:lnTo><a:pt x="233" y="373"/></a:lnTo><a:lnTo><a:pt x="214" y="377"/></a:lnTo><a:lnTo><a:pt x="186" y="386"/></a:lnTo><a:lnTo><a:pt x="172" y="391"/></a:lnTo><a:lnTo><a:pt x="158" y="396"/></a:lnTo><a:lnTo><a:pt x="149" y="400"/></a:lnTo><a:lnTo><a:pt x="135" y="414"/></a:lnTo><a:lnTo><a:pt x="131" y="424"/></a:lnTo><a:lnTo><a:pt x="126" y="428"/></a:lnTo><a:lnTo><a:pt x="117" y="438"/></a:lnTo><a:lnTo><a:pt x="112" y="452"/></a:lnTo><a:lnTo><a:pt x="103" y="466"/></a:lnTo><a:lnTo><a:pt x="93" y="489"/></a:lnTo><a:lnTo><a:pt x="84" y="517"/></a:lnTo><a:lnTo><a:pt x="70" y="549"/></a:lnTo><a:lnTo><a:pt x="65" y="568"/></a:lnTo><a:lnTo><a:pt x="61" y="596"/></a:lnTo><a:lnTo><a:pt x="56" y="619"/></a:lnTo><a:lnTo><a:pt x="47" y="656"/></a:lnTo><a:lnTo><a:pt x="37" y="689"/></a:lnTo><a:lnTo><a:pt x="33" y="712"/></a:lnTo><a:lnTo><a:pt x="23" y="749"/></a:lnTo><a:lnTo><a:pt x="14" y="777"/></a:lnTo><a:lnTo><a:pt x="10" y="800"/></a:lnTo><a:lnTo><a:pt x="5" y="810"/></a:lnTo><a:lnTo><a:pt x="0" y="833"/></a:lnTo></a:path></a:pathLst></a:custGeom><a:noFill/><a:ln w="23400"><a:solidFill><a:srgbClr val="aa0000"/></a:solidFill><a:round/></a:ln></wps:spPr><wps:style><a:lnRef idx="0"/><a:fillRef idx="0"/><a:effectRef idx="0"/><a:fontRef idx="minor"/></wps:style><wps:bodyPr/></wps:wsp></wpg:grpSp><wpg:grpSp><wpg:cNvGrpSpPr/><wpg:grpSpPr><a:xfrm><a:off x="2727360" y="1708920"/><a:ext cx="419040" cy="727200"/></a:xfrm></wpg:grpSpPr><wps:wsp><wps:cNvSpPr/><wps:spPr><a:xfrm><a:off x="0" y="0"/><a:ext cx="419040" cy="727200"/></a:xfrm><a:custGeom><a:avLst/><a:gdLst/><a:ahLst/><a:rect l="0" t="0" r="r" b="b"/><a:pathLst><a:path w="661" h="1145"><a:moveTo><a:pt x="660" y="0"/></a:moveTo><a:lnTo><a:pt x="651" y="23"/></a:lnTo><a:lnTo><a:pt x="642" y="47"/></a:lnTo><a:lnTo><a:pt x="628" y="65"/></a:lnTo><a:lnTo><a:pt x="609" y="88"/></a:lnTo><a:lnTo><a:pt x="600" y="107"/></a:lnTo><a:lnTo><a:pt x="586" y="130"/></a:lnTo><a:lnTo><a:pt x="572" y="154"/></a:lnTo><a:lnTo><a:pt x="563" y="177"/></a:lnTo><a:lnTo><a:pt x="558" y="191"/></a:lnTo><a:lnTo><a:pt x="553" y="214"/></a:lnTo><a:lnTo><a:pt x="544" y="237"/></a:lnTo><a:lnTo><a:pt x="535" y="261"/></a:lnTo><a:lnTo><a:pt x="521" y="284"/></a:lnTo><a:lnTo><a:pt x="502" y="307"/></a:lnTo><a:lnTo><a:pt x="488" y="335"/></a:lnTo><a:lnTo><a:pt x="474" y="372"/></a:lnTo><a:lnTo><a:pt x="465" y="400"/></a:lnTo><a:lnTo><a:pt x="460" y="419"/></a:lnTo><a:lnTo><a:pt x="456" y="451"/></a:lnTo><a:lnTo><a:pt x="456" y="475"/></a:lnTo><a:lnTo><a:pt x="451" y="493"/></a:lnTo><a:lnTo><a:pt x="451" y="512"/></a:lnTo><a:lnTo><a:pt x="442" y="526"/></a:lnTo><a:lnTo><a:pt x="437" y="540"/></a:lnTo><a:lnTo><a:pt x="432" y="554"/></a:lnTo><a:lnTo><a:pt x="418" y="572"/></a:lnTo><a:lnTo><a:pt x="390" y="628"/></a:lnTo><a:lnTo><a:pt x="372" y="647"/></a:lnTo><a:lnTo><a:pt x="362" y="661"/></a:lnTo><a:lnTo><a:pt x="348" y="684"/></a:lnTo><a:lnTo><a:pt x="335" y="702"/></a:lnTo><a:lnTo><a:pt x="325" y="726"/></a:lnTo><a:lnTo><a:pt x="321" y="749"/></a:lnTo><a:lnTo><a:pt x="316" y="768"/></a:lnTo><a:lnTo><a:pt x="316" y="791"/></a:lnTo><a:lnTo><a:pt x="311" y="800"/></a:lnTo><a:lnTo><a:pt x="307" y="819"/></a:lnTo><a:lnTo><a:pt x="297" y="837"/></a:lnTo><a:lnTo><a:pt x="283" y="856"/></a:lnTo><a:lnTo><a:pt x="269" y="875"/></a:lnTo><a:lnTo><a:pt x="260" y="889"/></a:lnTo><a:lnTo><a:pt x="241" y="916"/></a:lnTo><a:lnTo><a:pt x="214" y="944"/></a:lnTo><a:lnTo><a:pt x="195" y="958"/></a:lnTo><a:lnTo><a:pt x="186" y="972"/></a:lnTo><a:lnTo><a:pt x="158" y="1000"/></a:lnTo><a:lnTo><a:pt x="153" y="1014"/></a:lnTo><a:lnTo><a:pt x="144" y="1028"/></a:lnTo><a:lnTo><a:pt x="134" y="1042"/></a:lnTo><a:lnTo><a:pt x="121" y="1061"/></a:lnTo><a:lnTo><a:pt x="107" y="1075"/></a:lnTo><a:lnTo><a:pt x="79" y="1084"/></a:lnTo><a:lnTo><a:pt x="69" y="1084"/></a:lnTo><a:lnTo><a:pt x="60" y="1089"/></a:lnTo><a:lnTo><a:pt x="51" y="1093"/></a:lnTo><a:lnTo><a:pt x="41" y="1103"/></a:lnTo><a:lnTo><a:pt x="32" y="1112"/></a:lnTo><a:lnTo><a:pt x="23" y="1121"/></a:lnTo><a:lnTo><a:pt x="18" y="1130"/></a:lnTo><a:lnTo><a:pt x="9" y="1140"/></a:lnTo><a:lnTo><a:pt x="0" y="1144"/></a:lnTo></a:path></a:pathLst></a:custGeom><a:noFill/><a:ln w="23400"><a:solidFill><a:srgbClr val="aa0000"/></a:solidFill><a:round/></a:ln></wps:spPr><wps:style><a:lnRef idx="0"/><a:fillRef idx="0"/><a:effectRef idx="0"/><a:fontRef idx="minor"/></wps:style><wps:bodyPr/></wps:wsp></wpg:grpSp><wpg:grpSp><wpg:cNvGrpSpPr/><wpg:grpSpPr><a:xfrm><a:off x="769680" y="3769200"/><a:ext cx="1833120" cy="1194480"/></a:xfrm></wpg:grpSpPr><wps:wsp><wps:cNvSpPr/><wps:spPr><a:xfrm><a:off x="0" y="0"/><a:ext cx="1833120" cy="1194480"/></a:xfrm><a:custGeom><a:avLst/><a:gdLst/><a:ahLst/><a:rect l="0" t="0" r="r" b="b"/><a:pathLst><a:path w="2885" h="1881"><a:moveTo><a:pt x="2875" y="1568"/></a:moveTo><a:lnTo><a:pt x="2535" y="1880"/></a:lnTo><a:lnTo><a:pt x="0" y="1577"/></a:lnTo><a:lnTo><a:pt x="0" y="1489"/></a:lnTo><a:lnTo><a:pt x="2312" y="0"/></a:lnTo><a:lnTo><a:pt x="2884" y="1261"/></a:lnTo><a:lnTo><a:pt x="2875" y="1568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543480" y="3781440"/><a:ext cx="934200" cy="1090800"/></a:xfrm></wpg:grpSpPr><wps:wsp><wps:cNvSpPr/><wps:spPr><a:xfrm><a:off x="0" y="0"/><a:ext cx="934200" cy="1090800"/></a:xfrm><a:custGeom><a:avLst/><a:gdLst/><a:ahLst/><a:rect l="0" t="0" r="r" b="b"/><a:pathLst><a:path w="1471" h="1717"><a:moveTo><a:pt x="511" y="19"/></a:moveTo><a:lnTo><a:pt x="674" y="0"/></a:lnTo><a:lnTo><a:pt x="1470" y="1061"/></a:lnTo><a:lnTo><a:pt x="1340" y="1396"/></a:lnTo><a:lnTo><a:pt x="939" y="1716"/></a:lnTo><a:lnTo><a:pt x="149" y="1344"/></a:lnTo><a:lnTo><a:pt x="0" y="940"/></a:lnTo><a:lnTo><a:pt x="511" y="19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255360" y="434160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5"/></a:lnTo><a:lnTo><a:pt x="22" y="15"/></a:lnTo><a:lnTo><a:pt x="9" y="32"/></a:lnTo><a:lnTo><a:pt x="0" y="53"/></a:lnTo><a:lnTo><a:pt x="0" y="70"/></a:lnTo><a:lnTo><a:pt x="6" y="87"/></a:lnTo><a:lnTo><a:pt x="18" y="101"/></a:lnTo><a:lnTo><a:pt x="36" y="114"/></a:lnTo><a:lnTo><a:pt x="60" y="122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5763960" y="3790440"/><a:ext cx="1353960" cy="1531080"/></a:xfrm></wpg:grpSpPr><wps:wsp><wps:cNvSpPr/><wps:spPr><a:xfrm><a:off x="0" y="0"/><a:ext cx="1353960" cy="1531080"/></a:xfrm><a:custGeom><a:avLst/><a:gdLst/><a:ahLst/><a:rect l="0" t="0" r="r" b="b"/><a:pathLst><a:path w="2132" h="2411"><a:moveTo><a:pt x="2131" y="381"/></a:moveTo><a:lnTo><a:pt x="2131" y="2410"/></a:lnTo><a:lnTo><a:pt x="0" y="898"/></a:lnTo><a:lnTo><a:pt x="656" y="0"/></a:lnTo><a:lnTo><a:pt x="2131" y="381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287680" y="2477160"/><a:ext cx="1395720" cy="1028880"/></a:xfrm></wpg:grpSpPr><wps:wsp><wps:cNvSpPr/><wps:spPr><a:xfrm><a:off x="0" y="0"/><a:ext cx="1395720" cy="1028880"/></a:xfrm><a:custGeom><a:avLst/><a:gdLst/><a:ahLst/><a:rect l="0" t="0" r="r" b="b"/><a:pathLst><a:path w="2197" h="1620"><a:moveTo><a:pt x="0" y="1019"/></a:moveTo><a:lnTo><a:pt x="265" y="196"/></a:lnTo><a:lnTo><a:pt x="446" y="0"/></a:lnTo><a:lnTo><a:pt x="2196" y="233"/></a:lnTo><a:lnTo><a:pt x="1172" y="1619"/></a:lnTo><a:lnTo><a:pt x="0" y="1019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167280" y="1856880"/><a:ext cx="1049760" cy="963360"/></a:xfrm></wpg:grpSpPr><wps:wsp><wps:cNvSpPr/><wps:spPr><a:xfrm><a:off x="0" y="0"/><a:ext cx="1049760" cy="963360"/></a:xfrm><a:custGeom><a:avLst/><a:gdLst/><a:ahLst/><a:rect l="0" t="0" r="r" b="b"/><a:pathLst><a:path w="1652" h="1517"><a:moveTo><a:pt x="93" y="1060"/></a:moveTo><a:lnTo><a:pt x="0" y="372"/></a:lnTo><a:lnTo><a:pt x="879" y="0"/></a:lnTo><a:lnTo><a:pt x="1051" y="65"/></a:lnTo><a:lnTo><a:pt x="1651" y="1372"/></a:lnTo><a:lnTo><a:pt x="1651" y="1377"/></a:lnTo><a:lnTo><a:pt x="856" y="1516"/></a:lnTo><a:lnTo><a:pt x="93" y="106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90360" y="2320920"/><a:ext cx="741600" cy="1332720"/></a:xfrm></wpg:grpSpPr><wps:wsp><wps:cNvSpPr/><wps:spPr><a:xfrm><a:off x="0" y="0"/><a:ext cx="741600" cy="1332720"/></a:xfrm><a:custGeom><a:avLst/><a:gdLst/><a:ahLst/><a:rect l="0" t="0" r="r" b="b"/><a:pathLst><a:path w="1169" h="2099"><a:moveTo><a:pt x="0" y="79"/></a:moveTo><a:lnTo><a:pt x="577" y="0"/></a:lnTo><a:lnTo><a:pt x="1168" y="772"/></a:lnTo><a:lnTo><a:pt x="903" y="2005"/></a:lnTo><a:lnTo><a:pt x="721" y="2098"/></a:lnTo><a:lnTo><a:pt x="0" y="79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289520" y="206280"/><a:ext cx="1478160" cy="1312560"/></a:xfrm></wpg:grpSpPr><wps:wsp><wps:cNvSpPr/><wps:spPr><a:xfrm><a:off x="0" y="0"/><a:ext cx="1478160" cy="1312560"/></a:xfrm><a:custGeom><a:avLst/><a:gdLst/><a:ahLst/><a:rect l="0" t="0" r="r" b="b"/><a:pathLst><a:path w="2328" h="2066"><a:moveTo><a:pt x="0" y="2065"/></a:moveTo><a:lnTo><a:pt x="1117" y="0"/></a:lnTo><a:lnTo><a:pt x="2327" y="1251"/></a:lnTo><a:lnTo><a:pt x="2145" y="1661"/></a:lnTo><a:lnTo><a:pt x="0" y="2065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78280" y="3240"/><a:ext cx="1108800" cy="1084680"/></a:xfrm></wpg:grpSpPr><wps:wsp><wps:cNvSpPr/><wps:spPr><a:xfrm><a:off x="0" y="0"/><a:ext cx="1108800" cy="1084680"/></a:xfrm><a:custGeom><a:avLst/><a:gdLst/><a:ahLst/><a:rect l="0" t="0" r="r" b="b"/><a:pathLst><a:path w="1746" h="1707"><a:moveTo><a:pt x="1745" y="1371"/></a:moveTo><a:lnTo><a:pt x="1103" y="1706"/></a:lnTo><a:lnTo><a:pt x="0" y="1399"/></a:lnTo><a:lnTo><a:pt x="484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087440" y="3240"/><a:ext cx="255960" cy="871200"/></a:xfrm></wpg:grpSpPr><wps:wsp><wps:cNvSpPr/><wps:spPr><a:xfrm><a:off x="0" y="0"/><a:ext cx="255960" cy="871200"/></a:xfrm><a:custGeom><a:avLst/><a:gdLst/><a:ahLst/><a:rect l="0" t="0" r="r" b="b"/><a:pathLst><a:path w="404" h="1372"><a:moveTo><a:pt x="403" y="0"/></a:moveTo><a:lnTo><a:pt x="0" y="1371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735800" y="3240"/><a:ext cx="1000800" cy="1447920"/></a:xfrm></wpg:grpSpPr><wps:wsp><wps:cNvSpPr/><wps:spPr><a:xfrm><a:off x="0" y="0"/><a:ext cx="1000800" cy="1447920"/></a:xfrm><a:custGeom><a:avLst/><a:gdLst/><a:ahLst/><a:rect l="0" t="0" r="r" b="b"/><a:pathLst><a:path w="1577" h="2279"><a:moveTo><a:pt x="1576" y="2223"/></a:moveTo><a:lnTo><a:pt x="1483" y="2278"/></a:lnTo><a:lnTo><a:pt x="613" y="2162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737320" y="3240"/><a:ext cx="774720" cy="1412280"/></a:xfrm></wpg:grpSpPr><wps:wsp><wps:cNvSpPr/><wps:spPr><a:xfrm><a:off x="0" y="0"/><a:ext cx="774720" cy="1412280"/></a:xfrm><a:custGeom><a:avLst/><a:gdLst/><a:ahLst/><a:rect l="0" t="0" r="r" b="b"/><a:pathLst><a:path w="1220" h="2224"><a:moveTo><a:pt x="1219" y="0"/></a:moveTo><a:lnTo><a:pt x="0" y="2223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69680" y="3151440"/><a:ext cx="1472040" cy="1563840"/></a:xfrm></wpg:grpSpPr><wps:wsp><wps:cNvSpPr/><wps:spPr><a:xfrm><a:off x="0" y="0"/><a:ext cx="1472040" cy="1563840"/></a:xfrm><a:custGeom><a:avLst/><a:gdLst/><a:ahLst/><a:rect l="0" t="0" r="r" b="b"/><a:pathLst><a:path w="2318" h="2462"><a:moveTo><a:pt x="2312" y="972"/></a:moveTo><a:lnTo><a:pt x="0" y="2461"/></a:lnTo><a:lnTo><a:pt x="0" y="89"/></a:lnTo><a:lnTo><a:pt x="972" y="0"/></a:lnTo><a:lnTo><a:pt x="2317" y="958"/></a:lnTo><a:lnTo><a:pt x="2312" y="972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17960" y="4766400"/><a:ext cx="1132200" cy="1099080"/></a:xfrm></wpg:grpSpPr><wps:wsp><wps:cNvSpPr/><wps:spPr><a:xfrm><a:off x="0" y="0"/><a:ext cx="1132200" cy="1099080"/></a:xfrm><a:custGeom><a:avLst/><a:gdLst/><a:ahLst/><a:rect l="0" t="0" r="r" b="b"/><a:pathLst><a:path w="1783" h="1731"><a:moveTo><a:pt x="1782" y="1730"/></a:moveTo><a:lnTo><a:pt x="0" y="1730"/></a:lnTo><a:lnTo><a:pt x="256" y="312"/></a:lnTo><a:lnTo><a:pt x="596" y="0"/></a:lnTo><a:lnTo><a:pt x="1452" y="577"/></a:lnTo><a:lnTo><a:pt x="1782" y="173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38840" y="3556800"/><a:ext cx="1076400" cy="1013400"/></a:xfrm></wpg:grpSpPr><wps:wsp><wps:cNvSpPr/><wps:spPr><a:xfrm><a:off x="0" y="0"/><a:ext cx="1076400" cy="1013400"/></a:xfrm><a:custGeom><a:avLst/><a:gdLst/><a:ahLst/><a:rect l="0" t="0" r="r" b="b"/><a:pathLst><a:path w="1694" h="1597"><a:moveTo><a:pt x="172" y="154"/></a:moveTo><a:lnTo><a:pt x="354" y="61"/></a:lnTo><a:lnTo><a:pt x="1042" y="0"/></a:lnTo><a:lnTo><a:pt x="1693" y="1210"/></a:lnTo><a:lnTo><a:pt x="572" y="1596"/></a:lnTo><a:lnTo><a:pt x="0" y="335"/></a:lnTo><a:lnTo><a:pt x="5" y="321"/></a:lnTo><a:lnTo><a:pt x="172" y="154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69680" y="4772160"/><a:ext cx="1611000" cy="1093320"/></a:xfrm></wpg:grpSpPr><wps:wsp><wps:cNvSpPr/><wps:spPr><a:xfrm><a:off x="0" y="0"/><a:ext cx="1611000" cy="1093320"/></a:xfrm><a:custGeom><a:avLst/><a:gdLst/><a:ahLst/><a:rect l="0" t="0" r="r" b="b"/><a:pathLst><a:path w="2536" h="1722"><a:moveTo><a:pt x="2279" y="1721"/></a:moveTo><a:lnTo><a:pt x="0" y="1721"/></a:lnTo><a:lnTo><a:pt x="0" y="0"/></a:lnTo><a:lnTo><a:pt x="2535" y="303"/></a:lnTo><a:lnTo><a:pt x="2279" y="1721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087440" y="4668480"/><a:ext cx="1389240" cy="1197000"/></a:xfrm></wpg:grpSpPr><wps:wsp><wps:cNvSpPr/><wps:spPr><a:xfrm><a:off x="0" y="0"/><a:ext cx="1389240" cy="1197000"/></a:xfrm><a:custGeom><a:avLst/><a:gdLst/><a:ahLst/><a:rect l="0" t="0" r="r" b="b"/><a:pathLst><a:path w="2187" h="1884"><a:moveTo><a:pt x="2186" y="1883"/></a:moveTo><a:lnTo><a:pt x="0" y="1883"/></a:lnTo><a:lnTo><a:pt x="83" y="320"/></a:lnTo><a:lnTo><a:pt x="484" y="0"/></a:lnTo><a:lnTo><a:pt x="2005" y="1018"/></a:lnTo><a:lnTo><a:pt x="2186" y="1883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97040" y="4325760"/><a:ext cx="1040040" cy="806400"/></a:xfrm></wpg:grpSpPr><wps:wsp><wps:cNvSpPr/><wps:spPr><a:xfrm><a:off x="0" y="0"/><a:ext cx="1040040" cy="806400"/></a:xfrm><a:custGeom><a:avLst/><a:gdLst/><a:ahLst/><a:rect l="0" t="0" r="r" b="b"/><a:pathLst><a:path w="1639" h="1271"><a:moveTo><a:pt x="9" y="386"/></a:moveTo><a:lnTo><a:pt x="1130" y="0"/></a:lnTo><a:lnTo><a:pt x="1489" y="84"/></a:lnTo><a:lnTo><a:pt x="1638" y="488"/></a:lnTo><a:lnTo><a:pt x="856" y="1270"/></a:lnTo><a:lnTo><a:pt x="0" y="693"/></a:lnTo><a:lnTo><a:pt x="9" y="386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140640" y="4635360"/><a:ext cx="999360" cy="1230120"/></a:xfrm></wpg:grpSpPr><wps:wsp><wps:cNvSpPr/><wps:spPr><a:xfrm><a:off x="0" y="0"/><a:ext cx="999360" cy="1230120"/></a:xfrm><a:custGeom><a:avLst/><a:gdLst/><a:ahLst/><a:rect l="0" t="0" r="r" b="b"/><a:pathLst><a:path w="1573" h="1936"><a:moveTo><a:pt x="1489" y="1935"/></a:moveTo><a:lnTo><a:pt x="330" y="1935"/></a:lnTo><a:lnTo><a:pt x="0" y="782"/></a:lnTo><a:lnTo><a:pt x="782" y="0"/></a:lnTo><a:lnTo><a:pt x="1572" y="372"/></a:lnTo><a:lnTo><a:pt x="1489" y="1935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01240" y="3506400"/><a:ext cx="966600" cy="871920"/></a:xfrm></wpg:grpSpPr><wps:wsp><wps:cNvSpPr/><wps:spPr><a:xfrm><a:off x="0" y="0"/><a:ext cx="966600" cy="871920"/></a:xfrm><a:custGeom><a:avLst/><a:gdLst/><a:ahLst/><a:rect l="0" t="0" r="r" b="b"/><a:pathLst><a:path w="1522" h="1374"><a:moveTo><a:pt x="0" y="79"/></a:moveTo><a:lnTo><a:pt x="163" y="10"/></a:lnTo><a:lnTo><a:pt x="879" y="0"/></a:lnTo><a:lnTo><a:pt x="1521" y="452"/></a:lnTo><a:lnTo><a:pt x="1010" y="1373"/></a:lnTo><a:lnTo><a:pt x="651" y="1289"/></a:lnTo><a:lnTo><a:pt x="0" y="79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971880" y="3225240"/><a:ext cx="1087920" cy="1230120"/></a:xfrm></wpg:grpSpPr><wps:wsp><wps:cNvSpPr/><wps:spPr><a:xfrm><a:off x="0" y="0"/><a:ext cx="1087920" cy="1230120"/></a:xfrm><a:custGeom><a:avLst/><a:gdLst/><a:ahLst/><a:rect l="0" t="0" r="r" b="b"/><a:pathLst><a:path w="1713" h="1937"><a:moveTo><a:pt x="0" y="875"/></a:moveTo><a:lnTo><a:pt x="982" y="0"/></a:lnTo><a:lnTo><a:pt x="1591" y="121"/></a:lnTo><a:lnTo><a:pt x="1712" y="1429"/></a:lnTo><a:lnTo><a:pt x="796" y="1936"/></a:lnTo><a:lnTo><a:pt x="0" y="875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394880" y="4133880"/><a:ext cx="1103040" cy="1181880"/></a:xfrm></wpg:grpSpPr><wps:wsp><wps:cNvSpPr/><wps:spPr><a:xfrm><a:off x="0" y="0"/><a:ext cx="1103040" cy="1181880"/></a:xfrm><a:custGeom><a:avLst/><a:gdLst/><a:ahLst/><a:rect l="0" t="0" r="r" b="b"/><a:pathLst><a:path w="1736" h="1861"><a:moveTo><a:pt x="130" y="507"/></a:moveTo><a:lnTo><a:pt x="1046" y="0"/></a:lnTo><a:lnTo><a:pt x="1735" y="530"/></a:lnTo><a:lnTo><a:pt x="1521" y="1860"/></a:lnTo><a:lnTo><a:pt x="0" y="842"/></a:lnTo><a:lnTo><a:pt x="130" y="507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361840" y="4361040"/><a:ext cx="1755720" cy="1504440"/></a:xfrm></wpg:grpSpPr><wps:wsp><wps:cNvSpPr/><wps:spPr><a:xfrm><a:off x="0" y="0"/><a:ext cx="1755720" cy="1504440"/></a:xfrm><a:custGeom><a:avLst/><a:gdLst/><a:ahLst/><a:rect l="0" t="0" r="r" b="b"/><a:pathLst><a:path w="2765" h="2368"><a:moveTo><a:pt x="2764" y="2367"/></a:moveTo><a:lnTo><a:pt x="181" y="2367"/></a:lnTo><a:lnTo><a:pt x="0" y="1502"/></a:lnTo><a:lnTo><a:pt x="214" y="172"/></a:lnTo><a:lnTo><a:pt x="633" y="0"/></a:lnTo><a:lnTo><a:pt x="2764" y="1512"/></a:lnTo><a:lnTo><a:pt x="2764" y="2367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982760" y="3124800"/><a:ext cx="1197720" cy="1344960"/></a:xfrm></wpg:grpSpPr><wps:wsp><wps:cNvSpPr/><wps:spPr><a:xfrm><a:off x="0" y="0"/><a:ext cx="1197720" cy="1344960"/></a:xfrm><a:custGeom><a:avLst/><a:gdLst/><a:ahLst/><a:rect l="0" t="0" r="r" b="b"/><a:pathLst><a:path w="1886" h="2118"><a:moveTo><a:pt x="0" y="279"/></a:moveTo><a:lnTo><a:pt x="480" y="0"/></a:lnTo><a:lnTo><a:pt x="1652" y="600"/></a:lnTo><a:lnTo><a:pt x="1885" y="1047"/></a:lnTo><a:lnTo><a:pt x="1229" y="1945"/></a:lnTo><a:lnTo><a:pt x="810" y="2117"/></a:lnTo><a:lnTo><a:pt x="121" y="1587"/></a:lnTo><a:lnTo><a:pt x="0" y="279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640760" y="1377360"/><a:ext cx="1037520" cy="1223640"/></a:xfrm></wpg:grpSpPr><wps:wsp><wps:cNvSpPr/><wps:spPr><a:xfrm><a:off x="0" y="0"/><a:ext cx="1037520" cy="1223640"/></a:xfrm><a:custGeom><a:avLst/><a:gdLst/><a:ahLst/><a:rect l="0" t="0" r="r" b="b"/><a:pathLst><a:path w="1634" h="1927"><a:moveTo><a:pt x="70" y="1196"/></a:moveTo><a:lnTo><a:pt x="0" y="409"/></a:lnTo><a:lnTo><a:pt x="107" y="228"/></a:lnTo><a:lnTo><a:pt x="763" y="0"/></a:lnTo><a:lnTo><a:pt x="1633" y="116"/></a:lnTo><a:lnTo><a:pt x="1465" y="1730"/></a:lnTo><a:lnTo><a:pt x="1284" y="1926"/></a:lnTo><a:lnTo><a:pt x="70" y="1196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099840" y="2124720"/><a:ext cx="77400" cy="78120"/></a:xfrm></wpg:grpSpPr><wps:wsp><wps:cNvSpPr/><wps:spPr><a:xfrm><a:off x="0" y="0"/><a:ext cx="77400" cy="78120"/></a:xfrm><a:custGeom><a:avLst/><a:gdLst/><a:ahLst/><a:rect l="0" t="0" r="r" b="b"/><a:pathLst><a:path w="123" h="123"><a:moveTo><a:pt x="55" y="0"/></a:moveTo><a:lnTo><a:pt x="38" y="4"/></a:lnTo><a:lnTo><a:pt x="22" y="15"/></a:lnTo><a:lnTo><a:pt x="9" y="31"/></a:lnTo><a:lnTo><a:pt x="0" y="53"/></a:lnTo><a:lnTo><a:pt x="1" y="70"/></a:lnTo><a:lnTo><a:pt x="7" y="86"/></a:lnTo><a:lnTo><a:pt x="19" y="101"/></a:lnTo><a:lnTo><a:pt x="37" y="113"/></a:lnTo><a:lnTo><a:pt x="60" y="122"/></a:lnTo><a:lnTo><a:pt x="80" y="119"/></a:lnTo><a:lnTo><a:pt x="122" y="58"/></a:lnTo><a:lnTo><a:pt x="118" y="39"/></a:lnTo><a:lnTo><a:pt x="109" y="23"/></a:lnTo><a:lnTo><a:pt x="94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5571360" y="1415880"/><a:ext cx="1546200" cy="1208880"/></a:xfrm></wpg:grpSpPr><wps:wsp><wps:cNvSpPr/><wps:spPr><a:xfrm><a:off x="0" y="0"/><a:ext cx="1546200" cy="1208880"/></a:xfrm><a:custGeom><a:avLst/><a:gdLst/><a:ahLst/><a:rect l="0" t="0" r="r" b="b"/><a:pathLst><a:path w="2435" h="1903"><a:moveTo><a:pt x="2434" y="1642"/></a:moveTo><a:lnTo><a:pt x="1750" y="1902"/></a:lnTo><a:lnTo><a:pt x="0" y="1669"/></a:lnTo><a:lnTo><a:pt x="168" y="55"/></a:lnTo><a:lnTo><a:pt x="261" y="0"/></a:lnTo><a:lnTo><a:pt x="2434" y="1339"/></a:lnTo><a:lnTo><a:pt x="2434" y="1642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032520" y="2459880"/><a:ext cx="1085040" cy="1572120"/></a:xfrm></wpg:grpSpPr><wps:wsp><wps:cNvSpPr/><wps:spPr><a:xfrm><a:off x="0" y="0"/><a:ext cx="1085040" cy="1572120"/></a:xfrm><a:custGeom><a:avLst/><a:gdLst/><a:ahLst/><a:rect l="0" t="0" r="r" b="b"/><a:pathLst><a:path w="1709" h="2475"><a:moveTo><a:pt x="1708" y="0"/></a:moveTo><a:lnTo><a:pt x="1708" y="2474"/></a:lnTo><a:lnTo><a:pt x="233" y="2093"/></a:lnTo><a:lnTo><a:pt x="0" y="1646"/></a:lnTo><a:lnTo><a:pt x="1024" y="260"/></a:lnTo><a:lnTo><a:pt x="1708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4920" y="2530440"/><a:ext cx="705960" cy="981720"/></a:xfrm></wpg:grpSpPr><wps:wsp><wps:cNvSpPr/><wps:spPr><a:xfrm><a:off x="0" y="0"/><a:ext cx="705960" cy="981720"/></a:xfrm><a:custGeom><a:avLst/><a:gdLst/><a:ahLst/><a:rect l="0" t="0" r="r" b="b"/><a:pathLst><a:path w="1113" h="1546"><a:moveTo><a:pt x="0" y="1545"/></a:moveTo><a:lnTo><a:pt x="335" y="19"/></a:lnTo><a:lnTo><a:pt x="349" y="0"/></a:lnTo><a:lnTo><a:pt x="1112" y="456"/></a:lnTo><a:lnTo><a:pt x="716" y="1535"/></a:lnTo><a:lnTo><a:pt x="0" y="1545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217040" y="2137320"/><a:ext cx="1238760" cy="1164600"/></a:xfrm></wpg:grpSpPr><wps:wsp><wps:cNvSpPr/><wps:spPr><a:xfrm><a:off x="0" y="0"/><a:ext cx="1238760" cy="1164600"/></a:xfrm><a:custGeom><a:avLst/><a:gdLst/><a:ahLst/><a:rect l="0" t="0" r="r" b="b"/><a:pathLst><a:path w="1951" h="1833"><a:moveTo><a:pt x="0" y="935"/></a:moveTo><a:lnTo><a:pt x="0" y="930"/></a:lnTo><a:lnTo><a:pt x="736" y="0"/></a:lnTo><a:lnTo><a:pt x="1950" y="730"/></a:lnTo><a:lnTo><a:pt x="1685" y="1553"/></a:lnTo><a:lnTo><a:pt x="1205" y="1832"/></a:lnTo><a:lnTo><a:pt x="596" y="1711"/></a:lnTo><a:lnTo><a:pt x="0" y="935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459960" y="2731680"/><a:ext cx="1134720" cy="1060920"/></a:xfrm></wpg:grpSpPr><wps:wsp><wps:cNvSpPr/><wps:spPr><a:xfrm><a:off x="0" y="0"/><a:ext cx="1134720" cy="1060920"/></a:xfrm><a:custGeom><a:avLst/><a:gdLst/><a:ahLst/><a:rect l="0" t="0" r="r" b="b"/><a:pathLst><a:path w="1788" h="1671"><a:moveTo><a:pt x="0" y="1218"/></a:moveTo><a:lnTo><a:pt x="396" y="139"/></a:lnTo><a:lnTo><a:pt x="1191" y="0"/></a:lnTo><a:lnTo><a:pt x="1787" y="776"/></a:lnTo><a:lnTo><a:pt x="805" y="1651"/></a:lnTo><a:lnTo><a:pt x="642" y="1670"/></a:lnTo><a:lnTo><a:pt x="0" y="1218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835440" y="1637640"/><a:ext cx="848880" cy="1090440"/></a:xfrm></wpg:grpSpPr><wps:wsp><wps:cNvSpPr/><wps:spPr><a:xfrm><a:off x="0" y="0"/><a:ext cx="848880" cy="1090440"/></a:xfrm><a:custGeom><a:avLst/><a:gdLst/><a:ahLst/><a:rect l="0" t="0" r="r" b="b"/><a:pathLst><a:path w="1337" h="1718"><a:moveTo><a:pt x="600" y="1717"/></a:moveTo><a:lnTo><a:pt x="0" y="410"/></a:lnTo><a:lnTo><a:pt x="1266" y="0"/></a:lnTo><a:lnTo><a:pt x="1336" y="787"/></a:lnTo><a:lnTo><a:pt x="600" y="1717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56840" y="1889280"/><a:ext cx="969480" cy="921960"/></a:xfrm></wpg:grpSpPr><wps:wsp><wps:cNvSpPr/><wps:spPr><a:xfrm><a:off x="0" y="0"/><a:ext cx="969480" cy="921960"/></a:xfrm><a:custGeom><a:avLst/><a:gdLst/><a:ahLst/><a:rect l="0" t="0" r="r" b="b"/><a:pathLst><a:path w="1527" h="1452"><a:moveTo><a:pt x="591" y="1451"/></a:moveTo><a:lnTo><a:pt x="0" y="679"/></a:lnTo><a:lnTo><a:pt x="907" y="0"/></a:lnTo><a:lnTo><a:pt x="1433" y="321"/></a:lnTo><a:lnTo><a:pt x="1526" y="1009"/></a:lnTo><a:lnTo><a:pt x="1512" y="1028"/></a:lnTo><a:lnTo><a:pt x="591" y="1451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69680" y="1602720"/><a:ext cx="1070640" cy="1604520"/></a:xfrm></wpg:grpSpPr><wps:wsp><wps:cNvSpPr/><wps:spPr><a:xfrm><a:off x="0" y="0"/><a:ext cx="1070640" cy="1604520"/></a:xfrm><a:custGeom><a:avLst/><a:gdLst/><a:ahLst/><a:rect l="0" t="0" r="r" b="b"/><a:pathLst><a:path w="1685" h="2527"><a:moveTo><a:pt x="972" y="2437"/></a:moveTo><a:lnTo><a:pt x="0" y="2526"/></a:lnTo><a:lnTo><a:pt x="0" y="0"/></a:lnTo><a:lnTo><a:pt x="572" y="28"/></a:lnTo><a:lnTo><a:pt x="1684" y="1181"/></a:lnTo><a:lnTo><a:pt x="972" y="2437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133640" y="1262520"/><a:ext cx="1699920" cy="1108800"/></a:xfrm></wpg:grpSpPr><wps:wsp><wps:cNvSpPr/><wps:spPr><a:xfrm><a:off x="0" y="0"/><a:ext cx="1699920" cy="1108800"/></a:xfrm><a:custGeom><a:avLst/><a:gdLst/><a:ahLst/><a:rect l="0" t="0" r="r" b="b"/><a:pathLst><a:path w="2676" h="1745"><a:moveTo><a:pt x="1191" y="1744"/></a:moveTo><a:lnTo><a:pt x="1112" y="1716"/></a:lnTo><a:lnTo><a:pt x="0" y="563"/></a:lnTo><a:lnTo><a:pt x="246" y="404"/></a:lnTo><a:lnTo><a:pt x="2391" y="0"/></a:lnTo><a:lnTo><a:pt x="2675" y="986"/></a:lnTo><a:lnTo><a:pt x="1768" y="1665"/></a:lnTo><a:lnTo><a:pt x="1191" y="1744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463840" y="2542680"/><a:ext cx="754560" cy="1053000"/></a:xfrm></wpg:grpSpPr><wps:wsp><wps:cNvSpPr/><wps:spPr><a:xfrm><a:off x="0" y="0"/><a:ext cx="754560" cy="1053000"/></a:xfrm><a:custGeom><a:avLst/><a:gdLst/><a:ahLst/><a:rect l="0" t="0" r="r" b="b"/><a:pathLst><a:path w="1187" h="1657"><a:moveTo><a:pt x="851" y="1526"/></a:moveTo><a:lnTo><a:pt x="688" y="1595"/></a:lnTo><a:lnTo><a:pt x="0" y="1656"/></a:lnTo><a:lnTo><a:pt x="265" y="423"/></a:lnTo><a:lnTo><a:pt x="1186" y="0"/></a:lnTo><a:lnTo><a:pt x="851" y="1526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387440" y="2353320"/><a:ext cx="960840" cy="1407240"/></a:xfrm></wpg:grpSpPr><wps:wsp><wps:cNvSpPr/><wps:spPr><a:xfrm><a:off x="0" y="0"/><a:ext cx="960840" cy="1407240"/></a:xfrm><a:custGeom><a:avLst/><a:gdLst/><a:ahLst/><a:rect l="0" t="0" r="r" b="b"/><a:pathLst><a:path w="1513" h="2215"><a:moveTo><a:pt x="791" y="28"/></a:moveTo><a:lnTo><a:pt x="1512" y="2047"/></a:lnTo><a:lnTo><a:pt x="1345" y="2214"/></a:lnTo><a:lnTo><a:pt x="0" y="1256"/></a:lnTo><a:lnTo><a:pt x="712" y="0"/></a:lnTo><a:lnTo><a:pt x="791" y="28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69680" y="3240"/><a:ext cx="520200" cy="1616760"/></a:xfrm></wpg:grpSpPr><wps:wsp><wps:cNvSpPr/><wps:spPr><a:xfrm><a:off x="0" y="0"/><a:ext cx="520200" cy="1616760"/></a:xfrm><a:custGeom><a:avLst/><a:gdLst/><a:ahLst/><a:rect l="0" t="0" r="r" b="b"/><a:pathLst><a:path w="819" h="2545"><a:moveTo><a:pt x="818" y="2385"/></a:moveTo><a:lnTo><a:pt x="572" y="2544"/></a:lnTo><a:lnTo><a:pt x="0" y="2516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289520" y="3240"/><a:ext cx="709200" cy="1515600"/></a:xfrm></wpg:grpSpPr><wps:wsp><wps:cNvSpPr/><wps:spPr><a:xfrm><a:off x="0" y="0"/><a:ext cx="709200" cy="1515600"/></a:xfrm><a:custGeom><a:avLst/><a:gdLst/><a:ahLst/><a:rect l="0" t="0" r="r" b="b"/><a:pathLst><a:path w="1118" h="2386"><a:moveTo><a:pt x="1036" y="0"/></a:moveTo><a:lnTo><a:pt x="1117" y="320"/></a:lnTo><a:lnTo><a:pt x="0" y="2385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48320" y="3240"/><a:ext cx="1029960" cy="999000"/></a:xfrm></wpg:grpSpPr><wps:wsp><wps:cNvSpPr/><wps:spPr><a:xfrm><a:off x="0" y="0"/><a:ext cx="1029960" cy="999000"/></a:xfrm><a:custGeom><a:avLst/><a:gdLst/><a:ahLst/><a:rect l="0" t="0" r="r" b="b"/><a:pathLst><a:path w="1622" h="1572"><a:moveTo><a:pt x="1621" y="1399"/></a:moveTo><a:lnTo><a:pt x="1291" y="1571"/></a:lnTo><a:lnTo><a:pt x="81" y="320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78280" y="3240"/><a:ext cx="307800" cy="888840"/></a:xfrm></wpg:grpSpPr><wps:wsp><wps:cNvSpPr/><wps:spPr><a:xfrm><a:off x="0" y="0"/><a:ext cx="307800" cy="888840"/></a:xfrm><a:custGeom><a:avLst/><a:gdLst/><a:ahLst/><a:rect l="0" t="0" r="r" b="b"/><a:pathLst><a:path w="485" h="1400"><a:moveTo><a:pt x="484" y="0"/></a:moveTo><a:lnTo><a:pt x="0" y="1399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53200" y="892080"/><a:ext cx="1072440" cy="1200240"/></a:xfrm></wpg:grpSpPr><wps:wsp><wps:cNvSpPr/><wps:spPr><a:xfrm><a:off x="0" y="0"/><a:ext cx="1072440" cy="1200240"/></a:xfrm><a:custGeom><a:avLst/><a:gdLst/><a:ahLst/><a:rect l="0" t="0" r="r" b="b"/><a:pathLst><a:path w="1690" h="1890"><a:moveTo><a:pt x="284" y="1568"/></a:moveTo><a:lnTo><a:pt x="0" y="582"/></a:lnTo><a:lnTo><a:pt x="182" y="172"/></a:lnTo><a:lnTo><a:pt x="512" y="0"/></a:lnTo><a:lnTo><a:pt x="1615" y="307"/></a:lnTo><a:lnTo><a:pt x="1689" y="1517"/></a:lnTo><a:lnTo><a:pt x="810" y="1889"/></a:lnTo><a:lnTo><a:pt x="284" y="1568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679200" y="874440"/><a:ext cx="1029240" cy="1023120"/></a:xfrm></wpg:grpSpPr><wps:wsp><wps:cNvSpPr/><wps:spPr><a:xfrm><a:off x="0" y="0"/><a:ext cx="1029240" cy="1023120"/></a:xfrm><a:custGeom><a:avLst/><a:gdLst/><a:ahLst/><a:rect l="0" t="0" r="r" b="b"/><a:pathLst><a:path w="1620" h="1611"><a:moveTo><a:pt x="74" y="1545"/></a:moveTo><a:lnTo><a:pt x="0" y="335"/></a:lnTo><a:lnTo><a:pt x="642" y="0"/></a:lnTo><a:lnTo><a:pt x="1619" y="1019"/></a:lnTo><a:lnTo><a:pt x="1512" y="1200"/></a:lnTo><a:lnTo><a:pt x="246" y="1610"/></a:lnTo><a:lnTo><a:pt x="74" y="1545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087440" y="3240"/><a:ext cx="1037520" cy="1518120"/></a:xfrm></wpg:grpSpPr><wps:wsp><wps:cNvSpPr/><wps:spPr><a:xfrm><a:off x="0" y="0"/><a:ext cx="1037520" cy="1518120"/></a:xfrm><a:custGeom><a:avLst/><a:gdLst/><a:ahLst/><a:rect l="0" t="0" r="r" b="b"/><a:pathLst><a:path w="1634" h="2391"><a:moveTo><a:pt x="1633" y="2162"/></a:moveTo><a:lnTo><a:pt x="977" y="2390"/></a:lnTo><a:lnTo><a:pt x="0" y="1371"/></a:lnTo><a:lnTo><a:pt x="403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735800" y="3240"/><a:ext cx="388800" cy="1374120"/></a:xfrm></wpg:grpSpPr><wps:wsp><wps:cNvSpPr/><wps:spPr><a:xfrm><a:off x="0" y="0"/><a:ext cx="388800" cy="1374120"/></a:xfrm><a:custGeom><a:avLst/><a:gdLst/><a:ahLst/><a:rect l="0" t="0" r="r" b="b"/><a:pathLst><a:path w="614" h="2163"><a:moveTo><a:pt x="0" y="0"/></a:moveTo><a:lnTo><a:pt x="613" y="2162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737320" y="3240"/><a:ext cx="1380600" cy="2264400"/></a:xfrm></wpg:grpSpPr><wps:wsp><wps:cNvSpPr/><wps:spPr><a:xfrm><a:off x="0" y="0"/><a:ext cx="1380600" cy="2264400"/></a:xfrm><a:custGeom><a:avLst/><a:gdLst/><a:ahLst/><a:rect l="0" t="0" r="r" b="b"/><a:pathLst><a:path w="2174" h="3563"><a:moveTo><a:pt x="2173" y="0"/></a:moveTo><a:lnTo><a:pt x="2173" y="3562"/></a:lnTo><a:lnTo><a:pt x="0" y="2223"/></a:lnTo><a:lnTo><a:pt x="1219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298320" y="146232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5"/></a:lnTo><a:lnTo><a:pt x="22" y="15"/></a:lnTo><a:lnTo><a:pt x="9" y="31"/></a:lnTo><a:lnTo><a:pt x="0" y="53"/></a:lnTo><a:lnTo><a:pt x="1" y="70"/></a:lnTo><a:lnTo><a:pt x="7" y="86"/></a:lnTo><a:lnTo><a:pt x="19" y="101"/></a:lnTo><a:lnTo><a:pt x="37" y="113"/></a:lnTo><a:lnTo><a:pt x="60" y="122"/></a:lnTo><a:lnTo><a:pt x="80" y="119"/></a:lnTo><a:lnTo><a:pt x="122" y="58"/></a:lnTo><a:lnTo><a:pt x="118" y="40"/></a:lnTo><a:lnTo><a:pt x="109" y="23"/></a:lnTo><a:lnTo><a:pt x="94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3674160" y="235008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7" y="5"/></a:lnTo><a:lnTo><a:pt x="22" y="15"/></a:lnTo><a:lnTo><a:pt x="9" y="31"/></a:lnTo><a:lnTo><a:pt x="0" y="53"/></a:lnTo><a:lnTo><a:pt x="0" y="70"/></a:lnTo><a:lnTo><a:pt x="6" y="87"/></a:lnTo><a:lnTo><a:pt x="18" y="101"/></a:lnTo><a:lnTo><a:pt x="36" y="113"/></a:lnTo><a:lnTo><a:pt x="60" y="122"/></a:lnTo><a:lnTo><a:pt x="79" y="119"/></a:lnTo><a:lnTo><a:pt x="122" y="58"/></a:lnTo><a:lnTo><a:pt x="118" y="40"/></a:lnTo><a:lnTo><a:pt x="108" y="23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4021560" y="141912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5"/></a:lnTo><a:lnTo><a:pt x="22" y="15"/></a:lnTo><a:lnTo><a:pt x="9" y="31"/></a:lnTo><a:lnTo><a:pt x="0" y="53"/></a:lnTo><a:lnTo><a:pt x="0" y="70"/></a:lnTo><a:lnTo><a:pt x="6" y="86"/></a:lnTo><a:lnTo><a:pt x="18" y="101"/></a:lnTo><a:lnTo><a:pt x="36" y="113"/></a:lnTo><a:lnTo><a:pt x="60" y="122"/></a:lnTo><a:lnTo><a:pt x="79" y="119"/></a:lnTo><a:lnTo><a:pt x="122" y="58"/></a:lnTo><a:lnTo><a:pt x="118" y="40"/></a:lnTo><a:lnTo><a:pt x="108" y="23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4887720" y="850320"/><a:ext cx="1245960" cy="660960"/></a:xfrm></wpg:grpSpPr><wps:wsp><wps:cNvSpPr/><wps:spPr><a:xfrm><a:off x="0" y="0"/><a:ext cx="1245960" cy="660960"/></a:xfrm><a:custGeom><a:avLst/><a:gdLst/><a:ahLst/><a:rect l="0" t="0" r="r" b="b"/><a:pathLst><a:path w="1961" h="1042"><a:moveTo><a:pt x="102" y="1041"/></a:moveTo><a:lnTo><a:pt x="40" y="1020"/></a:lnTo><a:lnTo><a:pt x="4" y="966"/></a:lnTo><a:lnTo><a:pt x="0" y="102"/></a:lnTo><a:lnTo><a:pt x="3" y="80"/></a:lnTo><a:lnTo><a:pt x="36" y="24"/></a:lnTo><a:lnTo><a:pt x="97" y="0"/></a:lnTo><a:lnTo><a:pt x="102" y="0"/></a:lnTo><a:lnTo><a:pt x="1858" y="0"/></a:lnTo><a:lnTo><a:pt x="1921" y="21"/></a:lnTo><a:lnTo><a:pt x="1957" y="75"/></a:lnTo><a:lnTo><a:pt x="1960" y="939"/></a:lnTo><a:lnTo><a:pt x="1958" y="961"/></a:lnTo><a:lnTo><a:pt x="1924" y="1017"/></a:lnTo><a:lnTo><a:pt x="1864" y="1041"/></a:lnTo><a:lnTo><a:pt x="102" y="1041"/></a:lnTo></a:path></a:pathLst></a:custGeom><a:solidFill><a:srgbClr val="ffffff"/></a:solidFill><a:ln><a:noFill/></a:ln></wps:spPr><wps:style><a:lnRef idx="0"/><a:fillRef idx="0"/><a:effectRef idx="0"/><a:fontRef idx="minor"/></wps:style><wps:bodyPr/></wps:wsp></wpg:grpSp><wpg:grpSp><wpg:cNvGrpSpPr/><wpg:grpSpPr><a:xfrm><a:off x="4887720" y="850320"/><a:ext cx="1245960" cy="660960"/></a:xfrm></wpg:grpSpPr><wps:wsp><wps:cNvSpPr/><wps:spPr><a:xfrm><a:off x="0" y="0"/><a:ext cx="1245960" cy="660960"/></a:xfrm><a:custGeom><a:avLst/><a:gdLst/><a:ahLst/><a:rect l="0" t="0" r="r" b="b"/><a:pathLst><a:path w="1961" h="1042"><a:moveTo><a:pt x="102" y="0"/></a:moveTo><a:lnTo><a:pt x="1858" y="0"/></a:lnTo><a:lnTo><a:pt x="1881" y="3"/></a:lnTo><a:lnTo><a:pt x="1936" y="36"/></a:lnTo><a:lnTo><a:pt x="1960" y="97"/></a:lnTo><a:lnTo><a:pt x="1960" y="939"/></a:lnTo><a:lnTo><a:pt x="1958" y="961"/></a:lnTo><a:lnTo><a:pt x="1924" y="1017"/></a:lnTo><a:lnTo><a:pt x="1864" y="1041"/></a:lnTo><a:lnTo><a:pt x="102" y="1041"/></a:lnTo><a:lnTo><a:pt x="79" y="1038"/></a:lnTo><a:lnTo><a:pt x="24" y="1005"/></a:lnTo><a:lnTo><a:pt x="0" y="944"/></a:lnTo><a:lnTo><a:pt x="0" y="102"/></a:lnTo><a:lnTo><a:pt x="3" y="80"/></a:lnTo><a:lnTo><a:pt x="36" y="24"/></a:lnTo><a:lnTo><a:pt x="97" y="0"/></a:lnTo><a:lnTo><a:pt x="102" y="0"/></a:lnTo></a:path></a:pathLst></a:custGeom><a:noFill/><a:ln cap="rnd" w="15120"><a:solidFill><a:srgbClr val="000000"/></a:solidFill><a:custDash><a:ds d="400000" sp="300000"/></a:custDash><a:round/></a:ln></wps:spPr><wps:style><a:lnRef idx="0"/><a:fillRef idx="0"/><a:effectRef idx="0"/><a:fontRef idx="minor"/></wps:style><wps:bodyPr/></wps:wsp></wpg:grpSp><wpg:grpSp><wpg:cNvGrpSpPr/><wpg:grpSpPr><a:xfrm><a:off x="4947120" y="106416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6" y="0"/></a:moveTo><a:lnTo><a:pt x="38" y="5"/></a:lnTo><a:lnTo><a:pt x="22" y="15"/></a:lnTo><a:lnTo><a:pt x="10" y="31"/></a:lnTo><a:lnTo><a:pt x="0" y="53"/></a:lnTo><a:lnTo><a:pt x="1" y="70"/></a:lnTo><a:lnTo><a:pt x="7" y="86"/></a:lnTo><a:lnTo><a:pt x="19" y="101"/></a:lnTo><a:lnTo><a:pt x="37" y="113"/></a:lnTo><a:lnTo><a:pt x="61" y="122"/></a:lnTo><a:lnTo><a:pt x="80" y="119"/></a:lnTo><a:lnTo><a:pt x="122" y="58"/></a:lnTo><a:lnTo><a:pt x="118" y="40"/></a:lnTo><a:lnTo><a:pt x="109" y="23"/></a:lnTo><a:lnTo><a:pt x="94" y="10"/></a:lnTo><a:lnTo><a:pt x="74" y="1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4921920" y="1235880"/><a:ext cx="128160" cy="720"/></a:xfrm></wpg:grpSpPr><wps:wsp><wps:cNvSpPr/><wps:spPr><a:xfrm><a:off x="0" y="0"/><a:ext cx="128160" cy="720"/></a:xfrm><a:custGeom><a:avLst/><a:gdLst/><a:ahLst/><a:rect l="0" t="0" r="r" b="b"/><a:pathLst><a:path w="203" h="1"><a:moveTo><a:pt x="0" y="0"/></a:moveTo><a:lnTo><a:pt x="202" y="0"/></a:lnTo></a:path></a:pathLst></a:custGeom><a:noFill/><a:ln w="22320"><a:solidFill><a:srgbClr val="aa0000"/></a:solidFill><a:round/></a:ln></wps:spPr><wps:style><a:lnRef idx="0"/><a:fillRef idx="0"/><a:effectRef idx="0"/><a:fontRef idx="minor"/></wps:style><wps:bodyPr/></wps:wsp></wpg:grpSp><wpg:grpSp><wpg:cNvGrpSpPr/><wpg:grpSpPr><a:xfrm><a:off x="4921920" y="1391400"/><a:ext cx="128160" cy="720"/></a:xfrm></wpg:grpSpPr><wps:wsp><wps:cNvSpPr/><wps:spPr><a:xfrm><a:off x="0" y="0"/><a:ext cx="128160" cy="720"/></a:xfrm><a:custGeom><a:avLst/><a:gdLst/><a:ahLst/><a:rect l="0" t="0" r="r" b="b"/><a:pathLst><a:path w="203" h="1"><a:moveTo><a:pt x="0" y="0"/></a:moveTo><a:lnTo><a:pt x="202" y="0"/></a:lnTo></a:path></a:pathLst></a:custGeom><a:noFill/><a:ln w="2232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18840" y="729720"/><a:ext cx="4741560" cy="4947840"/></a:xfrm></wpg:grpSpPr><wps:wsp><wps:cNvSpPr/><wps:spPr><a:xfrm><a:off x="0" y="0"/><a:ext cx="4741560" cy="4947840"/></a:xfrm><a:custGeom><a:avLst/><a:gdLst/><a:ahLst/><a:rect l="0" t="0" r="r" b="b"/><a:pathLst><a:path w="7461" h="7785"><a:moveTo><a:pt x="0" y="0"/></a:moveTo><a:lnTo><a:pt x="7460" y="0"/></a:lnTo><a:lnTo><a:pt x="7460" y="7784"/></a:lnTo><a:lnTo><a:pt x="0" y="7784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/wpg:wgp></a:graphicData></a:graphic></wp:anchor></w:drawing></mc:Choice><mc:Fallback><w:pict><v:group id="shape_0" alt="Group 377" style="position:absolute;margin-left:0pt;margin-top:-0.4pt;width:560.45pt;height:494pt" coordorigin="0,-8" coordsize="11209,9880"><v:rect id="shape_0" ID="Picture 556" stroked="f" style="position:absolute;left:0;top:-8;width:9452;height:9878;mso-position-horizontal-relative:page;mso-position-vertical-relative:page"><v:imagedata r:id="rId51" o:detectmouseclick="t"/><w10:wrap type="none"/><v:stroke color="#3465a4" joinstyle="round" endcap="flat"/></v:rect><v:group id="shape_0" alt="Group 554" style="position:absolute;left:1635;top:-3;width:6928;height:6760"></v:group><v:group id="shape_0" alt="Group 552" style="position:absolute;left:8210;top:1061;width:122;height:122"></v:group><v:group id="shape_0" alt="Group 550" style="position:absolute;left:3388;top:2815;width:122;height:122"></v:group><v:group id="shape_0" alt="Group 548" style="position:absolute;left:3116;top:1354;width:122;height:123"></v:group><v:group id="shape_0" alt="Group 546" style="position:absolute;left:2968;top:8144;width:122;height:122"></v:group><v:group id="shape_0" alt="Group 544" style="position:absolute;left:4193;top:8394;width:122;height:122"></v:group><v:group id="shape_0" alt="Group 542" style="position:absolute;left:3098;top:7218;width:122;height:122"></v:group><v:group id="shape_0" alt="Group 540" style="position:absolute;left:2805;top:4633;width:122;height:122"></v:group><v:group id="shape_0" alt="Group 538" style="position:absolute;left:3583;top:4355;width:122;height:123"></v:group><v:group id="shape_0" alt="Group 536" style="position:absolute;left:7925;top:3170;width:122;height:122"></v:group><v:group id="shape_0" alt="Group 534" style="position:absolute;left:9449;top:4571;width:123;height:122"></v:group><v:group id="shape_0" alt="Group 532" style="position:absolute;left:9348;top:7609;width:122;height:122"></v:group><v:group id="shape_0" alt="Group 530" style="position:absolute;left:8705;top:6010;width:122;height:122"></v:group><v:group id="shape_0" alt="Group 528" style="position:absolute;left:7468;top:3915;width:122;height:122"></v:group><v:group id="shape_0" alt="Group 526" style="position:absolute;left:7230;top:8032;width:123;height:122"></v:group><v:group id="shape_0" alt="Group 524" style="position:absolute;left:7716;top:7325;width:122;height:123"></v:group><v:group id="shape_0" alt="Group 522" style="position:absolute;left:5650;top:7958;width:122;height:122"></v:group><v:group id="shape_0" alt="Group 520" style="position:absolute;left:4955;top:7246;width:123;height:122"></v:group><v:group id="shape_0" alt="Group 518" style="position:absolute;left:4678;top:6479;width:122;height:122"></v:group><v:group id="shape_0" alt="Group 516" style="position:absolute;left:5193;top:6213;width:122;height:122"></v:group><v:group id="shape_0" alt="Group 514" style="position:absolute;left:6220;top:6790;width:122;height:122"></v:group><v:group id="shape_0" alt="Group 512" style="position:absolute;left:7038;top:6157;width:122;height:122"></v:group><v:group id="shape_0" alt="Group 510" style="position:absolute;left:6050;top:5033;width:123;height:122"></v:group><v:group id="shape_0" alt="Group 508" style="position:absolute;left:4526;top:4571;width:122;height:122"></v:group><v:group id="shape_0" alt="Group 506" style="position:absolute;left:5170;top:4717;width:122;height:122"></v:group><v:group id="shape_0" alt="Group 504" style="position:absolute;left:6651;top:3285;width:122;height:122"></v:group><v:group id="shape_0" alt="Group 502" style="position:absolute;left:4164;top:8312;width:586;height:1560"></v:group><v:group id="shape_0" alt="Group 500" style="position:absolute;left:4690;top:8093;width:875;height:1778"></v:group><v:group id="shape_0" alt="Group 498" style="position:absolute;left:8858;top:6846;width:595;height:2048"></v:group><v:group id="shape_0" alt="Group 496" style="position:absolute;left:4216;top:3898;width:122;height:122"></v:group><v:group id="shape_0" alt="Group 494" style="position:absolute;left:3275;top:3828;width:5760;height:4833"></v:group><v:group id="shape_0" alt="Group 492" style="position:absolute;left:8672;top:4983;width:544;height:3333"></v:group><v:group id="shape_0" alt="Group 490" style="position:absolute;left:4955;top:1849;width:3847;height:3175"></v:group><v:group id="shape_0" alt="Group 488" style="position:absolute;left:4295;top:2683;width:660;height:1145"></v:group><v:group id="shape_0" alt="Group 486" style="position:absolute;left:1212;top:5928;width:2887;height:1881"></v:group><v:group id="shape_0" alt="Group 484" style="position:absolute;left:5580;top:5947;width:1471;height:1718"></v:group><v:group id="shape_0" alt="Group 482" style="position:absolute;left:9851;top:6829;width:122;height:122"></v:group><v:group id="shape_0" alt="Group 480" style="position:absolute;left:9077;top:5961;width:2132;height:2411"></v:group><v:group id="shape_0" alt="Group 478" style="position:absolute;left:8327;top:3893;width:2198;height:1620"></v:group><v:group id="shape_0" alt="Group 476" style="position:absolute;left:4988;top:2916;width:1653;height:1517"></v:group><v:group id="shape_0" alt="Group 474" style="position:absolute;left:2977;top:3647;width:1168;height:2099"></v:group><v:group id="shape_0" alt="Group 472" style="position:absolute;left:2031;top:317;width:2328;height:2067"></v:group><v:group id="shape_0" alt="Group 470" style="position:absolute;left:4690;top:-3;width:1746;height:1708"></v:group><v:group id="shape_0" alt="Group 468" style="position:absolute;left:6437;top:-3;width:403;height:1372"></v:group><v:group id="shape_0" alt="Group 466" style="position:absolute;left:7458;top:-3;width:1576;height:2280"></v:group><v:group id="shape_0" alt="Group 464" style="position:absolute;left:9035;top:-3;width:1220;height:2224"></v:group><v:group id="shape_0" alt="Group 462" style="position:absolute;left:1212;top:4955;width:2318;height:2463"></v:group><v:group id="shape_0" alt="Group 460" style="position:absolute;left:3493;top:7498;width:1783;height:1731"></v:group><v:group id="shape_0" alt="Group 458" style="position:absolute;left:3526;top:5593;width:1695;height:1596"></v:group><v:group id="shape_0" alt="Group 456" style="position:absolute;left:1212;top:7507;width:2537;height:1722"></v:group><v:group id="shape_0" alt="Group 454" style="position:absolute;left:6437;top:7344;width:2188;height:1885"></v:group><v:group id="shape_0" alt="Group 452" style="position:absolute;left:4090;top:6804;width:1638;height:1270"></v:group><v:group id="shape_0" alt="Group 450" style="position:absolute;left:4946;top:7292;width:1574;height:1937"></v:group><v:group id="shape_0" alt="Group 448" style="position:absolute;left:4569;top:5514;width:1522;height:1373"></v:group><v:group id="shape_0" alt="Group 446" style="position:absolute;left:6255;top:5071;width:1713;height:1937"></v:group><v:group id="shape_0" alt="Group 444" style="position:absolute;left:6921;top:6502;width:1737;height:1861"></v:group><v:group id="shape_0" alt="Group 442" style="position:absolute;left:8444;top:6860;width:2765;height:2369"></v:group><v:group id="shape_0" alt="Group 440" style="position:absolute;left:7847;top:4913;width:1886;height:2118"></v:group><v:group id="shape_0" alt="Group 438" style="position:absolute;left:7308;top:2161;width:1634;height:1927"></v:group><v:group id="shape_0" alt="Group 436" style="position:absolute;left:9606;top:3338;width:122;height:123"></v:group><v:group id="shape_0" alt="Group 434" style="position:absolute;left:8774;top:2222;width:2435;height:1904"></v:group><v:group id="shape_0" alt="Group 432" style="position:absolute;left:9500;top:3866;width:1709;height:2476"></v:group><v:group id="shape_0" alt="Group 430" style="position:absolute;left:4732;top:3977;width:1112;height:1546"></v:group><v:group id="shape_0" alt="Group 428" style="position:absolute;left:6641;top:3358;width:1951;height:1834"></v:group><v:group id="shape_0" alt="Group 426" style="position:absolute;left:5449;top:4294;width:1787;height:1671"></v:group><v:group id="shape_0" alt="Group 424" style="position:absolute;left:6040;top:2571;width:1337;height:1717"></v:group><v:group id="shape_0" alt="Group 422" style="position:absolute;left:3554;top:2967;width:1527;height:1452"></v:group><v:group id="shape_0" alt="Group 420" style="position:absolute;left:1212;top:2516;width:1686;height:2527"></v:group><v:group id="shape_0" alt="Group 418" style="position:absolute;left:1785;top:1980;width:2677;height:1746"></v:group><v:group id="shape_0" alt="Group 416" style="position:absolute;left:3880;top:3996;width:1188;height:1658"></v:group><v:group id="shape_0" alt="Group 414" style="position:absolute;left:2185;top:3698;width:1513;height:2216"></v:group><v:group id="shape_0" alt="Group 412" style="position:absolute;left:1212;top:-3;width:819;height:2546"></v:group><v:group id="shape_0" alt="Group 410" style="position:absolute;left:2031;top:-3;width:1117;height:2387"></v:group><v:group id="shape_0" alt="Group 408" style="position:absolute;left:3068;top:-3;width:1622;height:1573"></v:group><v:group id="shape_0" alt="Group 406" style="position:absolute;left:4690;top:-3;width:485;height:1400"></v:group><v:group id="shape_0" alt="Group 404" style="position:absolute;left:4178;top:1397;width:1689;height:1890"></v:group><v:group id="shape_0" alt="Group 402" style="position:absolute;left:5794;top:1369;width:1621;height:1611"></v:group><v:group id="shape_0" alt="Group 400" style="position:absolute;left:6437;top:-3;width:1634;height:2391"></v:group><v:group id="shape_0" alt="Group 398" style="position:absolute;left:7458;top:-3;width:612;height:2164"></v:group><v:group id="shape_0" alt="Group 396" style="position:absolute;left:9035;top:-3;width:2174;height:3566"></v:group><v:group id="shape_0" alt="Group 394" style="position:absolute;left:5194;top:2295;width:122;height:122"></v:group><v:group id="shape_0" alt="Group 392" style="position:absolute;left:5786;top:3693;width:122;height:122"></v:group><v:group id="shape_0" alt="Group 390" style="position:absolute;left:6333;top:2227;width:122;height:122"></v:group><v:group id="shape_0" alt="Group 388" style="position:absolute;left:7697;top:1331;width:1962;height:1041"></v:group><v:group id="shape_0" alt="Group 386" style="position:absolute;left:7697;top:1331;width:1962;height:1041"></v:group><v:group id="shape_0" alt="Group 384" style="position:absolute;left:7791;top:1668;width:122;height:122"></v:group><v:group id="shape_0" alt="Group 382" style="position:absolute;left:7751;top:1938;width:202;height:1"></v:group><v:group id="shape_0" alt="Group 380" style="position:absolute;left:7751;top:2183;width:202;height:1"></v:group><v:group id="shape_0" alt="Group 378" style="position:absolute;left:2392;top:1141;width:7467;height:7792"></v:group></v:group></w:pict></mc:Fallback></mc:AlternateContent></w:r></w:p><w:p><w:pPr><w:pStyle w:val="Normal"/><w:rPr><w:rFonts w:ascii="Lucida Sans" w:hAnsi="Lucida Sans" w:eastAsia="Lucida Sans" w:cs="Lucida Sans"/><w:b/><w:b/><w:bCs/><w:sz w:val="20"/><w:szCs w:val="20"/></w:rPr></w:pPr><w:r><w:rPr><w:rFonts w:eastAsia="Lucida Sans" w:cs="Lucida Sans" w:ascii="Lucida Sans" w:hAnsi="Lucida Sans"/><w:b/><w:bCs/><w:sz w:val="20"/><w:szCs w:val="20"/></w:rPr></w:r></w:p><w:p><w:pPr><w:pStyle w:val="Normal"/><w:spacing w:before="6" w:after="0"/><w:rPr><w:rFonts w:ascii="Lucida Sans" w:hAnsi="Lucida Sans" w:eastAsia="Lucida Sans" w:cs="Lucida Sans"/><w:b/><w:b/><w:bCs/><w:sz w:val="16"/><w:szCs w:val="16"/></w:rPr></w:pPr><w:r><w:rPr><w:rFonts w:eastAsia="Lucida Sans" w:cs="Lucida Sans" w:ascii="Lucida Sans" w:hAnsi="Lucida Sans"/><w:b/><w:bCs/><w:sz w:val="16"/><w:szCs w:val="16"/></w:rPr></w:r></w:p><w:p><w:pPr><w:pStyle w:val="TextBody"/><w:spacing w:before="55" w:after="0"/><w:ind w:left="2369" w:hanging="0"/><w:rPr></w:rPr></w:pPr><w:r><w:rPr><w:w w:val="105"/></w:rPr><w:t>Figure</w:t></w:r><w:r><w:rPr><w:spacing w:val="14"/><w:w w:val="105"/></w:rPr><w:t xml:space="preserve"> </w:t></w:r><w:r><w:rPr><w:w w:val="105"/></w:rPr><w:t>8.2:</w:t></w:r><w:r><w:rPr><w:spacing w:val="40"/><w:w w:val="105"/></w:rPr><w:t xml:space="preserve"> </w:t></w:r><w:r><w:rPr><w:w w:val="105"/></w:rPr><w:t>Locations</w:t></w:r><w:r><w:rPr><w:spacing w:val="14"/><w:w w:val="105"/></w:rPr><w:t xml:space="preserve"> </w:t></w:r><w:r><w:rPr><w:w w:val="105"/></w:rPr><w:t>of</w:t></w:r><w:r><w:rPr><w:spacing w:val="15"/><w:w w:val="105"/></w:rPr><w:t xml:space="preserve"> </w:t></w:r><w:r><w:rPr><w:w w:val="105"/></w:rPr><w:t>the</w:t></w:r><w:r><w:rPr><w:spacing w:val="14"/><w:w w:val="105"/></w:rPr><w:t xml:space="preserve"> </w:t></w:r><w:r><w:rPr><w:w w:val="105"/></w:rPr><w:t>weather</w:t></w:r><w:r><w:rPr><w:spacing w:val="14"/><w:w w:val="105"/></w:rPr><w:t xml:space="preserve"> </w:t></w:r><w:r><w:rPr><w:w w:val="105"/></w:rPr><w:t>stations</w:t></w:r><w:r><w:rPr><w:spacing w:val="15"/><w:w w:val="105"/></w:rPr><w:t xml:space="preserve"> </w:t></w:r><w:r><w:rPr><w:w w:val="105"/></w:rPr><w:t>in</w:t></w:r><w:r><w:rPr><w:spacing w:val="14"/><w:w w:val="105"/></w:rPr><w:t xml:space="preserve"> </w:t></w:r><w:r><w:rPr><w:w w:val="105"/></w:rPr><w:t>the</w:t></w:r><w:r><w:rPr><w:spacing w:val="14"/><w:w w:val="105"/></w:rPr><w:t xml:space="preserve"> </w:t></w:r><w:r><w:rPr><w:w w:val="105"/></w:rPr><w:t>Monteregie</w:t></w:r><w:r><w:rPr><w:spacing w:val="14"/><w:w w:val="105"/></w:rPr><w:t xml:space="preserve"> </w:t></w:r><w:r><w:rPr><w:w w:val="105"/></w:rPr><w:t>Est</w:t></w:r><w:r><w:rPr><w:spacing w:val="14"/><w:w w:val="105"/></w:rPr><w:t xml:space="preserve"> </w:t></w:r><w:r><w:rPr><w:w w:val="105"/></w:rPr><w:t>area.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TextBody"/><w:spacing w:lineRule="auto" w:line="249" w:before="172" w:after="0"/><w:ind w:left="1133" w:right="180" w:firstLine="351"/><w:jc w:val="both"/><w:rPr></w:rPr></w:pPr><w:r><w:rPr><w:w w:val="105"/></w:rPr><w:t>The</w:t></w:r><w:r><w:rPr><w:spacing w:val="2"/><w:w w:val="105"/></w:rPr><w:t xml:space="preserve"> </w:t></w:r><w:r><w:rPr><w:w w:val="105"/></w:rPr><w:t>weather</w:t></w:r><w:r><w:rPr><w:spacing w:val="2"/><w:w w:val="105"/></w:rPr><w:t xml:space="preserve"> </w:t></w:r><w:r><w:rPr><w:w w:val="105"/></w:rPr><w:t>network</w:t></w:r><w:r><w:rPr><w:spacing w:val="2"/><w:w w:val="105"/></w:rPr><w:t xml:space="preserve"> </w:t></w:r><w:r><w:rPr><w:w w:val="105"/></w:rPr><w:t>of</w:t></w:r><w:r><w:rPr><w:spacing w:val="2"/><w:w w:val="105"/></w:rPr><w:t xml:space="preserve"> </w:t></w:r><w:r><w:rPr><w:w w:val="105"/></w:rPr><w:t>the</w:t></w:r><w:r><w:rPr><w:spacing w:val="1"/><w:w w:val="105"/></w:rPr><w:t xml:space="preserve"> </w:t></w:r><w:r><w:rPr><w:w w:val="105"/></w:rPr><w:t>Monteregie</w:t></w:r><w:r><w:rPr><w:spacing w:val="2"/><w:w w:val="105"/></w:rPr><w:t xml:space="preserve"> </w:t></w:r><w:r><w:rPr><w:w w:val="105"/></w:rPr><w:t>Est</w:t></w:r><w:r><w:rPr><w:spacing w:val="2"/><w:w w:val="105"/></w:rPr><w:t xml:space="preserve"> </w:t></w:r><w:r><w:rPr><w:w w:val="105"/></w:rPr><w:t>region,</w:t></w:r><w:r><w:rPr><w:spacing w:val="1"/><w:w w:val="105"/></w:rPr><w:t xml:space="preserve"> </w:t></w:r><w:r><w:rPr><w:w w:val="105"/></w:rPr><w:t>located</w:t></w:r><w:r><w:rPr><w:spacing w:val="2"/><w:w w:val="105"/></w:rPr><w:t xml:space="preserve"> </w:t></w:r><w:r><w:rPr><w:w w:val="105"/></w:rPr><w:t>in</w:t></w:r><w:r><w:rPr><w:spacing w:val="2"/><w:w w:val="105"/></w:rPr><w:t xml:space="preserve"> </w:t></w:r><w:r><w:rPr><w:w w:val="105"/></w:rPr><w:t>the</w:t></w:r><w:r><w:rPr><w:spacing w:val="1"/><w:w w:val="105"/></w:rPr><w:t xml:space="preserve"> </w:t></w:r><w:r><w:rPr><w:w w:val="105"/></w:rPr><w:t>province</w:t></w:r><w:r><w:rPr><w:spacing w:val="2"/><w:w w:val="105"/></w:rPr><w:t xml:space="preserve"> </w:t></w:r><w:r><w:rPr><w:spacing w:val="0"/><w:w w:val="105"/></w:rPr><w:t>of</w:t></w:r><w:r><w:rPr><w:spacing w:val="1"/><w:w w:val="105"/></w:rPr><w:t xml:space="preserve"> </w:t></w:r><w:r><w:rPr><w:w w:val="105"/></w:rPr><w:t>Quebec,</w:t></w:r><w:r><w:rPr><w:spacing w:val="2"/><w:w w:val="105"/></w:rPr><w:t xml:space="preserve"> </w:t></w:r><w:r><w:rPr><w:w w:val="105"/></w:rPr><w:t>Canada,</w:t></w:r><w:r><w:rPr><w:spacing w:val="21"/><w:w w:val="106"/></w:rPr><w:t xml:space="preserve"> </w:t></w:r><w:r><w:rPr><w:w w:val="105"/></w:rPr><w:t>has</w:t></w:r><w:r><w:rPr><w:spacing w:val="44"/><w:w w:val="105"/></w:rPr><w:t xml:space="preserve"> </w:t></w:r><w:r><w:rPr><w:w w:val="105"/></w:rPr><w:t>been</w:t></w:r><w:r><w:rPr><w:spacing w:val="45"/><w:w w:val="105"/></w:rPr><w:t xml:space="preserve"> </w:t></w:r><w:r><w:rPr><w:w w:val="105"/></w:rPr><w:t>used</w:t></w:r><w:r><w:rPr><w:spacing w:val="45"/><w:w w:val="105"/></w:rPr><w:t xml:space="preserve"> </w:t></w:r><w:r><w:rPr><w:w w:val="105"/></w:rPr><w:t>to</w:t></w:r><w:r><w:rPr><w:spacing w:val="45"/><w:w w:val="105"/></w:rPr><w:t xml:space="preserve"> </w:t></w:r><w:r><w:rPr><w:w w:val="105"/></w:rPr><w:t>test</w:t></w:r><w:r><w:rPr><w:spacing w:val="45"/><w:w w:val="105"/></w:rPr><w:t xml:space="preserve"> </w:t></w:r><w:r><w:rPr><w:w w:val="105"/></w:rPr><w:t>the</w:t></w:r><w:r><w:rPr><w:spacing w:val="45"/><w:w w:val="105"/></w:rPr><w:t xml:space="preserve"> </w:t></w:r><w:r><w:rPr><w:w w:val="105"/></w:rPr><w:t>method.</w:t></w:r><w:r><w:rPr><w:spacing w:val="50"/><w:w w:val="105"/></w:rPr><w:t xml:space="preserve"> </w:t></w:r><w:r><w:rPr><w:w w:val="105"/></w:rPr><w:t>This</w:t></w:r><w:r><w:rPr><w:spacing w:val="45"/><w:w w:val="105"/></w:rPr><w:t xml:space="preserve"> </w:t></w:r><w:r><w:rPr><w:w w:val="105"/></w:rPr><w:t>region</w:t></w:r><w:r><w:rPr><w:spacing w:val="45"/><w:w w:val="105"/></w:rPr><w:t xml:space="preserve"> </w:t></w:r><w:r><w:rPr><w:w w:val="105"/></w:rPr><w:t>feature</w:t></w:r><w:r><w:rPr><w:spacing w:val="45"/><w:w w:val="105"/></w:rPr><w:t xml:space="preserve"> </w:t></w:r><w:r><w:rPr><w:w w:val="105"/></w:rPr><w:t>strongly</w:t></w:r><w:r><w:rPr><w:spacing w:val="46"/><w:w w:val="105"/></w:rPr><w:t xml:space="preserve"> </w:t></w:r><w:r><w:rPr><w:w w:val="105"/></w:rPr><w:t>variable</w:t></w:r><w:r><w:rPr><w:spacing w:val="45"/><w:w w:val="105"/></w:rPr><w:t xml:space="preserve"> </w:t></w:r><w:r><w:rPr><w:w w:val="105"/></w:rPr><w:t>topography</w:t></w:r><w:r><w:rPr><w:spacing w:val="45"/><w:w w:val="105"/></w:rPr><w:t xml:space="preserve"> </w:t></w:r><w:r><w:rPr><w:w w:val="105"/></w:rPr><w:t>and</w:t></w:r><w:r><w:rPr><w:spacing w:val="45"/><w:w w:val="105"/></w:rPr><w:t xml:space="preserve"> </w:t></w:r><w:r><w:rPr><w:w w:val="105"/></w:rPr><w:t>land</w:t></w:r><w:r><w:rPr><w:w w:val="108"/></w:rPr><w:t xml:space="preserve"> </w:t></w:r><w:r><w:rPr><w:w w:val="105"/></w:rPr><w:t>cover</w:t></w:r><w:r><w:rPr><w:spacing w:val="9"/><w:w w:val="105"/></w:rPr><w:t xml:space="preserve"> </w:t></w:r><w:r><w:rPr><w:w w:val="105"/></w:rPr><w:t>conditions.</w:t></w:r><w:r><w:rPr><w:spacing w:val="34"/><w:w w:val="105"/></w:rPr><w:t xml:space="preserve"> </w:t></w:r><w:r><w:rPr><w:w w:val="105"/></w:rPr><w:t>The</w:t></w:r><w:r><w:rPr><w:spacing w:val="9"/><w:w w:val="105"/></w:rPr><w:t xml:space="preserve"> </w:t></w:r><w:r><w:rPr><w:w w:val="105"/></w:rPr><w:t>network</w:t></w:r><w:r><w:rPr><w:spacing w:val="9"/><w:w w:val="105"/></w:rPr><w:t xml:space="preserve"> </w:t></w:r><w:r><w:rPr><w:w w:val="105"/></w:rPr><w:t>is</w:t></w:r><w:r><w:rPr><w:spacing w:val="10"/><w:w w:val="105"/></w:rPr><w:t xml:space="preserve"> </w:t></w:r><w:r><w:rPr><w:w w:val="105"/></w:rPr><w:t>presented</w:t></w:r><w:r><w:rPr><w:spacing w:val="8"/><w:w w:val="105"/></w:rPr><w:t xml:space="preserve"> </w:t></w:r><w:r><w:rPr><w:w w:val="105"/></w:rPr><w:t>in</w:t></w:r><w:r><w:rPr><w:spacing w:val="9"/><w:w w:val="105"/></w:rPr><w:t xml:space="preserve"> </w:t></w:r><w:r><w:rPr><w:w w:val="105"/></w:rPr><w:t>figure</w:t></w:r><w:r><w:rPr><w:spacing w:val="9"/><w:w w:val="105"/></w:rPr><w:t xml:space="preserve"> </w:t></w:r><w:r><w:rPr><w:w w:val="105"/></w:rPr><w:t>X.</w:t></w:r><w:r><w:rPr><w:spacing w:val="9"/><w:w w:val="105"/></w:rPr><w:t xml:space="preserve"> </w:t></w:r><w:r><w:rPr><w:w w:val="105"/></w:rPr><w:t>Also,</w:t></w:r><w:r><w:rPr><w:spacing w:val="9"/><w:w w:val="105"/></w:rPr><w:t xml:space="preserve"> </w:t></w:r><w:r><w:rPr><w:w w:val="105"/></w:rPr><w:t>stations</w:t></w:r><w:r><w:rPr><w:spacing w:val="10"/><w:w w:val="105"/></w:rPr><w:t xml:space="preserve"> </w:t></w:r><w:r><w:rPr><w:w w:val="105"/></w:rPr><w:t>from</w:t></w:r><w:r><w:rPr><w:spacing w:val="9"/><w:w w:val="105"/></w:rPr><w:t xml:space="preserve"> </w:t></w:r><w:r><w:rPr><w:w w:val="105"/></w:rPr><w:t>bordering</w:t></w:r><w:r><w:rPr><w:spacing w:val="9"/><w:w w:val="105"/></w:rPr><w:t xml:space="preserve"> </w:t></w:r><w:r><w:rPr><w:w w:val="105"/></w:rPr><w:t>states</w:t></w:r><w:r><w:rPr><w:spacing w:val="9"/><w:w w:val="105"/></w:rPr><w:t xml:space="preserve"> </w:t></w:r><w:r><w:rPr><w:w w:val="105"/></w:rPr><w:t>were</w:t></w:r><w:r><w:rPr></w:rPr><w:t xml:space="preserve"> </w:t></w:r><w:r><w:rPr><w:w w:val="105"/></w:rPr><w:t>extracted</w:t></w:r><w:r><w:rPr><w:spacing w:val="13"/><w:w w:val="105"/></w:rPr><w:t xml:space="preserve"> </w:t></w:r><w:r><w:rPr><w:w w:val="105"/></w:rPr><w:t>to</w:t></w:r><w:r><w:rPr><w:spacing w:val="14"/><w:w w:val="105"/></w:rPr><w:t xml:space="preserve"> </w:t></w:r><w:r><w:rPr><w:w w:val="105"/></w:rPr><w:t>improve</w:t></w:r><w:r><w:rPr><w:spacing w:val="12"/><w:w w:val="105"/></w:rPr><w:t xml:space="preserve"> </w:t></w:r><w:r><w:rPr><w:w w:val="105"/></w:rPr><w:t>the</w:t></w:r><w:r><w:rPr><w:spacing w:val="14"/><w:w w:val="105"/></w:rPr><w:t xml:space="preserve"> </w:t></w:r><w:r><w:rPr><w:w w:val="105"/></w:rPr><w:t>spatial</w:t></w:r><w:r><w:rPr><w:spacing w:val="13"/><w:w w:val="105"/></w:rPr><w:t xml:space="preserve"> </w:t></w:r><w:r><w:rPr><w:w w:val="105"/></w:rPr><w:t>distribution</w:t></w:r><w:r><w:rPr><w:spacing w:val="13"/><w:w w:val="105"/></w:rPr><w:t xml:space="preserve"> </w:t></w:r><w:r><w:rPr><w:w w:val="105"/></w:rPr><w:t>of</w:t></w:r><w:r><w:rPr><w:spacing w:val="13"/><w:w w:val="105"/></w:rPr><w:t xml:space="preserve"> </w:t></w:r><w:r><w:rPr><w:w w:val="105"/></w:rPr><w:t>sites</w:t></w:r><w:r><w:rPr><w:spacing w:val="13"/><w:w w:val="105"/></w:rPr><w:t xml:space="preserve"> </w:t></w:r><w:r><w:rPr><w:w w:val="105"/></w:rPr><w:t>surrounding</w:t></w:r><w:r><w:rPr><w:spacing w:val="15"/><w:w w:val="105"/></w:rPr><w:t xml:space="preserve"> </w:t></w:r><w:r><w:rPr><w:w w:val="105"/></w:rPr><w:t>target</w:t></w:r><w:r><w:rPr><w:spacing w:val="13"/><w:w w:val="105"/></w:rPr><w:t xml:space="preserve"> </w:t></w:r><w:r><w:rPr><w:w w:val="105"/></w:rPr><w:t>stations</w:t></w:r><w:r><w:rPr><w:spacing w:val="14"/><w:w w:val="105"/></w:rPr><w:t xml:space="preserve"> </w:t></w:r><w:r><w:rPr><w:w w:val="105"/></w:rPr><w:t>located</w:t></w:r><w:r><w:rPr><w:spacing w:val="12"/><w:w w:val="105"/></w:rPr><w:t xml:space="preserve"> </w:t></w:r><w:r><w:rPr><w:w w:val="105"/></w:rPr><w:t>near</w:t></w:r><w:r><w:rPr><w:spacing w:val="13"/><w:w w:val="105"/></w:rPr><w:t xml:space="preserve"> </w:t></w:r><w:r><w:rPr><w:w w:val="105"/></w:rPr><w:t>state</w:t></w:r><w:r><w:rPr><w:w w:val="110"/></w:rPr><w:t xml:space="preserve"> </w:t></w:r><w:r><w:rPr><w:w w:val="105"/></w:rPr><w:t>borders.</w:t></w:r></w:p><w:p><w:pPr><w:pStyle w:val="TextBody"/><w:spacing w:lineRule="auto" w:line="249"/><w:ind w:left="1127" w:right="211" w:firstLine="357"/><w:jc w:val="both"/><w:rPr></w:rPr></w:pPr><w:r><w:rPr><w:w w:val="105"/></w:rPr><w:t>Daily</w:t></w:r><w:r><w:rPr><w:spacing w:val="24"/><w:w w:val="105"/></w:rPr><w:t xml:space="preserve"> </w:t></w:r><w:r><w:rPr><w:w w:val="105"/></w:rPr><w:t>weather</w:t></w:r><w:r><w:rPr><w:spacing w:val="24"/><w:w w:val="105"/></w:rPr><w:t xml:space="preserve"> </w:t></w:r><w:r><w:rPr><w:w w:val="105"/></w:rPr><w:t>data</w:t></w:r><w:r><w:rPr><w:spacing w:val="24"/><w:w w:val="105"/></w:rPr><w:t xml:space="preserve"> </w:t></w:r><w:r><w:rPr><w:w w:val="105"/></w:rPr><w:t>for</w:t></w:r><w:r><w:rPr><w:spacing w:val="24"/><w:w w:val="105"/></w:rPr><w:t xml:space="preserve"> </w:t></w:r><w:r><w:rPr><w:w w:val="105"/></w:rPr><w:t>32</w:t></w:r><w:r><w:rPr><w:spacing w:val="22"/><w:w w:val="105"/></w:rPr><w:t xml:space="preserve"> </w:t></w:r><w:r><w:rPr><w:w w:val="105"/></w:rPr><w:t>weather</w:t></w:r><w:r><w:rPr><w:spacing w:val="24"/><w:w w:val="105"/></w:rPr><w:t xml:space="preserve"> </w:t></w:r><w:r><w:rPr><w:w w:val="105"/></w:rPr><w:t>stations</w:t></w:r><w:r><w:rPr><w:spacing w:val="26"/><w:w w:val="105"/></w:rPr><w:t xml:space="preserve"> </w:t></w:r><w:r><w:rPr><w:w w:val="105"/></w:rPr><w:t>in</w:t></w:r><w:r><w:rPr><w:spacing w:val="24"/><w:w w:val="105"/></w:rPr><w:t xml:space="preserve"> </w:t></w:r><w:r><w:rPr><w:w w:val="105"/></w:rPr><w:t>and</w:t></w:r><w:r><w:rPr><w:spacing w:val="24"/><w:w w:val="105"/></w:rPr><w:t xml:space="preserve"> </w:t></w:r><w:r><w:rPr><w:w w:val="105"/></w:rPr><w:t>around</w:t></w:r><w:r><w:rPr><w:spacing w:val="24"/><w:w w:val="105"/></w:rPr><w:t xml:space="preserve"> </w:t></w:r><w:r><w:rPr><w:w w:val="105"/></w:rPr><w:t>the</w:t></w:r><w:r><w:rPr><w:spacing w:val="24"/><w:w w:val="105"/></w:rPr><w:t xml:space="preserve"> </w:t></w:r><w:r><w:rPr><w:w w:val="105"/></w:rPr><w:t>Monteregie</w:t></w:r><w:r><w:rPr><w:spacing w:val="24"/><w:w w:val="105"/></w:rPr><w:t xml:space="preserve"> </w:t></w:r><w:r><w:rPr><w:w w:val="105"/></w:rPr><w:t>Est</w:t></w:r><w:r><w:rPr><w:spacing w:val="24"/><w:w w:val="105"/></w:rPr><w:t xml:space="preserve"> </w:t></w:r><w:r><w:rPr><w:w w:val="105"/></w:rPr><w:t>area</w:t></w:r><w:r><w:rPr><w:spacing w:val="24"/><w:w w:val="105"/></w:rPr><w:t xml:space="preserve"> </w:t></w:r><w:r><w:rPr><w:w w:val="105"/></w:rPr><w:t>were</w:t></w:r><w:r><w:rPr><w:spacing w:val="24"/><w:w w:val="105"/></w:rPr><w:t xml:space="preserve"> </w:t></w:r><w:r><w:rPr><w:w w:val="105"/></w:rPr><w:t>also</w:t></w:r><w:r><w:rPr><w:w w:val="102"/></w:rPr><w:t xml:space="preserve"> </w:t></w:r><w:r><w:rPr><w:w w:val="105"/></w:rPr><w:t>retrieved</w:t></w:r><w:r><w:rPr><w:spacing w:val="22"/><w:w w:val="105"/></w:rPr><w:t xml:space="preserve"> </w:t></w:r><w:r><w:rPr><w:w w:val="105"/></w:rPr><w:t>from</w:t></w:r><w:r><w:rPr><w:spacing w:val="23"/><w:w w:val="105"/></w:rPr><w:t xml:space="preserve"> </w:t></w:r><w:r><w:rPr><w:w w:val="105"/></w:rPr><w:t>the</w:t></w:r><w:r><w:rPr><w:spacing w:val="23"/><w:w w:val="105"/></w:rPr><w:t xml:space="preserve"> </w:t></w:r><w:r><w:rPr><w:w w:val="105"/></w:rPr><w:t>Canadian</w:t></w:r><w:r><w:rPr><w:spacing w:val="24"/><w:w w:val="105"/></w:rPr><w:t xml:space="preserve"> </w:t></w:r><w:r><w:rPr><w:w w:val="105"/></w:rPr><w:t>Daily</w:t></w:r><w:r><w:rPr><w:spacing w:val="23"/><w:w w:val="105"/></w:rPr><w:t xml:space="preserve"> </w:t></w:r><w:r><w:rPr><w:spacing w:val="0"/><w:w w:val="105"/></w:rPr><w:t>Climate</w:t></w:r><w:r><w:rPr><w:spacing w:val="23"/><w:w w:val="105"/></w:rPr><w:t xml:space="preserve"> </w:t></w:r><w:r><w:rPr><w:w w:val="105"/></w:rPr><w:t>Database</w:t></w:r><w:r><w:rPr><w:spacing w:val="22"/><w:w w:val="105"/></w:rPr><w:t xml:space="preserve"> </w:t></w:r><w:r><w:rPr><w:w w:val="105"/></w:rPr><w:t>(CDCD)</w:t></w:r><w:r><w:rPr><w:spacing w:val="23"/><w:w w:val="105"/></w:rPr><w:t xml:space="preserve"> </w:t></w:r><w:r><w:rPr><w:w w:val="105"/></w:rPr><w:t>with</w:t></w:r><w:r><w:rPr><w:spacing w:val="23"/><w:w w:val="105"/></w:rPr><w:t xml:space="preserve"> </w:t></w:r><w:r><w:rPr><w:w w:val="105"/></w:rPr><w:t>the</w:t></w:r><w:r><w:rPr><w:spacing w:val="23"/><w:w w:val="105"/></w:rPr><w:t xml:space="preserve"> </w:t></w:r><w:r><w:rPr><w:w w:val="105"/></w:rPr><w:t>software</w:t></w:r><w:r><w:rPr><w:spacing w:val="23"/><w:w w:val="105"/></w:rPr><w:t xml:space="preserve"> </w:t></w:r><w:r><w:rPr><w:w w:val="105"/></w:rPr><w:t>WHAT</w:t></w:r><w:r><w:rPr><w:spacing w:val="24"/><w:w w:val="105"/></w:rPr><w:t xml:space="preserve"> </w:t></w:r><w:r><w:rPr><w:w w:val="105"/></w:rPr><w:t>for</w:t></w:r><w:r><w:rPr><w:spacing w:val="23"/><w:w w:val="105"/></w:rPr><w:t xml:space="preserve"> </w:t></w:r><w:r><w:rPr><w:w w:val="105"/></w:rPr><w:t>the</w:t></w:r><w:r><w:rPr><w:spacing w:val="26"/><w:w w:val="111"/></w:rPr><w:t xml:space="preserve"> </w:t></w:r><w:r><w:rPr><w:w w:val="105"/></w:rPr><w:t>years</w:t></w:r><w:r><w:rPr><w:spacing w:val="2"/><w:w w:val="105"/></w:rPr><w:t xml:space="preserve"> </w:t></w:r><w:r><w:rPr><w:w w:val="105"/></w:rPr><w:t>2000</w:t></w:r><w:r><w:rPr><w:spacing w:val="2"/><w:w w:val="105"/></w:rPr><w:t xml:space="preserve"> </w:t></w:r><w:r><w:rPr><w:w w:val="105"/></w:rPr><w:t>to</w:t></w:r><w:r><w:rPr><w:spacing w:val="3"/><w:w w:val="105"/></w:rPr><w:t xml:space="preserve"> </w:t></w:r><w:r><w:rPr><w:w w:val="105"/></w:rPr><w:t>2012.</w:t></w:r><w:r><w:rPr><w:spacing w:val="25"/><w:w w:val="105"/></w:rPr><w:t xml:space="preserve"> </w:t></w:r><w:r><w:rPr><w:w w:val="105"/></w:rPr><w:t>Missing</w:t></w:r><w:r><w:rPr><w:spacing w:val="4"/><w:w w:val="105"/></w:rPr><w:t xml:space="preserve"> </w:t></w:r><w:r><w:rPr><w:w w:val="105"/></w:rPr><w:t>values</w:t></w:r><w:r><w:rPr><w:spacing w:val="3"/><w:w w:val="105"/></w:rPr><w:t xml:space="preserve"> </w:t></w:r><w:r><w:rPr><w:w w:val="105"/></w:rPr><w:t>in</w:t></w:r><w:r><w:rPr><w:spacing w:val="3"/><w:w w:val="105"/></w:rPr><w:t xml:space="preserve"> </w:t></w:r><w:r><w:rPr><w:w w:val="105"/></w:rPr><w:t>the</w:t></w:r><w:r><w:rPr><w:spacing w:val="3"/><w:w w:val="105"/></w:rPr><w:t xml:space="preserve"> </w:t></w:r><w:r><w:rPr><w:w w:val="105"/></w:rPr><w:t>weather</w:t></w:r><w:r><w:rPr><w:spacing w:val="3"/><w:w w:val="105"/></w:rPr><w:t xml:space="preserve"> </w:t></w:r><w:r><w:rPr><w:w w:val="105"/></w:rPr><w:t>time</w:t></w:r><w:r><w:rPr><w:spacing w:val="2"/><w:w w:val="105"/></w:rPr><w:t xml:space="preserve"> </w:t></w:r><w:r><w:rPr><w:w w:val="105"/></w:rPr><w:t>series</w:t></w:r><w:r><w:rPr><w:spacing w:val="4"/><w:w w:val="105"/></w:rPr><w:t xml:space="preserve"> </w:t></w:r><w:r><w:rPr><w:w w:val="105"/></w:rPr><w:t>were</w:t></w:r><w:r><w:rPr><w:spacing w:val="3"/><w:w w:val="105"/></w:rPr><w:t xml:space="preserve"> </w:t></w:r><w:r><w:rPr><w:w w:val="105"/></w:rPr><w:t>also</w:t></w:r><w:r><w:rPr><w:spacing w:val="2"/><w:w w:val="105"/></w:rPr><w:t xml:space="preserve"> </w:t></w:r><w:r><w:rPr><w:w w:val="105"/></w:rPr><w:t>estimated</w:t></w:r><w:r><w:rPr><w:spacing w:val="4"/><w:w w:val="105"/></w:rPr><w:t xml:space="preserve"> </w:t></w:r><w:r><w:rPr><w:w w:val="105"/></w:rPr><w:t>with</w:t></w:r><w:r><w:rPr><w:spacing w:val="3"/><w:w w:val="105"/></w:rPr><w:t xml:space="preserve"> </w:t></w:r><w:r><w:rPr><w:w w:val="105"/></w:rPr><w:t>WHAT</w:t></w:r><w:r><w:rPr><w:spacing w:val="2"/><w:w w:val="105"/></w:rPr><w:t xml:space="preserve"> </w:t></w:r><w:r><w:rPr><w:w w:val="105"/></w:rPr><w:t>to</w:t></w:r><w:r><w:rPr><w:w w:val="110"/></w:rPr><w:t xml:space="preserve"> </w:t></w:r><w:r><w:rPr><w:w w:val="105"/></w:rPr><w:t>produce</w:t></w:r><w:r><w:rPr><w:spacing w:val="9"/><w:w w:val="105"/></w:rPr><w:t xml:space="preserve"> </w:t></w:r><w:r><w:rPr><w:w w:val="105"/></w:rPr><w:t>gapless</w:t></w:r><w:r><w:rPr><w:spacing w:val="9"/><w:w w:val="105"/></w:rPr><w:t xml:space="preserve"> </w:t></w:r><w:r><w:rPr><w:spacing w:val="0"/><w:w w:val="105"/></w:rPr><w:t>meteorological</w:t></w:r><w:r><w:rPr><w:spacing w:val="10"/><w:w w:val="105"/></w:rPr><w:t xml:space="preserve"> </w:t></w:r><w:r><w:rPr><w:w w:val="105"/></w:rPr><w:t>records</w:t></w:r><w:r><w:rPr><w:spacing w:val="9"/><w:w w:val="105"/></w:rPr><w:t xml:space="preserve"> </w:t></w:r><w:r><w:rPr><w:w w:val="105"/></w:rPr><w:t>of</w:t></w:r><w:r><w:rPr><w:spacing w:val="10"/><w:w w:val="105"/></w:rPr><w:t xml:space="preserve"> </w:t></w:r><w:r><w:rPr><w:w w:val="105"/></w:rPr><w:t>daily</w:t></w:r><w:r><w:rPr><w:spacing w:val="10"/><w:w w:val="105"/></w:rPr><w:t xml:space="preserve"> </w:t></w:r><w:r><w:rPr><w:w w:val="105"/></w:rPr><w:t>air</w:t></w:r><w:r><w:rPr><w:spacing w:val="10"/><w:w w:val="105"/></w:rPr><w:t xml:space="preserve"> </w:t></w:r><w:r><w:rPr><w:w w:val="105"/></w:rPr><w:t>temperature</w:t></w:r><w:r><w:rPr><w:spacing w:val="9"/><w:w w:val="105"/></w:rPr><w:t xml:space="preserve"> </w:t></w:r><w:r><w:rPr><w:w w:val="105"/></w:rPr><w:t>and</w:t></w:r><w:r><w:rPr><w:spacing w:val="10"/><w:w w:val="105"/></w:rPr><w:t xml:space="preserve"> </w:t></w:r><w:r><w:rPr><w:w w:val="105"/></w:rPr><w:t>precipitation.</w:t></w:r></w:p><w:p><w:pPr><w:pStyle w:val="TextBody"/><w:spacing w:lineRule="auto" w:line="249"/><w:ind w:left="1133" w:right="211" w:firstLine="351"/><w:jc w:val="both"/><w:rPr></w:rPr></w:pPr><w:r><w:rPr><w:w w:val="105"/></w:rPr><w:t>Tests</w:t></w:r><w:r><w:rPr><w:spacing w:val="12"/><w:w w:val="105"/></w:rPr><w:t xml:space="preserve"> </w:t></w:r><w:r><w:rPr><w:w w:val="105"/></w:rPr><w:t>have</w:t></w:r><w:r><w:rPr><w:spacing w:val="12"/><w:w w:val="105"/></w:rPr><w:t xml:space="preserve"> </w:t></w:r><w:r><w:rPr><w:w w:val="105"/></w:rPr><w:t>shown</w:t></w:r><w:r><w:rPr><w:spacing w:val="12"/><w:w w:val="105"/></w:rPr><w:t xml:space="preserve"> </w:t></w:r><w:r><w:rPr><w:w w:val="105"/></w:rPr><w:t>that</w:t></w:r><w:r><w:rPr><w:spacing w:val="13"/><w:w w:val="105"/></w:rPr><w:t xml:space="preserve"> </w:t></w:r><w:r><w:rPr><w:w w:val="105"/></w:rPr><w:t>inclusion</w:t></w:r><w:r><w:rPr><w:spacing w:val="12"/><w:w w:val="105"/></w:rPr><w:t xml:space="preserve"> </w:t></w:r><w:r><w:rPr><w:w w:val="105"/></w:rPr><w:t>of</w:t></w:r><w:r><w:rPr><w:spacing w:val="12"/><w:w w:val="105"/></w:rPr><w:t xml:space="preserve"> </w:t></w:r><w:r><w:rPr><w:w w:val="105"/></w:rPr><w:t>more</w:t></w:r><w:r><w:rPr><w:spacing w:val="12"/><w:w w:val="105"/></w:rPr><w:t xml:space="preserve"> </w:t></w:r><w:r><w:rPr><w:w w:val="105"/></w:rPr><w:t>than</w:t></w:r><w:r><w:rPr><w:spacing w:val="13"/><w:w w:val="105"/></w:rPr><w:t xml:space="preserve"> </w:t></w:r><w:r><w:rPr><w:spacing w:val="0"/><w:w w:val="105"/></w:rPr><w:t>four</w:t></w:r><w:r><w:rPr><w:spacing w:val="12"/><w:w w:val="105"/></w:rPr><w:t xml:space="preserve"> </w:t></w:r><w:r><w:rPr><w:w w:val="105"/></w:rPr><w:t>stations</w:t></w:r><w:r><w:rPr><w:spacing w:val="13"/><w:w w:val="105"/></w:rPr><w:t xml:space="preserve"> </w:t></w:r><w:r><w:rPr><w:w w:val="105"/></w:rPr><w:t>does</w:t></w:r><w:r><w:rPr><w:spacing w:val="12"/><w:w w:val="105"/></w:rPr><w:t xml:space="preserve"> </w:t></w:r><w:r><w:rPr><w:w w:val="105"/></w:rPr><w:t>not</w:t></w:r><w:r><w:rPr><w:spacing w:val="12"/><w:w w:val="105"/></w:rPr><w:t xml:space="preserve"> </w:t></w:r><w:r><w:rPr><w:w w:val="105"/></w:rPr><w:t>significantly</w:t></w:r><w:r><w:rPr><w:spacing w:val="14"/><w:w w:val="105"/></w:rPr><w:t xml:space="preserve"> </w:t></w:r><w:r><w:rPr><w:w w:val="105"/></w:rPr><w:t>improve</w:t></w:r><w:r><w:rPr><w:spacing w:val="12"/><w:w w:val="105"/></w:rPr><w:t xml:space="preserve"> </w:t></w:r><w:r><w:rPr><w:w w:val="105"/></w:rPr><w:t>the</w:t></w:r><w:r><w:rPr><w:spacing w:val="23"/><w:w w:val="110"/></w:rPr><w:t xml:space="preserve"> </w:t></w:r><w:r><w:rPr><w:w w:val="105"/></w:rPr><w:t>interpolation</w:t></w:r><w:r><w:rPr><w:spacing w:val="20"/><w:w w:val="105"/></w:rPr><w:t xml:space="preserve"> </w:t></w:r><w:r><w:rPr><w:w w:val="105"/></w:rPr><w:t>and</w:t></w:r><w:r><w:rPr><w:spacing w:val="22"/><w:w w:val="105"/></w:rPr><w:t xml:space="preserve"> </w:t></w:r><w:r><w:rPr><w:w w:val="105"/></w:rPr><w:t>may</w:t></w:r><w:r><w:rPr><w:spacing w:val="22"/><w:w w:val="105"/></w:rPr><w:t xml:space="preserve"> </w:t></w:r><w:r><w:rPr><w:w w:val="105"/></w:rPr><w:t>in</w:t></w:r><w:r><w:rPr><w:spacing w:val="22"/><w:w w:val="105"/></w:rPr><w:t xml:space="preserve"> </w:t></w:r><w:r><w:rPr><w:w w:val="105"/></w:rPr><w:t>fact</w:t></w:r><w:r><w:rPr><w:spacing w:val="22"/><w:w w:val="105"/></w:rPr><w:t xml:space="preserve"> </w:t></w:r><w:r><w:rPr><w:w w:val="105"/></w:rPr><w:t>degrade</w:t></w:r><w:r><w:rPr><w:spacing w:val="21"/><w:w w:val="105"/></w:rPr><w:t xml:space="preserve"> </w:t></w:r><w:r><w:rPr><w:w w:val="105"/></w:rPr><w:t>the</w:t></w:r><w:r><w:rPr><w:spacing w:val="22"/><w:w w:val="105"/></w:rPr><w:t xml:space="preserve"> </w:t></w:r><w:r><w:rPr><w:w w:val="105"/></w:rPr><w:t>estimate.</w:t></w:r></w:p><w:p><w:pPr><w:pStyle w:val="Normal"/><w:spacing w:before="4" w:after="0"/><w:rPr><w:rFonts w:ascii="Times New Roman" w:hAnsi="Times New Roman" w:eastAsia="Times New Roman" w:cs="Times New Roman"/><w:sz w:val="32"/><w:szCs w:val="32"/></w:rPr></w:pPr><w:r><w:rPr><w:rFonts w:eastAsia="Times New Roman" w:cs="Times New Roman" w:ascii="Times New Roman" w:hAnsi="Times New Roman"/><w:sz w:val="32"/><w:szCs w:val="32"/></w:rPr></w:r></w:p><w:p><w:pPr><w:pStyle w:val="Heading3"/><w:numPr><w:ilvl w:val="2"/><w:numId w:val="4"/></w:numPr><w:tabs><w:tab w:val="left" w:pos="2121" w:leader="none"/></w:tabs><w:ind w:left="2120" w:hanging="987"/><w:jc w:val="both"/><w:rPr><w:b w:val="false"/><w:b w:val="false"/><w:bCs w:val="false"/></w:rPr></w:pPr><w:bookmarkStart w:id="112" w:name="Results_and_Discussion"/><w:bookmarkStart w:id="113" w:name="_bookmark65"/><w:bookmarkEnd w:id="112"/><w:bookmarkEnd w:id="113"/><w:r><w:rPr><w:w w:val="95"/></w:rPr><w:t>Results</w:t></w:r><w:r><w:rPr><w:spacing w:val="32"/><w:w w:val="95"/></w:rPr><w:t xml:space="preserve"> </w:t></w:r><w:r><w:rPr><w:w w:val="95"/></w:rPr><w:t>and</w:t></w:r><w:r><w:rPr><w:spacing w:val="32"/><w:w w:val="95"/></w:rPr><w:t xml:space="preserve"> </w:t></w:r><w:r><w:rPr><w:w w:val="95"/></w:rPr><w:t>Discussion</w:t></w:r></w:p><w:p><w:pPr><w:pStyle w:val="TextBody"/><w:spacing w:lineRule="auto" w:line="249" w:before="158" w:after="0"/><w:ind w:left="1133" w:right="211" w:hanging="9"/><w:jc w:val="both"/><w:rPr></w:rPr></w:pPr><w:r><w:rPr><w:w w:val="105"/></w:rPr><w:t>The</w:t></w:r><w:r><w:rPr><w:spacing w:val="44"/><w:w w:val="105"/></w:rPr><w:t xml:space="preserve"> </w:t></w:r><w:r><w:rPr><w:w w:val="105"/></w:rPr><w:t>quality</w:t></w:r><w:r><w:rPr><w:spacing w:val="45"/><w:w w:val="105"/></w:rPr><w:t xml:space="preserve"> </w:t></w:r><w:r><w:rPr><w:w w:val="105"/></w:rPr><w:t>of</w:t></w:r><w:r><w:rPr><w:spacing w:val="44"/><w:w w:val="105"/></w:rPr><w:t xml:space="preserve"> </w:t></w:r><w:r><w:rPr><w:w w:val="105"/></w:rPr><w:t>the</w:t></w:r><w:r><w:rPr><w:spacing w:val="45"/><w:w w:val="105"/></w:rPr><w:t xml:space="preserve"> </w:t></w:r><w:r><w:rPr><w:w w:val="105"/></w:rPr><w:t>estimates</w:t></w:r><w:r><w:rPr><w:spacing w:val="45"/><w:w w:val="105"/></w:rPr><w:t xml:space="preserve"> </w:t></w:r><w:r><w:rPr><w:w w:val="105"/></w:rPr><w:t>is</w:t></w:r><w:r><w:rPr><w:spacing w:val="44"/><w:w w:val="105"/></w:rPr><w:t xml:space="preserve"> </w:t></w:r><w:r><w:rPr><w:w w:val="105"/></w:rPr><w:t>strongly</w:t></w:r><w:r><w:rPr><w:spacing w:val="46"/><w:w w:val="105"/></w:rPr><w:t xml:space="preserve"> </w:t></w:r><w:r><w:rPr><w:w w:val="105"/></w:rPr><w:t>affected</w:t></w:r><w:r><w:rPr><w:spacing w:val="43"/><w:w w:val="105"/></w:rPr><w:t xml:space="preserve"> </w:t></w:r><w:r><w:rPr><w:w w:val="105"/></w:rPr><w:t>by</w:t></w:r><w:r><w:rPr><w:spacing w:val="45"/><w:w w:val="105"/></w:rPr><w:t xml:space="preserve"> </w:t></w:r><w:r><w:rPr><w:w w:val="105"/></w:rPr><w:t>seasonality.</w:t></w:r><w:r><w:rPr><w:spacing w:val="54"/><w:w w:val="105"/></w:rPr><w:t xml:space="preserve"> </w:t></w:r><w:r><w:rPr><w:w w:val="105"/></w:rPr><w:t>Stations</w:t></w:r><w:r><w:rPr><w:spacing w:val="43"/><w:w w:val="105"/></w:rPr><w:t xml:space="preserve"> </w:t></w:r><w:r><w:rPr><w:w w:val="105"/></w:rPr><w:t>at</w:t></w:r><w:r><w:rPr><w:spacing w:val="45"/><w:w w:val="105"/></w:rPr><w:t xml:space="preserve"> </w:t></w:r><w:r><w:rPr><w:w w:val="105"/></w:rPr><w:t>higher</w:t></w:r><w:r><w:rPr><w:spacing w:val="43"/><w:w w:val="105"/></w:rPr><w:t xml:space="preserve"> </w:t></w:r><w:r><w:rPr><w:w w:val="105"/></w:rPr><w:t>elevations are</w:t></w:r><w:r><w:rPr><w:spacing w:val="41"/><w:w w:val="105"/></w:rPr><w:t xml:space="preserve"> </w:t></w:r><w:r><w:rPr><w:w w:val="105"/></w:rPr><w:t>difficult</w:t></w:r><w:r><w:rPr><w:spacing w:val="41"/><w:w w:val="105"/></w:rPr><w:t xml:space="preserve"> </w:t></w:r><w:r><w:rPr><w:w w:val="105"/></w:rPr><w:t>to</w:t></w:r><w:r><w:rPr><w:spacing w:val="41"/><w:w w:val="105"/></w:rPr><w:t xml:space="preserve"> </w:t></w:r><w:r><w:rPr><w:w w:val="105"/></w:rPr><w:t>estimate</w:t></w:r><w:r><w:rPr><w:spacing w:val="42"/><w:w w:val="105"/></w:rPr><w:t xml:space="preserve"> </w:t></w:r><w:r><w:rPr><w:w w:val="105"/></w:rPr><w:t>accurately,</w:t></w:r><w:r><w:rPr><w:spacing w:val="45"/><w:w w:val="105"/></w:rPr><w:t xml:space="preserve"> </w:t></w:r><w:r><w:rPr><w:w w:val="105"/></w:rPr><w:t>in</w:t></w:r><w:r><w:rPr><w:spacing w:val="41"/><w:w w:val="105"/></w:rPr><w:t xml:space="preserve"> </w:t></w:r><w:r><w:rPr><w:w w:val="105"/></w:rPr><w:t>large</w:t></w:r><w:r><w:rPr><w:spacing w:val="41"/><w:w w:val="105"/></w:rPr><w:t xml:space="preserve"> </w:t></w:r><w:r><w:rPr><w:w w:val="105"/></w:rPr><w:t>part</w:t></w:r><w:r><w:rPr><w:spacing w:val="41"/><w:w w:val="105"/></w:rPr><w:t xml:space="preserve"> </w:t></w:r><w:r><w:rPr><w:w w:val="105"/></w:rPr><w:t>because</w:t></w:r><w:r><w:rPr><w:spacing w:val="40"/><w:w w:val="105"/></w:rPr><w:t xml:space="preserve"> </w:t></w:r><w:r><w:rPr><w:w w:val="105"/></w:rPr><w:t>of</w:t></w:r><w:r><w:rPr><w:spacing w:val="41"/><w:w w:val="105"/></w:rPr><w:t xml:space="preserve"> </w:t></w:r><w:r><w:rPr><w:w w:val="105"/></w:rPr><w:t>the</w:t></w:r><w:r><w:rPr><w:spacing w:val="41"/><w:w w:val="105"/></w:rPr><w:t xml:space="preserve"> </w:t></w:r><w:r><w:rPr><w:w w:val="105"/></w:rPr><w:t>topographical</w:t></w:r><w:r><w:rPr><w:spacing w:val="41"/><w:w w:val="105"/></w:rPr><w:t xml:space="preserve"> </w:t></w:r><w:r><w:rPr><w:w w:val="105"/></w:rPr><w:t>diversity</w:t></w:r><w:r><w:rPr><w:spacing w:val="41"/><w:w w:val="105"/></w:rPr><w:t xml:space="preserve"> </w:t></w:r><w:r><w:rPr><w:w w:val="105"/></w:rPr><w:t>of</w:t></w:r><w:r><w:rPr><w:spacing w:val="42"/><w:w w:val="105"/></w:rPr><w:t xml:space="preserve"> </w:t></w:r><w:r><w:rPr><w:w w:val="105"/></w:rPr><w:t>the</w:t></w:r><w:r><w:rPr><w:w w:val="112"/></w:rPr><w:t xml:space="preserve"> </w:t></w:r><w:r><w:rPr><w:w w:val="105"/></w:rPr><w:t>surrounding</w:t></w:r><w:r><w:rPr><w:spacing w:val="14"/><w:w w:val="105"/></w:rPr><w:t xml:space="preserve"> </w:t></w:r><w:r><w:rPr><w:w w:val="105"/></w:rPr><w:t>stations</w:t></w:r><w:r><w:rPr><w:spacing w:val="14"/><w:w w:val="105"/></w:rPr><w:t xml:space="preserve"> </w:t></w:r><w:r><w:rPr><w:w w:val="105"/></w:rPr><w:t>leading</w:t></w:r><w:r><w:rPr><w:spacing w:val="14"/><w:w w:val="105"/></w:rPr><w:t xml:space="preserve"> </w:t></w:r><w:r><w:rPr><w:w w:val="105"/></w:rPr><w:t>to</w:t></w:r><w:r><w:rPr><w:spacing w:val="14"/><w:w w:val="105"/></w:rPr><w:t xml:space="preserve"> </w:t></w:r><w:r><w:rPr><w:w w:val="105"/></w:rPr><w:t>degradation</w:t></w:r><w:r><w:rPr><w:spacing w:val="13"/><w:w w:val="105"/></w:rPr><w:t xml:space="preserve"> </w:t></w:r><w:r><w:rPr><w:w w:val="105"/></w:rPr><w:t>of</w:t></w:r><w:r><w:rPr><w:spacing w:val="14"/><w:w w:val="105"/></w:rPr><w:t xml:space="preserve"> </w:t></w:r><w:r><w:rPr><w:w w:val="105"/></w:rPr><w:t>spatial</w:t></w:r><w:r><w:rPr><w:spacing w:val="14"/><w:w w:val="105"/></w:rPr><w:t xml:space="preserve"> </w:t></w:r><w:r><w:rPr><w:w w:val="105"/></w:rPr><w:t>coherence</w:t></w:r><w:r><w:rPr><w:spacing w:val="14"/><w:w w:val="105"/></w:rPr><w:t xml:space="preserve"> </w:t></w:r><w:r><w:rPr><w:w w:val="105"/></w:rPr><w:t>among</w:t></w:r><w:r><w:rPr><w:spacing w:val="14"/><w:w w:val="105"/></w:rPr><w:t xml:space="preserve"> </w:t></w:r><w:r><w:rPr><w:w w:val="105"/></w:rPr><w:t>stations.</w:t></w:r></w:p><w:p><w:pPr><w:pStyle w:val="TextBody"/><w:spacing w:lineRule="auto" w:line="249" w:before="29" w:after="0"/><w:ind w:left="113" w:right="145" w:firstLine="351"/><w:jc w:val="both"/><w:rPr></w:rPr></w:pPr><w:r><w:rPr><w:w w:val="105"/></w:rPr><w:t>The</w:t></w:r><w:r><w:rPr><w:spacing w:val="41"/><w:w w:val="105"/></w:rPr><w:t xml:space="preserve"> </w:t></w:r><w:r><w:rPr><w:w w:val="105"/></w:rPr><w:t>tendency</w:t></w:r><w:r><w:rPr><w:spacing w:val="41"/><w:w w:val="105"/></w:rPr><w:t xml:space="preserve"> </w:t></w:r><w:r><w:rPr><w:w w:val="105"/></w:rPr><w:t>for</w:t></w:r><w:r><w:rPr><w:spacing w:val="41"/><w:w w:val="105"/></w:rPr><w:t xml:space="preserve"> </w:t></w:r><w:r><w:rPr><w:w w:val="105"/></w:rPr><w:t>all</w:t></w:r><w:r><w:rPr><w:spacing w:val="42"/><w:w w:val="105"/></w:rPr><w:t xml:space="preserve"> </w:t></w:r><w:r><w:rPr><w:w w:val="105"/></w:rPr><w:t>of</w:t></w:r><w:r><w:rPr><w:spacing w:val="41"/><w:w w:val="105"/></w:rPr><w:t xml:space="preserve"> </w:t></w:r><w:r><w:rPr><w:w w:val="105"/></w:rPr><w:t>the</w:t></w:r><w:r><w:rPr><w:spacing w:val="42"/><w:w w:val="105"/></w:rPr><w:t xml:space="preserve"> </w:t></w:r><w:r><w:rPr><w:w w:val="105"/></w:rPr><w:t>methods</w:t></w:r><w:r><w:rPr><w:spacing w:val="41"/><w:w w:val="105"/></w:rPr><w:t xml:space="preserve"> </w:t></w:r><w:r><w:rPr><w:w w:val="105"/></w:rPr><w:t>to</w:t></w:r><w:r><w:rPr><w:spacing w:val="41"/><w:w w:val="105"/></w:rPr><w:t xml:space="preserve"> </w:t></w:r><w:r><w:rPr><w:w w:val="105"/></w:rPr><w:t>have</w:t></w:r><w:r><w:rPr><w:spacing w:val="42"/><w:w w:val="105"/></w:rPr><w:t xml:space="preserve"> </w:t></w:r><w:r><w:rPr><w:w w:val="105"/></w:rPr><w:t>a</w:t></w:r><w:r><w:rPr><w:spacing w:val="41"/><w:w w:val="105"/></w:rPr><w:t xml:space="preserve"> </w:t></w:r><w:r><w:rPr><w:w w:val="105"/></w:rPr><w:t>negative</w:t></w:r><w:r><w:rPr><w:spacing w:val="41"/><w:w w:val="105"/></w:rPr><w:t xml:space="preserve"> </w:t></w:r><w:r><w:rPr><w:w w:val="105"/></w:rPr><w:t>bias</w:t></w:r><w:r><w:rPr><w:spacing w:val="42"/><w:w w:val="105"/></w:rPr><w:t xml:space="preserve"> </w:t></w:r><w:r><w:rPr><w:w w:val="105"/></w:rPr><w:t>is</w:t></w:r><w:r><w:rPr><w:spacing w:val="41"/><w:w w:val="105"/></w:rPr><w:t xml:space="preserve"> </w:t></w:r><w:r><w:rPr><w:w w:val="105"/></w:rPr><w:t>indicative</w:t></w:r><w:r><w:rPr><w:spacing w:val="41"/><w:w w:val="105"/></w:rPr><w:t xml:space="preserve"> </w:t></w:r><w:r><w:rPr><w:w w:val="105"/></w:rPr><w:t>of</w:t></w:r><w:r><w:rPr><w:spacing w:val="41"/><w:w w:val="105"/></w:rPr><w:t xml:space="preserve"> </w:t></w:r><w:r><w:rPr><w:w w:val="105"/></w:rPr><w:t>the</w:t></w:r><w:r><w:rPr><w:spacing w:val="42"/><w:w w:val="105"/></w:rPr><w:t xml:space="preserve"> </w:t></w:r><w:r><w:rPr><w:w w:val="105"/></w:rPr><w:t>nature</w:t></w:r><w:r><w:rPr><w:spacing w:val="40"/><w:w w:val="105"/></w:rPr><w:t xml:space="preserve"> </w:t></w:r><w:r><w:rPr><w:w w:val="105"/></w:rPr><w:t>of</w:t></w:r><w:r><w:rPr><w:w w:val="96"/></w:rPr><w:t xml:space="preserve"> </w:t></w:r><w:r><w:rPr><w:w w:val="105"/></w:rPr><w:t>precipitation</w:t></w:r><w:r><w:rPr><w:spacing w:val="21"/><w:w w:val="105"/></w:rPr><w:t xml:space="preserve"> </w:t></w:r><w:r><w:rPr><w:w w:val="105"/></w:rPr><w:t>distributions</w:t></w:r><w:r><w:rPr><w:spacing w:val="21"/><w:w w:val="105"/></w:rPr><w:t xml:space="preserve"> </w:t></w:r><w:r><w:rPr><w:w w:val="105"/></w:rPr><w:t>to</w:t></w:r><w:r><w:rPr><w:spacing w:val="21"/><w:w w:val="105"/></w:rPr><w:t xml:space="preserve"> </w:t></w:r><w:r><w:rPr><w:w w:val="105"/></w:rPr><w:t>be</w:t></w:r><w:r><w:rPr><w:spacing w:val="21"/><w:w w:val="105"/></w:rPr><w:t xml:space="preserve"> </w:t></w:r><w:r><w:rPr><w:spacing w:val="0"/><w:w w:val="105"/></w:rPr><w:t>positively</w:t></w:r><w:r><w:rPr><w:spacing w:val="21"/><w:w w:val="105"/></w:rPr><w:t xml:space="preserve"> </w:t></w:r><w:r><w:rPr><w:spacing w:val="0"/><w:w w:val="105"/></w:rPr><w:t>skewed</w:t></w:r><w:r><w:rPr><w:spacing w:val="22"/><w:w w:val="105"/></w:rPr><w:t xml:space="preserve"> </w:t></w:r><w:r><w:rPr><w:w w:val="105"/></w:rPr><w:t>(interpolated</w:t></w:r><w:r><w:rPr><w:spacing w:val="21"/><w:w w:val="105"/></w:rPr><w:t xml:space="preserve"> </w:t></w:r><w:r><w:rPr><w:w w:val="105"/></w:rPr><w:t>values</w:t></w:r><w:r><w:rPr><w:spacing w:val="21"/><w:w w:val="105"/></w:rPr><w:t xml:space="preserve"> </w:t></w:r><w:r><w:rPr><w:w w:val="105"/></w:rPr><w:t>will</w:t></w:r><w:r><w:rPr><w:spacing w:val="22"/><w:w w:val="105"/></w:rPr><w:t xml:space="preserve"> </w:t></w:r><w:r><w:rPr><w:w w:val="105"/></w:rPr><w:t>tend</w:t></w:r><w:r><w:rPr><w:spacing w:val="22"/><w:w w:val="105"/></w:rPr><w:t xml:space="preserve"> </w:t></w:r><w:r><w:rPr><w:w w:val="105"/></w:rPr><w:t>to</w:t></w:r><w:r><w:rPr><w:spacing w:val="21"/><w:w w:val="105"/></w:rPr><w:t xml:space="preserve"> </w:t></w:r><w:r><w:rPr><w:w w:val="105"/></w:rPr><w:t>cluster</w:t></w:r><w:r><w:rPr><w:spacing w:val="22"/><w:w w:val="105"/></w:rPr><w:t xml:space="preserve"> </w:t></w:r><w:r><w:rPr><w:w w:val="105"/></w:rPr><w:t>about</w:t></w:r><w:r><w:rPr><w:spacing w:val="28"/><w:w w:val="110"/></w:rPr><w:t xml:space="preserve"> </w:t></w:r><w:r><w:rPr><w:w w:val="105"/></w:rPr><w:t>the</w:t></w:r><w:r><w:rPr><w:spacing w:val="31"/><w:w w:val="105"/></w:rPr><w:t xml:space="preserve"> </w:t></w:r><w:r><w:rPr><w:w w:val="105"/></w:rPr><w:t>median</w:t></w:r><w:r><w:rPr><w:spacing w:val="31"/><w:w w:val="105"/></w:rPr><w:t xml:space="preserve"> </w:t></w:r><w:r><w:rPr><w:w w:val="105"/></w:rPr><w:t>error</w:t></w:r><w:r><w:rPr><w:spacing w:val="31"/><w:w w:val="105"/></w:rPr><w:t xml:space="preserve"> </w:t></w:r><w:r><w:rPr><w:w w:val="105"/></w:rPr><w:t>rather</w:t></w:r><w:r><w:rPr><w:spacing w:val="31"/><w:w w:val="105"/></w:rPr><w:t xml:space="preserve"> </w:t></w:r><w:r><w:rPr><w:w w:val="105"/></w:rPr><w:t>than</w:t></w:r><w:r><w:rPr><w:spacing w:val="31"/><w:w w:val="105"/></w:rPr><w:t xml:space="preserve"> </w:t></w:r><w:r><w:rPr><w:w w:val="105"/></w:rPr><w:t>the</w:t></w:r><w:r><w:rPr><w:spacing w:val="31"/><w:w w:val="105"/></w:rPr><w:t xml:space="preserve"> </w:t></w:r><w:r><w:rPr><w:w w:val="105"/></w:rPr><w:t>mean).</w:t></w:r></w:p><w:p><w:pPr><w:pStyle w:val="TextBody"/><w:spacing w:lineRule="auto" w:line="249"/><w:ind w:left="113" w:right="112" w:firstLine="351"/><w:jc w:val="both"/><w:rPr></w:rPr></w:pPr><w:r><w:rPr><w:w w:val="105"/></w:rPr><w:t>According</w:t></w:r><w:r><w:rPr><w:spacing w:val="32"/><w:w w:val="105"/></w:rPr><w:t xml:space="preserve"> </w:t></w:r><w:r><w:rPr><w:w w:val="105"/></w:rPr><w:t>to</w:t></w:r><w:r><w:rPr><w:spacing w:val="31"/><w:w w:val="105"/></w:rPr><w:t xml:space="preserve"> </w:t></w:r><w:hyperlink w:anchor="_bookmark102"><w:r><w:rPr><w:rStyle w:val="InternetLink"/><w:w w:val="105"/></w:rPr><w:t>Xia</w:t></w:r><w:r><w:rPr><w:rStyle w:val="InternetLink"/><w:spacing w:val="31"/><w:w w:val="105"/></w:rPr><w:t xml:space="preserve"> </w:t></w:r><w:r><w:rPr><w:rStyle w:val="InternetLink"/><w:w w:val="105"/></w:rPr><w:t>et</w:t></w:r><w:r><w:rPr><w:rStyle w:val="InternetLink"/><w:spacing w:val="31"/><w:w w:val="105"/></w:rPr><w:t xml:space="preserve"> </w:t></w:r><w:r><w:rPr><w:rStyle w:val="InternetLink"/><w:w w:val="105"/></w:rPr><w:t>al.</w:t></w:r></w:hyperlink><w:r><w:rPr><w:spacing w:val="31"/><w:w w:val="105"/></w:rPr><w:t xml:space="preserve"> </w:t></w:r><w:hyperlink w:anchor="_bookmark102"><w:r><w:rPr><w:rStyle w:val="InternetLink"/><w:spacing w:val="0"/><w:w w:val="105"/></w:rPr><w:t>(1999</w:t></w:r></w:hyperlink><w:r><w:rPr><w:spacing w:val="0"/><w:w w:val="105"/></w:rPr><w:t>),</w:t></w:r><w:r><w:rPr><w:spacing w:val="32"/><w:w w:val="105"/></w:rPr><w:t xml:space="preserve"> </w:t></w:r><w:r><w:rPr><w:w w:val="105"/></w:rPr><w:t>the</w:t></w:r><w:r><w:rPr><w:spacing w:val="31"/><w:w w:val="105"/></w:rPr><w:t xml:space="preserve"> </w:t></w:r><w:r><w:rPr><w:w w:val="105"/></w:rPr><w:t>two</w:t></w:r><w:r><w:rPr><w:spacing w:val="30"/><w:w w:val="105"/></w:rPr><w:t xml:space="preserve"> </w:t></w:r><w:r><w:rPr><w:w w:val="105"/></w:rPr><w:t>most</w:t></w:r><w:r><w:rPr><w:spacing w:val="30"/><w:w w:val="105"/></w:rPr><w:t xml:space="preserve"> </w:t></w:r><w:r><w:rPr><w:w w:val="105"/></w:rPr><w:t>important</w:t></w:r><w:r><w:rPr><w:spacing w:val="30"/><w:w w:val="105"/></w:rPr><w:t xml:space="preserve"> </w:t></w:r><w:r><w:rPr><w:w w:val="105"/></w:rPr><w:t>factors</w:t></w:r><w:r><w:rPr><w:spacing w:val="31"/><w:w w:val="105"/></w:rPr><w:t xml:space="preserve"> </w:t></w:r><w:r><w:rPr><w:w w:val="105"/></w:rPr><w:t>in</w:t></w:r><w:r><w:rPr><w:spacing w:val="31"/><w:w w:val="105"/></w:rPr><w:t xml:space="preserve"> </w:t></w:r><w:r><w:rPr><w:w w:val="105"/></w:rPr><w:t>climatology</w:t></w:r><w:r><w:rPr><w:spacing w:val="33"/><w:w w:val="105"/></w:rPr><w:t xml:space="preserve"> </w:t></w:r><w:r><w:rPr><w:w w:val="105"/></w:rPr><w:t>are</w:t></w:r><w:r><w:rPr><w:spacing w:val="30"/><w:w w:val="105"/></w:rPr><w:t xml:space="preserve"> </w:t></w:r><w:r><w:rPr><w:w w:val="105"/></w:rPr><w:t>the</w:t></w:r><w:r><w:rPr><w:spacing w:val="31"/><w:w w:val="105"/></w:rPr><w:t xml:space="preserve"> </w:t></w:r><w:r><w:rPr><w:w w:val="105"/></w:rPr><w:t>inter-</w:t></w:r><w:r><w:rPr><w:spacing w:val="26"/><w:w w:val="109"/></w:rPr><w:t xml:space="preserve"> </w:t></w:r><w:r><w:rPr><w:w w:val="105"/></w:rPr><w:t>correlations</w:t></w:r><w:r><w:rPr><w:spacing w:val="60"/><w:w w:val="105"/></w:rPr><w:t xml:space="preserve"> </w:t></w:r><w:r><w:rPr><w:w w:val="105"/></w:rPr><w:t>in</w:t></w:r><w:r><w:rPr><w:spacing w:val="60"/><w:w w:val="105"/></w:rPr><w:t xml:space="preserve"> </w:t></w:r><w:r><w:rPr><w:w w:val="105"/></w:rPr><w:t>the</w:t></w:r><w:r><w:rPr><w:spacing w:val="60"/><w:w w:val="105"/></w:rPr><w:t xml:space="preserve"> </w:t></w:r><w:r><w:rPr><w:w w:val="105"/></w:rPr><w:t>station</w:t></w:r><w:r><w:rPr><w:spacing w:val="60"/><w:w w:val="105"/></w:rPr><w:t xml:space="preserve"> </w:t></w:r><w:r><w:rPr><w:w w:val="105"/></w:rPr><w:t>network,</w:t></w:r><w:r><w:rPr><w:spacing w:val="4"/><w:w w:val="105"/></w:rPr><w:t xml:space="preserve"> </w:t></w:r><w:r><w:rPr><w:w w:val="105"/></w:rPr><w:t>and</w:t></w:r><w:r><w:rPr><w:spacing w:val="61"/><w:w w:val="105"/></w:rPr><w:t xml:space="preserve"> </w:t></w:r><w:r><w:rPr><w:w w:val="105"/></w:rPr><w:t>the</w:t></w:r><w:r><w:rPr><w:spacing w:val="59"/><w:w w:val="105"/></w:rPr><w:t xml:space="preserve"> </w:t></w:r><w:r><w:rPr><w:w w:val="105"/></w:rPr><w:t>seasonal</w:t></w:r><w:r><w:rPr><w:spacing w:val="60"/><w:w w:val="105"/></w:rPr><w:t xml:space="preserve"> </w:t></w:r><w:r><w:rPr><w:w w:val="105"/></w:rPr><w:t>variations</w:t></w:r><w:r><w:rPr><w:spacing w:val="60"/><w:w w:val="105"/></w:rPr><w:t xml:space="preserve"> </w:t></w:r><w:r><w:rPr><w:w w:val="105"/></w:rPr><w:t>in</w:t></w:r><w:r><w:rPr><w:spacing w:val="60"/><w:w w:val="105"/></w:rPr><w:t xml:space="preserve"> </w:t></w:r><w:r><w:rPr><w:w w:val="105"/></w:rPr><w:t>the</w:t></w:r><w:r><w:rPr><w:spacing w:val="59"/><w:w w:val="105"/></w:rPr><w:t xml:space="preserve"> </w:t></w:r><w:r><w:rPr><w:w w:val="105"/></w:rPr><w:t>relations</w:t></w:r><w:r><w:rPr><w:spacing w:val="60"/><w:w w:val="105"/></w:rPr><w:t xml:space="preserve"> </w:t></w:r><w:r><w:rPr><w:w w:val="105"/></w:rPr><w:t>between</w:t></w:r><w:r><w:rPr><w:spacing w:val="59"/><w:w w:val="105"/></w:rPr><w:t xml:space="preserve"> </w:t></w:r><w:r><w:rPr><w:w w:val="105"/></w:rPr><w:t>the</w:t></w:r><w:r><w:rPr><w:w w:val="112"/></w:rPr><w:t xml:space="preserve"> </w:t></w:r><w:r><w:rPr><w:w w:val="105"/></w:rPr><w:t>stations.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sectPr><w:type w:val="continuous"/><w:pgSz w:w="12240" w:h="15840"/><w:pgMar w:left="0" w:right="920" w:header="0" w:top="0" w:footer="515" w:bottom="700" w:gutter="0"/><w:formProt w:val="false"/><w:textDirection w:val="lrTb"/><w:docGrid w:type="default" w:linePitch="240" w:charSpace="4294965247"/></w:sectPr><w:pStyle w:val="Heading2"/><w:numPr><w:ilvl w:val="1"/><w:numId w:val="4"/></w:numPr><w:tabs><w:tab w:val="left" w:pos="997" w:leader="none"/></w:tabs><w:ind w:left="996" w:hanging="883"/><w:rPr><w:b w:val="false"/><w:b w:val="false"/><w:bCs w:val="false"/></w:rPr></w:pPr><w:bookmarkStart w:id="114" w:name="Future_Work"/><w:bookmarkStart w:id="115" w:name="_bookmark66"/><w:bookmarkEnd w:id="114"/><w:bookmarkEnd w:id="115"/><w:r><w:rPr></w:rPr><w:t>Future</w:t></w:r><w:r><w:rPr><w:spacing w:val="0"/></w:rPr><w:t xml:space="preserve"> </w:t></w:r><w:r><w:rPr></w:rPr><w:t>Work</w:t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spacing w:before="7" w:after="0"/><w:rPr><w:rFonts w:ascii="Georgia" w:hAnsi="Georgia" w:eastAsia="Georgia" w:cs="Georgia"/><w:b/><w:b/><w:bCs/><w:sz w:val="27"/><w:szCs w:val="27"/></w:rPr></w:pPr><w:r><w:rPr><w:rFonts w:eastAsia="Georgia" w:cs="Georgia" w:ascii="Georgia" w:hAnsi="Georgia"/><w:b/><w:bCs/><w:sz w:val="27"/><w:szCs w:val="27"/></w:rPr></w:r></w:p><w:p><w:pPr><w:pStyle w:val="Heading1"/><w:numPr><w:ilvl w:val="0"/><w:numId w:val="4"/></w:numPr><w:tabs><w:tab w:val="left" w:pos="863" w:leader="none"/></w:tabs><w:ind w:left="862" w:hanging="749"/><w:jc w:val="both"/><w:rPr><w:b w:val="false"/><w:b w:val="false"/><w:bCs w:val="false"/></w:rPr></w:pPr><w:bookmarkStart w:id="116" w:name="_bookmark67"/><w:bookmarkStart w:id="117" w:name="MRC_Estimation"/><w:bookmarkEnd w:id="116"/><w:bookmarkEnd w:id="117"/><w:r><w:rPr></w:rPr><w:t>MRC</w:t></w:r><w:r><w:rPr><w:spacing w:val="21"/></w:rPr><w:t xml:space="preserve"> </w:t></w:r><w:r><w:rPr></w:rPr><w:t>Estimation</w:t></w:r></w:p><w:p><w:pPr><w:pStyle w:val="Normal"/><w:spacing w:before="5" w:after="0"/><w:rPr><w:rFonts w:ascii="Georgia" w:hAnsi="Georgia" w:eastAsia="Georgia" w:cs="Georgia"/><w:b/><w:b/><w:bCs/><w:sz w:val="66"/><w:szCs w:val="66"/></w:rPr></w:pPr><w:r><w:rPr><w:rFonts w:eastAsia="Georgia" w:cs="Georgia" w:ascii="Georgia" w:hAnsi="Georgia"/><w:b/><w:bCs/><w:sz w:val="66"/><w:szCs w:val="66"/></w:rPr></w:r></w:p><w:p><w:pPr><w:pStyle w:val="TextBody"/><w:spacing w:lineRule="auto" w:line="249"/><w:ind w:left="113" w:right="143" w:hanging="9"/><w:jc w:val="both"/><w:rPr></w:rPr></w:pPr><w:r><w:rPr><w:w w:val="105"/></w:rPr><w:t>The</w:t></w:r><w:r><w:rPr><w:spacing w:val="35"/><w:w w:val="105"/></w:rPr><w:t xml:space="preserve"> </w:t></w:r><w:r><w:rPr><w:w w:val="105"/></w:rPr><w:t>mathematical</w:t></w:r><w:r><w:rPr><w:spacing w:val="34"/><w:w w:val="105"/></w:rPr><w:t xml:space="preserve"> </w:t></w:r><w:r><w:rPr><w:w w:val="105"/></w:rPr><w:t>expression</w:t></w:r><w:r><w:rPr><w:spacing w:val="36"/><w:w w:val="105"/></w:rPr><w:t xml:space="preserve"> </w:t></w:r><w:r><w:rPr><w:w w:val="105"/></w:rPr><w:t>describing</w:t></w:r><w:r><w:rPr><w:spacing w:val="34"/><w:w w:val="105"/></w:rPr><w:t xml:space="preserve"> </w:t></w:r><w:r><w:rPr><w:w w:val="105"/></w:rPr><w:t>the</w:t></w:r><w:r><w:rPr><w:spacing w:val="35"/><w:w w:val="105"/></w:rPr><w:t xml:space="preserve"> </w:t></w:r><w:r><w:rPr><w:w w:val="105"/></w:rPr><w:t>average</w:t></w:r><w:r><w:rPr><w:spacing w:val="35"/><w:w w:val="105"/></w:rPr><w:t xml:space="preserve"> </w:t></w:r><w:r><w:rPr><w:w w:val="105"/></w:rPr><w:t>behavior</w:t></w:r><w:r><w:rPr><w:spacing w:val="35"/><w:w w:val="105"/></w:rPr><w:t xml:space="preserve"> </w:t></w:r><w:r><w:rPr><w:w w:val="105"/></w:rPr><w:t>of</w:t></w:r><w:r><w:rPr><w:spacing w:val="36"/><w:w w:val="105"/></w:rPr><w:t xml:space="preserve"> </w:t></w:r><w:r><w:rPr><w:w w:val="105"/></w:rPr><w:t>the</w:t></w:r><w:r><w:rPr><w:spacing w:val="35"/><w:w w:val="105"/></w:rPr><w:t xml:space="preserve"> </w:t></w:r><w:r><w:rPr><w:w w:val="105"/></w:rPr><w:t>declining</w:t></w:r><w:r><w:rPr><w:spacing w:val="35"/><w:w w:val="105"/></w:rPr><w:t xml:space="preserve"> </w:t></w:r><w:r><w:rPr><w:w w:val="105"/></w:rPr><w:t>water-table</w:t></w:r><w:r><w:rPr><w:spacing w:val="36"/><w:w w:val="105"/></w:rPr><w:t xml:space="preserve"> </w:t></w:r><w:r><w:rPr><w:w w:val="105"/></w:rPr><w:t>at</w:t></w:r><w:r><w:rPr><w:spacing w:val="35"/><w:w w:val="105"/></w:rPr><w:t xml:space="preserve"> </w:t></w:r><w:r><w:rPr><w:w w:val="105"/></w:rPr><w:t>a</w:t></w:r><w:r><w:rPr><w:w w:val="111"/></w:rPr><w:t xml:space="preserve"> </w:t></w:r><w:r><w:rPr><w:w w:val="105"/></w:rPr><w:t>particular</w:t></w:r><w:r><w:rPr><w:spacing w:val="0"/><w:w w:val="105"/></w:rPr><w:t xml:space="preserve"> site </w:t></w:r><w:r><w:rPr><w:w w:val="105"/></w:rPr><w:t>during</w:t></w:r><w:r><w:rPr><w:spacing w:val="0"/><w:w w:val="105"/></w:rPr><w:t xml:space="preserve"> </w:t></w:r><w:r><w:rPr><w:w w:val="105"/></w:rPr><w:t>period</w:t></w:r><w:r><w:rPr><w:spacing w:val="0"/><w:w w:val="105"/></w:rPr><w:t xml:space="preserve"> </w:t></w:r><w:r><w:rPr><w:w w:val="105"/></w:rPr><w:t>when</w:t></w:r><w:r><w:rPr><w:spacing w:val="0"/><w:w w:val="105"/></w:rPr><w:t xml:space="preserve"> </w:t></w:r><w:r><w:rPr><w:w w:val="105"/></w:rPr><w:t>groundwater</w:t></w:r><w:r><w:rPr><w:spacing w:val="0"/><w:w w:val="105"/></w:rPr><w:t xml:space="preserve"> </w:t></w:r><w:r><w:rPr><w:w w:val="105"/></w:rPr><w:t>recharge</w:t></w:r><w:r><w:rPr><w:spacing w:val="0"/><w:w w:val="105"/></w:rPr><w:t xml:space="preserve"> </w:t></w:r><w:r><w:rPr><w:w w:val="105"/></w:rPr><w:t>is</w:t></w:r><w:r><w:rPr><w:spacing w:val="0"/><w:w w:val="105"/></w:rPr><w:t xml:space="preserve"> negligible </w:t></w:r><w:r><w:rPr><w:w w:val="105"/></w:rPr><w:t>is</w:t></w:r><w:r><w:rPr><w:spacing w:val="0"/><w:w w:val="105"/></w:rPr><w:t xml:space="preserve"> </w:t></w:r><w:r><w:rPr><w:w w:val="105"/></w:rPr><w:t>called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Master</w:t></w:r><w:r><w:rPr><w:spacing w:val="0"/><w:w w:val="105"/></w:rPr><w:t xml:space="preserve"> </w:t></w:r><w:r><w:rPr><w:w w:val="105"/></w:rPr><w:t>Recession</w:t></w:r><w:r><w:rPr><w:spacing w:val="24"/><w:w w:val="98"/></w:rPr><w:t xml:space="preserve"> </w:t></w:r><w:r><w:rPr><w:w w:val="105"/></w:rPr><w:t>Curve</w:t></w:r><w:r><w:rPr><w:spacing w:val="4"/><w:w w:val="105"/></w:rPr><w:t xml:space="preserve"> </w:t></w:r><w:r><w:rPr><w:w w:val="105"/></w:rPr><w:t>(MRC).</w:t></w:r><w:r><w:rPr><w:spacing w:val="4"/><w:w w:val="105"/></w:rPr><w:t xml:space="preserve"> </w:t></w:r><w:r><w:rPr><w:w w:val="105"/></w:rPr><w:t>The</w:t></w:r><w:r><w:rPr><w:spacing w:val="5"/><w:w w:val="105"/></w:rPr><w:t xml:space="preserve"> </w:t></w:r><w:r><w:rPr><w:w w:val="105"/></w:rPr><w:t>strength</w:t></w:r><w:r><w:rPr><w:spacing w:val="5"/><w:w w:val="105"/></w:rPr><w:t xml:space="preserve"> </w:t></w:r><w:r><w:rPr><w:w w:val="105"/></w:rPr><w:t>of</w:t></w:r><w:r><w:rPr><w:spacing w:val="5"/><w:w w:val="105"/></w:rPr><w:t xml:space="preserve"> </w:t></w:r><w:r><w:rPr><w:w w:val="105"/></w:rPr><w:t>this</w:t></w:r><w:r><w:rPr><w:spacing w:val="4"/><w:w w:val="105"/></w:rPr><w:t xml:space="preserve"> </w:t></w:r><w:r><w:rPr><w:w w:val="105"/></w:rPr><w:t>correlation</w:t></w:r><w:r><w:rPr><w:spacing w:val="6"/><w:w w:val="105"/></w:rPr><w:t xml:space="preserve"> </w:t></w:r><w:r><w:rPr><w:w w:val="105"/></w:rPr><w:t>and</w:t></w:r><w:r><w:rPr><w:spacing w:val="5"/><w:w w:val="105"/></w:rPr><w:t xml:space="preserve"> </w:t></w:r><w:r><w:rPr><w:w w:val="105"/></w:rPr><w:t>thus</w:t></w:r><w:r><w:rPr><w:spacing w:val="5"/><w:w w:val="105"/></w:rPr><w:t xml:space="preserve"> </w:t></w:r><w:r><w:rPr><w:w w:val="105"/></w:rPr><w:t>the</w:t></w:r><w:r><w:rPr><w:spacing w:val="4"/><w:w w:val="105"/></w:rPr><w:t xml:space="preserve"> </w:t></w:r><w:r><w:rPr><w:w w:val="105"/></w:rPr><w:t>validity</w:t></w:r><w:r><w:rPr><w:spacing w:val="5"/><w:w w:val="105"/></w:rPr><w:t xml:space="preserve"> </w:t></w:r><w:r><w:rPr><w:w w:val="105"/></w:rPr><w:t>of</w:t></w:r><w:r><w:rPr><w:spacing w:val="5"/><w:w w:val="105"/></w:rPr><w:t xml:space="preserve"> </w:t></w:r><w:r><w:rPr><w:w w:val="105"/></w:rPr><w:t>the</w:t></w:r><w:r><w:rPr><w:spacing w:val="5"/><w:w w:val="105"/></w:rPr><w:t xml:space="preserve"> </w:t></w:r><w:r><w:rPr><w:w w:val="105"/></w:rPr><w:t>MRC</w:t></w:r><w:r><w:rPr><w:spacing w:val="4"/><w:w w:val="105"/></w:rPr><w:t xml:space="preserve"> </w:t></w:r><w:r><w:rPr><w:w w:val="105"/></w:rPr><w:t>depends</w:t></w:r><w:r><w:rPr><w:spacing w:val="4"/><w:w w:val="105"/></w:rPr><w:t xml:space="preserve"> </w:t></w:r><w:r><w:rPr><w:w w:val="105"/></w:rPr><w:t>on</w:t></w:r><w:r><w:rPr><w:spacing w:val="5"/><w:w w:val="105"/></w:rPr><w:t xml:space="preserve"> </w:t></w:r><w:r><w:rPr><w:w w:val="105"/></w:rPr><w:t>many</w:t></w:r><w:r><w:rPr><w:w w:val="103"/></w:rPr><w:t xml:space="preserve"> </w:t></w:r><w:r><w:rPr><w:w w:val="105"/></w:rPr><w:t>factors</w:t></w:r><w:r><w:rPr><w:spacing w:val="0"/><w:w w:val="105"/></w:rPr><w:t xml:space="preserve"> </w:t></w:r><w:r><w:rPr><w:w w:val="105"/></w:rPr><w:t>including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local</w:t></w:r><w:r><w:rPr><w:spacing w:val="0"/><w:w w:val="105"/></w:rPr><w:t xml:space="preserve"> </w:t></w:r><w:r><w:rPr><w:w w:val="105"/></w:rPr><w:t>relief</w:t></w:r><w:r><w:rPr><w:spacing w:val="0"/><w:w w:val="105"/></w:rPr><w:t xml:space="preserve"> and </w:t></w:r><w:r><w:rPr><w:w w:val="105"/></w:rPr><w:t>topography,</w:t></w:r><w:r><w:rPr><w:spacing w:val="0"/><w:w w:val="105"/></w:rPr><w:t xml:space="preserve"> </w:t></w:r><w:r><w:rPr><w:w w:val="105"/></w:rPr><w:t>seasonality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climate,</w:t></w:r><w:r><w:rPr><w:spacing w:val="0"/><w:w w:val="105"/></w:rPr><w:t xml:space="preserve"> </w:t></w:r><w:r><w:rPr><w:w w:val="105"/></w:rPr><w:t>hydraulic</w:t></w:r><w:r><w:rPr><w:spacing w:val="0"/><w:w w:val="105"/></w:rPr><w:t xml:space="preserve"> </w:t></w:r><w:r><w:rPr><w:w w:val="105"/></w:rPr><w:t>properties</w:t></w:r><w:r><w:rPr><w:spacing w:val="0"/><w:w w:val="105"/></w:rPr><w:t xml:space="preserve"> </w:t></w:r><w:r><w:rPr><w:w w:val="105"/></w:rPr><w:t>of</w:t></w:r><w:r><w:rPr><w:spacing w:val="22"/><w:w w:val="92"/></w:rPr><w:t xml:space="preserve"> </w:t></w:r><w:r><w:rPr><w:w w:val="105"/></w:rPr><w:t>the</w:t></w:r><w:r><w:rPr><w:spacing w:val="15"/><w:w w:val="105"/></w:rPr><w:t xml:space="preserve"> </w:t></w:r><w:r><w:rPr><w:w w:val="105"/></w:rPr><w:t>subsurface</w:t></w:r><w:r><w:rPr><w:spacing w:val="17"/><w:w w:val="105"/></w:rPr><w:t xml:space="preserve"> </w:t></w:r><w:r><w:rPr><w:spacing w:val="0"/><w:w w:val="105"/></w:rPr><w:t>porous</w:t></w:r><w:r><w:rPr><w:spacing w:val="16"/><w:w w:val="105"/></w:rPr><w:t xml:space="preserve"> </w:t></w:r><w:r><w:rPr><w:w w:val="105"/></w:rPr><w:t>medium,</w:t></w:r><w:r><w:rPr><w:spacing w:val="16"/><w:w w:val="105"/></w:rPr><w:t xml:space="preserve"> </w:t></w:r><w:r><w:rPr><w:w w:val="105"/></w:rPr><w:t>and</w:t></w:r><w:r><w:rPr><w:spacing w:val="15"/><w:w w:val="105"/></w:rPr><w:t xml:space="preserve"> </w:t></w:r><w:r><w:rPr><w:w w:val="105"/></w:rPr><w:t>depth</w:t></w:r><w:r><w:rPr><w:spacing w:val="16"/><w:w w:val="105"/></w:rPr><w:t xml:space="preserve"> </w:t></w:r><w:r><w:rPr><w:w w:val="105"/></w:rPr><w:t>to</w:t></w:r><w:r><w:rPr><w:spacing w:val="16"/><w:w w:val="105"/></w:rPr><w:t xml:space="preserve"> </w:t></w:r><w:r><w:rPr><w:w w:val="105"/></w:rPr><w:t>the</w:t></w:r><w:r><w:rPr><w:spacing w:val="16"/><w:w w:val="105"/></w:rPr><w:t xml:space="preserve"> </w:t></w:r><w:r><w:rPr><w:w w:val="105"/></w:rPr><w:t>water-table</w:t></w:r><w:r><w:rPr><w:spacing w:val="17"/><w:w w:val="105"/></w:rPr><w:t xml:space="preserve"> </w:t></w:r><w:r><w:rPr><w:w w:val="105"/></w:rPr><w:t>(Heppner</w:t></w:r><w:r><w:rPr><w:spacing w:val="15"/><w:w w:val="105"/></w:rPr><w:t xml:space="preserve"> </w:t></w:r><w:r><w:rPr><w:w w:val="105"/></w:rPr><w:t>and</w:t></w:r><w:r><w:rPr><w:spacing w:val="16"/><w:w w:val="105"/></w:rPr><w:t xml:space="preserve"> </w:t></w:r><w:r><w:rPr><w:w w:val="105"/></w:rPr><w:t>Nimmo,</w:t></w:r><w:r><w:rPr><w:spacing w:val="17"/><w:w w:val="105"/></w:rPr><w:t xml:space="preserve"> </w:t></w:r><w:r><w:rPr><w:w w:val="105"/></w:rPr><w:t>2005).</w:t></w:r></w:p><w:p><w:pPr><w:pStyle w:val="TextBody"/><w:spacing w:lineRule="auto" w:line="249"/><w:ind w:left="113" w:right="123" w:firstLine="351"/><w:jc w:val="right"/><w:rPr></w:rPr></w:pPr><w:r><w:rPr><w:w w:val="105"/></w:rPr><w:t>Estimation</w:t></w:r><w:r><w:rPr><w:spacing w:val="15"/><w:w w:val="105"/></w:rPr><w:t xml:space="preserve"> </w:t></w:r><w:r><w:rPr><w:w w:val="105"/></w:rPr><w:t>of</w:t></w:r><w:r><w:rPr><w:spacing w:val="15"/><w:w w:val="105"/></w:rPr><w:t xml:space="preserve"> </w:t></w:r><w:r><w:rPr><w:w w:val="105"/></w:rPr><w:t>the</w:t></w:r><w:r><w:rPr><w:spacing w:val="15"/><w:w w:val="105"/></w:rPr><w:t xml:space="preserve"> </w:t></w:r><w:r><w:rPr><w:w w:val="105"/></w:rPr><w:t>MRC</w:t></w:r><w:r><w:rPr><w:spacing w:val="15"/><w:w w:val="105"/></w:rPr><w:t xml:space="preserve"> </w:t></w:r><w:r><w:rPr><w:w w:val="105"/></w:rPr><w:t>from</w:t></w:r><w:r><w:rPr><w:spacing w:val="15"/><w:w w:val="105"/></w:rPr><w:t xml:space="preserve"> </w:t></w:r><w:r><w:rPr><w:w w:val="105"/></w:rPr><w:t>a</w:t></w:r><w:r><w:rPr><w:spacing w:val="15"/><w:w w:val="105"/></w:rPr><w:t xml:space="preserve"> </w:t></w:r><w:r><w:rPr><w:w w:val="105"/></w:rPr><w:t>well</w:t></w:r><w:r><w:rPr><w:spacing w:val="15"/><w:w w:val="105"/></w:rPr><w:t xml:space="preserve"> </w:t></w:r><w:r><w:rPr><w:spacing w:val="0"/><w:w w:val="105"/></w:rPr><w:t>hydrograph</w:t></w:r><w:r><w:rPr><w:spacing w:val="15"/><w:w w:val="105"/></w:rPr><w:t xml:space="preserve"> </w:t></w:r><w:r><w:rPr><w:w w:val="105"/></w:rPr><w:t>is</w:t></w:r><w:r><w:rPr><w:spacing w:val="15"/><w:w w:val="105"/></w:rPr><w:t xml:space="preserve"> </w:t></w:r><w:r><w:rPr><w:w w:val="105"/></w:rPr><w:t>done</w:t></w:r><w:r><w:rPr><w:spacing w:val="14"/><w:w w:val="105"/></w:rPr><w:t xml:space="preserve"> </w:t></w:r><w:r><w:rPr><w:w w:val="105"/></w:rPr><w:t>in</w:t></w:r><w:r><w:rPr><w:spacing w:val="15"/><w:w w:val="105"/></w:rPr><w:t xml:space="preserve"> </w:t></w:r><w:r><w:rPr><w:w w:val="105"/></w:rPr><w:t>WHAT</w:t></w:r><w:r><w:rPr><w:spacing w:val="15"/><w:w w:val="105"/></w:rPr><w:t xml:space="preserve"> </w:t></w:r><w:r><w:rPr><w:w w:val="105"/></w:rPr><w:t>in</w:t></w:r><w:r><w:rPr><w:spacing w:val="13"/><w:w w:val="105"/></w:rPr><w:t xml:space="preserve"> </w:t></w:r><w:r><w:rPr><w:w w:val="105"/></w:rPr><w:t>two</w:t></w:r><w:r><w:rPr><w:spacing w:val="14"/><w:w w:val="105"/></w:rPr><w:t xml:space="preserve"> </w:t></w:r><w:r><w:rPr><w:w w:val="105"/></w:rPr><w:t>step.</w:t></w:r><w:r><w:rPr><w:spacing w:val="41"/><w:w w:val="105"/></w:rPr><w:t xml:space="preserve"> </w:t></w:r><w:r><w:rPr><w:w w:val="105"/></w:rPr><w:t>The</w:t></w:r><w:r><w:rPr><w:spacing w:val="15"/><w:w w:val="105"/></w:rPr><w:t xml:space="preserve"> </w:t></w:r><w:r><w:rPr><w:w w:val="105"/></w:rPr><w:t>first</w:t></w:r><w:r><w:rPr><w:spacing w:val="15"/><w:w w:val="105"/></w:rPr><w:t xml:space="preserve"> </w:t></w:r><w:r><w:rPr><w:w w:val="105"/></w:rPr><w:t>step</w:t></w:r><w:r><w:rPr><w:spacing w:val="29"/><w:w w:val="108"/></w:rPr><w:t xml:space="preserve"> </w:t></w:r><w:r><w:rPr><w:w w:val="105"/></w:rPr><w:t>consists</w:t></w:r><w:r><w:rPr><w:spacing w:val="38"/><w:w w:val="105"/></w:rPr><w:t xml:space="preserve"> </w:t></w:r><w:r><w:rPr><w:w w:val="105"/></w:rPr><w:t>in</w:t></w:r><w:r><w:rPr><w:spacing w:val="37"/><w:w w:val="105"/></w:rPr><w:t xml:space="preserve"> </w:t></w:r><w:r><w:rPr><w:w w:val="105"/></w:rPr><w:t>the</w:t></w:r><w:r><w:rPr><w:spacing w:val="38"/><w:w w:val="105"/></w:rPr><w:t xml:space="preserve"> </w:t></w:r><w:r><w:rPr><w:spacing w:val="0"/><w:w w:val="105"/></w:rPr><w:t>determination</w:t></w:r><w:r><w:rPr><w:spacing w:val="40"/><w:w w:val="105"/></w:rPr><w:t xml:space="preserve"> </w:t></w:r><w:r><w:rPr><w:w w:val="105"/></w:rPr><w:t>of</w:t></w:r><w:r><w:rPr><w:spacing w:val="37"/><w:w w:val="105"/></w:rPr><w:t xml:space="preserve"> </w:t></w:r><w:r><w:rPr><w:w w:val="105"/></w:rPr><w:t>the</w:t></w:r><w:r><w:rPr><w:spacing w:val="37"/><w:w w:val="105"/></w:rPr><w:t xml:space="preserve"> </w:t></w:r><w:r><w:rPr><w:w w:val="105"/></w:rPr><w:t>local</w:t></w:r><w:r><w:rPr><w:spacing w:val="38"/><w:w w:val="105"/></w:rPr><w:t xml:space="preserve"> </w:t></w:r><w:r><w:rPr><w:w w:val="105"/></w:rPr><w:t>extremum</w:t></w:r><w:r><w:rPr><w:spacing w:val="38"/><w:w w:val="105"/></w:rPr><w:t xml:space="preserve"> </w:t></w:r><w:r><w:rPr><w:w w:val="105"/></w:rPr><w:t>in</w:t></w:r><w:r><w:rPr><w:spacing w:val="38"/><w:w w:val="105"/></w:rPr><w:t xml:space="preserve"> </w:t></w:r><w:r><w:rPr><w:w w:val="105"/></w:rPr><w:t>the</w:t></w:r><w:r><w:rPr><w:spacing w:val="37"/><w:w w:val="105"/></w:rPr><w:t xml:space="preserve"> </w:t></w:r><w:r><w:rPr><w:w w:val="105"/></w:rPr><w:t>hydrograph</w:t></w:r><w:r><w:rPr><w:spacing w:val="38"/><w:w w:val="105"/></w:rPr><w:t xml:space="preserve"> </w:t></w:r><w:r><w:rPr><w:w w:val="105"/></w:rPr><w:t>in</w:t></w:r><w:r><w:rPr><w:spacing w:val="37"/><w:w w:val="105"/></w:rPr><w:t xml:space="preserve"> </w:t></w:r><w:r><w:rPr><w:w w:val="105"/></w:rPr><w:t>order</w:t></w:r><w:r><w:rPr><w:spacing w:val="37"/><w:w w:val="105"/></w:rPr><w:t xml:space="preserve"> </w:t></w:r><w:r><w:rPr><w:w w:val="105"/></w:rPr><w:t>to</w:t></w:r><w:r><w:rPr><w:spacing w:val="38"/><w:w w:val="105"/></w:rPr><w:t xml:space="preserve"> </w:t></w:r><w:r><w:rPr><w:spacing w:val="0"/><w:w w:val="105"/></w:rPr><w:t>identify</w:t></w:r><w:r><w:rPr><w:spacing w:val="37"/><w:w w:val="105"/></w:rPr><w:t xml:space="preserve"> </w:t></w:r><w:r><w:rPr><w:w w:val="105"/></w:rPr><w:t>the</w:t></w:r><w:r><w:rPr><w:spacing w:val="38"/><w:w w:val="112"/></w:rPr><w:t xml:space="preserve"> </w:t></w:r><w:r><w:rPr><w:w w:val="105"/></w:rPr><w:t>period</w:t></w:r><w:r><w:rPr><w:spacing w:val="6"/><w:w w:val="105"/></w:rPr><w:t xml:space="preserve"> </w:t></w:r><w:r><w:rPr><w:w w:val="105"/></w:rPr><w:t>of</w:t></w:r><w:r><w:rPr><w:spacing w:val="8"/><w:w w:val="105"/></w:rPr><w:t xml:space="preserve"> </w:t></w:r><w:r><w:rPr><w:w w:val="105"/></w:rPr><w:t>time</w:t></w:r><w:r><w:rPr><w:spacing w:val="8"/><w:w w:val="105"/></w:rPr><w:t xml:space="preserve"> </w:t></w:r><w:r><w:rPr><w:w w:val="105"/></w:rPr><w:t>when</w:t></w:r><w:r><w:rPr><w:spacing w:val="8"/><w:w w:val="105"/></w:rPr><w:t xml:space="preserve"> </w:t></w:r><w:r><w:rPr><w:w w:val="105"/></w:rPr><w:t>the</w:t></w:r><w:r><w:rPr><w:spacing w:val="7"/><w:w w:val="105"/></w:rPr><w:t xml:space="preserve"> </w:t></w:r><w:r><w:rPr><w:w w:val="105"/></w:rPr><w:t>water-table</w:t></w:r><w:r><w:rPr><w:spacing w:val="9"/><w:w w:val="105"/></w:rPr><w:t xml:space="preserve"> </w:t></w:r><w:r><w:rPr><w:w w:val="105"/></w:rPr><w:t>recedes</w:t></w:r><w:r><w:rPr><w:spacing w:val="7"/><w:w w:val="105"/></w:rPr><w:t xml:space="preserve"> </w:t></w:r><w:r><w:rPr><w:w w:val="105"/></w:rPr><w:t>and</w:t></w:r><w:r><w:rPr><w:spacing w:val="8"/><w:w w:val="105"/></w:rPr><w:t xml:space="preserve"> </w:t></w:r><w:r><w:rPr><w:w w:val="105"/></w:rPr><w:t>the</w:t></w:r><w:r><w:rPr><w:spacing w:val="8"/><w:w w:val="105"/></w:rPr><w:t xml:space="preserve"> </w:t></w:r><w:r><w:rPr><w:w w:val="105"/></w:rPr><w:t>groundwater</w:t></w:r><w:r><w:rPr><w:spacing w:val="6"/><w:w w:val="105"/></w:rPr><w:t xml:space="preserve"> </w:t></w:r><w:r><w:rPr><w:w w:val="105"/></w:rPr><w:t>recharge</w:t></w:r><w:r><w:rPr><w:spacing w:val="7"/><w:w w:val="105"/></w:rPr><w:t xml:space="preserve"> </w:t></w:r><w:r><w:rPr><w:w w:val="105"/></w:rPr><w:t>is</w:t></w:r><w:r><w:rPr><w:spacing w:val="8"/><w:w w:val="105"/></w:rPr><w:t xml:space="preserve"> </w:t></w:r><w:r><w:rPr><w:w w:val="105"/></w:rPr><w:t>supposed</w:t></w:r><w:r><w:rPr><w:spacing w:val="9"/><w:w w:val="105"/></w:rPr><w:t xml:space="preserve"> </w:t></w:r><w:r><w:rPr><w:spacing w:val="0"/><w:w w:val="105"/></w:rPr><w:t>negligible.</w:t></w:r></w:p><w:p><w:pPr><w:pStyle w:val="TextBody"/><w:spacing w:lineRule="auto" w:line="249"/><w:ind w:left="113" w:right="146" w:firstLine="351"/><w:jc w:val="both"/><w:rPr></w:rPr></w:pPr><w:r><w:rPr><w:lang w:val="fr-CA"/></w:rPr><w:t>La</w:t></w:r><w:r><w:rPr><w:spacing w:val="28"/><w:lang w:val="fr-CA"/></w:rPr><w:t xml:space="preserve"> </w:t></w:r><w:r><w:rPr><w:lang w:val="fr-CA"/></w:rPr><w:t>seconde</w:t></w:r><w:r><w:rPr><w:spacing w:val="21"/><w:lang w:val="fr-CA"/></w:rPr><w:t xml:space="preserve"> </w:t></w:r><w:r><w:rPr><w:spacing w:val="0"/><w:lang w:val="fr-CA"/></w:rPr><w:t>´</w:t></w:r><w:r><w:rPr><w:lang w:val="fr-CA"/></w:rPr><w:t>etape</w:t></w:r><w:r><w:rPr><w:spacing w:val="30"/><w:lang w:val="fr-CA"/></w:rPr><w:t xml:space="preserve"> </w:t></w:r><w:r><w:rPr><w:lang w:val="fr-CA"/></w:rPr><w:t>consiste</w:t></w:r><w:r><w:rPr><w:spacing w:val="28"/><w:lang w:val="fr-CA"/></w:rPr><w:t xml:space="preserve"> </w:t></w:r><w:r><w:rPr><w:spacing w:val="0"/><w:w w:val="115"/><w:lang w:val="fr-CA"/></w:rPr><w:t>a</w:t></w:r><w:r><w:rPr><w:w w:val="115"/><w:lang w:val="fr-CA"/></w:rPr><w:t>`</w:t></w:r><w:r><w:rPr><w:spacing w:val="17"/><w:w w:val="115"/><w:lang w:val="fr-CA"/></w:rPr><w:t xml:space="preserve"> </w:t></w:r><w:r><w:rPr><w:lang w:val="fr-CA"/></w:rPr><w:t>l’o</w:t></w:r><w:r><w:rPr><w:spacing w:val="0"/><w:lang w:val="fr-CA"/></w:rPr><w:t>p</w:t></w:r><w:r><w:rPr><w:lang w:val="fr-CA"/></w:rPr><w:t>timization</w:t></w:r><w:r><w:rPr><w:spacing w:val="30"/><w:lang w:val="fr-CA"/></w:rPr><w:t xml:space="preserve"> </w:t></w:r><w:r><w:rPr><w:lang w:val="fr-CA"/></w:rPr><w:t>des</w:t></w:r><w:r><w:rPr><w:spacing w:val="29"/><w:lang w:val="fr-CA"/></w:rPr><w:t xml:space="preserve"> </w:t></w:r><w:r><w:rPr><w:lang w:val="fr-CA"/></w:rPr><w:t>para</w:t></w:r><w:r><w:rPr><w:spacing w:val="0"/><w:lang w:val="fr-CA"/></w:rPr><w:t>m`</w:t></w:r><w:r><w:rPr><w:lang w:val="fr-CA"/></w:rPr><w:t>etres</w:t></w:r><w:r><w:rPr><w:spacing w:val="30"/><w:lang w:val="fr-CA"/></w:rPr><w:t xml:space="preserve"> </w:t></w:r><w:r><w:rPr><w:lang w:val="fr-CA"/></w:rPr><w:t>de</w:t></w:r><w:r><w:rPr><w:spacing w:val="28"/><w:lang w:val="fr-CA"/></w:rPr><w:t xml:space="preserve"> </w:t></w:r><w:r><w:rPr><w:lang w:val="fr-CA"/></w:rPr><w:t>l</w:t></w:r><w:r><w:rPr><w:spacing w:val="0"/><w:lang w:val="fr-CA"/></w:rPr><w:t>’´</w:t></w:r><w:r><w:rPr><w:lang w:val="fr-CA"/></w:rPr><w:t>equation</w:t></w:r><w:r><w:rPr><w:spacing w:val="32"/><w:lang w:val="fr-CA"/></w:rPr><w:t xml:space="preserve"> </w:t></w:r><w:r><w:rPr><w:lang w:val="fr-CA"/></w:rPr><w:t>mat</w:t></w:r><w:r><w:rPr><w:spacing w:val="0"/><w:lang w:val="fr-CA"/></w:rPr><w:t>h´</w:t></w:r><w:r><w:rPr><w:lang w:val="fr-CA"/></w:rPr><w:t>ematique</w:t></w:r><w:r><w:rPr><w:spacing w:val="30"/><w:lang w:val="fr-CA"/></w:rPr><w:t xml:space="preserve"> </w:t></w:r><w:r><w:rPr><w:spacing w:val="0"/><w:lang w:val="fr-CA"/></w:rPr><w:t>d´</w:t></w:r><w:r><w:rPr><w:lang w:val="fr-CA"/></w:rPr><w:t>ecrivant</w:t></w:r><w:r><w:rPr><w:w w:val="104"/><w:lang w:val="fr-CA"/></w:rPr><w:t xml:space="preserve"> </w:t></w:r><w:r><w:rPr><w:lang w:val="fr-CA"/></w:rPr><w:t>la</w:t></w:r><w:r><w:rPr><w:spacing w:val="19"/><w:lang w:val="fr-CA"/></w:rPr><w:t xml:space="preserve"> </w:t></w:r><w:r><w:rPr><w:lang w:val="fr-CA"/></w:rPr><w:t>MRC.</w:t></w:r><w:r><w:rPr><w:spacing w:val="19"/><w:lang w:val="fr-CA"/></w:rPr><w:t xml:space="preserve"> </w:t></w:r><w:r><w:rPr><w:spacing w:val="0"/></w:rPr><w:t>The</w:t></w:r><w:r><w:rPr><w:spacing w:val="19"/></w:rPr><w:t xml:space="preserve"> </w:t></w:r><w:r><w:rPr></w:rPr><w:t>MRC</w:t></w:r><w:r><w:rPr><w:spacing w:val="19"/></w:rPr><w:t xml:space="preserve"> </w:t></w:r><w:r><w:rPr></w:rPr><w:t>takes</w:t></w:r><w:r><w:rPr><w:spacing w:val="20"/></w:rPr><w:t xml:space="preserve"> </w:t></w:r><w:r><w:rPr></w:rPr><w:t>the</w:t></w:r><w:r><w:rPr><w:spacing w:val="19"/></w:rPr><w:t xml:space="preserve"> </w:t></w:r><w:r><w:rPr></w:rPr><w:t>form</w:t></w:r><w:r><w:rPr><w:spacing w:val="19"/></w:rPr><w:t xml:space="preserve"> </w:t></w:r><w:r><w:rPr></w:rPr><w:t>of</w:t></w:r><w:r><w:rPr><w:spacing w:val="19"/></w:rPr><w:t xml:space="preserve"> </w:t></w:r><w:r><w:rPr></w:rPr><w:t>a</w:t></w:r><w:r><w:rPr><w:spacing w:val="20"/></w:rPr><w:t xml:space="preserve"> </w:t></w:r><w:r><w:rPr></w:rPr><w:t>linear</w:t></w:r><w:r><w:rPr><w:spacing w:val="19"/></w:rPr><w:t xml:space="preserve"> </w:t></w:r><w:r><w:rPr></w:rPr><w:t>relation</w:t></w:r><w:r><w:rPr><w:spacing w:val="19"/></w:rPr><w:t xml:space="preserve"> </w:t></w:r><w:r><w:rPr></w:rPr><w:t>between</w:t></w:r><w:r><w:rPr><w:spacing w:val="18"/></w:rPr><w:t xml:space="preserve"> </w:t></w:r><w:r><w:rPr></w:rPr><w:t>water-table</w:t></w:r><w:r><w:rPr><w:spacing w:val="21"/></w:rPr><w:t xml:space="preserve"> </w:t></w:r><w:r><w:rPr></w:rPr><w:t>elevation</w:t></w:r><w:r><w:rPr><w:spacing w:val="20"/></w:rPr><w:t xml:space="preserve"> </w:t></w:r><w:r><w:rPr></w:rPr><w:t>and</w:t></w:r><w:r><w:rPr><w:spacing w:val="19"/></w:rPr><w:t xml:space="preserve"> </w:t></w:r><w:r><w:rPr></w:rPr><w:t>water-table</w:t></w:r><w:r><w:rPr><w:spacing w:val="22"/><w:w w:val="104"/></w:rPr><w:t xml:space="preserve"> </w:t></w:r><w:r><w:rPr></w:rPr><w:t>declining</w:t></w:r><w:r><w:rPr><w:spacing w:val="36"/></w:rPr><w:t xml:space="preserve"> </w:t></w:r><w:r><w:rPr></w:rPr><w:t>rate.</w:t></w:r><w:r><w:rPr><w:spacing w:val="10"/></w:rPr><w:t xml:space="preserve"> </w:t></w:r><w:r><w:rPr></w:rPr><w:t>The</w:t></w:r><w:r><w:rPr><w:spacing w:val="38"/></w:rPr><w:t xml:space="preserve"> </w:t></w:r><w:r><w:rPr></w:rPr><w:t>resulting</w:t></w:r><w:r><w:rPr><w:spacing w:val="38"/></w:rPr><w:t xml:space="preserve"> </w:t></w:r><w:r><w:rPr></w:rPr><w:t>water-table</w:t></w:r><w:r><w:rPr><w:spacing w:val="39"/></w:rPr><w:t xml:space="preserve"> </w:t></w:r><w:r><w:rPr></w:rPr><w:t>recession</w:t></w:r><w:r><w:rPr><w:spacing w:val="36"/></w:rPr><w:t xml:space="preserve"> </w:t></w:r><w:r><w:rPr><w:spacing w:val="0"/></w:rPr><w:t>hydrograph</w:t></w:r><w:r><w:rPr><w:spacing w:val="38"/></w:rPr><w:t xml:space="preserve"> </w:t></w:r><w:r><w:rPr></w:rPr><w:t>has</w:t></w:r><w:r><w:rPr><w:spacing w:val="38"/></w:rPr><w:t xml:space="preserve"> </w:t></w:r><w:r><w:rPr></w:rPr><w:t>the</w:t></w:r><w:r><w:rPr><w:spacing w:val="37"/></w:rPr><w:t xml:space="preserve"> </w:t></w:r><w:r><w:rPr></w:rPr><w:t>familiar</w:t></w:r><w:r><w:rPr><w:spacing w:val="39"/></w:rPr><w:t xml:space="preserve"> </w:t></w:r><w:r><w:rPr></w:rPr><w:t>exponential</w:t></w:r><w:r><w:rPr><w:spacing w:val="38"/></w:rPr><w:t xml:space="preserve"> </w:t></w:r><w:r><w:rPr></w:rPr><w:t>decline</w:t></w:r><w:r><w:rPr><w:spacing w:val="29"/><w:w w:val="99"/></w:rPr><w:t xml:space="preserve"> </w:t></w:r><w:r><w:rPr></w:rPr><w:t xml:space="preserve">shape </w:t></w:r><w:r><w:rPr><w:spacing w:val="1"/></w:rPr><w:t xml:space="preserve"> </w:t></w:r><w:r><w:rPr></w:rPr><w:t xml:space="preserve">(MONTRER  UN  EXEMPLE). </w:t></w:r><w:r><w:rPr><w:spacing w:val="2"/></w:rPr><w:t xml:space="preserve"> </w:t></w:r><w:r><w:rPr></w:rPr><w:t>:</w:t></w:r></w:p><w:p><w:pPr><w:pStyle w:val="TextBody"/><w:spacing w:lineRule="auto" w:line="249"/><w:ind w:left="113" w:right="147" w:firstLine="351"/><w:jc w:val="both"/><w:rPr></w:rPr></w:pPr><w:r><w:rPr><w:w w:val="105"/></w:rPr><w:t>Since the</w:t></w:r><w:r><w:rPr><w:spacing w:val="1"/><w:w w:val="105"/></w:rPr><w:t xml:space="preserve"> </w:t></w:r><w:r><w:rPr><w:w w:val="105"/></w:rPr><w:t>MRC</w:t></w:r><w:r><w:rPr><w:spacing w:val="1"/><w:w w:val="105"/></w:rPr><w:t xml:space="preserve"> </w:t></w:r><w:r><w:rPr><w:w w:val="105"/></w:rPr><w:t>can</w:t></w:r><w:r><w:rPr><w:spacing w:val="2"/><w:w w:val="105"/></w:rPr><w:t xml:space="preserve"> </w:t></w:r><w:r><w:rPr><w:w w:val="105"/></w:rPr><w:t>varie with</w:t></w:r><w:r><w:rPr><w:spacing w:val="2"/><w:w w:val="105"/></w:rPr><w:t xml:space="preserve"> </w:t></w:r><w:r><w:rPr><w:w w:val="105"/></w:rPr><w:t>seasonality</w:t></w:r><w:r><w:rPr><w:spacing w:val="2"/><w:w w:val="105"/></w:rPr><w:t xml:space="preserve"> </w:t></w:r><w:r><w:rPr><w:w w:val="105"/></w:rPr><w:t>of</w:t></w:r><w:r><w:rPr><w:spacing w:val="1"/><w:w w:val="105"/></w:rPr><w:t xml:space="preserve"> </w:t></w:r><w:r><w:rPr><w:w w:val="105"/></w:rPr><w:t>the climate,</w:t></w:r><w:r><w:rPr><w:spacing w:val="2"/><w:w w:val="105"/></w:rPr><w:t xml:space="preserve"> </w:t></w:r><w:r><w:rPr><w:w w:val="105"/></w:rPr><w:t>a different</w:t></w:r><w:r><w:rPr><w:spacing w:val="1"/><w:w w:val="105"/></w:rPr><w:t xml:space="preserve"> </w:t></w:r><w:r><w:rPr><w:w w:val="105"/></w:rPr><w:t>MRC</w:t></w:r><w:r><w:rPr><w:spacing w:val="1"/><w:w w:val="105"/></w:rPr><w:t xml:space="preserve"> </w:t></w:r><w:r><w:rPr><w:w w:val="105"/></w:rPr><w:t>can</w:t></w:r><w:r><w:rPr><w:spacing w:val="1"/><w:w w:val="105"/></w:rPr><w:t xml:space="preserve"> </w:t></w:r><w:r><w:rPr><w:w w:val="105"/></w:rPr><w:t>be estimated</w:t></w:r><w:r><w:rPr><w:spacing w:val="2"/><w:w w:val="105"/></w:rPr><w:t xml:space="preserve"> </w:t></w:r><w:r><w:rPr><w:w w:val="105"/></w:rPr><w:t>for</w:t></w:r><w:r><w:rPr><w:w w:val="97"/></w:rPr><w:t xml:space="preserve"> </w:t></w:r><w:r><w:rPr><w:w w:val="105"/></w:rPr><w:t>the</w:t></w:r><w:r><w:rPr><w:spacing w:val="15"/><w:w w:val="105"/></w:rPr><w:t xml:space="preserve"> </w:t></w:r><w:r><w:rPr><w:w w:val="105"/></w:rPr><w:t>winter</w:t></w:r><w:r><w:rPr><w:spacing w:val="16"/><w:w w:val="105"/></w:rPr><w:t xml:space="preserve"> </w:t></w:r><w:r><w:rPr><w:w w:val="105"/></w:rPr><w:t>and</w:t></w:r><w:r><w:rPr><w:spacing w:val="16"/><w:w w:val="105"/></w:rPr><w:t xml:space="preserve"> </w:t></w:r><w:r><w:rPr><w:w w:val="105"/></w:rPr><w:t>summer.</w:t></w:r><w:r><w:rPr><w:spacing w:val="42"/><w:w w:val="105"/></w:rPr><w:t xml:space="preserve"> </w:t></w:r><w:r><w:rPr><w:w w:val="105"/></w:rPr><w:t>This</w:t></w:r><w:r><w:rPr><w:spacing w:val="15"/><w:w w:val="105"/></w:rPr><w:t xml:space="preserve"> </w:t></w:r><w:r><w:rPr><w:w w:val="105"/></w:rPr><w:t>option</w:t></w:r><w:r><w:rPr><w:spacing w:val="16"/><w:w w:val="105"/></w:rPr><w:t xml:space="preserve"> </w:t></w:r><w:r><w:rPr><w:w w:val="105"/></w:rPr><w:t>is</w:t></w:r><w:r><w:rPr><w:spacing w:val="16"/><w:w w:val="105"/></w:rPr><w:t xml:space="preserve"> </w:t></w:r><w:r><w:rPr><w:w w:val="105"/></w:rPr><w:t>not</w:t></w:r><w:r><w:rPr><w:spacing w:val="16"/><w:w w:val="105"/></w:rPr><w:t xml:space="preserve"> </w:t></w:r><w:r><w:rPr><w:w w:val="105"/></w:rPr><w:t>yet</w:t></w:r><w:r><w:rPr><w:spacing w:val="15"/><w:w w:val="105"/></w:rPr><w:t xml:space="preserve"> </w:t></w:r><w:r><w:rPr><w:w w:val="105"/></w:rPr><w:t>implemented</w:t></w:r><w:r><w:rPr><w:spacing w:val="15"/><w:w w:val="105"/></w:rPr><w:t xml:space="preserve"> </w:t></w:r><w:r><w:rPr><w:w w:val="105"/></w:rPr><w:t>in</w:t></w:r><w:r><w:rPr><w:spacing w:val="16"/><w:w w:val="105"/></w:rPr><w:t xml:space="preserve"> </w:t></w:r><w:r><w:rPr><w:w w:val="105"/></w:rPr><w:t>the</w:t></w:r><w:r><w:rPr><w:spacing w:val="16"/><w:w w:val="105"/></w:rPr><w:t xml:space="preserve"> </w:t></w:r><w:r><w:rPr><w:w w:val="105"/></w:rPr><w:t>code</w:t></w:r><w:r><w:rPr><w:spacing w:val="15"/><w:w w:val="105"/></w:rPr><w:t xml:space="preserve"> </w:t></w:r><w:r><w:rPr><w:w w:val="105"/></w:rPr><w:t>but</w:t></w:r><w:r><w:rPr><w:spacing w:val="16"/><w:w w:val="105"/></w:rPr><w:t xml:space="preserve"> </w:t></w:r><w:r><w:rPr><w:w w:val="105"/></w:rPr><w:t>will</w:t></w:r><w:r><w:rPr><w:spacing w:val="16"/><w:w w:val="105"/></w:rPr><w:t xml:space="preserve"> </w:t></w:r><w:r><w:rPr><w:w w:val="105"/></w:rPr><w:t>be</w:t></w:r><w:r><w:rPr><w:spacing w:val="16"/><w:w w:val="105"/></w:rPr><w:t xml:space="preserve"> </w:t></w:r><w:r><w:rPr><w:w w:val="105"/></w:rPr><w:t>shortly.</w:t></w:r></w:p><w:p><w:pPr><w:pStyle w:val="TextBody"/><w:spacing w:lineRule="auto" w:line="249"/><w:ind w:left="105" w:right="105" w:firstLine="359"/><w:jc w:val="both"/><w:rPr></w:rPr></w:pPr><w:r><w:rPr><w:w w:val="105"/></w:rPr><w:t>Water-table</w:t></w:r><w:r><w:rPr><w:spacing w:val="41"/><w:w w:val="105"/></w:rPr><w:t xml:space="preserve"> </w:t></w:r><w:r><w:rPr><w:w w:val="105"/></w:rPr><w:t>fluctuation</w:t></w:r><w:r><w:rPr><w:spacing w:val="41"/><w:w w:val="105"/></w:rPr><w:t xml:space="preserve"> </w:t></w:r><w:r><w:rPr><w:w w:val="105"/></w:rPr><w:t>principle</w:t></w:r><w:r><w:rPr><w:spacing w:val="40"/><w:w w:val="105"/></w:rPr><w:t xml:space="preserve"> </w:t></w:r><w:r><w:rPr><w:w w:val="105"/></w:rPr><w:t>states</w:t></w:r><w:r><w:rPr><w:spacing w:val="41"/><w:w w:val="105"/></w:rPr><w:t xml:space="preserve"> </w:t></w:r><w:r><w:rPr><w:w w:val="105"/></w:rPr><w:t>that</w:t></w:r><w:r><w:rPr><w:spacing w:val="40"/><w:w w:val="105"/></w:rPr><w:t xml:space="preserve"> </w:t></w:r><w:r><w:rPr><w:w w:val="105"/></w:rPr><w:t>recharge</w:t></w:r><w:r><w:rPr><w:spacing w:val="39"/><w:w w:val="105"/></w:rPr><w:t xml:space="preserve"> </w:t></w:r><w:r><w:rPr><w:w w:val="105"/></w:rPr><w:t>is</w:t></w:r><w:r><w:rPr><w:spacing w:val="40"/><w:w w:val="105"/></w:rPr><w:t xml:space="preserve"> </w:t></w:r><w:r><w:rPr><w:w w:val="105"/></w:rPr><w:t>the</w:t></w:r><w:r><w:rPr><w:spacing w:val="40"/><w:w w:val="105"/></w:rPr><w:t xml:space="preserve"> </w:t></w:r><w:r><w:rPr><w:w w:val="105"/></w:rPr><w:t>product</w:t></w:r><w:r><w:rPr><w:spacing w:val="40"/><w:w w:val="105"/></w:rPr><w:t xml:space="preserve"> </w:t></w:r><w:r><w:rPr><w:w w:val="105"/></w:rPr><w:t>of</w:t></w:r><w:r><w:rPr><w:spacing w:val="40"/><w:w w:val="105"/></w:rPr><w:t xml:space="preserve"> </w:t></w:r><w:r><w:rPr><w:w w:val="105"/></w:rPr><w:t>water-table</w:t></w:r><w:r><w:rPr><w:spacing w:val="42"/><w:w w:val="105"/></w:rPr><w:t xml:space="preserve"> </w:t></w:r><w:r><w:rPr><w:w w:val="105"/></w:rPr><w:t>rise</w:t></w:r><w:r><w:rPr><w:spacing w:val="40"/><w:w w:val="105"/></w:rPr><w:t xml:space="preserve"> </w:t></w:r><w:r><w:rPr><w:w w:val="105"/></w:rPr><w:t>and</w:t></w:r><w:r><w:rPr><w:w w:val="110"/></w:rPr><w:t xml:space="preserve"> </w:t></w:r><w:r><w:rPr><w:w w:val="105"/></w:rPr><w:t>the</w:t></w:r><w:r><w:rPr><w:spacing w:val="29"/><w:w w:val="105"/></w:rPr><w:t xml:space="preserve"> </w:t></w:r><w:r><w:rPr><w:w w:val="105"/></w:rPr><w:t>specific</w:t></w:r><w:r><w:rPr><w:spacing w:val="30"/><w:w w:val="105"/></w:rPr><w:t xml:space="preserve"> </w:t></w:r><w:r><w:rPr><w:w w:val="105"/></w:rPr><w:t>yield.</w:t></w:r><w:r><w:rPr><w:spacing w:val="14"/><w:w w:val="105"/></w:rPr><w:t xml:space="preserve"> </w:t></w:r><w:r><w:rPr><w:w w:val="105"/></w:rPr><w:t>variation</w:t></w:r><w:r><w:rPr><w:spacing w:val="30"/><w:w w:val="105"/></w:rPr><w:t xml:space="preserve"> </w:t></w:r><w:r><w:rPr><w:w w:val="105"/></w:rPr><w:t>of</w:t></w:r><w:r><w:rPr><w:spacing w:val="30"/><w:w w:val="105"/></w:rPr><w:t xml:space="preserve"> </w:t></w:r><w:r><w:rPr><w:w w:val="105"/></w:rPr><w:t>water-table</w:t></w:r><w:r><w:rPr><w:spacing w:val="31"/><w:w w:val="105"/></w:rPr><w:t xml:space="preserve"> </w:t></w:r><w:r><w:rPr><w:w w:val="105"/></w:rPr><w:t>due</w:t></w:r><w:r><w:rPr><w:spacing w:val="30"/><w:w w:val="105"/></w:rPr><w:t xml:space="preserve"> </w:t></w:r><w:r><w:rPr><w:w w:val="105"/></w:rPr><w:t>to</w:t></w:r><w:r><w:rPr><w:spacing w:val="30"/><w:w w:val="105"/></w:rPr><w:t xml:space="preserve"> </w:t></w:r><w:r><w:rPr><w:w w:val="105"/></w:rPr><w:t>recharge</w:t></w:r><w:r><w:rPr><w:spacing w:val="29"/><w:w w:val="105"/></w:rPr><w:t xml:space="preserve"> </w:t></w:r><w:r><w:rPr><w:w w:val="105"/></w:rPr><w:t>can</w:t></w:r><w:r><w:rPr><w:spacing w:val="30"/><w:w w:val="105"/></w:rPr><w:t xml:space="preserve"> </w:t></w:r><w:r><w:rPr><w:w w:val="105"/></w:rPr><w:t>be</w:t></w:r><w:r><w:rPr><w:spacing w:val="30"/><w:w w:val="105"/></w:rPr><w:t xml:space="preserve"> </w:t></w:r><w:r><w:rPr><w:w w:val="105"/></w:rPr><w:t>difficult</w:t></w:r><w:r><w:rPr><w:spacing w:val="29"/><w:w w:val="105"/></w:rPr><w:t xml:space="preserve"> </w:t></w:r><w:r><w:rPr><w:w w:val="105"/></w:rPr><w:t>to</w:t></w:r><w:r><w:rPr><w:spacing w:val="30"/><w:w w:val="105"/></w:rPr><w:t xml:space="preserve"> </w:t></w:r><w:r><w:rPr><w:w w:val="105"/></w:rPr><w:t>estimate</w:t></w:r><w:r><w:rPr><w:spacing w:val="31"/><w:w w:val="105"/></w:rPr><w:t xml:space="preserve"> </w:t></w:r><w:r><w:rPr><w:w w:val="105"/></w:rPr><w:t>because</w:t></w:r><w:r><w:rPr><w:w w:val="104"/></w:rPr><w:t xml:space="preserve"> </w:t></w:r><w:r><w:rPr><w:w w:val="105"/></w:rPr><w:t>water-tables</w:t></w:r><w:r><w:rPr><w:spacing w:val="23"/><w:w w:val="105"/></w:rPr><w:t xml:space="preserve"> </w:t></w:r><w:r><w:rPr><w:w w:val="105"/></w:rPr><w:t>typically</w:t></w:r><w:r><w:rPr><w:spacing w:val="23"/><w:w w:val="105"/></w:rPr><w:t xml:space="preserve"> </w:t></w:r><w:r><w:rPr><w:w w:val="105"/></w:rPr><w:t>are</w:t></w:r><w:r><w:rPr><w:spacing w:val="22"/><w:w w:val="105"/></w:rPr><w:t xml:space="preserve"> </w:t></w:r><w:r><w:rPr><w:w w:val="105"/></w:rPr><w:t>in</w:t></w:r><w:r><w:rPr><w:spacing w:val="23"/><w:w w:val="105"/></w:rPr><w:t xml:space="preserve"> </w:t></w:r><w:r><w:rPr><w:w w:val="105"/></w:rPr><w:t>transient</w:t></w:r><w:r><w:rPr><w:spacing w:val="22"/><w:w w:val="105"/></w:rPr><w:t xml:space="preserve"> </w:t></w:r><w:r><w:rPr><w:w w:val="105"/></w:rPr><w:t>state</w:t></w:r><w:r><w:rPr><w:spacing w:val="23"/><w:w w:val="105"/></w:rPr><w:t xml:space="preserve"> </w:t></w:r><w:r><w:rPr><w:w w:val="105"/></w:rPr><w:t>of</w:t></w:r><w:r><w:rPr><w:spacing w:val="22"/><w:w w:val="105"/></w:rPr><w:t xml:space="preserve"> </w:t></w:r><w:r><w:rPr><w:w w:val="105"/></w:rPr><w:t>decline</w:t></w:r><w:r><w:rPr><w:spacing w:val="22"/><w:w w:val="105"/></w:rPr><w:t xml:space="preserve"> </w:t></w:r><w:r><w:rPr><w:w w:val="105"/></w:rPr><w:t>between</w:t></w:r><w:r><w:rPr><w:spacing w:val="21"/><w:w w:val="105"/></w:rPr><w:t xml:space="preserve"> </w:t></w:r><w:r><w:rPr><w:w w:val="105"/></w:rPr><w:t>storm</w:t></w:r><w:r><w:rPr><w:spacing w:val="24"/><w:w w:val="105"/></w:rPr><w:t xml:space="preserve"> </w:t></w:r><w:r><w:rPr><w:w w:val="105"/></w:rPr><w:t>or</w:t></w:r><w:r><w:rPr><w:spacing w:val="23"/><w:w w:val="105"/></w:rPr><w:t xml:space="preserve"> </w:t></w:r><w:r><w:rPr><w:w w:val="105"/></w:rPr><w:t>recharge</w:t></w:r><w:r><w:rPr><w:spacing w:val="22"/><w:w w:val="105"/></w:rPr><w:t xml:space="preserve"> </w:t></w:r><w:r><w:rPr><w:w w:val="105"/></w:rPr><w:t>events.</w:t></w:r><w:r><w:rPr><w:spacing w:val="51"/><w:w w:val="105"/></w:rPr><w:t xml:space="preserve"> </w:t></w:r><w:r><w:rPr><w:w w:val="105"/></w:rPr><w:t>predict</w:t></w:r><w:r><w:rPr><w:w w:val="108"/></w:rPr><w:t xml:space="preserve"> </w:t></w:r><w:r><w:rPr><w:w w:val="105"/></w:rPr><w:t>what</w:t></w:r><w:r><w:rPr><w:spacing w:val="26"/><w:w w:val="105"/></w:rPr><w:t xml:space="preserve"> </w:t></w:r><w:r><w:rPr><w:w w:val="105"/></w:rPr><w:t>the</w:t></w:r><w:r><w:rPr><w:spacing w:val="27"/><w:w w:val="105"/></w:rPr><w:t xml:space="preserve"> </w:t></w:r><w:r><w:rPr><w:w w:val="105"/></w:rPr><w:t>water-table</w:t></w:r><w:r><w:rPr><w:spacing w:val="28"/><w:w w:val="105"/></w:rPr><w:t xml:space="preserve"> </w:t></w:r><w:r><w:rPr><w:spacing w:val="0"/><w:w w:val="105"/></w:rPr><w:t>elevation</w:t></w:r><w:r><w:rPr><w:spacing w:val="25"/><w:w w:val="105"/></w:rPr><w:t xml:space="preserve"> </w:t></w:r><w:r><w:rPr><w:w w:val="105"/></w:rPr><w:t>would</w:t></w:r><w:r><w:rPr><w:spacing w:val="27"/><w:w w:val="105"/></w:rPr><w:t xml:space="preserve"> </w:t></w:r><w:r><w:rPr><w:w w:val="105"/></w:rPr><w:t>be</w:t></w:r><w:r><w:rPr><w:spacing w:val="26"/><w:w w:val="105"/></w:rPr><w:t xml:space="preserve"> </w:t></w:r><w:r><w:rPr><w:w w:val="105"/></w:rPr><w:t>at</w:t></w:r><w:r><w:rPr><w:spacing w:val="27"/><w:w w:val="105"/></w:rPr><w:t xml:space="preserve"> </w:t></w:r><w:r><w:rPr><w:w w:val="105"/></w:rPr><w:t>the</w:t></w:r><w:r><w:rPr><w:spacing w:val="27"/><w:w w:val="105"/></w:rPr><w:t xml:space="preserve"> </w:t></w:r><w:r><w:rPr><w:w w:val="105"/></w:rPr><w:t>succeeding</w:t></w:r><w:r><w:rPr><w:spacing w:val="26"/><w:w w:val="105"/></w:rPr><w:t xml:space="preserve"> </w:t></w:r><w:r><w:rPr><w:w w:val="105"/></w:rPr><w:t>time</w:t></w:r><w:r><w:rPr><w:spacing w:val="26"/><w:w w:val="105"/></w:rPr><w:t xml:space="preserve"> </w:t></w:r><w:r><w:rPr><w:w w:val="105"/></w:rPr><w:t>step</w:t></w:r><w:r><w:rPr><w:spacing w:val="26"/><w:w w:val="105"/></w:rPr><w:t xml:space="preserve"> </w:t></w:r><w:r><w:rPr><w:w w:val="105"/></w:rPr><w:t>in</w:t></w:r><w:r><w:rPr><w:spacing w:val="27"/><w:w w:val="105"/></w:rPr><w:t xml:space="preserve"> </w:t></w:r><w:r><w:rPr><w:w w:val="105"/></w:rPr><w:t>the</w:t></w:r><w:r><w:rPr><w:spacing w:val="27"/><w:w w:val="105"/></w:rPr><w:t xml:space="preserve"> </w:t></w:r><w:r><w:rPr><w:w w:val="105"/></w:rPr><w:t>absence</w:t></w:r><w:r><w:rPr><w:spacing w:val="25"/><w:w w:val="105"/></w:rPr><w:t xml:space="preserve"> </w:t></w:r><w:r><w:rPr><w:w w:val="105"/></w:rPr><w:t>of</w:t></w:r><w:r><w:rPr><w:spacing w:val="27"/><w:w w:val="105"/></w:rPr><w:t xml:space="preserve"> </w:t></w:r><w:r><w:rPr><w:w w:val="105"/></w:rPr><w:t>recharge.</w:t></w:r><w:r><w:rPr><w:spacing w:val="28"/><w:w w:val="106"/></w:rPr><w:t xml:space="preserve"> </w:t></w:r><w:r><w:rPr><w:w w:val="105"/></w:rPr><w:t>The</w:t></w:r><w:r><w:rPr><w:spacing w:val="34"/><w:w w:val="105"/></w:rPr><w:t xml:space="preserve"> </w:t></w:r><w:r><w:rPr><w:w w:val="105"/></w:rPr><w:t>predicted</w:t></w:r><w:r><w:rPr><w:spacing w:val="32"/><w:w w:val="105"/></w:rPr><w:t xml:space="preserve"> </w:t></w:r><w:r><w:rPr><w:spacing w:val="0"/><w:w w:val="105"/></w:rPr><w:t>water-table</w:t></w:r><w:r><w:rPr><w:spacing w:val="33"/><w:w w:val="105"/></w:rPr><w:t xml:space="preserve"> </w:t></w:r><w:r><w:rPr><w:w w:val="105"/></w:rPr><w:t>elevation</w:t></w:r><w:r><w:rPr><w:spacing w:val="34"/><w:w w:val="105"/></w:rPr><w:t xml:space="preserve"> </w:t></w:r><w:r><w:rPr><w:w w:val="105"/></w:rPr><w:t>is</w:t></w:r><w:r><w:rPr><w:spacing w:val="33"/><w:w w:val="105"/></w:rPr><w:t xml:space="preserve"> </w:t></w:r><w:r><w:rPr><w:w w:val="105"/></w:rPr><w:t>compared</w:t></w:r><w:r><w:rPr><w:spacing w:val="34"/><w:w w:val="105"/></w:rPr><w:t xml:space="preserve"> </w:t></w:r><w:r><w:rPr><w:w w:val="105"/></w:rPr><w:t>to</w:t></w:r><w:r><w:rPr><w:spacing w:val="33"/><w:w w:val="105"/></w:rPr><w:t xml:space="preserve"> </w:t></w:r><w:r><w:rPr><w:w w:val="105"/></w:rPr><w:t>the</w:t></w:r><w:r><w:rPr><w:spacing w:val="33"/><w:w w:val="105"/></w:rPr><w:t xml:space="preserve"> </w:t></w:r><w:r><w:rPr><w:w w:val="105"/></w:rPr><w:t>measured</w:t></w:r><w:r><w:rPr><w:spacing w:val="33"/><w:w w:val="105"/></w:rPr><w:t xml:space="preserve"> </w:t></w:r><w:r><w:rPr><w:w w:val="105"/></w:rPr><w:t>water-table</w:t></w:r><w:r><w:rPr><w:spacing w:val="34"/><w:w w:val="105"/></w:rPr><w:t xml:space="preserve"> </w:t></w:r><w:r><w:rPr><w:w w:val="105"/></w:rPr><w:t>elevation</w:t></w:r><w:r><w:rPr><w:spacing w:val="34"/><w:w w:val="105"/></w:rPr><w:t xml:space="preserve"> </w:t></w:r><w:r><w:rPr><w:w w:val="105"/></w:rPr><w:t>and</w:t></w:r><w:r><w:rPr><w:spacing w:val="34"/><w:w w:val="105"/></w:rPr><w:t xml:space="preserve"> </w:t></w:r><w:r><w:rPr><w:w w:val="105"/></w:rPr><w:t>the</w:t></w:r><w:r><w:rPr><w:spacing w:val="20"/><w:w w:val="112"/></w:rPr><w:t xml:space="preserve"> </w:t></w:r><w:r><w:rPr><w:w w:val="105"/></w:rPr><w:t>difference</w:t></w:r><w:r><w:rPr><w:spacing w:val="12"/><w:w w:val="105"/></w:rPr><w:t xml:space="preserve"> </w:t></w:r><w:r><w:rPr><w:w w:val="105"/></w:rPr><w:t>between</w:t></w:r><w:r><w:rPr><w:spacing w:val="13"/><w:w w:val="105"/></w:rPr><w:t xml:space="preserve"> </w:t></w:r><w:r><w:rPr><w:w w:val="105"/></w:rPr><w:t>these</w:t></w:r><w:r><w:rPr><w:spacing w:val="13"/><w:w w:val="105"/></w:rPr><w:t xml:space="preserve"> </w:t></w:r><w:r><w:rPr><w:w w:val="105"/></w:rPr><w:t>2</w:t></w:r><w:r><w:rPr><w:spacing w:val="14"/><w:w w:val="105"/></w:rPr><w:t xml:space="preserve"> </w:t></w:r><w:r><w:rPr><w:w w:val="105"/></w:rPr><w:t>values</w:t></w:r><w:r><w:rPr><w:spacing w:val="13"/><w:w w:val="105"/></w:rPr><w:t xml:space="preserve"> </w:t></w:r><w:r><w:rPr><w:w w:val="105"/></w:rPr><w:t>is</w:t></w:r><w:r><w:rPr><w:spacing w:val="13"/><w:w w:val="105"/></w:rPr><w:t xml:space="preserve"> </w:t></w:r><w:r><w:rPr><w:spacing w:val="0"/><w:w w:val="105"/></w:rPr><w:t>multiplied</w:t></w:r><w:r><w:rPr><w:spacing w:val="13"/><w:w w:val="105"/></w:rPr><w:t xml:space="preserve"> </w:t></w:r><w:r><w:rPr><w:w w:val="105"/></w:rPr><w:t>by</w:t></w:r><w:r><w:rPr><w:spacing w:val="14"/><w:w w:val="105"/></w:rPr><w:t xml:space="preserve"> </w:t></w:r><w:r><w:rPr><w:w w:val="105"/></w:rPr><w:t>the</w:t></w:r><w:r><w:rPr><w:spacing w:val="14"/><w:w w:val="105"/></w:rPr><w:t xml:space="preserve"> </w:t></w:r><w:r><w:rPr><w:w w:val="105"/></w:rPr><w:t>specific</w:t></w:r><w:r><w:rPr><w:spacing w:val="15"/><w:w w:val="105"/></w:rPr><w:t xml:space="preserve"> </w:t></w:r><w:r><w:rPr><w:w w:val="105"/></w:rPr><w:t>yield</w:t></w:r><w:r><w:rPr><w:spacing w:val="14"/><w:w w:val="105"/></w:rPr><w:t xml:space="preserve"> </w:t></w:r><w:r><w:rPr><w:w w:val="105"/></w:rPr><w:t>to</w:t></w:r><w:r><w:rPr><w:spacing w:val="14"/><w:w w:val="105"/></w:rPr><w:t xml:space="preserve"> </w:t></w:r><w:r><w:rPr><w:w w:val="105"/></w:rPr><w:t>get</w:t></w:r><w:r><w:rPr><w:spacing w:val="14"/><w:w w:val="105"/></w:rPr><w:t xml:space="preserve"> </w:t></w:r><w:r><w:rPr><w:w w:val="105"/></w:rPr><w:t>recharge</w:t></w:r><w:r><w:rPr><w:spacing w:val="13"/><w:w w:val="105"/></w:rPr><w:t xml:space="preserve"> </w:t></w:r><w:r><w:rPr><w:w w:val="105"/></w:rPr><w:t>for</w:t></w:r><w:r><w:rPr><w:spacing w:val="14"/><w:w w:val="105"/></w:rPr><w:t xml:space="preserve"> </w:t></w:r><w:r><w:rPr><w:w w:val="105"/></w:rPr><w:t>that</w:t></w:r><w:r><w:rPr><w:spacing w:val="14"/><w:w w:val="105"/></w:rPr><w:t xml:space="preserve"> </w:t></w:r><w:r><w:rPr><w:w w:val="105"/></w:rPr><w:t>time</w:t></w:r><w:r><w:rPr><w:spacing w:val="29"/><w:w w:val="107"/></w:rPr><w:t xml:space="preserve"> </w:t></w:r><w:r><w:rPr><w:w w:val="105"/></w:rPr><w:t>step.</w:t></w:r><w:r><w:rPr><w:spacing w:val="29"/><w:w w:val="105"/></w:rPr><w:t xml:space="preserve"> </w:t></w:r><w:r><w:rPr><w:w w:val="105"/></w:rPr><w:t>The</w:t></w:r><w:r><w:rPr><w:spacing w:val="6"/><w:w w:val="105"/></w:rPr><w:t xml:space="preserve"> </w:t></w:r><w:r><w:rPr><w:w w:val="105"/></w:rPr><w:t>user</w:t></w:r><w:r><w:rPr><w:spacing w:val="6"/><w:w w:val="105"/></w:rPr><w:t xml:space="preserve"> </w:t></w:r><w:r><w:rPr><w:w w:val="105"/></w:rPr><w:t>is</w:t></w:r><w:r><w:rPr><w:spacing w:val="7"/><w:w w:val="105"/></w:rPr><w:t xml:space="preserve"> </w:t></w:r><w:r><w:rPr><w:w w:val="105"/></w:rPr><w:t>responsible</w:t></w:r><w:r><w:rPr><w:spacing w:val="5"/><w:w w:val="105"/></w:rPr><w:t xml:space="preserve"> </w:t></w:r><w:r><w:rPr><w:w w:val="105"/></w:rPr><w:t>for</w:t></w:r><w:r><w:rPr><w:spacing w:val="6"/><w:w w:val="105"/></w:rPr><w:t xml:space="preserve"> </w:t></w:r><w:r><w:rPr><w:w w:val="105"/></w:rPr><w:t>providing</w:t></w:r><w:r><w:rPr><w:spacing w:val="5"/><w:w w:val="105"/></w:rPr><w:t xml:space="preserve"> </w:t></w:r><w:r><w:rPr><w:w w:val="105"/></w:rPr><w:t>the</w:t></w:r><w:r><w:rPr><w:spacing w:val="7"/><w:w w:val="105"/></w:rPr><w:t xml:space="preserve"> </w:t></w:r><w:r><w:rPr><w:w w:val="105"/></w:rPr><w:t>best</w:t></w:r><w:r><w:rPr><w:spacing w:val="6"/><w:w w:val="105"/></w:rPr><w:t xml:space="preserve"> </w:t></w:r><w:r><w:rPr><w:w w:val="105"/></w:rPr><w:t>coefficient</w:t></w:r><w:r><w:rPr><w:spacing w:val="6"/><w:w w:val="105"/></w:rPr><w:t xml:space="preserve"> </w:t></w:r><w:r><w:rPr><w:w w:val="105"/></w:rPr><w:t>for</w:t></w:r><w:r><w:rPr><w:spacing w:val="6"/><w:w w:val="105"/></w:rPr><w:t xml:space="preserve"> </w:t></w:r><w:r><w:rPr><w:w w:val="105"/></w:rPr><w:t>the</w:t></w:r><w:r><w:rPr><w:spacing w:val="7"/><w:w w:val="105"/></w:rPr><w:t xml:space="preserve"> </w:t></w:r><w:r><w:rPr><w:w w:val="105"/></w:rPr><w:t>MRC</w:t></w:r><w:r><w:rPr><w:spacing w:val="6"/><w:w w:val="105"/></w:rPr><w:t xml:space="preserve"> </w:t></w:r><w:r><w:rPr><w:w w:val="105"/></w:rPr><w:t>function.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Heading2"/><w:numPr><w:ilvl w:val="1"/><w:numId w:val="4"/></w:numPr><w:tabs><w:tab w:val="left" w:pos="997" w:leader="none"/></w:tabs><w:ind w:left="996" w:hanging="883"/><w:jc w:val="both"/><w:rPr><w:b w:val="false"/><w:b w:val="false"/><w:bCs w:val="false"/></w:rPr></w:pPr><w:bookmarkStart w:id="118" w:name="_bookmark68"/><w:bookmarkStart w:id="119" w:name="Local_Extremum_Search"/><w:bookmarkEnd w:id="118"/><w:bookmarkEnd w:id="119"/><w:r><w:rPr><w:w w:val="95"/></w:rPr><w:t>Local</w:t></w:r><w:r><w:rPr><w:spacing w:val="38"/><w:w w:val="95"/></w:rPr><w:t xml:space="preserve"> </w:t></w:r><w:r><w:rPr><w:w w:val="95"/></w:rPr><w:t>Extremum</w:t></w:r><w:r><w:rPr><w:spacing w:val="39"/><w:w w:val="95"/></w:rPr><w:t xml:space="preserve"> </w:t></w:r><w:r><w:rPr><w:w w:val="95"/></w:rPr><w:t>Search</w:t></w:r></w:p><w:p><w:pPr><w:pStyle w:val="TextBody"/><w:spacing w:lineRule="auto" w:line="249" w:before="227" w:after="0"/><w:ind w:left="113" w:right="151" w:hanging="9"/><w:jc w:val="both"/><w:rPr></w:rPr></w:pPr><w:r><w:rPr><w:w w:val="105"/></w:rPr><w:t>The</w:t></w:r><w:r><w:rPr><w:spacing w:val="23"/><w:w w:val="105"/></w:rPr><w:t xml:space="preserve"> </w:t></w:r><w:r><w:rPr><w:w w:val="105"/></w:rPr><w:t>position</w:t></w:r><w:r><w:rPr><w:spacing w:val="22"/><w:w w:val="105"/></w:rPr><w:t xml:space="preserve"> </w:t></w:r><w:r><w:rPr><w:w w:val="105"/></w:rPr><w:t>of</w:t></w:r><w:r><w:rPr><w:spacing w:val="24"/><w:w w:val="105"/></w:rPr><w:t xml:space="preserve"> </w:t></w:r><w:r><w:rPr><w:w w:val="105"/></w:rPr><w:t>the</w:t></w:r><w:r><w:rPr><w:spacing w:val="23"/><w:w w:val="105"/></w:rPr><w:t xml:space="preserve"> </w:t></w:r><w:r><w:rPr><w:w w:val="105"/></w:rPr><w:t>local</w:t></w:r><w:r><w:rPr><w:spacing w:val="23"/><w:w w:val="105"/></w:rPr><w:t xml:space="preserve"> </w:t></w:r><w:r><w:rPr><w:spacing w:val="0"/><w:w w:val="105"/></w:rPr><w:t>extremum</w:t></w:r><w:r><w:rPr><w:spacing w:val="24"/><w:w w:val="105"/></w:rPr><w:t xml:space="preserve"> </w:t></w:r><w:r><w:rPr><w:w w:val="105"/></w:rPr><w:t>in</w:t></w:r><w:r><w:rPr><w:spacing w:val="23"/><w:w w:val="105"/></w:rPr><w:t xml:space="preserve"> </w:t></w:r><w:r><w:rPr><w:w w:val="105"/></w:rPr><w:t>the</w:t></w:r><w:r><w:rPr><w:spacing w:val="24"/><w:w w:val="105"/></w:rPr><w:t xml:space="preserve"> </w:t></w:r><w:r><w:rPr><w:w w:val="105"/></w:rPr><w:t>water</w:t></w:r><w:r><w:rPr><w:spacing w:val="23"/><w:w w:val="105"/></w:rPr><w:t xml:space="preserve"> </w:t></w:r><w:r><w:rPr><w:w w:val="105"/></w:rPr><w:t>level</w:t></w:r><w:r><w:rPr><w:spacing w:val="22"/><w:w w:val="105"/></w:rPr><w:t xml:space="preserve"> </w:t></w:r><w:r><w:rPr><w:w w:val="105"/></w:rPr><w:t>time</w:t></w:r><w:r><w:rPr><w:spacing w:val="24"/><w:w w:val="105"/></w:rPr><w:t xml:space="preserve"> </w:t></w:r><w:r><w:rPr><w:w w:val="105"/></w:rPr><w:t>series</w:t></w:r><w:r><w:rPr><w:spacing w:val="23"/><w:w w:val="105"/></w:rPr><w:t xml:space="preserve"> </w:t></w:r><w:r><w:rPr><w:w w:val="105"/></w:rPr><w:t>can</w:t></w:r><w:r><w:rPr><w:spacing w:val="23"/><w:w w:val="105"/></w:rPr><w:t xml:space="preserve"> </w:t></w:r><w:r><w:rPr><w:w w:val="105"/></w:rPr><w:t>be</w:t></w:r><w:r><w:rPr><w:spacing w:val="24"/><w:w w:val="105"/></w:rPr><w:t xml:space="preserve"> </w:t></w:r><w:r><w:rPr><w:w w:val="105"/></w:rPr><w:t>estimated</w:t></w:r><w:r><w:rPr><w:spacing w:val="24"/><w:w w:val="105"/></w:rPr><w:t xml:space="preserve"> </w:t></w:r><w:r><w:rPr><w:w w:val="105"/></w:rPr><w:t>with</w:t></w:r><w:r><w:rPr><w:spacing w:val="24"/><w:w w:val="105"/></w:rPr><w:t xml:space="preserve"> </w:t></w:r><w:r><w:rPr><w:w w:val="105"/></w:rPr><w:t>the</w:t></w:r><w:r><w:rPr><w:spacing w:val="23"/><w:w w:val="105"/></w:rPr><w:t xml:space="preserve"> </w:t></w:r><w:r><w:rPr><w:w w:val="105"/></w:rPr><w:t>use</w:t></w:r><w:r><w:rPr><w:spacing w:val="27"/><w:w w:val="103"/></w:rPr><w:t xml:space="preserve"> </w:t></w:r><w:r><w:rPr><w:w w:val="105"/></w:rPr><w:t>of</w:t></w:r><w:r><w:rPr><w:spacing w:val="50"/><w:w w:val="105"/></w:rPr><w:t xml:space="preserve"> </w:t></w:r><w:r><w:rPr><w:w w:val="105"/></w:rPr><w:t>an</w:t></w:r><w:r><w:rPr><w:spacing w:val="51"/><w:w w:val="105"/></w:rPr><w:t xml:space="preserve"> </w:t></w:r><w:r><w:rPr><w:w w:val="105"/></w:rPr><w:t>automated</w:t></w:r><w:r><w:rPr><w:spacing w:val="51"/><w:w w:val="105"/></w:rPr><w:t xml:space="preserve"> </w:t></w:r><w:r><w:rPr><w:w w:val="105"/></w:rPr><w:t>algorithm</w:t></w:r><w:r><w:rPr><w:spacing w:val="52"/><w:w w:val="105"/></w:rPr><w:t xml:space="preserve"> </w:t></w:r><w:r><w:rPr><w:w w:val="105"/></w:rPr><w:t>that</w:t></w:r><w:r><w:rPr><w:spacing w:val="51"/><w:w w:val="105"/></w:rPr><w:t xml:space="preserve"> </w:t></w:r><w:r><w:rPr><w:w w:val="105"/></w:rPr><w:t>is</w:t></w:r><w:r><w:rPr><w:spacing w:val="50"/><w:w w:val="105"/></w:rPr><w:t xml:space="preserve"> </w:t></w:r><w:r><w:rPr><w:w w:val="105"/></w:rPr><w:t>based</w:t></w:r><w:r><w:rPr><w:spacing w:val="50"/><w:w w:val="105"/></w:rPr><w:t xml:space="preserve"> </w:t></w:r><w:r><w:rPr><w:w w:val="105"/></w:rPr><w:t>on</w:t></w:r><w:r><w:rPr><w:spacing w:val="50"/><w:w w:val="105"/></w:rPr><w:t xml:space="preserve"> </w:t></w:r><w:r><w:rPr><w:w w:val="105"/></w:rPr><w:t>a</w:t></w:r><w:r><w:rPr><w:spacing w:val="52"/><w:w w:val="105"/></w:rPr><w:t xml:space="preserve"> </w:t></w:r><w:r><w:rPr><w:w w:val="105"/></w:rPr><w:t>method</w:t></w:r><w:r><w:rPr><w:spacing w:val="50"/><w:w w:val="105"/></w:rPr><w:t xml:space="preserve"> </w:t></w:r><w:r><w:rPr><w:w w:val="105"/></w:rPr><w:t>presented</w:t></w:r><w:r><w:rPr><w:spacing w:val="50"/><w:w w:val="105"/></w:rPr><w:t xml:space="preserve"> </w:t></w:r><w:r><w:rPr><w:w w:val="105"/></w:rPr><w:t>in</w:t></w:r><w:r><w:rPr><w:spacing w:val="51"/><w:w w:val="105"/></w:rPr><w:t xml:space="preserve"> </w:t></w:r><w:r><w:rPr><w:w w:val="105"/></w:rPr><w:t>Chapter</w:t></w:r><w:r><w:rPr><w:spacing w:val="52"/><w:w w:val="105"/></w:rPr><w:t xml:space="preserve"> </w:t></w:r><w:r><w:rPr><w:w w:val="105"/></w:rPr><w:t>6</w:t></w:r><w:r><w:rPr><w:spacing w:val="51"/><w:w w:val="105"/></w:rPr><w:t xml:space="preserve"> </w:t></w:r><w:r><w:rPr><w:w w:val="105"/></w:rPr><w:t>of</w:t></w:r><w:r><w:rPr><w:spacing w:val="50"/><w:w w:val="105"/></w:rPr><w:t xml:space="preserve"> </w:t></w:r><w:r><w:rPr><w:w w:val="105"/></w:rPr><w:t>Vam</w:t></w:r><w:r><w:rPr><w:spacing w:val="0"/><w:w w:val="105"/></w:rPr><w:t>o¸</w:t></w:r><w:r><w:rPr><w:w w:val="105"/></w:rPr><w:t>s</w:t></w:r><w:r><w:rPr><w:spacing w:val="51"/><w:w w:val="105"/></w:rPr><w:t xml:space="preserve"> </w:t></w:r><w:r><w:rPr><w:w w:val="105"/></w:rPr><w:t>and</w:t></w:r><w:r><w:rPr><w:w w:val="110"/></w:rPr><w:t xml:space="preserve"> </w:t></w:r><w:r><w:rPr><w:w w:val="105"/></w:rPr><w:t>C</w:t></w:r><w:r><w:rPr><w:spacing w:val="0"/><w:w w:val="105"/></w:rPr><w:t>r˘</w:t></w:r><w:r><w:rPr><w:w w:val="105"/></w:rPr><w:t>aciun</w:t></w:r><w:r><w:rPr><w:spacing w:val="0"/><w:w w:val="105"/></w:rPr><w:t xml:space="preserve"> </w:t></w:r><w:r><w:rPr><w:w w:val="105"/></w:rPr><w:t>(2012</w:t></w:r><w:r><w:rPr><w:spacing w:val="0"/><w:w w:val="105"/></w:rPr><w:t>)</w:t></w:r><w:r><w:rPr><w:w w:val="105"/></w:rPr><w:t>.</w:t></w:r></w:p><w:p><w:pPr><w:sectPr><w:type w:val="nextPage"/><w:pgSz w:w="12240" w:h="15840"/><w:pgMar w:left="1020" w:right="980" w:header="0" w:top="1500" w:footer="0" w:bottom="700" w:gutter="0"/><w:pgNumType w:fmt="decimal"/><w:formProt w:val="false"/><w:textDirection w:val="lrTb"/><w:docGrid w:type="default" w:linePitch="240" w:charSpace="4294965247"/></w:sectPr><w:pStyle w:val="TextBody"/><w:spacing w:lineRule="auto" w:line="249"/><w:ind w:left="105" w:right="145" w:firstLine="359"/><w:jc w:val="both"/><w:rPr><w:lang w:val="fr-CA"/></w:rPr></w:pPr><w:r><w:rPr><w:w w:val="105"/></w:rPr><w:t>Among</w:t></w:r><w:r><w:rPr><w:spacing w:val="24"/><w:w w:val="105"/></w:rPr><w:t xml:space="preserve"> </w:t></w:r><w:r><w:rPr><w:w w:val="105"/></w:rPr><w:t>the</w:t></w:r><w:r><w:rPr><w:spacing w:val="23"/><w:w w:val="105"/></w:rPr><w:t xml:space="preserve"> </w:t></w:r><w:r><w:rPr><w:w w:val="105"/></w:rPr><w:t>resulting</w:t></w:r><w:r><w:rPr><w:spacing w:val="24"/><w:w w:val="105"/></w:rPr><w:t xml:space="preserve"> </w:t></w:r><w:r><w:rPr><w:w w:val="105"/></w:rPr><w:t>receding</w:t></w:r><w:r><w:rPr><w:spacing w:val="23"/><w:w w:val="105"/></w:rPr><w:t xml:space="preserve"> </w:t></w:r><w:r><w:rPr><w:spacing w:val="0"/><w:w w:val="105"/></w:rPr><w:t>segments,</w:t></w:r><w:r><w:rPr><w:spacing w:val="25"/><w:w w:val="105"/></w:rPr><w:t xml:space="preserve"> </w:t></w:r><w:r><w:rPr><w:w w:val="105"/></w:rPr><w:t>only</w:t></w:r><w:r><w:rPr><w:spacing w:val="23"/><w:w w:val="105"/></w:rPr><w:t xml:space="preserve"> </w:t></w:r><w:r><w:rPr><w:w w:val="105"/></w:rPr><w:t>the</w:t></w:r><w:r><w:rPr><w:spacing w:val="24"/><w:w w:val="105"/></w:rPr><w:t xml:space="preserve"> </w:t></w:r><w:r><w:rPr><w:spacing w:val="0"/><w:w w:val="105"/></w:rPr><w:t>segments</w:t></w:r><w:r><w:rPr><w:spacing w:val="23"/><w:w w:val="105"/></w:rPr><w:t xml:space="preserve"> </w:t></w:r><w:r><w:rPr><w:w w:val="105"/></w:rPr><w:t>with</w:t></w:r><w:r><w:rPr><w:spacing w:val="25"/><w:w w:val="105"/></w:rPr><w:t xml:space="preserve"> </w:t></w:r><w:r><w:rPr><w:w w:val="105"/></w:rPr><w:t>a</w:t></w:r><w:r><w:rPr><w:spacing w:val="23"/><w:w w:val="105"/></w:rPr><w:t xml:space="preserve"> </w:t></w:r><w:r><w:rPr><w:w w:val="105"/></w:rPr><w:t>time</w:t></w:r><w:r><w:rPr><w:spacing w:val="24"/><w:w w:val="105"/></w:rPr><w:t xml:space="preserve"> </w:t></w:r><w:r><w:rPr><w:w w:val="105"/></w:rPr><w:t>span</w:t></w:r><w:r><w:rPr><w:spacing w:val="24"/><w:w w:val="105"/></w:rPr><w:t xml:space="preserve"> </w:t></w:r><w:r><w:rPr><w:w w:val="105"/></w:rPr><w:t>of</w:t></w:r><w:r><w:rPr><w:spacing w:val="24"/><w:w w:val="105"/></w:rPr><w:t xml:space="preserve"> </w:t></w:r><w:r><w:rPr><w:w w:val="105"/></w:rPr><w:t>more</w:t></w:r><w:r><w:rPr><w:spacing w:val="23"/><w:w w:val="105"/></w:rPr><w:t xml:space="preserve"> </w:t></w:r><w:r><w:rPr><w:w w:val="105"/></w:rPr><w:t>than</w:t></w:r><w:r><w:rPr><w:spacing w:val="24"/><w:w w:val="105"/></w:rPr><w:t xml:space="preserve"> </w:t></w:r><w:r><w:rPr><w:w w:val="105"/></w:rPr><w:t>a</w:t></w:r><w:r><w:rPr><w:spacing w:val="30"/><w:w w:val="111"/></w:rPr><w:t xml:space="preserve"> </w:t></w:r><w:r><w:rPr><w:w w:val="105"/></w:rPr><w:t>week</w:t></w:r><w:r><w:rPr><w:spacing w:val="14"/><w:w w:val="105"/></w:rPr><w:t xml:space="preserve"> </w:t></w:r><w:r><w:rPr><w:w w:val="105"/></w:rPr><w:t>are</w:t></w:r><w:r><w:rPr><w:spacing w:val="15"/><w:w w:val="105"/></w:rPr><w:t xml:space="preserve"> </w:t></w:r><w:r><w:rPr><w:w w:val="105"/></w:rPr><w:t>kept,</w:t></w:r><w:r><w:rPr><w:spacing w:val="15"/><w:w w:val="105"/></w:rPr><w:t xml:space="preserve"> </w:t></w:r><w:r><w:rPr><w:w w:val="105"/></w:rPr><w:t>and</w:t></w:r><w:r><w:rPr><w:spacing w:val="15"/><w:w w:val="105"/></w:rPr><w:t xml:space="preserve"> </w:t></w:r><w:r><w:rPr><w:w w:val="105"/></w:rPr><w:t>the</w:t></w:r><w:r><w:rPr><w:spacing w:val="15"/><w:w w:val="105"/></w:rPr><w:t xml:space="preserve"> </w:t></w:r><w:r><w:rPr><w:w w:val="105"/></w:rPr><w:t>shorter</w:t></w:r><w:r><w:rPr><w:spacing w:val="16"/><w:w w:val="105"/></w:rPr><w:t xml:space="preserve"> </w:t></w:r><w:r><w:rPr><w:w w:val="105"/></w:rPr><w:t>segment</w:t></w:r><w:r><w:rPr><w:spacing w:val="15"/><w:w w:val="105"/></w:rPr><w:t xml:space="preserve"> </w:t></w:r><w:r><w:rPr><w:w w:val="105"/></w:rPr><w:t>are</w:t></w:r><w:r><w:rPr><w:spacing w:val="15"/><w:w w:val="105"/></w:rPr><w:t xml:space="preserve"> </w:t></w:r><w:r><w:rPr><w:spacing w:val="0"/><w:w w:val="105"/></w:rPr><w:t>disregarded.</w:t></w:r><w:r><w:rPr><w:spacing w:val="42"/><w:w w:val="105"/></w:rPr><w:t xml:space="preserve"> </w:t></w:r><w:r><w:rPr><w:w w:val="105"/></w:rPr><w:t>This</w:t></w:r><w:r><w:rPr><w:spacing w:val="15"/><w:w w:val="105"/></w:rPr><w:t xml:space="preserve"> </w:t></w:r><w:r><w:rPr><w:w w:val="105"/></w:rPr><w:t>is</w:t></w:r><w:r><w:rPr><w:spacing w:val="14"/><w:w w:val="105"/></w:rPr><w:t xml:space="preserve"> </w:t></w:r><w:r><w:rPr><w:w w:val="105"/></w:rPr><w:t>to</w:t></w:r><w:r><w:rPr><w:spacing w:val="15"/><w:w w:val="105"/></w:rPr><w:t xml:space="preserve"> </w:t></w:r><w:r><w:rPr><w:w w:val="105"/></w:rPr><w:t>remove</w:t></w:r><w:r><w:rPr><w:spacing w:val="14"/><w:w w:val="105"/></w:rPr><w:t xml:space="preserve"> </w:t></w:r><w:r><w:rPr><w:spacing w:val="0"/><w:w w:val="105"/></w:rPr><w:t>receding</w:t></w:r><w:r><w:rPr><w:spacing w:val="15"/><w:w w:val="105"/></w:rPr><w:t xml:space="preserve"> </w:t></w:r><w:r><w:rPr><w:w w:val="105"/></w:rPr><w:t>segment</w:t></w:r><w:r><w:rPr><w:spacing w:val="16"/><w:w w:val="105"/></w:rPr><w:t xml:space="preserve"> </w:t></w:r><w:r><w:rPr><w:w w:val="105"/></w:rPr><w:t>that</w:t></w:r><w:r><w:rPr><w:spacing w:val="36"/><w:w w:val="119"/></w:rPr><w:t xml:space="preserve"> </w:t></w:r><w:r><w:rPr><w:w w:val="105"/></w:rPr><w:t>are</w:t></w:r><w:r><w:rPr><w:spacing w:val="35"/><w:w w:val="105"/></w:rPr><w:t xml:space="preserve"> </w:t></w:r><w:r><w:rPr><w:w w:val="105"/></w:rPr><w:t>due</w:t></w:r><w:r><w:rPr><w:spacing w:val="35"/><w:w w:val="105"/></w:rPr><w:t xml:space="preserve"> </w:t></w:r><w:r><w:rPr><w:w w:val="105"/></w:rPr><w:t>to</w:t></w:r><w:r><w:rPr><w:spacing w:val="36"/><w:w w:val="105"/></w:rPr><w:t xml:space="preserve"> </w:t></w:r><w:r><w:rPr><w:w w:val="105"/></w:rPr><w:t>noise.</w:t></w:r><w:r><w:rPr><w:spacing w:val="30"/><w:w w:val="105"/></w:rPr><w:t xml:space="preserve"> </w:t></w:r><w:r><w:rPr><w:w w:val="105"/><w:lang w:val="fr-CA"/></w:rPr><w:t>In</w:t></w:r><w:r><w:rPr><w:spacing w:val="35"/><w:w w:val="105"/><w:lang w:val="fr-CA"/></w:rPr><w:t xml:space="preserve"> </w:t></w:r><w:r><w:rPr><w:w w:val="105"/><w:lang w:val="fr-CA"/></w:rPr><w:t>any</w:t></w:r><w:r><w:rPr><w:spacing w:val="37"/><w:w w:val="105"/><w:lang w:val="fr-CA"/></w:rPr><w:t xml:space="preserve"> </w:t></w:r><w:r><w:rPr><w:spacing w:val="0"/><w:w w:val="105"/><w:lang w:val="fr-CA"/></w:rPr><w:t>case,</w:t></w:r><w:r><w:rPr><w:spacing w:val="38"/><w:w w:val="105"/><w:lang w:val="fr-CA"/></w:rPr><w:t xml:space="preserve"> </w:t></w:r><w:r><w:rPr><w:w w:val="105"/><w:lang w:val="fr-CA"/></w:rPr><w:t>it</w:t></w:r><w:r><w:rPr><w:spacing w:val="36"/><w:w w:val="105"/><w:lang w:val="fr-CA"/></w:rPr><w:t xml:space="preserve"> </w:t></w:r><w:r><w:rPr><w:w w:val="105"/><w:lang w:val="fr-CA"/></w:rPr><w:t>is</w:t></w:r><w:r><w:rPr><w:spacing w:val="35"/><w:w w:val="105"/><w:lang w:val="fr-CA"/></w:rPr><w:t xml:space="preserve"> </w:t></w:r><w:r><w:rPr><w:w w:val="105"/><w:lang w:val="fr-CA"/></w:rPr><w:t>best</w:t></w:r><w:r><w:rPr><w:spacing w:val="36"/><w:w w:val="105"/><w:lang w:val="fr-CA"/></w:rPr><w:t xml:space="preserve"> </w:t></w:r><w:r><w:rPr><w:w w:val="105"/><w:lang w:val="fr-CA"/></w:rPr><w:t>to</w:t></w:r><w:r><w:rPr><w:spacing w:val="35"/><w:w w:val="105"/><w:lang w:val="fr-CA"/></w:rPr><w:t xml:space="preserve"> </w:t></w:r><w:r><w:rPr><w:w w:val="105"/><w:lang w:val="fr-CA"/></w:rPr><w:t>inspect</w:t></w:r><w:r><w:rPr><w:spacing w:val="36"/><w:w w:val="105"/><w:lang w:val="fr-CA"/></w:rPr><w:t xml:space="preserve"> </w:t></w:r><w:r><w:rPr><w:w w:val="105"/><w:lang w:val="fr-CA"/></w:rPr><w:t>Dans</w:t></w:r><w:r><w:rPr><w:spacing w:val="35"/><w:w w:val="105"/><w:lang w:val="fr-CA"/></w:rPr><w:t xml:space="preserve"> </w:t></w:r><w:r><w:rPr><w:w w:val="105"/><w:lang w:val="fr-CA"/></w:rPr><w:t>un</w:t></w:r><w:r><w:rPr><w:spacing w:val="36"/><w:w w:val="105"/><w:lang w:val="fr-CA"/></w:rPr><w:t xml:space="preserve"> </w:t></w:r><w:r><w:rPr><w:w w:val="105"/><w:lang w:val="fr-CA"/></w:rPr><w:t>premier</w:t></w:r><w:r><w:rPr><w:spacing w:val="35"/><w:w w:val="105"/><w:lang w:val="fr-CA"/></w:rPr><w:t xml:space="preserve"> </w:t></w:r><w:r><w:rPr><w:w w:val="105"/><w:lang w:val="fr-CA"/></w:rPr><w:t>temps,</w:t></w:r><w:r><w:rPr><w:spacing w:val="39"/><w:w w:val="105"/><w:lang w:val="fr-CA"/></w:rPr><w:t xml:space="preserve"> </w:t></w:r><w:r><w:rPr><w:w w:val="105"/><w:lang w:val="fr-CA"/></w:rPr><w:t>l’hydrogramme</w:t></w:r><w:r><w:rPr><w:spacing w:val="35"/><w:w w:val="105"/><w:lang w:val="fr-CA"/></w:rPr><w:t xml:space="preserve"> </w:t></w:r><w:r><w:rPr><w:w w:val="105"/><w:lang w:val="fr-CA"/></w:rPr><w:t>de</w:t></w:r><w:r><w:rPr><w:spacing w:val="24"/><w:w w:val="105"/><w:lang w:val="fr-CA"/></w:rPr><w:t xml:space="preserve"> </w:t></w:r><w:r><w:rPr><w:w w:val="105"/><w:lang w:val="fr-CA"/></w:rPr><w:t>puits</w:t></w:r><w:r><w:rPr><w:spacing w:val="11"/><w:w w:val="105"/><w:lang w:val="fr-CA"/></w:rPr><w:t xml:space="preserve"> </w:t></w:r><w:r><w:rPr><w:w w:val="105"/><w:lang w:val="fr-CA"/></w:rPr><w:t>est</w:t></w:r><w:r><w:rPr><w:spacing w:val="11"/><w:w w:val="105"/><w:lang w:val="fr-CA"/></w:rPr><w:t xml:space="preserve"> </w:t></w:r><w:r><w:rPr><w:w w:val="105"/><w:lang w:val="fr-CA"/></w:rPr><w:t>filt</w:t></w:r><w:r><w:rPr><w:spacing w:val="0"/><w:w w:val="105"/><w:lang w:val="fr-CA"/></w:rPr><w:t>r´</w:t></w:r><w:r><w:rPr><w:w w:val="105"/><w:lang w:val="fr-CA"/></w:rPr><w:t>e</w:t></w:r><w:r><w:rPr><w:spacing w:val="12"/><w:w w:val="105"/><w:lang w:val="fr-CA"/></w:rPr><w:t xml:space="preserve"> </w:t></w:r><w:r><w:rPr><w:w w:val="105"/><w:lang w:val="fr-CA"/></w:rPr><w:t>par</w:t></w:r><w:r><w:rPr><w:spacing w:val="11"/><w:w w:val="105"/><w:lang w:val="fr-CA"/></w:rPr><w:t xml:space="preserve"> </w:t></w:r><w:r><w:rPr><w:w w:val="105"/><w:lang w:val="fr-CA"/></w:rPr><w:t>une</w:t></w:r><w:r><w:rPr><w:spacing w:val="12"/><w:w w:val="105"/><w:lang w:val="fr-CA"/></w:rPr><w:t xml:space="preserve"> </w:t></w:r><w:r><w:rPr><w:w w:val="105"/><w:lang w:val="fr-CA"/></w:rPr><w:t>moy</w:t></w:r><w:r><w:rPr><w:spacing w:val="0"/><w:w w:val="105"/><w:lang w:val="fr-CA"/></w:rPr><w:t>e</w:t></w:r><w:r><w:rPr><w:w w:val="105"/><w:lang w:val="fr-CA"/></w:rPr><w:t>nne</w:t></w:r><w:r><w:rPr><w:spacing w:val="11"/><w:w w:val="105"/><w:lang w:val="fr-CA"/></w:rPr><w:t xml:space="preserve"> </w:t></w:r><w:r><w:rPr><w:w w:val="105"/><w:lang w:val="fr-CA"/></w:rPr><w:t>mobile</w:t></w:r><w:r><w:rPr><w:spacing w:val="11"/><w:w w:val="105"/><w:lang w:val="fr-CA"/></w:rPr><w:t xml:space="preserve"> </w:t></w:r><w:r><w:rPr><w:w w:val="105"/><w:lang w:val="fr-CA"/></w:rPr><w:t>cent</w:t></w:r><w:r><w:rPr><w:spacing w:val="0"/><w:w w:val="105"/><w:lang w:val="fr-CA"/></w:rPr><w:t>r´</w:t></w:r><w:r><w:rPr><w:w w:val="105"/><w:lang w:val="fr-CA"/></w:rPr><w:t>ee</w:t></w:r><w:r><w:rPr><w:spacing w:val="11"/><w:w w:val="105"/><w:lang w:val="fr-CA"/></w:rPr><w:t xml:space="preserve"> </w:t></w:r><w:r><w:rPr><w:w w:val="105"/><w:lang w:val="fr-CA"/></w:rPr><w:t>avec</w:t></w:r><w:r><w:rPr><w:spacing w:val="12"/><w:w w:val="105"/><w:lang w:val="fr-CA"/></w:rPr><w:t xml:space="preserve"> </w:t></w:r><w:r><w:rPr><w:w w:val="105"/><w:lang w:val="fr-CA"/></w:rPr><w:t>une</w:t></w:r><w:r><w:rPr><w:spacing w:val="11"/><w:w w:val="105"/><w:lang w:val="fr-CA"/></w:rPr><w:t xml:space="preserve"> </w:t></w:r><w:r><w:rPr><w:spacing w:val="0"/><w:w w:val="105"/><w:lang w:val="fr-CA"/></w:rPr><w:t>p´</w:t></w:r><w:r><w:rPr><w:w w:val="105"/><w:lang w:val="fr-CA"/></w:rPr><w:t>eriode</w:t></w:r><w:r><w:rPr><w:spacing w:val="12"/><w:w w:val="105"/><w:lang w:val="fr-CA"/></w:rPr><w:t xml:space="preserve"> </w:t></w:r><w:r><w:rPr><w:w w:val="105"/><w:lang w:val="fr-CA"/></w:rPr><w:t>d’une</w:t></w:r><w:r><w:rPr><w:spacing w:val="11"/><w:w w:val="105"/><w:lang w:val="fr-CA"/></w:rPr><w:t xml:space="preserve"> </w:t></w:r><w:r><w:rPr><w:w w:val="105"/><w:lang w:val="fr-CA"/></w:rPr><w:t>jour</w:t></w:r><w:r><w:rPr><w:spacing w:val="0"/><w:w w:val="105"/><w:lang w:val="fr-CA"/></w:rPr><w:t>n´</w:t></w:r><w:r><w:rPr><w:w w:val="105"/><w:lang w:val="fr-CA"/></w:rPr><w:t>ee</w:t></w:r><w:r><w:rPr><w:spacing w:val="12"/><w:w w:val="105"/><w:lang w:val="fr-CA"/></w:rPr><w:t xml:space="preserve"> </w:t></w:r><w:r><w:rPr><w:w w:val="105"/><w:lang w:val="fr-CA"/></w:rPr><w:t>afin</w:t></w:r><w:r><w:rPr><w:spacing w:val="11"/><w:w w:val="105"/><w:lang w:val="fr-CA"/></w:rPr><w:t xml:space="preserve"> </w:t></w:r><w:r><w:rPr><w:w w:val="105"/><w:lang w:val="fr-CA"/></w:rPr><w:t>de</w:t></w:r><w:r><w:rPr><w:spacing w:val="12"/><w:w w:val="105"/><w:lang w:val="fr-CA"/></w:rPr><w:t xml:space="preserve"> </w:t></w:r><w:r><w:rPr><w:spacing w:val="0"/><w:w w:val="105"/><w:lang w:val="fr-CA"/></w:rPr><w:t>r´</w:t></w:r><w:r><w:rPr><w:w w:val="105"/><w:lang w:val="fr-CA"/></w:rPr><w:t>eduire</w:t></w:r><w:r><w:rPr><w:spacing w:val="11"/><w:w w:val="105"/><w:lang w:val="fr-CA"/></w:rPr><w:t xml:space="preserve"> </w:t></w:r><w:r><w:rPr><w:w w:val="105"/><w:lang w:val="fr-CA"/></w:rPr><w:t>le</w:t></w:r><w:r><w:rPr><w:w w:val="98"/><w:lang w:val="fr-CA"/></w:rPr><w:t xml:space="preserve"> </w:t></w:r><w:r><w:rPr><w:w w:val="105"/><w:lang w:val="fr-CA"/></w:rPr><w:t>bruit</w:t></w:r><w:r><w:rPr><w:spacing w:val="10"/><w:w w:val="105"/><w:lang w:val="fr-CA"/></w:rPr><w:t xml:space="preserve"> </w:t></w:r><w:r><w:rPr><w:w w:val="105"/><w:lang w:val="fr-CA"/></w:rPr><w:t>haute-f</w:t></w:r><w:r><w:rPr><w:spacing w:val="0"/><w:w w:val="105"/><w:lang w:val="fr-CA"/></w:rPr><w:t>r´</w:t></w:r><w:r><w:rPr><w:w w:val="105"/><w:lang w:val="fr-CA"/></w:rPr><w:t>equence.</w:t></w:r><w:r><w:rPr><w:spacing w:val="36"/><w:w w:val="105"/><w:lang w:val="fr-CA"/></w:rPr><w:t xml:space="preserve"> </w:t></w:r><w:r><w:rPr><w:w w:val="105"/><w:lang w:val="fr-CA"/></w:rPr><w:t>En</w:t></w:r><w:r><w:rPr><w:spacing w:val="10"/><w:w w:val="105"/><w:lang w:val="fr-CA"/></w:rPr><w:t xml:space="preserve"> </w:t></w:r><w:r><w:rPr><w:w w:val="105"/><w:lang w:val="fr-CA"/></w:rPr><w:t>second</w:t></w:r><w:r><w:rPr><w:spacing w:val="11"/><w:w w:val="105"/><w:lang w:val="fr-CA"/></w:rPr><w:t xml:space="preserve"> </w:t></w:r><w:r><w:rPr><w:w w:val="105"/><w:lang w:val="fr-CA"/></w:rPr><w:t>lieu,</w:t></w:r><w:r><w:rPr><w:spacing w:val="10"/><w:w w:val="105"/><w:lang w:val="fr-CA"/></w:rPr><w:t xml:space="preserve"> </w:t></w:r><w:r><w:rPr><w:w w:val="105"/><w:lang w:val="fr-CA"/></w:rPr><w:t>tous</w:t></w:r><w:r><w:rPr><w:spacing w:val="10"/><w:w w:val="105"/><w:lang w:val="fr-CA"/></w:rPr><w:t xml:space="preserve"> </w:t></w:r><w:r><w:rPr><w:w w:val="105"/><w:lang w:val="fr-CA"/></w:rPr><w:t>les</w:t></w:r><w:r><w:rPr><w:spacing w:val="11"/><w:w w:val="105"/><w:lang w:val="fr-CA"/></w:rPr><w:t xml:space="preserve"> </w:t></w:r><w:r><w:rPr><w:w w:val="105"/><w:lang w:val="fr-CA"/></w:rPr><w:t>maximums</w:t></w:r><w:r><w:rPr><w:spacing w:val="10"/><w:w w:val="105"/><w:lang w:val="fr-CA"/></w:rPr><w:t xml:space="preserve"> </w:t></w:r><w:r><w:rPr><w:w w:val="105"/><w:lang w:val="fr-CA"/></w:rPr><w:t>et</w:t></w:r><w:r><w:rPr><w:spacing w:val="11"/><w:w w:val="105"/><w:lang w:val="fr-CA"/></w:rPr><w:t xml:space="preserve"> </w:t></w:r><w:r><w:rPr><w:w w:val="105"/><w:lang w:val="fr-CA"/></w:rPr><w:t>minimums</w:t></w:r><w:r><w:rPr><w:spacing w:val="10"/><w:w w:val="105"/><w:lang w:val="fr-CA"/></w:rPr><w:t xml:space="preserve"> </w:t></w:r><w:r><w:rPr><w:w w:val="105"/><w:lang w:val="fr-CA"/></w:rPr><w:t>locaux</w:t></w:r><w:r><w:rPr><w:spacing w:val="10"/><w:w w:val="105"/><w:lang w:val="fr-CA"/></w:rPr><w:t xml:space="preserve"> </w:t></w:r><w:r><w:rPr><w:w w:val="105"/><w:lang w:val="fr-CA"/></w:rPr><w:t>sont</w:t></w:r><w:r><w:rPr><w:spacing w:val="11"/><w:w w:val="105"/><w:lang w:val="fr-CA"/></w:rPr><w:t xml:space="preserve"> </w:t></w:r><w:r><w:rPr><w:w w:val="105"/><w:lang w:val="fr-CA"/></w:rPr><w:t>locali</w:t></w:r><w:r><w:rPr><w:spacing w:val="0"/><w:w w:val="105"/><w:lang w:val="fr-CA"/></w:rPr><w:t>s´</w:t></w:r><w:r><w:rPr><w:w w:val="105"/><w:lang w:val="fr-CA"/></w:rPr><w:t>es</w:t></w:r><w:r><w:rPr><w:spacing w:val="10"/><w:w w:val="105"/><w:lang w:val="fr-CA"/></w:rPr><w:t xml:space="preserve"> </w:t></w:r><w:r><w:rPr><w:w w:val="105"/><w:lang w:val="fr-CA"/></w:rPr><w:t>par</w:t></w:r><w:r><w:rPr><w:w w:val="110"/><w:lang w:val="fr-CA"/></w:rPr><w:t xml:space="preserve"> </w:t></w:r><w:r><w:rPr><w:w w:val="105"/><w:lang w:val="fr-CA"/></w:rPr><w:t>une</w:t></w:r><w:r><w:rPr><w:spacing w:val="27"/><w:w w:val="105"/><w:lang w:val="fr-CA"/></w:rPr><w:t xml:space="preserve"> </w:t></w:r><w:r><w:rPr><w:w w:val="105"/><w:lang w:val="fr-CA"/></w:rPr><w:t>approche</w:t></w:r><w:r><w:rPr><w:spacing w:val="28"/><w:w w:val="105"/><w:lang w:val="fr-CA"/></w:rPr><w:t xml:space="preserve"> </w:t></w:r><w:r><w:rPr><w:w w:val="105"/><w:lang w:val="fr-CA"/></w:rPr><w:t>automati</w:t></w:r><w:r><w:rPr><w:spacing w:val="0"/><w:w w:val="105"/><w:lang w:val="fr-CA"/></w:rPr><w:t>s´</w:t></w:r><w:r><w:rPr><w:w w:val="105"/><w:lang w:val="fr-CA"/></w:rPr><w:t>ee</w:t></w:r><w:r><w:rPr><w:spacing w:val="27"/><w:w w:val="105"/><w:lang w:val="fr-CA"/></w:rPr><w:t xml:space="preserve"> </w:t></w:r><w:r><w:rPr><w:w w:val="105"/><w:lang w:val="fr-CA"/></w:rPr><w:t>dans</w:t></w:r><w:r><w:rPr><w:spacing w:val="28"/><w:w w:val="105"/><w:lang w:val="fr-CA"/></w:rPr><w:t xml:space="preserve"> </w:t></w:r><w:r><w:rPr><w:w w:val="105"/><w:lang w:val="fr-CA"/></w:rPr><w:t>Matlab.</w:t></w:r><w:r><w:rPr><w:spacing w:val="2"/><w:w w:val="105"/><w:lang w:val="fr-CA"/></w:rPr><w:t xml:space="preserve"> </w:t></w:r><w:r><w:rPr><w:w w:val="105"/><w:lang w:val="fr-CA"/></w:rPr><w:t>Une</w:t></w:r><w:r><w:rPr><w:spacing w:val="28"/><w:w w:val="105"/><w:lang w:val="fr-CA"/></w:rPr><w:t xml:space="preserve"> </w:t></w:r><w:r><w:rPr><w:w w:val="105"/><w:lang w:val="fr-CA"/></w:rPr><w:t>inspection</w:t></w:r><w:r><w:rPr><w:spacing w:val="26"/><w:w w:val="105"/><w:lang w:val="fr-CA"/></w:rPr><w:t xml:space="preserve"> </w:t></w:r><w:r><w:rPr><w:w w:val="105"/><w:lang w:val="fr-CA"/></w:rPr><w:t>visuelle</w:t></w:r><w:r><w:rPr><w:spacing w:val="28"/><w:w w:val="105"/><w:lang w:val="fr-CA"/></w:rPr><w:t xml:space="preserve"> </w:t></w:r><w:r><w:rPr><w:w w:val="105"/><w:lang w:val="fr-CA"/></w:rPr><w:t>est</w:t></w:r><w:r><w:rPr><w:spacing w:val="28"/><w:w w:val="105"/><w:lang w:val="fr-CA"/></w:rPr><w:t xml:space="preserve"> </w:t></w:r><w:r><w:rPr><w:w w:val="105"/><w:lang w:val="fr-CA"/></w:rPr><w:t>ensuite</w:t></w:r><w:r><w:rPr><w:spacing w:val="28"/><w:w w:val="105"/><w:lang w:val="fr-CA"/></w:rPr><w:t xml:space="preserve"> </w:t></w:r><w:r><w:rPr><w:spacing w:val="0"/><w:w w:val="105"/><w:lang w:val="fr-CA"/></w:rPr><w:t>r´</w:t></w:r><w:r><w:rPr><w:w w:val="105"/><w:lang w:val="fr-CA"/></w:rPr><w:t>eali</w:t></w:r><w:r><w:rPr><w:spacing w:val="0"/><w:w w:val="105"/><w:lang w:val="fr-CA"/></w:rPr><w:t>s´</w:t></w:r><w:r><w:rPr><w:w w:val="105"/><w:lang w:val="fr-CA"/></w:rPr><w:t>ee</w:t></w:r><w:r><w:rPr><w:spacing w:val="28"/><w:w w:val="105"/><w:lang w:val="fr-CA"/></w:rPr><w:t xml:space="preserve"> </w:t></w:r><w:r><w:rPr><w:w w:val="105"/><w:lang w:val="fr-CA"/></w:rPr><w:t>dans</w:t></w:r><w:r><w:rPr><w:spacing w:val="27"/><w:w w:val="105"/><w:lang w:val="fr-CA"/></w:rPr><w:t xml:space="preserve"> </w:t></w:r><w:r><w:rPr><w:w w:val="105"/><w:lang w:val="fr-CA"/></w:rPr><w:t>le</w:t></w:r><w:r><w:rPr><w:spacing w:val="28"/><w:w w:val="105"/><w:lang w:val="fr-CA"/></w:rPr><w:t xml:space="preserve"> </w:t></w:r><w:r><w:rPr><w:w w:val="105"/><w:lang w:val="fr-CA"/></w:rPr><w:t>but</w:t></w:r><w:r><w:rPr><w:w w:val="120"/><w:lang w:val="fr-CA"/></w:rPr><w:t xml:space="preserve"> </w:t></w:r><w:r><w:rPr><w:w w:val="105"/><w:lang w:val="fr-CA"/></w:rPr><w:t>d</w:t></w:r><w:r><w:rPr><w:spacing w:val="0"/><w:w w:val="105"/><w:lang w:val="fr-CA"/></w:rPr><w:t>’´</w:t></w:r><w:r><w:rPr><w:w w:val="105"/><w:lang w:val="fr-CA"/></w:rPr><w:t>eliminer</w:t></w:r><w:r><w:rPr><w:spacing w:val="10"/><w:w w:val="105"/><w:lang w:val="fr-CA"/></w:rPr><w:t xml:space="preserve"> </w:t></w:r><w:r><w:rPr><w:w w:val="105"/><w:lang w:val="fr-CA"/></w:rPr><w:t>les</w:t></w:r><w:r><w:rPr><w:spacing w:val="9"/><w:w w:val="105"/><w:lang w:val="fr-CA"/></w:rPr><w:t xml:space="preserve"> </w:t></w:r><w:r><w:rPr><w:w w:val="105"/><w:lang w:val="fr-CA"/></w:rPr><w:t>faux</w:t></w:r><w:r><w:rPr><w:spacing w:val="11"/><w:w w:val="105"/><w:lang w:val="fr-CA"/></w:rPr><w:t xml:space="preserve"> </w:t></w:r><w:r><w:rPr><w:w w:val="105"/><w:lang w:val="fr-CA"/></w:rPr><w:t>ext</w:t></w:r><w:r><w:rPr><w:spacing w:val="0"/><w:w w:val="105"/><w:lang w:val="fr-CA"/></w:rPr><w:t>r´</w:t></w:r><w:r><w:rPr><w:w w:val="105"/><w:lang w:val="fr-CA"/></w:rPr><w:t>emums</w:t></w:r><w:r><w:rPr><w:spacing w:val="10"/><w:w w:val="105"/><w:lang w:val="fr-CA"/></w:rPr><w:t xml:space="preserve"> </w:t></w:r><w:r><w:rPr><w:w w:val="105"/><w:lang w:val="fr-CA"/></w:rPr><w:t>ou</w:t></w:r><w:r><w:rPr><w:spacing w:val="10"/><w:w w:val="105"/><w:lang w:val="fr-CA"/></w:rPr><w:t xml:space="preserve"> </w:t></w:r><w:r><w:rPr><w:w w:val="105"/><w:lang w:val="fr-CA"/></w:rPr><w:t>encore</w:t></w:r><w:r><w:rPr><w:spacing w:val="11"/><w:w w:val="105"/><w:lang w:val="fr-CA"/></w:rPr><w:t xml:space="preserve"> </w:t></w:r><w:r><w:rPr><w:w w:val="105"/><w:lang w:val="fr-CA"/></w:rPr><w:t>pour</w:t></w:r><w:r><w:rPr><w:spacing w:val="9"/><w:w w:val="105"/><w:lang w:val="fr-CA"/></w:rPr><w:t xml:space="preserve"> </w:t></w:r><w:r><w:rPr><w:w w:val="105"/><w:lang w:val="fr-CA"/></w:rPr><w:t>identifier</w:t></w:r><w:r><w:rPr><w:spacing w:val="9"/><w:w w:val="105"/><w:lang w:val="fr-CA"/></w:rPr><w:t xml:space="preserve"> </w:t></w:r><w:r><w:rPr><w:w w:val="105"/><w:lang w:val="fr-CA"/></w:rPr><w:t>des</w:t></w:r><w:r><w:rPr><w:spacing w:val="10"/><w:w w:val="105"/><w:lang w:val="fr-CA"/></w:rPr><w:t xml:space="preserve"> </w:t></w:r><w:r><w:rPr><w:w w:val="105"/><w:lang w:val="fr-CA"/></w:rPr><w:t>ext</w:t></w:r><w:r><w:rPr><w:spacing w:val="0"/><w:w w:val="105"/><w:lang w:val="fr-CA"/></w:rPr><w:t>r´</w:t></w:r><w:r><w:rPr><w:w w:val="105"/><w:lang w:val="fr-CA"/></w:rPr><w:t>emums</w:t></w:r><w:r><w:rPr><w:spacing w:val="10"/><w:w w:val="105"/><w:lang w:val="fr-CA"/></w:rPr><w:t xml:space="preserve"> </w:t></w:r><w:r><w:rPr><w:w w:val="105"/><w:lang w:val="fr-CA"/></w:rPr><w:t>qui</w:t></w:r><w:r><w:rPr><w:spacing w:val="10"/><w:w w:val="105"/><w:lang w:val="fr-CA"/></w:rPr><w:t xml:space="preserve"> </w:t></w:r><w:r><w:rPr><w:w w:val="105"/><w:lang w:val="fr-CA"/></w:rPr><w:t>auraient</w:t></w:r><w:r><w:rPr><w:spacing w:val="4"/><w:w w:val="105"/><w:lang w:val="fr-CA"/></w:rPr><w:t xml:space="preserve"> </w:t></w:r><w:r><w:rPr><w:spacing w:val="0"/><w:w w:val="105"/><w:lang w:val="fr-CA"/></w:rPr><w:t>´</w:t></w:r><w:r><w:rPr><w:w w:val="105"/><w:lang w:val="fr-CA"/></w:rPr><w:t>e</w:t></w:r><w:r><w:rPr><w:spacing w:val="0"/><w:w w:val="105"/><w:lang w:val="fr-CA"/></w:rPr><w:t>t´</w:t></w:r><w:r><w:rPr><w:w w:val="105"/><w:lang w:val="fr-CA"/></w:rPr><w:t>e</w:t></w:r><w:r><w:rPr><w:spacing w:val="10"/><w:w w:val="105"/><w:lang w:val="fr-CA"/></w:rPr><w:t xml:space="preserve"> </w:t></w:r><w:r><w:rPr><w:w w:val="105"/><w:lang w:val="fr-CA"/></w:rPr><w:t>omis</w:t></w:r><w:r><w:rPr><w:spacing w:val="9"/><w:w w:val="105"/><w:lang w:val="fr-CA"/></w:rPr><w:t xml:space="preserve"> </w:t></w:r><w:r><w:rPr><w:w w:val="105"/><w:lang w:val="fr-CA"/></w:rPr><w:t>par</w:t></w:r><w:r><w:rPr><w:w w:val="110"/><w:lang w:val="fr-CA"/></w:rPr><w:t xml:space="preserve"> </w:t></w:r><w:r><w:rPr><w:w w:val="105"/><w:lang w:val="fr-CA"/></w:rPr><w:t>l’algorithme.</w:t></w:r></w:p><w:p><w:pPr><w:pStyle w:val="Heading2"/><w:numPr><w:ilvl w:val="1"/><w:numId w:val="4"/></w:numPr><w:tabs><w:tab w:val="left" w:pos="1017" w:leader="none"/></w:tabs><w:spacing w:before="21" w:after="0"/><w:jc w:val="both"/><w:rPr><w:b w:val="false"/><w:b w:val="false"/><w:bCs w:val="false"/></w:rPr></w:pPr><w:bookmarkStart w:id="120" w:name="_bookmark69"/><w:bookmarkStart w:id="121" w:name="Parameter_Optimization"/><w:bookmarkEnd w:id="120"/><w:bookmarkEnd w:id="121"/><w:r><w:rPr><w:w w:val="95"/></w:rPr><w:t>Parameter</w:t></w:r><w:r><w:rPr><w:spacing w:val="70"/><w:w w:val="95"/></w:rPr><w:t xml:space="preserve"> </w:t></w:r><w:r><w:rPr><w:w w:val="95"/></w:rPr><w:t>Optimization</w:t></w:r></w:p><w:p><w:pPr><w:pStyle w:val="TextBody"/><w:spacing w:lineRule="auto" w:line="249" w:before="227" w:after="0"/><w:ind w:left="133" w:right="119" w:hanging="0"/><w:jc w:val="both"/><w:rPr><w:lang w:val="fr-CA"/></w:rPr></w:pPr><w:r><w:rPr><w:w w:val="105"/><w:lang w:val="fr-CA"/></w:rPr><w:t>Cette</w:t></w:r><w:r><w:rPr><w:spacing w:val="17"/><w:w w:val="105"/><w:lang w:val="fr-CA"/></w:rPr><w:t xml:space="preserve"> </w:t></w:r><w:r><w:rPr><w:w w:val="105"/><w:lang w:val="fr-CA"/></w:rPr><w:t>approche</w:t></w:r><w:r><w:rPr><w:spacing w:val="17"/><w:w w:val="105"/><w:lang w:val="fr-CA"/></w:rPr><w:t xml:space="preserve"> </w:t></w:r><w:r><w:rPr><w:w w:val="105"/><w:lang w:val="fr-CA"/></w:rPr><w:t>a</w:t></w:r><w:r><w:rPr><w:spacing w:val="10"/><w:w w:val="105"/><w:lang w:val="fr-CA"/></w:rPr><w:t xml:space="preserve"> </w:t></w:r><w:r><w:rPr><w:spacing w:val="0"/><w:w w:val="105"/><w:lang w:val="fr-CA"/></w:rPr><w:t>´</w:t></w:r><w:r><w:rPr><w:w w:val="105"/><w:lang w:val="fr-CA"/></w:rPr><w:t>e</w:t></w:r><w:r><w:rPr><w:spacing w:val="0"/><w:w w:val="105"/><w:lang w:val="fr-CA"/></w:rPr><w:t>t´</w:t></w:r><w:r><w:rPr><w:w w:val="105"/><w:lang w:val="fr-CA"/></w:rPr><w:t>e</w:t></w:r><w:r><w:rPr><w:spacing w:val="17"/><w:w w:val="105"/><w:lang w:val="fr-CA"/></w:rPr><w:t xml:space="preserve"> </w:t></w:r><w:r><w:rPr><w:w w:val="105"/><w:lang w:val="fr-CA"/></w:rPr><w:t>utili</w:t></w:r><w:r><w:rPr><w:spacing w:val="0"/><w:w w:val="105"/><w:lang w:val="fr-CA"/></w:rPr><w:t>s´</w:t></w:r><w:r><w:rPr><w:w w:val="105"/><w:lang w:val="fr-CA"/></w:rPr><w:t>ee</w:t></w:r><w:r><w:rPr><w:spacing w:val="16"/><w:w w:val="105"/><w:lang w:val="fr-CA"/></w:rPr><w:t xml:space="preserve"> </w:t></w:r><w:r><w:rPr><w:w w:val="105"/><w:lang w:val="fr-CA"/></w:rPr><w:t>pour</w:t></w:r><w:r><w:rPr><w:spacing w:val="17"/><w:w w:val="105"/><w:lang w:val="fr-CA"/></w:rPr><w:t xml:space="preserve"> </w:t></w:r><w:r><w:rPr><w:w w:val="105"/><w:lang w:val="fr-CA"/></w:rPr><w:t>l’estimation</w:t></w:r><w:r><w:rPr><w:spacing w:val="16"/><w:w w:val="105"/><w:lang w:val="fr-CA"/></w:rPr><w:t xml:space="preserve"> </w:t></w:r><w:r><w:rPr><w:w w:val="105"/><w:lang w:val="fr-CA"/></w:rPr><w:t>de</w:t></w:r><w:r><w:rPr><w:spacing w:val="17"/><w:w w:val="105"/><w:lang w:val="fr-CA"/></w:rPr><w:t xml:space="preserve"> </w:t></w:r><w:r><w:rPr><w:w w:val="105"/><w:lang w:val="fr-CA"/></w:rPr><w:t>la</w:t></w:r><w:r><w:rPr><w:spacing w:val="18"/><w:w w:val="105"/><w:lang w:val="fr-CA"/></w:rPr><w:t xml:space="preserve"> </w:t></w:r><w:r><w:rPr><w:w w:val="105"/><w:lang w:val="fr-CA"/></w:rPr><w:t>recharge</w:t></w:r><w:r><w:rPr><w:spacing w:val="16"/><w:w w:val="105"/><w:lang w:val="fr-CA"/></w:rPr><w:t xml:space="preserve"> </w:t></w:r><w:r><w:rPr><w:w w:val="105"/><w:lang w:val="fr-CA"/></w:rPr><w:t>notamment</w:t></w:r><w:r><w:rPr><w:spacing w:val="17"/><w:w w:val="105"/><w:lang w:val="fr-CA"/></w:rPr><w:t xml:space="preserve"> </w:t></w:r><w:r><w:rPr><w:w w:val="105"/><w:lang w:val="fr-CA"/></w:rPr><w:t>par</w:t></w:r><w:r><w:rPr><w:spacing w:val="16"/><w:w w:val="105"/><w:lang w:val="fr-CA"/></w:rPr><w:t xml:space="preserve"> </w:t></w:r><w:r><w:rPr><w:w w:val="105"/><w:lang w:val="fr-CA"/></w:rPr><w:t>Delin</w:t></w:r><w:r><w:rPr><w:spacing w:val="18"/><w:w w:val="105"/><w:lang w:val="fr-CA"/></w:rPr><w:t xml:space="preserve"> </w:t></w:r><w:r><w:rPr><w:w w:val="105"/><w:lang w:val="fr-CA"/></w:rPr><w:t>et</w:t></w:r><w:r><w:rPr><w:spacing w:val="17"/><w:w w:val="105"/><w:lang w:val="fr-CA"/></w:rPr><w:t xml:space="preserve"> </w:t></w:r><w:r><w:rPr><w:w w:val="105"/><w:lang w:val="fr-CA"/></w:rPr><w:t>al.</w:t></w:r><w:r><w:rPr><w:spacing w:val="45"/><w:w w:val="105"/><w:lang w:val="fr-CA"/></w:rPr><w:t xml:space="preserve"> </w:t></w:r><w:r><w:rPr><w:w w:val="105"/></w:rPr><w:t>(20</w:t></w:r><w:r><w:rPr><w:spacing w:val="0"/><w:w w:val="105"/></w:rPr><w:t>0</w:t></w:r><w:r><w:rPr><w:w w:val="105"/></w:rPr><w:t>7), Heppner</w:t></w:r><w:r><w:rPr><w:spacing w:val="2"/><w:w w:val="105"/></w:rPr><w:t xml:space="preserve"> </w:t></w:r><w:r><w:rPr><w:w w:val="105"/></w:rPr><w:t>et</w:t></w:r><w:r><w:rPr><w:spacing w:val="1"/><w:w w:val="105"/></w:rPr><w:t xml:space="preserve"> </w:t></w:r><w:r><w:rPr><w:w w:val="105"/></w:rPr><w:t>Nimmo</w:t></w:r><w:r><w:rPr><w:spacing w:val="2"/><w:w w:val="105"/></w:rPr><w:t xml:space="preserve"> </w:t></w:r><w:r><w:rPr><w:w w:val="105"/></w:rPr><w:t>ainsi</w:t></w:r><w:r><w:rPr><w:spacing w:val="1"/><w:w w:val="105"/></w:rPr><w:t xml:space="preserve"> </w:t></w:r><w:r><w:rPr><w:w w:val="105"/></w:rPr><w:t>que</w:t></w:r><w:r><w:rPr><w:spacing w:val="2"/><w:w w:val="105"/></w:rPr><w:t xml:space="preserve"> </w:t></w:r><w:r><w:rPr><w:w w:val="105"/></w:rPr><w:t>Crosbie</w:t></w:r><w:r><w:rPr><w:spacing w:val="1"/><w:w w:val="105"/></w:rPr><w:t xml:space="preserve"> </w:t></w:r><w:r><w:rPr><w:w w:val="105"/></w:rPr><w:t>et</w:t></w:r><w:r><w:rPr><w:spacing w:val="2"/><w:w w:val="105"/></w:rPr><w:t xml:space="preserve"> </w:t></w:r><w:r><w:rPr><w:w w:val="105"/></w:rPr><w:t>al.</w:t></w:r><w:r><w:rPr><w:spacing w:val="23"/><w:w w:val="105"/></w:rPr><w:t xml:space="preserve"> </w:t></w:r><w:r><w:rPr><w:spacing w:val="0"/><w:w w:val="105"/></w:rPr><w:t>(2005).</w:t></w:r><w:r><w:rPr><w:spacing w:val="23"/><w:w w:val="105"/></w:rPr><w:t xml:space="preserve"> </w:t></w:r><w:r><w:rPr><w:w w:val="105"/><w:lang w:val="fr-CA"/></w:rPr><w:t>Plusieurs</w:t></w:r><w:r><w:rPr><w:spacing w:val="2"/><w:w w:val="105"/><w:lang w:val="fr-CA"/></w:rPr><w:t xml:space="preserve"> </w:t></w:r><w:r><w:rPr><w:w w:val="105"/><w:lang w:val="fr-CA"/></w:rPr><w:t>programmes</w:t></w:r><w:r><w:rPr><w:spacing w:val="1"/><w:w w:val="105"/><w:lang w:val="fr-CA"/></w:rPr><w:t xml:space="preserve"> </w:t></w:r><w:r><w:rPr><w:w w:val="105"/><w:lang w:val="fr-CA"/></w:rPr><w:t>sont</w:t></w:r><w:r><w:rPr><w:spacing w:val="1"/><w:w w:val="105"/><w:lang w:val="fr-CA"/></w:rPr><w:t xml:space="preserve"> </w:t></w:r><w:r><w:rPr><w:w w:val="105"/><w:lang w:val="fr-CA"/></w:rPr><w:t>disponibles</w:t></w:r><w:r><w:rPr><w:spacing w:val="1"/><w:w w:val="105"/><w:lang w:val="fr-CA"/></w:rPr><w:t xml:space="preserve"> </w:t></w:r><w:r><w:rPr><w:w w:val="105"/><w:lang w:val="fr-CA"/></w:rPr><w:t>pour</w:t></w:r><w:r><w:rPr><w:spacing w:val="1"/><w:w w:val="105"/><w:lang w:val="fr-CA"/></w:rPr><w:t xml:space="preserve"> </w:t></w:r><w:r><w:rPr><w:w w:val="105"/><w:lang w:val="fr-CA"/></w:rPr><w:t>la</w:t></w:r><w:r><w:rPr><w:spacing w:val="26"/><w:w w:val="103"/><w:lang w:val="fr-CA"/></w:rPr><w:t xml:space="preserve"> </w:t></w:r><w:r><w:rPr><w:spacing w:val="0"/><w:w w:val="105"/><w:lang w:val="fr-CA"/></w:rPr><w:t>d´</w:t></w:r><w:r><w:rPr><w:w w:val="105"/><w:lang w:val="fr-CA"/></w:rPr><w:t>etermination</w:t></w:r><w:r><w:rPr><w:spacing w:val="14"/><w:w w:val="105"/><w:lang w:val="fr-CA"/></w:rPr><w:t xml:space="preserve"> </w:t></w:r><w:r><w:rPr><w:w w:val="105"/><w:lang w:val="fr-CA"/></w:rPr><w:t>automatique</w:t></w:r><w:r><w:rPr><w:spacing w:val="14"/><w:w w:val="105"/><w:lang w:val="fr-CA"/></w:rPr><w:t xml:space="preserve"> </w:t></w:r><w:r><w:rPr><w:w w:val="105"/><w:lang w:val="fr-CA"/></w:rPr><w:t>d’une</w:t></w:r><w:r><w:rPr><w:spacing w:val="14"/><w:w w:val="105"/><w:lang w:val="fr-CA"/></w:rPr><w:t xml:space="preserve"> </w:t></w:r><w:r><w:rPr><w:w w:val="105"/><w:lang w:val="fr-CA"/></w:rPr><w:t>CMR</w:t></w:r><w:r><w:rPr><w:spacing w:val="13"/><w:w w:val="105"/><w:lang w:val="fr-CA"/></w:rPr><w:t xml:space="preserve"> </w:t></w:r><w:r><w:rPr><w:spacing w:val="0"/><w:w w:val="115"/><w:lang w:val="fr-CA"/></w:rPr><w:t>a</w:t></w:r><w:r><w:rPr><w:w w:val="115"/><w:lang w:val="fr-CA"/></w:rPr><w:t>`</w:t></w:r><w:r><w:rPr><w:spacing w:val="7"/><w:w w:val="115"/><w:lang w:val="fr-CA"/></w:rPr><w:t xml:space="preserve"> </w:t></w:r><w:r><w:rPr><w:w w:val="105"/><w:lang w:val="fr-CA"/></w:rPr><w:t>partir</w:t></w:r><w:r><w:rPr><w:spacing w:val="14"/><w:w w:val="105"/><w:lang w:val="fr-CA"/></w:rPr><w:t xml:space="preserve"> </w:t></w:r><w:r><w:rPr><w:w w:val="105"/><w:lang w:val="fr-CA"/></w:rPr><w:t>d’un</w:t></w:r><w:r><w:rPr><w:spacing w:val="13"/><w:w w:val="105"/><w:lang w:val="fr-CA"/></w:rPr><w:t xml:space="preserve"> </w:t></w:r><w:r><w:rPr><w:w w:val="105"/><w:lang w:val="fr-CA"/></w:rPr><w:t>hydrogramme</w:t></w:r><w:r><w:rPr><w:spacing w:val="13"/><w:w w:val="105"/><w:lang w:val="fr-CA"/></w:rPr><w:t xml:space="preserve"> </w:t></w:r><w:r><w:rPr><w:w w:val="105"/><w:lang w:val="fr-CA"/></w:rPr><w:t>de</w:t></w:r><w:r><w:rPr><w:spacing w:val="14"/><w:w w:val="105"/><w:lang w:val="fr-CA"/></w:rPr><w:t xml:space="preserve"> </w:t></w:r><w:r><w:rPr><w:w w:val="105"/><w:lang w:val="fr-CA"/></w:rPr><w:t>puits,</w:t></w:r><w:r><w:rPr><w:spacing w:val="14"/><w:w w:val="105"/><w:lang w:val="fr-CA"/></w:rPr><w:t xml:space="preserve"> </w:t></w:r><w:r><w:rPr><w:w w:val="105"/><w:lang w:val="fr-CA"/></w:rPr><w:t>dont</w:t></w:r><w:r><w:rPr><w:spacing w:val="14"/><w:w w:val="105"/><w:lang w:val="fr-CA"/></w:rPr><w:t xml:space="preserve"> </w:t></w:r><w:r><w:rPr><w:w w:val="105"/><w:lang w:val="fr-CA"/></w:rPr><w:t>les</w:t></w:r><w:r><w:rPr><w:spacing w:val="14"/><w:w w:val="105"/><w:lang w:val="fr-CA"/></w:rPr><w:t xml:space="preserve"> </w:t></w:r><w:r><w:rPr><w:w w:val="105"/><w:lang w:val="fr-CA"/></w:rPr><w:t>algorithmes</w:t></w:r><w:r><w:rPr><w:w w:val="103"/><w:lang w:val="fr-CA"/></w:rPr><w:t xml:space="preserve"> </w:t></w:r><w:r><w:rPr><w:spacing w:val="0"/><w:w w:val="105"/><w:lang w:val="fr-CA"/></w:rPr><w:t>d´</w:t></w:r><w:r><w:rPr><w:w w:val="105"/><w:lang w:val="fr-CA"/></w:rPr><w:t>evelop</w:t></w:r><w:r><w:rPr><w:spacing w:val="0"/><w:w w:val="105"/><w:lang w:val="fr-CA"/></w:rPr><w:t>p´</w:t></w:r><w:r><w:rPr><w:w w:val="105"/><w:lang w:val="fr-CA"/></w:rPr><w:t>ees</w:t></w:r><w:r><w:rPr><w:spacing w:val="25"/><w:w w:val="105"/><w:lang w:val="fr-CA"/></w:rPr><w:t xml:space="preserve"> </w:t></w:r><w:r><w:rPr><w:w w:val="105"/><w:lang w:val="fr-CA"/></w:rPr><w:t>par</w:t></w:r><w:r><w:rPr><w:spacing w:val="25"/><w:w w:val="105"/><w:lang w:val="fr-CA"/></w:rPr><w:t xml:space="preserve"> </w:t></w:r><w:r><w:rPr><w:w w:val="105"/><w:lang w:val="fr-CA"/></w:rPr><w:t>Crosbie</w:t></w:r><w:r><w:rPr><w:spacing w:val="26"/><w:w w:val="105"/><w:lang w:val="fr-CA"/></w:rPr><w:t xml:space="preserve"> </w:t></w:r><w:r><w:rPr><w:w w:val="105"/><w:lang w:val="fr-CA"/></w:rPr><w:t>et</w:t></w:r><w:r><w:rPr><w:spacing w:val="26"/><w:w w:val="105"/><w:lang w:val="fr-CA"/></w:rPr><w:t xml:space="preserve"> </w:t></w:r><w:r><w:rPr><w:w w:val="105"/><w:lang w:val="fr-CA"/></w:rPr><w:t>al.</w:t></w:r><w:r><w:rPr><w:spacing w:val="6"/><w:w w:val="105"/><w:lang w:val="fr-CA"/></w:rPr><w:t xml:space="preserve"> </w:t></w:r><w:r><w:rPr><w:w w:val="105"/><w:lang w:val="fr-CA"/></w:rPr><w:t>(2005),</w:t></w:r><w:r><w:rPr><w:spacing w:val="27"/><w:w w:val="105"/><w:lang w:val="fr-CA"/></w:rPr><w:t xml:space="preserve"> </w:t></w:r><w:r><w:rPr><w:w w:val="105"/><w:lang w:val="fr-CA"/></w:rPr><w:t>Posavec</w:t></w:r><w:r><w:rPr><w:spacing w:val="26"/><w:w w:val="105"/><w:lang w:val="fr-CA"/></w:rPr><w:t xml:space="preserve"> </w:t></w:r><w:r><w:rPr><w:w w:val="105"/><w:lang w:val="fr-CA"/></w:rPr><w:t>(2006)</w:t></w:r><w:r><w:rPr><w:spacing w:val="25"/><w:w w:val="105"/><w:lang w:val="fr-CA"/></w:rPr><w:t xml:space="preserve"> </w:t></w:r><w:r><w:rPr><w:w w:val="105"/><w:lang w:val="fr-CA"/></w:rPr><w:t>et</w:t></w:r><w:r><w:rPr><w:spacing w:val="25"/><w:w w:val="105"/><w:lang w:val="fr-CA"/></w:rPr><w:t xml:space="preserve"> </w:t></w:r><w:r><w:rPr><w:w w:val="105"/><w:lang w:val="fr-CA"/></w:rPr><w:t>Heppner</w:t></w:r><w:r><w:rPr><w:spacing w:val="26"/><w:w w:val="105"/><w:lang w:val="fr-CA"/></w:rPr><w:t xml:space="preserve"> </w:t></w:r><w:r><w:rPr><w:w w:val="105"/><w:lang w:val="fr-CA"/></w:rPr><w:t>et</w:t></w:r><w:r><w:rPr><w:spacing w:val="26"/><w:w w:val="105"/><w:lang w:val="fr-CA"/></w:rPr><w:t xml:space="preserve"> </w:t></w:r><w:r><w:rPr><w:w w:val="105"/><w:lang w:val="fr-CA"/></w:rPr><w:t>Nimmo</w:t></w:r><w:r><w:rPr><w:spacing w:val="25"/><w:w w:val="105"/><w:lang w:val="fr-CA"/></w:rPr><w:t xml:space="preserve"> </w:t></w:r><w:r><w:rPr><w:w w:val="105"/><w:lang w:val="fr-CA"/></w:rPr><w:t>(200</w:t></w:r><w:r><w:rPr><w:spacing w:val="0"/><w:w w:val="105"/><w:lang w:val="fr-CA"/></w:rPr><w:t>5</w:t></w:r><w:r><w:rPr><w:w w:val="105"/><w:lang w:val="fr-CA"/></w:rPr><w:t>).</w:t></w:r><w:r><w:rPr><w:spacing w:val="6"/><w:w w:val="105"/><w:lang w:val="fr-CA"/></w:rPr><w:t xml:space="preserve"> </w:t></w:r><w:r><w:rPr><w:w w:val="105"/><w:lang w:val="fr-CA"/></w:rPr><w:t>La</w:t></w:r><w:r><w:rPr><w:spacing w:val="26"/><w:w w:val="105"/><w:lang w:val="fr-CA"/></w:rPr><w:t xml:space="preserve"> </w:t></w:r><w:r><w:rPr><w:w w:val="105"/><w:lang w:val="fr-CA"/></w:rPr><w:t>Error:</w:t></w:r><w:r><w:rPr><w:w w:val="109"/><w:lang w:val="fr-CA"/></w:rPr><w:t xml:space="preserve"> </w:t></w:r><w:r><w:rPr><w:w w:val="105"/><w:lang w:val="fr-CA"/></w:rPr><w:t>Reference</w:t></w:r><w:r><w:rPr><w:spacing w:val="0"/><w:w w:val="105"/><w:lang w:val="fr-CA"/></w:rPr><w:t xml:space="preserve"> </w:t></w:r><w:r><w:rPr><w:w w:val="105"/><w:lang w:val="fr-CA"/></w:rPr><w:t>source</w:t></w:r><w:r><w:rPr><w:spacing w:val="0"/><w:w w:val="105"/><w:lang w:val="fr-CA"/></w:rPr><w:t xml:space="preserve"> </w:t></w:r><w:r><w:rPr><w:w w:val="105"/><w:lang w:val="fr-CA"/></w:rPr><w:t>not</w:t></w:r><w:r><w:rPr><w:spacing w:val="0"/><w:w w:val="105"/><w:lang w:val="fr-CA"/></w:rPr><w:t xml:space="preserve"> </w:t></w:r><w:r><w:rPr><w:w w:val="105"/><w:lang w:val="fr-CA"/></w:rPr><w:t>found</w:t></w:r><w:r><w:rPr><w:spacing w:val="0"/><w:w w:val="105"/><w:lang w:val="fr-CA"/></w:rPr><w:t xml:space="preserve"> </w:t></w:r><w:r><w:rPr><w:w w:val="105"/><w:lang w:val="fr-CA"/></w:rPr><w:t>montre</w:t></w:r><w:r><w:rPr><w:spacing w:val="0"/><w:w w:val="105"/><w:lang w:val="fr-CA"/></w:rPr><w:t xml:space="preserve"> </w:t></w:r><w:r><w:rPr><w:w w:val="105"/><w:lang w:val="fr-CA"/></w:rPr><w:t>un</w:t></w:r><w:r><w:rPr><w:spacing w:val="0"/><w:w w:val="105"/><w:lang w:val="fr-CA"/></w:rPr><w:t xml:space="preserve"> </w:t></w:r><w:r><w:rPr><w:w w:val="105"/><w:lang w:val="fr-CA"/></w:rPr><w:t>exemple</w:t></w:r><w:r><w:rPr><w:spacing w:val="0"/><w:w w:val="105"/><w:lang w:val="fr-CA"/></w:rPr><w:t xml:space="preserve"> </w:t></w:r><w:r><w:rPr><w:w w:val="105"/><w:lang w:val="fr-CA"/></w:rPr><w:t>d’une</w:t></w:r><w:r><w:rPr><w:spacing w:val="0"/><w:w w:val="105"/><w:lang w:val="fr-CA"/></w:rPr><w:t xml:space="preserve"> </w:t></w:r><w:r><w:rPr><w:w w:val="105"/><w:lang w:val="fr-CA"/></w:rPr><w:t>courbe</w:t></w:r><w:r><w:rPr><w:spacing w:val="0"/><w:w w:val="105"/><w:lang w:val="fr-CA"/></w:rPr><w:t xml:space="preserve"> </w:t></w:r><w:r><w:rPr><w:w w:val="105"/><w:lang w:val="fr-CA"/></w:rPr><w:t>m</w:t></w:r><w:r><w:rPr><w:spacing w:val="0"/><w:w w:val="105"/><w:lang w:val="fr-CA"/></w:rPr><w:t>aˆ</w:t></w:r><w:r><w:rPr><w:w w:val="105"/><w:lang w:val="fr-CA"/></w:rPr><w:t>ıtresse</w:t></w:r><w:r><w:rPr><w:spacing w:val="0"/><w:w w:val="105"/><w:lang w:val="fr-CA"/></w:rPr><w:t xml:space="preserve"> </w:t></w:r><w:r><w:rPr><w:w w:val="105"/><w:lang w:val="fr-CA"/></w:rPr><w:t>de</w:t></w:r><w:r><w:rPr><w:spacing w:val="0"/><w:w w:val="105"/><w:lang w:val="fr-CA"/></w:rPr><w:t xml:space="preserve"> r´</w:t></w:r><w:r><w:rPr><w:w w:val="105"/><w:lang w:val="fr-CA"/></w:rPr><w:t>ecession</w:t></w:r><w:r><w:rPr><w:spacing w:val="0"/><w:w w:val="105"/><w:lang w:val="fr-CA"/></w:rPr><w:t xml:space="preserve"> </w:t></w:r><w:r><w:rPr><w:w w:val="105"/><w:lang w:val="fr-CA"/></w:rPr><w:t>obtenue</w:t></w:r><w:r><w:rPr><w:spacing w:val="0"/><w:w w:val="105"/><w:lang w:val="fr-CA"/></w:rPr><w:t xml:space="preserve"> </w:t></w:r><w:r><w:rPr><w:w w:val="105"/><w:lang w:val="fr-CA"/></w:rPr><w:t>pour</w:t></w:r><w:r><w:rPr><w:spacing w:val="0"/><w:w w:val="105"/><w:lang w:val="fr-CA"/></w:rPr><w:t xml:space="preserve"> </w:t></w:r><w:r><w:rPr><w:w w:val="105"/><w:lang w:val="fr-CA"/></w:rPr><w:t>le</w:t></w:r><w:r><w:rPr><w:w w:val="95"/><w:lang w:val="fr-CA"/></w:rPr><w:t xml:space="preserve"> </w:t></w:r><w:r><w:rPr><w:w w:val="105"/><w:lang w:val="fr-CA"/></w:rPr><w:t>puits</w:t></w:r><w:r><w:rPr><w:spacing w:val="14"/><w:w w:val="105"/><w:lang w:val="fr-CA"/></w:rPr><w:t xml:space="preserve"> </w:t></w:r><w:r><w:rPr><w:w w:val="105"/><w:lang w:val="fr-CA"/></w:rPr><w:t>P0-19</w:t></w:r><w:r><w:rPr><w:spacing w:val="14"/><w:w w:val="105"/><w:lang w:val="fr-CA"/></w:rPr><w:t xml:space="preserve"> </w:t></w:r><w:r><w:rPr><w:w w:val="105"/><w:lang w:val="fr-CA"/></w:rPr><w:t>(Mont</w:t></w:r><w:r><w:rPr><w:spacing w:val="15"/><w:w w:val="105"/><w:lang w:val="fr-CA"/></w:rPr><w:t xml:space="preserve"> </w:t></w:r><w:r><w:rPr><w:w w:val="105"/><w:lang w:val="fr-CA"/></w:rPr><w:t>Rougemont)</w:t></w:r><w:r><w:rPr><w:spacing w:val="14"/><w:w w:val="105"/><w:lang w:val="fr-CA"/></w:rPr><w:t xml:space="preserve"> </w:t></w:r><w:r><w:rPr><w:w w:val="105"/><w:lang w:val="fr-CA"/></w:rPr><w:t>avec</w:t></w:r><w:r><w:rPr><w:spacing w:val="15"/><w:w w:val="105"/><w:lang w:val="fr-CA"/></w:rPr><w:t xml:space="preserve"> </w:t></w:r><w:r><w:rPr><w:w w:val="105"/><w:lang w:val="fr-CA"/></w:rPr><w:t>le</w:t></w:r><w:r><w:rPr><w:spacing w:val="14"/><w:w w:val="105"/><w:lang w:val="fr-CA"/></w:rPr><w:t xml:space="preserve"> </w:t></w:r><w:r><w:rPr><w:w w:val="105"/><w:lang w:val="fr-CA"/></w:rPr><w:t>programme</w:t></w:r><w:r><w:rPr><w:spacing w:val="15"/><w:w w:val="105"/><w:lang w:val="fr-CA"/></w:rPr><w:t xml:space="preserve"> </w:t></w:r><w:r><w:rPr><w:w w:val="105"/><w:lang w:val="fr-CA"/></w:rPr><w:t>Visual</w:t></w:r><w:r><w:rPr><w:spacing w:val="15"/><w:w w:val="105"/><w:lang w:val="fr-CA"/></w:rPr><w:t xml:space="preserve"> </w:t></w:r><w:r><w:rPr><w:w w:val="105"/><w:lang w:val="fr-CA"/></w:rPr><w:t>Basic</w:t></w:r><w:r><w:rPr><w:spacing w:val="15"/><w:w w:val="105"/><w:lang w:val="fr-CA"/></w:rPr><w:t xml:space="preserve"> </w:t></w:r><w:r><w:rPr><w:w w:val="105"/><w:lang w:val="fr-CA"/></w:rPr><w:t>de</w:t></w:r><w:r><w:rPr><w:spacing w:val="14"/><w:w w:val="105"/><w:lang w:val="fr-CA"/></w:rPr><w:t xml:space="preserve"> </w:t></w:r><w:r><w:rPr><w:w w:val="105"/><w:lang w:val="fr-CA"/></w:rPr><w:t>Posavec</w:t></w:r><w:r><w:rPr><w:spacing w:val="15"/><w:w w:val="105"/><w:lang w:val="fr-CA"/></w:rPr><w:t xml:space="preserve"> </w:t></w:r><w:r><w:rPr><w:w w:val="105"/><w:lang w:val="fr-CA"/></w:rPr><w:t>(2006)</w:t></w:r><w:r><w:rPr><w:spacing w:val="14"/><w:w w:val="105"/><w:lang w:val="fr-CA"/></w:rPr><w:t xml:space="preserve"> </w:t></w:r><w:r><w:rPr><w:w w:val="105"/><w:lang w:val="fr-CA"/></w:rPr><w:t>utilisant</w:t></w:r><w:r><w:rPr><w:spacing w:val="15"/><w:w w:val="105"/><w:lang w:val="fr-CA"/></w:rPr><w:t xml:space="preserve"> </w:t></w:r><w:r><w:rPr><w:w w:val="105"/><w:lang w:val="fr-CA"/></w:rPr><w:t xml:space="preserve">une </w:t></w:r><w:r><w:rPr><w:spacing w:val="0"/><w:w w:val="105"/><w:lang w:val="fr-CA"/></w:rPr><w:t>m´</w:t></w:r><w:r><w:rPr><w:w w:val="105"/><w:lang w:val="fr-CA"/></w:rPr><w:t>ethode</w:t></w:r><w:r><w:rPr><w:spacing w:val="24"/><w:w w:val="105"/><w:lang w:val="fr-CA"/></w:rPr><w:t xml:space="preserve"> </w:t></w:r><w:r><w:rPr><w:w w:val="105"/><w:lang w:val="fr-CA"/></w:rPr><w:t>automati</w:t></w:r><w:r><w:rPr><w:spacing w:val="0"/><w:w w:val="105"/><w:lang w:val="fr-CA"/></w:rPr><w:t>s´</w:t></w:r><w:r><w:rPr><w:w w:val="105"/><w:lang w:val="fr-CA"/></w:rPr><w:t>ee</w:t></w:r><w:r><w:rPr><w:spacing w:val="25"/><w:w w:val="105"/><w:lang w:val="fr-CA"/></w:rPr><w:t xml:space="preserve"> </w:t></w:r><w:r><w:rPr><w:w w:val="105"/><w:lang w:val="fr-CA"/></w:rPr><w:t>d’appariement</w:t></w:r><w:r><w:rPr><w:spacing w:val="24"/><w:w w:val="105"/><w:lang w:val="fr-CA"/></w:rPr><w:t xml:space="preserve"> </w:t></w:r><w:r><w:rPr><w:w w:val="105"/><w:lang w:val="fr-CA"/></w:rPr><w:t>par</w:t></w:r><w:r><w:rPr><w:spacing w:val="25"/><w:w w:val="105"/><w:lang w:val="fr-CA"/></w:rPr><w:t xml:space="preserve"> </w:t></w:r><w:r><w:rPr><w:w w:val="105"/><w:lang w:val="fr-CA"/></w:rPr><w:t>band</w:t></w:r><w:r><w:rPr><w:spacing w:val="0"/><w:w w:val="105"/><w:lang w:val="fr-CA"/></w:rPr><w:t>e</w:t></w:r><w:r><w:rPr><w:w w:val="105"/><w:lang w:val="fr-CA"/></w:rPr><w:t>.</w:t></w:r></w:p><w:p><w:pPr><w:pStyle w:val="TextBody"/><w:spacing w:lineRule="auto" w:line="249"/><w:ind w:left="133" w:right="152" w:firstLine="351"/><w:jc w:val="both"/><w:rPr><w:lang w:val="fr-CA"/></w:rPr></w:pPr><w:r><w:rPr><w:w w:val="105"/><w:lang w:val="fr-CA"/></w:rPr><w:t>La CMR</w:t></w:r><w:r><w:rPr><w:spacing w:val="1"/><w:w w:val="105"/><w:lang w:val="fr-CA"/></w:rPr><w:t xml:space="preserve"> </w:t></w:r><w:r><w:rPr><w:w w:val="105"/><w:lang w:val="fr-CA"/></w:rPr><w:t xml:space="preserve">ainsi </w:t></w:r><w:r><w:rPr><w:spacing w:val="0"/><w:w w:val="105"/><w:lang w:val="fr-CA"/></w:rPr><w:t>d´</w:t></w:r><w:r><w:rPr><w:w w:val="105"/><w:lang w:val="fr-CA"/></w:rPr><w:t>efinie</w:t></w:r><w:r><w:rPr><w:spacing w:val="1"/><w:w w:val="105"/><w:lang w:val="fr-CA"/></w:rPr><w:t xml:space="preserve"> </w:t></w:r><w:r><w:rPr><w:w w:val="105"/><w:lang w:val="fr-CA"/></w:rPr><w:t>est par</w:t></w:r><w:r><w:rPr><w:spacing w:val="1"/><w:w w:val="105"/><w:lang w:val="fr-CA"/></w:rPr><w:t xml:space="preserve"> </w:t></w:r><w:r><w:rPr><w:w w:val="105"/><w:lang w:val="fr-CA"/></w:rPr><w:t>la suite</w:t></w:r><w:r><w:rPr><w:spacing w:val="1"/><w:w w:val="105"/><w:lang w:val="fr-CA"/></w:rPr><w:t xml:space="preserve"> </w:t></w:r><w:r><w:rPr><w:w w:val="105"/><w:lang w:val="fr-CA"/></w:rPr><w:t>utili</w:t></w:r><w:r><w:rPr><w:spacing w:val="0"/><w:w w:val="105"/><w:lang w:val="fr-CA"/></w:rPr><w:t>s´</w:t></w:r><w:r><w:rPr><w:w w:val="105"/><w:lang w:val="fr-CA"/></w:rPr><w:t>ee pour tracer la</w:t></w:r><w:r><w:rPr><w:spacing w:val="1"/><w:w w:val="105"/><w:lang w:val="fr-CA"/></w:rPr><w:t xml:space="preserve"> </w:t></w:r><w:r><w:rPr><w:w w:val="105"/><w:lang w:val="fr-CA"/></w:rPr><w:t>projection</w:t></w:r><w:r><w:rPr><w:spacing w:val="0"/><w:w w:val="105"/><w:lang w:val="fr-CA"/></w:rPr><w:t xml:space="preserve"> </w:t></w:r><w:r><w:rPr><w:w w:val="105"/><w:lang w:val="fr-CA"/></w:rPr><w:t>de la</w:t></w:r><w:r><w:rPr><w:spacing w:val="1"/><w:w w:val="105"/><w:lang w:val="fr-CA"/></w:rPr><w:t xml:space="preserve"> </w:t></w:r><w:r><w:rPr><w:w w:val="105"/><w:lang w:val="fr-CA"/></w:rPr><w:t xml:space="preserve">courbe de </w:t></w:r><w:r><w:rPr><w:spacing w:val="0"/><w:w w:val="105"/><w:lang w:val="fr-CA"/></w:rPr><w:t>r´</w:t></w:r><w:r><w:rPr><w:w w:val="105"/><w:lang w:val="fr-CA"/></w:rPr><w:t>ecession</w:t></w:r><w:r><w:rPr><w:w w:val="97"/><w:lang w:val="fr-CA"/></w:rPr><w:t xml:space="preserve"> </w:t></w:r><w:r><w:rPr><w:w w:val="105"/><w:lang w:val="fr-CA"/></w:rPr><w:t>an</w:t></w:r><w:r><w:rPr><w:spacing w:val="0"/><w:w w:val="105"/><w:lang w:val="fr-CA"/></w:rPr><w:t>t´</w:t></w:r><w:r><w:rPr><w:w w:val="105"/><w:lang w:val="fr-CA"/></w:rPr><w:t>e</w:t></w:r><w:r><w:rPr><w:spacing w:val="0"/><w:w w:val="105"/><w:lang w:val="fr-CA"/></w:rPr><w:t>c´</w:t></w:r><w:r><w:rPr><w:w w:val="105"/><w:lang w:val="fr-CA"/></w:rPr><w:t>edente</w:t></w:r><w:r><w:rPr><w:spacing w:val="27"/><w:w w:val="105"/><w:lang w:val="fr-CA"/></w:rPr><w:t xml:space="preserve"> </w:t></w:r><w:r><w:rPr><w:w w:val="105"/><w:lang w:val="fr-CA"/></w:rPr><w:t>au</w:t></w:r><w:r><w:rPr><w:spacing w:val="27"/><w:w w:val="105"/><w:lang w:val="fr-CA"/></w:rPr><w:t xml:space="preserve"> </w:t></w:r><w:r><w:rPr><w:w w:val="105"/><w:lang w:val="fr-CA"/></w:rPr><w:t>lieu</w:t></w:r><w:r><w:rPr><w:spacing w:val="27"/><w:w w:val="105"/><w:lang w:val="fr-CA"/></w:rPr><w:t xml:space="preserve"> </w:t></w:r><w:r><w:rPr><w:w w:val="105"/><w:lang w:val="fr-CA"/></w:rPr><w:t>de</w:t></w:r><w:r><w:rPr><w:spacing w:val="26"/><w:w w:val="105"/><w:lang w:val="fr-CA"/></w:rPr><w:t xml:space="preserve"> </w:t></w:r><w:r><w:rPr><w:w w:val="105"/><w:lang w:val="fr-CA"/></w:rPr><w:t>pro</w:t></w:r><w:r><w:rPr><w:spacing w:val="0"/><w:w w:val="105"/><w:lang w:val="fr-CA"/></w:rPr><w:t>c´</w:t></w:r><w:r><w:rPr><w:w w:val="105"/><w:lang w:val="fr-CA"/></w:rPr><w:t>eder</w:t></w:r><w:r><w:rPr><w:spacing w:val="27"/><w:w w:val="105"/><w:lang w:val="fr-CA"/></w:rPr><w:t xml:space="preserve"> </w:t></w:r><w:r><w:rPr><w:w w:val="105"/><w:lang w:val="fr-CA"/></w:rPr><w:t>manue</w:t></w:r><w:r><w:rPr><w:spacing w:val="0"/><w:w w:val="105"/><w:lang w:val="fr-CA"/></w:rPr><w:t>l</w:t></w:r><w:r><w:rPr><w:w w:val="105"/><w:lang w:val="fr-CA"/></w:rPr><w:t>lement.</w:t></w:r><w:r><w:rPr><w:spacing w:val="58"/><w:w w:val="105"/><w:lang w:val="fr-CA"/></w:rPr><w:t xml:space="preserve"> </w:t></w:r><w:r><w:rPr><w:w w:val="105"/><w:lang w:val="fr-CA"/></w:rPr><w:t>Une</w:t></w:r><w:r><w:rPr><w:spacing w:val="28"/><w:w w:val="105"/><w:lang w:val="fr-CA"/></w:rPr><w:t xml:space="preserve"> </w:t></w:r><w:r><w:rPr><w:w w:val="105"/><w:lang w:val="fr-CA"/></w:rPr><w:t>estimation</w:t></w:r><w:r><w:rPr><w:spacing w:val="28"/><w:w w:val="105"/><w:lang w:val="fr-CA"/></w:rPr><w:t xml:space="preserve"> </w:t></w:r><w:r><w:rPr><w:w w:val="105"/><w:lang w:val="fr-CA"/></w:rPr><w:t>de</w:t></w:r><w:r><w:rPr><w:spacing w:val="27"/><w:w w:val="105"/><w:lang w:val="fr-CA"/></w:rPr><w:t xml:space="preserve"> </w:t></w:r><w:r><w:rPr><w:w w:val="105"/><w:lang w:val="fr-CA"/></w:rPr><w:t>la</w:t></w:r><w:r><w:rPr><w:spacing w:val="26"/><w:w w:val="105"/><w:lang w:val="fr-CA"/></w:rPr><w:t xml:space="preserve"> </w:t></w:r><w:r><w:rPr><w:w w:val="105"/><w:lang w:val="fr-CA"/></w:rPr><w:t>recharge</w:t></w:r><w:r><w:rPr><w:spacing w:val="26"/><w:w w:val="105"/><w:lang w:val="fr-CA"/></w:rPr><w:t xml:space="preserve"> </w:t></w:r><w:r><w:rPr><w:w w:val="105"/><w:lang w:val="fr-CA"/></w:rPr><w:t>peut</w:t></w:r><w:r><w:rPr><w:spacing w:val="26"/><w:w w:val="105"/><w:lang w:val="fr-CA"/></w:rPr><w:t xml:space="preserve"> </w:t></w:r><w:r><w:rPr><w:w w:val="105"/><w:lang w:val="fr-CA"/></w:rPr><w:t>ensuite</w:t></w:r><w:r><w:rPr><w:spacing w:val="20"/><w:w w:val="105"/><w:lang w:val="fr-CA"/></w:rPr><w:t xml:space="preserve"> </w:t></w:r><w:r><w:rPr><w:spacing w:val="0"/><w:w w:val="105"/><w:lang w:val="fr-CA"/></w:rPr><w:t>ˆ</w:t></w:r><w:r><w:rPr><w:w w:val="105"/><w:lang w:val="fr-CA"/></w:rPr><w:t>etre</w:t></w:r><w:r><w:rPr><w:w w:val="110"/><w:lang w:val="fr-CA"/></w:rPr><w:t xml:space="preserve"> </w:t></w:r><w:r><w:rPr><w:w w:val="105"/><w:lang w:val="fr-CA"/></w:rPr><w:t>calcu</w:t></w:r><w:r><w:rPr><w:spacing w:val="0"/><w:w w:val="105"/><w:lang w:val="fr-CA"/></w:rPr><w:t>l´</w:t></w:r><w:r><w:rPr><w:w w:val="105"/><w:lang w:val="fr-CA"/></w:rPr><w:t>ee</w:t></w:r><w:r><w:rPr><w:spacing w:val="2"/><w:w w:val="105"/><w:lang w:val="fr-CA"/></w:rPr><w:t xml:space="preserve"> </w:t></w:r><w:r><w:rPr><w:w w:val="105"/><w:lang w:val="fr-CA"/></w:rPr><w:t>direct</w:t></w:r><w:r><w:rPr><w:spacing w:val="0"/><w:w w:val="105"/><w:lang w:val="fr-CA"/></w:rPr><w:t>e</w:t></w:r><w:r><w:rPr><w:w w:val="105"/><w:lang w:val="fr-CA"/></w:rPr><w:t>ment</w:t></w:r><w:r><w:rPr><w:spacing w:val="2"/><w:w w:val="105"/><w:lang w:val="fr-CA"/></w:rPr><w:t xml:space="preserve"> </w:t></w:r><w:r><w:rPr><w:w w:val="105"/><w:lang w:val="fr-CA"/></w:rPr><w:t>par</w:t></w:r><w:r><w:rPr><w:spacing w:val="2"/><w:w w:val="105"/><w:lang w:val="fr-CA"/></w:rPr><w:t xml:space="preserve"> </w:t></w:r><w:r><w:rPr><w:w w:val="105"/><w:lang w:val="fr-CA"/></w:rPr><w:t>l’application</w:t></w:r><w:r><w:rPr><w:spacing w:val="1"/><w:w w:val="105"/><w:lang w:val="fr-CA"/></w:rPr><w:t xml:space="preserve"> </w:t></w:r><w:r><w:rPr><w:w w:val="105"/><w:lang w:val="fr-CA"/></w:rPr><w:t>de</w:t></w:r><w:r><w:rPr><w:spacing w:val="2"/><w:w w:val="105"/><w:lang w:val="fr-CA"/></w:rPr><w:t xml:space="preserve"> </w:t></w:r><w:r><w:rPr><w:w w:val="105"/><w:lang w:val="fr-CA"/></w:rPr><w:t>l</w:t></w:r><w:r><w:rPr><w:spacing w:val="0"/><w:w w:val="105"/><w:lang w:val="fr-CA"/></w:rPr><w:t>’´</w:t></w:r><w:r><w:rPr><w:w w:val="105"/><w:lang w:val="fr-CA"/></w:rPr><w:t>equation</w:t></w:r><w:r><w:rPr><w:spacing w:val="3"/><w:w w:val="105"/><w:lang w:val="fr-CA"/></w:rPr><w:t xml:space="preserve"> </w:t></w:r><w:r><w:rPr><w:w w:val="105"/><w:lang w:val="fr-CA"/></w:rPr><w:t>[1.</w:t></w:r></w:p><w:p><w:pPr><w:pStyle w:val="TextBody"/><w:spacing w:lineRule="auto" w:line="249"/><w:ind w:left="133" w:right="106" w:firstLine="351"/><w:jc w:val="both"/><w:rPr><w:lang w:val="fr-CA"/></w:rPr></w:pPr><w:r><w:rPr><w:w w:val="105"/><w:lang w:val="fr-CA"/></w:rPr><w:t>Cette</w:t></w:r><w:r><w:rPr><w:spacing w:val="10"/><w:w w:val="105"/><w:lang w:val="fr-CA"/></w:rPr><w:t xml:space="preserve"> </w:t></w:r><w:r><w:rPr><w:w w:val="105"/><w:lang w:val="fr-CA"/></w:rPr><w:t>technique</w:t></w:r><w:r><w:rPr><w:spacing w:val="9"/><w:w w:val="105"/><w:lang w:val="fr-CA"/></w:rPr><w:t xml:space="preserve"> </w:t></w:r><w:r><w:rPr><w:spacing w:val="0"/><w:w w:val="115"/><w:lang w:val="fr-CA"/></w:rPr><w:t>a</w:t></w:r><w:r><w:rPr><w:w w:val="115"/><w:lang w:val="fr-CA"/></w:rPr><w:t>`</w:t></w:r><w:r><w:rPr><w:spacing w:val="4"/><w:w w:val="115"/><w:lang w:val="fr-CA"/></w:rPr><w:t xml:space="preserve"> </w:t></w:r><w:r><w:rPr><w:w w:val="105"/><w:lang w:val="fr-CA"/></w:rPr><w:t>l’avantage</w:t></w:r><w:r><w:rPr><w:spacing w:val="9"/><w:w w:val="105"/><w:lang w:val="fr-CA"/></w:rPr><w:t xml:space="preserve"> </w:t></w:r><w:r><w:rPr><w:w w:val="105"/><w:lang w:val="fr-CA"/></w:rPr><w:t>d</w:t></w:r><w:r><w:rPr><w:spacing w:val="0"/><w:w w:val="105"/><w:lang w:val="fr-CA"/></w:rPr><w:t>’´</w:t></w:r><w:r><w:rPr><w:w w:val="105"/><w:lang w:val="fr-CA"/></w:rPr><w:t>eliminer</w:t></w:r><w:r><w:rPr><w:spacing w:val="12"/><w:w w:val="105"/><w:lang w:val="fr-CA"/></w:rPr><w:t xml:space="preserve"> </w:t></w:r><w:r><w:rPr><w:w w:val="105"/><w:lang w:val="fr-CA"/></w:rPr><w:t>une</w:t></w:r><w:r><w:rPr><w:spacing w:val="10"/><w:w w:val="105"/><w:lang w:val="fr-CA"/></w:rPr><w:t xml:space="preserve"> </w:t></w:r><w:r><w:rPr><w:w w:val="105"/><w:lang w:val="fr-CA"/></w:rPr><w:t>bonne</w:t></w:r><w:r><w:rPr><w:spacing w:val="10"/><w:w w:val="105"/><w:lang w:val="fr-CA"/></w:rPr><w:t xml:space="preserve"> </w:t></w:r><w:r><w:rPr><w:w w:val="105"/><w:lang w:val="fr-CA"/></w:rPr><w:t>partie</w:t></w:r><w:r><w:rPr><w:spacing w:val="10"/><w:w w:val="105"/><w:lang w:val="fr-CA"/></w:rPr><w:t xml:space="preserve"> </w:t></w:r><w:r><w:rPr><w:w w:val="105"/><w:lang w:val="fr-CA"/></w:rPr><w:t>de</w:t></w:r><w:r><w:rPr><w:spacing w:val="11"/><w:w w:val="105"/><w:lang w:val="fr-CA"/></w:rPr><w:t xml:space="preserve"> </w:t></w:r><w:r><w:rPr><w:w w:val="105"/><w:lang w:val="fr-CA"/></w:rPr><w:t>la</w:t></w:r><w:r><w:rPr><w:spacing w:val="10"/><w:w w:val="105"/><w:lang w:val="fr-CA"/></w:rPr><w:t xml:space="preserve"> </w:t></w:r><w:r><w:rPr><w:w w:val="105"/><w:lang w:val="fr-CA"/></w:rPr><w:t>subjectivi</w:t></w:r><w:r><w:rPr><w:spacing w:val="0"/><w:w w:val="105"/><w:lang w:val="fr-CA"/></w:rPr><w:t>t´</w:t></w:r><w:r><w:rPr><w:w w:val="105"/><w:lang w:val="fr-CA"/></w:rPr><w:t>e</w:t></w:r><w:r><w:rPr><w:spacing w:val="10"/><w:w w:val="105"/><w:lang w:val="fr-CA"/></w:rPr><w:t xml:space="preserve"> </w:t></w:r><w:r><w:rPr><w:w w:val="105"/><w:lang w:val="fr-CA"/></w:rPr><w:t>de</w:t></w:r><w:r><w:rPr><w:spacing w:val="11"/><w:w w:val="105"/><w:lang w:val="fr-CA"/></w:rPr><w:t xml:space="preserve"> </w:t></w:r><w:r><w:rPr><w:w w:val="105"/><w:lang w:val="fr-CA"/></w:rPr><w:t>l’utilisateur.</w:t></w:r><w:r><w:rPr><w:spacing w:val="34"/><w:w w:val="105"/><w:lang w:val="fr-CA"/></w:rPr><w:t xml:space="preserve"> </w:t></w:r><w:r><w:rPr><w:w w:val="105"/><w:lang w:val="fr-CA"/></w:rPr><w:t>De</w:t></w:r><w:r><w:rPr><w:lang w:val="fr-CA"/></w:rPr><w:t xml:space="preserve"> </w:t></w:r><w:r><w:rPr><w:w w:val="105"/><w:lang w:val="fr-CA"/></w:rPr><w:t>plus,</w:t></w:r><w:r><w:rPr><w:spacing w:val="0"/><w:w w:val="105"/><w:lang w:val="fr-CA"/></w:rPr><w:t xml:space="preserve"> </w:t></w:r><w:r><w:rPr><w:w w:val="105"/><w:lang w:val="fr-CA"/></w:rPr><w:t>contrairement</w:t></w:r><w:r><w:rPr><w:spacing w:val="0"/><w:w w:val="105"/><w:lang w:val="fr-CA"/></w:rPr><w:t xml:space="preserve"> </w:t></w:r><w:r><w:rPr><w:spacing w:val="0"/><w:w w:val="115"/><w:lang w:val="fr-CA"/></w:rPr><w:t>a</w:t></w:r><w:r><w:rPr><w:w w:val="115"/><w:lang w:val="fr-CA"/></w:rPr><w:t>`</w:t></w:r><w:r><w:rPr><w:spacing w:val="0"/><w:w w:val="115"/><w:lang w:val="fr-CA"/></w:rPr><w:t xml:space="preserve"> </w:t></w:r><w:r><w:rPr><w:w w:val="105"/><w:lang w:val="fr-CA"/></w:rPr><w:t>l’approche</w:t></w:r><w:r><w:rPr><w:spacing w:val="0"/><w:w w:val="105"/><w:lang w:val="fr-CA"/></w:rPr><w:t xml:space="preserve"> </w:t></w:r><w:r><w:rPr><w:w w:val="105"/><w:lang w:val="fr-CA"/></w:rPr><w:t>graphique,</w:t></w:r><w:r><w:rPr><w:spacing w:val="0"/><w:w w:val="105"/><w:lang w:val="fr-CA"/></w:rPr><w:t xml:space="preserve"> </w:t></w:r><w:r><w:rPr><w:w w:val="105"/><w:lang w:val="fr-CA"/></w:rPr><w:t>elle</w:t></w:r><w:r><w:rPr><w:spacing w:val="0"/><w:w w:val="105"/><w:lang w:val="fr-CA"/></w:rPr><w:t xml:space="preserve"> </w:t></w:r><w:r><w:rPr><w:w w:val="105"/><w:lang w:val="fr-CA"/></w:rPr><w:t>permet</w:t></w:r><w:r><w:rPr><w:spacing w:val="0"/><w:w w:val="105"/><w:lang w:val="fr-CA"/></w:rPr><w:t xml:space="preserve"> </w:t></w:r><w:r><w:rPr><w:w w:val="105"/><w:lang w:val="fr-CA"/></w:rPr><w:t>facilement</w:t></w:r><w:r><w:rPr><w:spacing w:val="0"/><w:w w:val="105"/><w:lang w:val="fr-CA"/></w:rPr><w:t xml:space="preserve"> </w:t></w:r><w:r><w:rPr><w:w w:val="105"/><w:lang w:val="fr-CA"/></w:rPr><w:t>d’estimer</w:t></w:r><w:r><w:rPr><w:spacing w:val="0"/><w:w w:val="105"/><w:lang w:val="fr-CA"/></w:rPr><w:t xml:space="preserve"> </w:t></w:r><w:r><w:rPr><w:w w:val="105"/><w:lang w:val="fr-CA"/></w:rPr><w:t>la</w:t></w:r><w:r><w:rPr><w:spacing w:val="0"/><w:w w:val="105"/><w:lang w:val="fr-CA"/></w:rPr><w:t xml:space="preserve"> </w:t></w:r><w:r><w:rPr><w:w w:val="105"/><w:lang w:val="fr-CA"/></w:rPr><w:t>recharge</w:t></w:r><w:r><w:rPr><w:spacing w:val="0"/><w:w w:val="105"/><w:lang w:val="fr-CA"/></w:rPr><w:t xml:space="preserve"> </w:t></w:r><w:r><w:rPr><w:w w:val="105"/><w:lang w:val="fr-CA"/></w:rPr><w:t>en</w:t></w:r><w:r><w:rPr><w:spacing w:val="0"/><w:w w:val="105"/><w:lang w:val="fr-CA"/></w:rPr><w:t xml:space="preserve"> p´</w:t></w:r><w:r><w:rPr><w:w w:val="105"/><w:lang w:val="fr-CA"/></w:rPr><w:t>eriode</w:t></w:r><w:r><w:rPr><w:w w:val="99"/><w:lang w:val="fr-CA"/></w:rPr><w:t xml:space="preserve"> </w:t></w:r><w:r><w:rPr><w:w w:val="105"/><w:lang w:val="fr-CA"/></w:rPr><w:t>de</w:t></w:r><w:r><w:rPr><w:spacing w:val="42"/><w:w w:val="105"/><w:lang w:val="fr-CA"/></w:rPr><w:t xml:space="preserve"> </w:t></w:r><w:r><w:rPr><w:spacing w:val="0"/><w:w w:val="105"/><w:lang w:val="fr-CA"/></w:rPr><w:t>r´</w:t></w:r><w:r><w:rPr><w:w w:val="105"/><w:lang w:val="fr-CA"/></w:rPr><w:t>ecession</w:t></w:r><w:r><w:rPr><w:spacing w:val="43"/><w:w w:val="105"/><w:lang w:val="fr-CA"/></w:rPr><w:t xml:space="preserve"> </w:t></w:r><w:r><w:rPr><w:w w:val="105"/><w:lang w:val="fr-CA"/></w:rPr><w:t>de</w:t></w:r><w:r><w:rPr><w:spacing w:val="42"/><w:w w:val="105"/><w:lang w:val="fr-CA"/></w:rPr><w:t xml:space="preserve"> </w:t></w:r><w:r><w:rPr><w:w w:val="105"/><w:lang w:val="fr-CA"/></w:rPr><w:t>la</w:t></w:r><w:r><w:rPr><w:spacing w:val="42"/><w:w w:val="105"/><w:lang w:val="fr-CA"/></w:rPr><w:t xml:space="preserve"> </w:t></w:r><w:r><w:rPr><w:w w:val="105"/><w:lang w:val="fr-CA"/></w:rPr><w:t>nappe.</w:t></w:r><w:r><w:rPr><w:spacing w:val="49"/><w:w w:val="105"/><w:lang w:val="fr-CA"/></w:rPr><w:t xml:space="preserve"> </w:t></w:r><w:r><w:rPr><w:w w:val="105"/><w:lang w:val="fr-CA"/></w:rPr><w:t>Dans</w:t></w:r><w:r><w:rPr><w:spacing w:val="43"/><w:w w:val="105"/><w:lang w:val="fr-CA"/></w:rPr><w:t xml:space="preserve"> </w:t></w:r><w:r><w:rPr><w:w w:val="105"/><w:lang w:val="fr-CA"/></w:rPr><w:t>la</w:t></w:r><w:r><w:rPr><w:spacing w:val="42"/><w:w w:val="105"/><w:lang w:val="fr-CA"/></w:rPr><w:t xml:space="preserve"> </w:t></w:r><w:r><w:rPr><w:w w:val="105"/><w:lang w:val="fr-CA"/></w:rPr><w:t>lit</w:t></w:r><w:r><w:rPr><w:spacing w:val="0"/><w:w w:val="105"/><w:lang w:val="fr-CA"/></w:rPr><w:t>t´</w:t></w:r><w:r><w:rPr><w:w w:val="105"/><w:lang w:val="fr-CA"/></w:rPr><w:t>erature,</w:t></w:r><w:r><w:rPr><w:spacing w:val="49"/><w:w w:val="105"/><w:lang w:val="fr-CA"/></w:rPr><w:t xml:space="preserve"> </w:t></w:r><w:r><w:rPr><w:w w:val="105"/><w:lang w:val="fr-CA"/></w:rPr><w:t>l’appr</w:t></w:r><w:r><w:rPr><w:spacing w:val="0"/><w:w w:val="105"/><w:lang w:val="fr-CA"/></w:rPr><w:t>o</w:t></w:r><w:r><w:rPr><w:w w:val="105"/><w:lang w:val="fr-CA"/></w:rPr><w:t>che</w:t></w:r><w:r><w:rPr><w:spacing w:val="43"/><w:w w:val="105"/><w:lang w:val="fr-CA"/></w:rPr><w:t xml:space="preserve"> </w:t></w:r><w:r><w:rPr><w:w w:val="105"/><w:lang w:val="fr-CA"/></w:rPr><w:t>CMR</w:t></w:r><w:r><w:rPr><w:spacing w:val="42"/><w:w w:val="105"/><w:lang w:val="fr-CA"/></w:rPr><w:t xml:space="preserve"> </w:t></w:r><w:r><w:rPr><w:w w:val="105"/><w:lang w:val="fr-CA"/></w:rPr><w:t>est</w:t></w:r><w:r><w:rPr><w:spacing w:val="43"/><w:w w:val="105"/><w:lang w:val="fr-CA"/></w:rPr><w:t xml:space="preserve"> </w:t></w:r><w:r><w:rPr><w:spacing w:val="0"/><w:w w:val="105"/><w:lang w:val="fr-CA"/></w:rPr><w:t>g´</w:t></w:r><w:r><w:rPr><w:w w:val="105"/><w:lang w:val="fr-CA"/></w:rPr><w:t>e</w:t></w:r><w:r><w:rPr><w:spacing w:val="0"/><w:w w:val="105"/><w:lang w:val="fr-CA"/></w:rPr><w:t>n´e</w:t></w:r><w:r><w:rPr><w:w w:val="105"/><w:lang w:val="fr-CA"/></w:rPr><w:t>ralement</w:t></w:r><w:r><w:rPr><w:spacing w:val="43"/><w:w w:val="105"/><w:lang w:val="fr-CA"/></w:rPr><w:t xml:space="preserve"> </w:t></w:r><w:r><w:rPr><w:w w:val="105"/><w:lang w:val="fr-CA"/></w:rPr><w:t>utili</w:t></w:r><w:r><w:rPr><w:spacing w:val="0"/><w:w w:val="105"/><w:lang w:val="fr-CA"/></w:rPr><w:t>s´</w:t></w:r><w:r><w:rPr><w:w w:val="105"/><w:lang w:val="fr-CA"/></w:rPr><w:t>ee</w:t></w:r><w:r><w:rPr><w:spacing w:val="42"/><w:w w:val="105"/><w:lang w:val="fr-CA"/></w:rPr><w:t xml:space="preserve"> </w:t></w:r><w:r><w:rPr><w:w w:val="105"/><w:lang w:val="fr-CA"/></w:rPr><w:t>pour</w:t></w:r><w:r><w:rPr><w:w w:val="108"/><w:lang w:val="fr-CA"/></w:rPr><w:t xml:space="preserve"> </w:t></w:r><w:r><w:rPr><w:w w:val="105"/><w:lang w:val="fr-CA"/></w:rPr><w:t>calculer</w:t></w:r><w:r><w:rPr><w:spacing w:val="5"/><w:w w:val="105"/><w:lang w:val="fr-CA"/></w:rPr><w:t xml:space="preserve"> </w:t></w:r><w:r><w:rPr><w:w w:val="105"/><w:lang w:val="fr-CA"/></w:rPr><w:t>la</w:t></w:r><w:r><w:rPr><w:spacing w:val="4"/><w:w w:val="105"/><w:lang w:val="fr-CA"/></w:rPr><w:t xml:space="preserve"> </w:t></w:r><w:r><w:rPr><w:w w:val="105"/><w:lang w:val="fr-CA"/></w:rPr><w:t>recharge</w:t></w:r><w:r><w:rPr><w:spacing w:val="3"/><w:w w:val="105"/><w:lang w:val="fr-CA"/></w:rPr><w:t xml:space="preserve"> </w:t></w:r><w:r><w:rPr><w:w w:val="105"/><w:lang w:val="fr-CA"/></w:rPr><w:t>pour</w:t></w:r><w:r><w:rPr><w:spacing w:val="5"/><w:w w:val="105"/><w:lang w:val="fr-CA"/></w:rPr><w:t xml:space="preserve"> </w:t></w:r><w:r><w:rPr><w:w w:val="105"/><w:lang w:val="fr-CA"/></w:rPr><w:t>tous</w:t></w:r><w:r><w:rPr><w:spacing w:val="4"/><w:w w:val="105"/><w:lang w:val="fr-CA"/></w:rPr><w:t xml:space="preserve"> </w:t></w:r><w:r><w:rPr><w:w w:val="105"/><w:lang w:val="fr-CA"/></w:rPr><w:t>les</w:t></w:r><w:r><w:rPr><w:spacing w:val="4"/><w:w w:val="105"/><w:lang w:val="fr-CA"/></w:rPr><w:t xml:space="preserve"> </w:t></w:r><w:r><w:rPr><w:w w:val="105"/><w:lang w:val="fr-CA"/></w:rPr><w:t>points</w:t></w:r><w:r><w:rPr><w:spacing w:val="5"/><w:w w:val="105"/><w:lang w:val="fr-CA"/></w:rPr><w:t xml:space="preserve"> </w:t></w:r><w:r><w:rPr><w:w w:val="105"/><w:lang w:val="fr-CA"/></w:rPr><w:t>de</w:t></w:r><w:r><w:rPr><w:spacing w:val="4"/><w:w w:val="105"/><w:lang w:val="fr-CA"/></w:rPr><w:t xml:space="preserve"> </w:t></w:r><w:r><w:rPr><w:w w:val="105"/><w:lang w:val="fr-CA"/></w:rPr><w:t>mesure</w:t></w:r><w:r><w:rPr><w:spacing w:val="3"/><w:w w:val="105"/><w:lang w:val="fr-CA"/></w:rPr><w:t xml:space="preserve"> </w:t></w:r><w:r><w:rPr><w:w w:val="105"/><w:lang w:val="fr-CA"/></w:rPr><w:t>constituant</w:t></w:r><w:r><w:rPr><w:spacing w:val="6"/><w:w w:val="105"/><w:lang w:val="fr-CA"/></w:rPr><w:t xml:space="preserve"> </w:t></w:r><w:r><w:rPr><w:w w:val="105"/><w:lang w:val="fr-CA"/></w:rPr><w:t>l’hydrogramme</w:t></w:r><w:r><w:rPr><w:spacing w:val="3"/><w:w w:val="105"/><w:lang w:val="fr-CA"/></w:rPr><w:t xml:space="preserve"> </w:t></w:r><w:r><w:rPr><w:w w:val="105"/><w:lang w:val="fr-CA"/></w:rPr><w:t>de</w:t></w:r><w:r><w:rPr><w:spacing w:val="4"/><w:w w:val="105"/><w:lang w:val="fr-CA"/></w:rPr><w:t xml:space="preserve"> </w:t></w:r><w:r><w:rPr><w:w w:val="105"/><w:lang w:val="fr-CA"/></w:rPr><w:t>puits.</w:t></w:r><w:r><w:rPr><w:spacing w:val="27"/><w:w w:val="105"/><w:lang w:val="fr-CA"/></w:rPr><w:t xml:space="preserve"> </w:t></w:r><w:r><w:rPr><w:w w:val="105"/><w:lang w:val="fr-CA"/></w:rPr><w:t>Cela</w:t></w:r><w:r><w:rPr><w:spacing w:val="4"/><w:w w:val="105"/><w:lang w:val="fr-CA"/></w:rPr><w:t xml:space="preserve"> </w:t></w:r><w:r><w:rPr><w:w w:val="105"/><w:lang w:val="fr-CA"/></w:rPr><w:t>rend cette</w:t></w:r><w:r><w:rPr><w:spacing w:val="1"/><w:w w:val="105"/><w:lang w:val="fr-CA"/></w:rPr><w:t xml:space="preserve"> </w:t></w:r><w:r><w:rPr><w:w w:val="105"/><w:lang w:val="fr-CA"/></w:rPr><w:t>approche</w:t></w:r><w:r><w:rPr><w:spacing w:val="1"/><w:w w:val="105"/><w:lang w:val="fr-CA"/></w:rPr><w:t xml:space="preserve"> </w:t></w:r><w:r><w:rPr><w:w w:val="105"/><w:lang w:val="fr-CA"/></w:rPr><w:t>t</w:t></w:r><w:r><w:rPr><w:spacing w:val="0"/><w:w w:val="105"/><w:lang w:val="fr-CA"/></w:rPr><w:t>r`</w:t></w:r><w:r><w:rPr><w:w w:val="105"/><w:lang w:val="fr-CA"/></w:rPr><w:t>es</w:t></w:r><w:r><w:rPr><w:spacing w:val="2"/><w:w w:val="105"/><w:lang w:val="fr-CA"/></w:rPr><w:t xml:space="preserve"> </w:t></w:r><w:r><w:rPr><w:w w:val="105"/><w:lang w:val="fr-CA"/></w:rPr><w:t>sensible</w:t></w:r><w:r><w:rPr><w:spacing w:val="2"/><w:w w:val="105"/><w:lang w:val="fr-CA"/></w:rPr><w:t xml:space="preserve"> </w:t></w:r><w:r><w:rPr><w:w w:val="105"/><w:lang w:val="fr-CA"/></w:rPr><w:t>au</w:t></w:r><w:r><w:rPr><w:spacing w:val="1"/><w:w w:val="105"/><w:lang w:val="fr-CA"/></w:rPr><w:t xml:space="preserve"> </w:t></w:r><w:r><w:rPr><w:w w:val="105"/><w:lang w:val="fr-CA"/></w:rPr><w:t>bruit</w:t></w:r><w:r><w:rPr><w:spacing w:val="1"/><w:w w:val="105"/><w:lang w:val="fr-CA"/></w:rPr><w:t xml:space="preserve"> </w:t></w:r><w:r><w:rPr><w:w w:val="105"/><w:lang w:val="fr-CA"/></w:rPr><w:t>qui</w:t></w:r><w:r><w:rPr><w:spacing w:val="2"/><w:w w:val="105"/><w:lang w:val="fr-CA"/></w:rPr><w:t xml:space="preserve"> </w:t></w:r><w:r><w:rPr><w:w w:val="105"/><w:lang w:val="fr-CA"/></w:rPr><w:t>est</w:t></w:r><w:r><w:rPr><w:spacing w:val="1"/><w:w w:val="105"/><w:lang w:val="fr-CA"/></w:rPr><w:t xml:space="preserve"> </w:t></w:r><w:r><w:rPr><w:w w:val="105"/><w:lang w:val="fr-CA"/></w:rPr><w:t>souvent</w:t></w:r><w:r><w:rPr><w:spacing w:val="2"/><w:w w:val="105"/><w:lang w:val="fr-CA"/></w:rPr><w:t xml:space="preserve"> </w:t></w:r><w:r><w:rPr><w:w w:val="105"/><w:lang w:val="fr-CA"/></w:rPr><w:t>observable</w:t></w:r><w:r><w:rPr><w:spacing w:val="2"/><w:w w:val="105"/><w:lang w:val="fr-CA"/></w:rPr><w:t xml:space="preserve"> </w:t></w:r><w:r><w:rPr><w:w w:val="105"/><w:lang w:val="fr-CA"/></w:rPr><w:t>dans</w:t></w:r><w:r><w:rPr><w:spacing w:val="1"/><w:w w:val="105"/><w:lang w:val="fr-CA"/></w:rPr><w:t xml:space="preserve"> </w:t></w:r><w:r><w:rPr><w:w w:val="105"/><w:lang w:val="fr-CA"/></w:rPr><w:t>les</w:t></w:r><w:r><w:rPr><w:spacing w:val="1"/><w:w w:val="105"/><w:lang w:val="fr-CA"/></w:rPr><w:t xml:space="preserve"> </w:t></w:r><w:r><w:rPr><w:w w:val="105"/><w:lang w:val="fr-CA"/></w:rPr><w:t>mesures</w:t></w:r><w:r><w:rPr><w:spacing w:val="1"/><w:w w:val="105"/><w:lang w:val="fr-CA"/></w:rPr><w:t xml:space="preserve"> </w:t></w:r><w:r><w:rPr><w:w w:val="105"/><w:lang w:val="fr-CA"/></w:rPr><w:t>de</w:t></w:r><w:r><w:rPr><w:spacing w:val="1"/><w:w w:val="105"/><w:lang w:val="fr-CA"/></w:rPr><w:t xml:space="preserve"> </w:t></w:r><w:r><w:rPr><w:w w:val="105"/><w:lang w:val="fr-CA"/></w:rPr><w:t>niveaux</w:t></w:r><w:r><w:rPr><w:spacing w:val="2"/><w:w w:val="105"/><w:lang w:val="fr-CA"/></w:rPr><w:t xml:space="preserve"> </w:t></w:r><w:r><w:rPr><w:w w:val="105"/><w:lang w:val="fr-CA"/></w:rPr><w:t>d’ea</w:t></w:r><w:r><w:rPr><w:spacing w:val="0"/><w:w w:val="105"/><w:lang w:val="fr-CA"/></w:rPr><w:t>u</w:t></w:r><w:r><w:rPr><w:w w:val="105"/><w:lang w:val="fr-CA"/></w:rPr><w:t>.</w:t></w:r></w:p><w:p><w:pPr><w:sectPr><w:type w:val="nextPage"/><w:pgSz w:w="12240" w:h="15840"/><w:pgMar w:left="1000" w:right="980" w:header="0" w:top="1040" w:footer="0" w:bottom="700" w:gutter="0"/><w:pgNumType w:fmt="decimal"/><w:formProt w:val="false"/><w:textDirection w:val="lrTb"/><w:docGrid w:type="default" w:linePitch="240" w:charSpace="4294965247"/></w:sectPr></w:pPr></w:p><w:p><w:pPr><w:pStyle w:val="TextBody"/><w:spacing w:lineRule="exact" w:line="276"/><w:ind w:left="106" w:hanging="0"/><w:rPr><w:lang w:val="fr-CA"/></w:rPr></w:pPr><w:r><w:rPr><w:w w:val="110"/><w:lang w:val="fr-CA"/><w:rPrChange w:id="0" w:author="Rivard, Christine" w:date="2015-03-16T12:31:00Z"><w:rPr><w:w w:val="110"/></w:rPr></w:rPrChange></w:rPr><w:t>(EXEMPLE–</w:t></w:r><w:r><w:rPr><w:spacing w:val="0"/><w:w w:val="110"/><w:lang w:val="fr-CA"/><w:rPrChange w:id="0" w:author="Rivard, Christine" w:date="2015-03-16T12:31:00Z"><w:rPr><w:spacing w:val="0"/><w:w w:val="110"/></w:rPr></w:rPrChange></w:rPr><w:t xml:space="preserve"> A</w:t></w:r><w:r><w:rPr><w:w w:val="110"/><w:lang w:val="fr-CA"/><w:rPrChange w:id="0" w:author="Rivard, Christine" w:date="2015-03-16T12:31:00Z"><w:rPr><w:w w:val="110"/></w:rPr></w:rPrChange></w:rPr><w:t>`</w:t></w:r></w:p><w:p><w:pPr><w:pStyle w:val="TextBody"/><w:ind w:left="66" w:hanging="0"/><w:rPr><w:lang w:val="fr-CA"/></w:rPr></w:pPr><w:r><w:br w:type="column"/></w:r><w:r><w:rPr><w:w w:val="105"/><w:lang w:val="fr-CA"/><w:rPrChange w:id="0" w:author="Rivard, Christine" w:date="2015-03-16T12:31:00Z"><w:rPr><w:w w:val="105"/></w:rPr></w:rPrChange></w:rPr><w:t>VENIR)</w:t></w:r><w:r><w:rPr><w:spacing w:val="16"/><w:w w:val="105"/><w:lang w:val="fr-CA"/><w:rPrChange w:id="0" w:author="Rivard, Christine" w:date="2015-03-16T12:31:00Z"><w:rPr><w:spacing w:val="16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Ce</w:t></w:r><w:r><w:rPr><w:spacing w:val="15"/><w:w w:val="105"/><w:lang w:val="fr-CA"/><w:rPrChange w:id="0" w:author="Rivard, Christine" w:date="2015-03-16T12:31:00Z"><w:rPr><w:spacing w:val="15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bruit</w:t></w:r><w:r><w:rPr><w:spacing w:val="16"/><w:w w:val="105"/><w:lang w:val="fr-CA"/><w:rPrChange w:id="0" w:author="Rivard, Christine" w:date="2015-03-16T12:31:00Z"><w:rPr><w:spacing w:val="16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peut</w:t></w:r><w:r><w:rPr><w:spacing w:val="9"/><w:w w:val="105"/><w:lang w:val="fr-CA"/><w:rPrChange w:id="0" w:author="Rivard, Christine" w:date="2015-03-16T12:31:00Z"><w:rPr><w:spacing w:val="9"/><w:w w:val="105"/></w:rPr></w:rPrChange></w:rPr><w:t xml:space="preserve"> </w:t></w:r><w:r><w:rPr><w:spacing w:val="0"/><w:w w:val="105"/><w:lang w:val="fr-CA"/><w:rPrChange w:id="0" w:author="Rivard, Christine" w:date="2015-03-16T12:31:00Z"><w:rPr><w:spacing w:val="0"/><w:w w:val="105"/></w:rPr></w:rPrChange></w:rPr><w:t>ˆ</w:t></w:r><w:r><w:rPr><w:w w:val="105"/><w:lang w:val="fr-CA"/><w:rPrChange w:id="0" w:author="Rivard, Christine" w:date="2015-03-16T12:31:00Z"><w:rPr><w:w w:val="105"/></w:rPr></w:rPrChange></w:rPr><w:t>etre</w:t></w:r><w:r><w:rPr><w:spacing w:val="17"/><w:w w:val="105"/><w:lang w:val="fr-CA"/><w:rPrChange w:id="0" w:author="Rivard, Christine" w:date="2015-03-16T12:31:00Z"><w:rPr><w:spacing w:val="17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attribuable</w:t></w:r><w:r><w:rPr><w:spacing w:val="16"/><w:w w:val="105"/><w:lang w:val="fr-CA"/><w:rPrChange w:id="0" w:author="Rivard, Christine" w:date="2015-03-16T12:31:00Z"><w:rPr><w:spacing w:val="16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par</w:t></w:r><w:r><w:rPr><w:spacing w:val="17"/><w:w w:val="105"/><w:lang w:val="fr-CA"/><w:rPrChange w:id="0" w:author="Rivard, Christine" w:date="2015-03-16T12:31:00Z"><w:rPr><w:spacing w:val="17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exemple</w:t></w:r><w:r><w:rPr><w:spacing w:val="16"/><w:w w:val="105"/><w:lang w:val="fr-CA"/><w:rPrChange w:id="0" w:author="Rivard, Christine" w:date="2015-03-16T12:31:00Z"><w:rPr><w:spacing w:val="16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aux</w:t></w:r><w:r><w:rPr><w:spacing w:val="17"/><w:w w:val="105"/><w:lang w:val="fr-CA"/><w:rPrChange w:id="0" w:author="Rivard, Christine" w:date="2015-03-16T12:31:00Z"><w:rPr><w:spacing w:val="17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variations</w:t></w:r><w:r><w:rPr><w:spacing w:val="15"/><w:w w:val="105"/><w:lang w:val="fr-CA"/><w:rPrChange w:id="0" w:author="Rivard, Christine" w:date="2015-03-16T12:31:00Z"><w:rPr><w:spacing w:val="15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de</w:t></w:r><w:r><w:rPr><w:spacing w:val="16"/><w:w w:val="105"/><w:lang w:val="fr-CA"/><w:rPrChange w:id="0" w:author="Rivard, Christine" w:date="2015-03-16T12:31:00Z"><w:rPr><w:spacing w:val="16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la</w:t></w:r><w:r><w:rPr><w:spacing w:val="16"/><w:w w:val="105"/><w:lang w:val="fr-CA"/><w:rPrChange w:id="0" w:author="Rivard, Christine" w:date="2015-03-16T12:31:00Z"><w:rPr><w:spacing w:val="16"/><w:w w:val="105"/></w:rPr></w:rPrChange></w:rPr><w:t xml:space="preserve"> </w:t></w:r><w:r><w:rPr><w:w w:val="105"/><w:lang w:val="fr-CA"/><w:rPrChange w:id="0" w:author="Rivard, Christine" w:date="2015-03-16T12:31:00Z"><w:rPr><w:w w:val="105"/></w:rPr></w:rPrChange></w:rPr><w:t>pression</w:t></w:r></w:p><w:p><w:pPr><w:sectPr><w:type w:val="continuous"/><w:pgSz w:w="12240" w:h="15840"/><w:pgMar w:left="1000" w:right="980" w:header="0" w:top="1040" w:footer="0" w:bottom="700" w:gutter="0"/><w:cols w:num="2" w:equalWidth="false" w:sep="false"><w:col w:w="1705" w:space="40"/><w:col w:w="8514"/></w:cols><w:formProt w:val="false"/><w:textDirection w:val="lrTb"/><w:docGrid w:type="default" w:linePitch="240" w:charSpace="4294965247"/></w:sectPr></w:pPr></w:p><w:p><w:pPr><w:pStyle w:val="TextBody"/><w:spacing w:lineRule="auto" w:line="249" w:before="13" w:after="0"/><w:ind w:left="133" w:right="151" w:hanging="0"/><w:jc w:val="both"/><w:rPr><w:lang w:val="fr-CA"/></w:rPr></w:pPr><w:r><w:rPr><w:w w:val="105"/><w:lang w:val="fr-CA"/></w:rPr><w:t>atmosp</w:t></w:r><w:r><w:rPr><w:spacing w:val="0"/><w:w w:val="105"/><w:lang w:val="fr-CA"/></w:rPr><w:t>h´</w:t></w:r><w:r><w:rPr><w:w w:val="105"/><w:lang w:val="fr-CA"/></w:rPr><w:t>eriques</w:t></w:r><w:r><w:rPr><w:spacing w:val="11"/><w:w w:val="105"/><w:lang w:val="fr-CA"/></w:rPr><w:t xml:space="preserve"> </w:t></w:r><w:r><w:rPr><w:w w:val="105"/><w:lang w:val="fr-CA"/></w:rPr><w:t>et</w:t></w:r><w:r><w:rPr><w:spacing w:val="12"/><w:w w:val="105"/><w:lang w:val="fr-CA"/></w:rPr><w:t xml:space="preserve"> </w:t></w:r><w:r><w:rPr><w:w w:val="105"/><w:lang w:val="fr-CA"/></w:rPr><w:t>aux</w:t></w:r><w:r><w:rPr><w:spacing w:val="11"/><w:w w:val="105"/><w:lang w:val="fr-CA"/></w:rPr><w:t xml:space="preserve"> </w:t></w:r><w:r><w:rPr><w:w w:val="105"/><w:lang w:val="fr-CA"/></w:rPr><w:t>ma</w:t></w:r><w:r><w:rPr><w:spacing w:val="0"/><w:w w:val="105"/><w:lang w:val="fr-CA"/></w:rPr><w:t>r´</w:t></w:r><w:r><w:rPr><w:w w:val="105"/><w:lang w:val="fr-CA"/></w:rPr><w:t>ees</w:t></w:r><w:r><w:rPr><w:spacing w:val="12"/><w:w w:val="105"/><w:lang w:val="fr-CA"/></w:rPr><w:t xml:space="preserve"> </w:t></w:r><w:r><w:rPr><w:w w:val="105"/><w:lang w:val="fr-CA"/></w:rPr><w:t>terrestres</w:t></w:r><w:r><w:rPr><w:spacing w:val="11"/><w:w w:val="105"/><w:lang w:val="fr-CA"/></w:rPr><w:t xml:space="preserve"> </w:t></w:r><w:r><w:rPr><w:w w:val="105"/><w:lang w:val="fr-CA"/></w:rPr><w:t>(Rasmussen</w:t></w:r><w:r><w:rPr><w:spacing w:val="10"/><w:w w:val="105"/><w:lang w:val="fr-CA"/></w:rPr><w:t xml:space="preserve"> </w:t></w:r><w:r><w:rPr><w:w w:val="105"/><w:lang w:val="fr-CA"/></w:rPr><w:t>et</w:t></w:r><w:r><w:rPr><w:spacing w:val="12"/><w:w w:val="105"/><w:lang w:val="fr-CA"/></w:rPr><w:t xml:space="preserve"> </w:t></w:r><w:r><w:rPr><w:w w:val="105"/><w:lang w:val="fr-CA"/></w:rPr><w:t>Crawford,</w:t></w:r><w:r><w:rPr><w:spacing w:val="12"/><w:w w:val="105"/><w:lang w:val="fr-CA"/></w:rPr><w:t xml:space="preserve"> </w:t></w:r><w:r><w:rPr><w:w w:val="105"/><w:lang w:val="fr-CA"/></w:rPr><w:t>1</w:t></w:r><w:r><w:rPr><w:spacing w:val="0"/><w:w w:val="105"/><w:lang w:val="fr-CA"/></w:rPr><w:t>9</w:t></w:r><w:r><w:rPr><w:w w:val="105"/><w:lang w:val="fr-CA"/></w:rPr><w:t>97;</w:t></w:r><w:r><w:rPr><w:spacing w:val="11"/><w:w w:val="105"/><w:lang w:val="fr-CA"/></w:rPr><w:t xml:space="preserve"> </w:t></w:r><w:r><w:rPr><w:w w:val="105"/><w:lang w:val="fr-CA"/></w:rPr><w:t>Butler</w:t></w:r><w:r><w:rPr><w:spacing w:val="12"/><w:w w:val="105"/><w:lang w:val="fr-CA"/></w:rPr><w:t xml:space="preserve"> </w:t></w:r><w:r><w:rPr><w:w w:val="105"/><w:lang w:val="fr-CA"/></w:rPr><w:t>et</w:t></w:r><w:r><w:rPr><w:spacing w:val="12"/><w:w w:val="105"/><w:lang w:val="fr-CA"/></w:rPr><w:t xml:space="preserve"> </w:t></w:r><w:r><w:rPr><w:w w:val="105"/><w:lang w:val="fr-CA"/></w:rPr><w:t>al.,</w:t></w:r><w:r><w:rPr><w:spacing w:val="11"/><w:w w:val="105"/><w:lang w:val="fr-CA"/></w:rPr><w:t xml:space="preserve"> </w:t></w:r><w:r><w:rPr><w:w w:val="105"/><w:lang w:val="fr-CA"/></w:rPr><w:t>2011),</w:t></w:r><w:r><w:rPr><w:spacing w:val="11"/><w:w w:val="105"/><w:lang w:val="fr-CA"/></w:rPr><w:t xml:space="preserve"> </w:t></w:r><w:r><w:rPr><w:spacing w:val="0"/><w:w w:val="115"/><w:lang w:val="fr-CA"/></w:rPr><w:t>a</w:t></w:r><w:r><w:rPr><w:w w:val="115"/><w:lang w:val="fr-CA"/></w:rPr><w:t>`</w:t></w:r><w:r><w:rPr><w:spacing w:val="5"/><w:w w:val="115"/><w:lang w:val="fr-CA"/></w:rPr><w:t xml:space="preserve"> </w:t></w:r><w:r><w:rPr><w:w w:val="105"/><w:lang w:val="fr-CA"/></w:rPr><w:t>du</w:t></w:r><w:r><w:rPr><w:w w:val="107"/><w:lang w:val="fr-CA"/></w:rPr><w:t xml:space="preserve"> </w:t></w:r><w:r><w:rPr><w:w w:val="105"/><w:lang w:val="fr-CA"/></w:rPr><w:t>pompage,</w:t></w:r><w:r><w:rPr><w:spacing w:val="21"/><w:w w:val="105"/><w:lang w:val="fr-CA"/></w:rPr><w:t xml:space="preserve"> </w:t></w:r><w:r><w:rPr><w:spacing w:val="0"/><w:w w:val="105"/><w:lang w:val="fr-CA"/></w:rPr><w:t>`</w:t></w:r><w:r><w:rPr><w:w w:val="105"/><w:lang w:val="fr-CA"/></w:rPr><w:t>a</w:t></w:r><w:r><w:rPr><w:spacing w:val="21"/><w:w w:val="105"/><w:lang w:val="fr-CA"/></w:rPr><w:t xml:space="preserve"> </w:t></w:r><w:r><w:rPr><w:w w:val="105"/><w:lang w:val="fr-CA"/></w:rPr><w:t>l’effet</w:t></w:r><w:r><w:rPr><w:spacing w:val="20"/><w:w w:val="105"/><w:lang w:val="fr-CA"/></w:rPr><w:t xml:space="preserve"> </w:t></w:r><w:r><w:rPr><w:w w:val="105"/><w:lang w:val="fr-CA"/></w:rPr><w:t>Lisse</w:t></w:r><w:r><w:rPr><w:spacing w:val="21"/><w:w w:val="105"/><w:lang w:val="fr-CA"/></w:rPr><w:t xml:space="preserve"> </w:t></w:r><w:r><w:rPr><w:w w:val="105"/><w:lang w:val="fr-CA"/></w:rPr><w:t>(Weeks,</w:t></w:r><w:r><w:rPr><w:spacing w:val="22"/><w:w w:val="105"/><w:lang w:val="fr-CA"/></w:rPr><w:t xml:space="preserve"> </w:t></w:r><w:r><w:rPr><w:w w:val="105"/><w:lang w:val="fr-CA"/></w:rPr><w:t>2002;</w:t></w:r><w:r><w:rPr><w:spacing w:val="24"/><w:w w:val="105"/><w:lang w:val="fr-CA"/></w:rPr><w:t xml:space="preserve"> </w:t></w:r><w:r><w:rPr><w:w w:val="105"/><w:lang w:val="fr-CA"/></w:rPr><w:t>Crosbie</w:t></w:r><w:r><w:rPr><w:spacing w:val="21"/><w:w w:val="105"/><w:lang w:val="fr-CA"/></w:rPr><w:t xml:space="preserve"> </w:t></w:r><w:r><w:rPr><w:w w:val="105"/><w:lang w:val="fr-CA"/></w:rPr><w:t>et</w:t></w:r><w:r><w:rPr><w:spacing w:val="21"/><w:w w:val="105"/><w:lang w:val="fr-CA"/></w:rPr><w:t xml:space="preserve"> </w:t></w:r><w:r><w:rPr><w:w w:val="105"/><w:lang w:val="fr-CA"/></w:rPr><w:t>al.,</w:t></w:r><w:r><w:rPr><w:spacing w:val="23"/><w:w w:val="105"/><w:lang w:val="fr-CA"/></w:rPr><w:t xml:space="preserve"> </w:t></w:r><w:r><w:rPr><w:w w:val="105"/><w:lang w:val="fr-CA"/></w:rPr><w:t>200</w:t></w:r><w:r><w:rPr><w:spacing w:val="0"/><w:w w:val="105"/><w:lang w:val="fr-CA"/></w:rPr><w:t>5</w:t></w:r><w:r><w:rPr><w:w w:val="105"/><w:lang w:val="fr-CA"/></w:rPr><w:t>),</w:t></w:r><w:r><w:rPr><w:spacing w:val="22"/><w:w w:val="105"/><w:lang w:val="fr-CA"/></w:rPr><w:t xml:space="preserve"> </w:t></w:r><w:r><w:rPr><w:w w:val="105"/><w:lang w:val="fr-CA"/></w:rPr><w:t>aux</w:t></w:r><w:r><w:rPr><w:spacing w:val="21"/><w:w w:val="105"/><w:lang w:val="fr-CA"/></w:rPr><w:t xml:space="preserve"> </w:t></w:r><w:r><w:rPr><w:w w:val="105"/><w:lang w:val="fr-CA"/></w:rPr><w:t>variations</w:t></w:r><w:r><w:rPr><w:spacing w:val="21"/><w:w w:val="105"/><w:lang w:val="fr-CA"/></w:rPr><w:t xml:space="preserve"> </w:t></w:r><w:r><w:rPr><w:w w:val="105"/><w:lang w:val="fr-CA"/></w:rPr><w:t>de</w:t></w:r><w:r><w:rPr><w:spacing w:val="21"/><w:w w:val="105"/><w:lang w:val="fr-CA"/></w:rPr><w:t xml:space="preserve"> </w:t></w:r><w:r><w:rPr><w:spacing w:val="0"/><w:w w:val="105"/><w:lang w:val="fr-CA"/></w:rPr><w:t>t</w:t></w:r><w:r><w:rPr><w:w w:val="105"/><w:lang w:val="fr-CA"/></w:rPr><w:t>em</w:t></w:r><w:r><w:rPr><w:spacing w:val="0"/><w:w w:val="105"/><w:lang w:val="fr-CA"/></w:rPr><w:t>p´</w:t></w:r><w:r><w:rPr><w:w w:val="105"/><w:lang w:val="fr-CA"/></w:rPr><w:t>eratures</w:t></w:r><w:r><w:rPr><w:spacing w:val="22"/><w:w w:val="105"/><w:lang w:val="fr-CA"/></w:rPr><w:t xml:space="preserve"> </w:t></w:r><w:r><w:rPr><w:w w:val="105"/><w:lang w:val="fr-CA"/></w:rPr><w:t>ou</w:t></w:r><w:r><w:rPr><w:w w:val="104"/><w:lang w:val="fr-CA"/></w:rPr><w:t xml:space="preserve"> </w:t></w:r><w:r><w:rPr><w:w w:val="105"/><w:lang w:val="fr-CA"/></w:rPr><w:t>encore</w:t></w:r><w:r><w:rPr><w:spacing w:val="1"/><w:w w:val="105"/><w:lang w:val="fr-CA"/></w:rPr><w:t xml:space="preserve"> </w:t></w:r><w:r><w:rPr><w:w w:val="105"/><w:lang w:val="fr-CA"/></w:rPr><w:t>par</w:t></w:r><w:r><w:rPr><w:spacing w:val="1"/><w:w w:val="105"/><w:lang w:val="fr-CA"/></w:rPr><w:t xml:space="preserve"> </w:t></w:r><w:r><w:rPr><w:w w:val="105"/><w:lang w:val="fr-CA"/></w:rPr><w:t>l’a</w:t></w:r><w:r><w:rPr><w:spacing w:val="0"/><w:w w:val="105"/><w:lang w:val="fr-CA"/></w:rPr><w:t>p</w:t></w:r><w:r><w:rPr><w:w w:val="105"/><w:lang w:val="fr-CA"/></w:rPr><w:t>pareil</w:t></w:r><w:r><w:rPr><w:spacing w:val="1"/><w:w w:val="105"/><w:lang w:val="fr-CA"/></w:rPr><w:t xml:space="preserve"> </w:t></w:r><w:r><w:rPr><w:w w:val="105"/><w:lang w:val="fr-CA"/></w:rPr><w:t>de</w:t></w:r><w:r><w:rPr><w:spacing w:val="1"/><w:w w:val="105"/><w:lang w:val="fr-CA"/></w:rPr><w:t xml:space="preserve"> </w:t></w:r><w:r><w:rPr><w:w w:val="105"/><w:lang w:val="fr-CA"/></w:rPr><w:t xml:space="preserve">mesure </w:t></w:r><w:r><w:rPr><w:spacing w:val="0"/><w:w w:val="105"/><w:lang w:val="fr-CA"/></w:rPr><w:t>mˆ</w:t></w:r><w:r><w:rPr><w:w w:val="105"/><w:lang w:val="fr-CA"/></w:rPr><w:t>eme.</w:t></w:r></w:p><w:p><w:pPr><w:pStyle w:val="TextBody"/><w:spacing w:lineRule="auto" w:line="249"/><w:ind w:left="133" w:right="145" w:firstLine="351"/><w:jc w:val="both"/><w:rPr><w:lang w:val="fr-CA"/></w:rPr></w:pPr><w:r><w:rPr><w:w w:val="105"/><w:lang w:val="fr-CA"/></w:rPr><w:t>La</w:t></w:r><w:r><w:rPr><w:spacing w:val="35"/><w:w w:val="105"/><w:lang w:val="fr-CA"/></w:rPr><w:t xml:space="preserve"> </w:t></w:r><w:r><w:rPr><w:spacing w:val="0"/><w:w w:val="105"/><w:lang w:val="fr-CA"/></w:rPr><w:t>r´</w:t></w:r><w:r><w:rPr><w:w w:val="105"/><w:lang w:val="fr-CA"/></w:rPr><w:t>eorganisation</w:t></w:r><w:r><w:rPr><w:spacing w:val="36"/><w:w w:val="105"/><w:lang w:val="fr-CA"/></w:rPr><w:t xml:space="preserve"> </w:t></w:r><w:r><w:rPr><w:w w:val="105"/><w:lang w:val="fr-CA"/></w:rPr><w:t>des</w:t></w:r><w:r><w:rPr><w:spacing w:val="35"/><w:w w:val="105"/><w:lang w:val="fr-CA"/></w:rPr><w:t xml:space="preserve"> </w:t></w:r><w:r><w:rPr><w:w w:val="105"/><w:lang w:val="fr-CA"/></w:rPr><w:t>term</w:t></w:r><w:r><w:rPr><w:spacing w:val="0"/><w:w w:val="105"/><w:lang w:val="fr-CA"/></w:rPr><w:t>e</w:t></w:r><w:r><w:rPr><w:w w:val="105"/><w:lang w:val="fr-CA"/></w:rPr><w:t>s</w:t></w:r><w:r><w:rPr><w:spacing w:val="35"/><w:w w:val="105"/><w:lang w:val="fr-CA"/></w:rPr><w:t xml:space="preserve"> </w:t></w:r><w:r><w:rPr><w:w w:val="105"/><w:lang w:val="fr-CA"/></w:rPr><w:t>et</w:t></w:r><w:r><w:rPr><w:spacing w:val="35"/><w:w w:val="105"/><w:lang w:val="fr-CA"/></w:rPr><w:t xml:space="preserve"> </w:t></w:r><w:r><w:rPr><w:w w:val="105"/><w:lang w:val="fr-CA"/></w:rPr><w:t>l’in</w:t></w:r><w:r><w:rPr><w:spacing w:val="0"/><w:w w:val="105"/><w:lang w:val="fr-CA"/></w:rPr><w:t>t´</w:t></w:r><w:r><w:rPr><w:w w:val="105"/><w:lang w:val="fr-CA"/></w:rPr><w:t>egration</w:t></w:r><w:r><w:rPr><w:spacing w:val="36"/><w:w w:val="105"/><w:lang w:val="fr-CA"/></w:rPr><w:t xml:space="preserve"> </w:t></w:r><w:r><w:rPr><w:w w:val="105"/><w:lang w:val="fr-CA"/></w:rPr><w:t>de</w:t></w:r><w:r><w:rPr><w:spacing w:val="35"/><w:w w:val="105"/><w:lang w:val="fr-CA"/></w:rPr><w:t xml:space="preserve"> </w:t></w:r><w:r><w:rPr><w:w w:val="105"/><w:lang w:val="fr-CA"/></w:rPr><w:t>l</w:t></w:r><w:r><w:rPr><w:spacing w:val="0"/><w:w w:val="105"/><w:lang w:val="fr-CA"/></w:rPr><w:t>’´</w:t></w:r><w:r><w:rPr><w:w w:val="105"/><w:lang w:val="fr-CA"/></w:rPr><w:t>equation</w:t></w:r><w:r><w:rPr><w:spacing w:val="36"/><w:w w:val="105"/><w:lang w:val="fr-CA"/></w:rPr><w:t xml:space="preserve"> </w:t></w:r><w:r><w:rPr><w:w w:val="105"/><w:lang w:val="fr-CA"/></w:rPr><w:t>par</w:t></w:r><w:r><w:rPr><w:spacing w:val="35"/><w:w w:val="105"/><w:lang w:val="fr-CA"/></w:rPr><w:t xml:space="preserve"> </w:t></w:r><w:r><w:rPr><w:w w:val="105"/><w:lang w:val="fr-CA"/></w:rPr><w:t>rapport</w:t></w:r><w:r><w:rPr><w:spacing w:val="35"/><w:w w:val="105"/><w:lang w:val="fr-CA"/></w:rPr><w:t xml:space="preserve"> </w:t></w:r><w:r><w:rPr><w:w w:val="105"/><w:lang w:val="fr-CA"/></w:rPr><w:t>au</w:t></w:r><w:r><w:rPr><w:spacing w:val="35"/><w:w w:val="105"/><w:lang w:val="fr-CA"/></w:rPr><w:t xml:space="preserve"> </w:t></w:r><w:r><w:rPr><w:w w:val="105"/><w:lang w:val="fr-CA"/></w:rPr><w:t>temps</w:t></w:r><w:r><w:rPr><w:spacing w:val="35"/><w:w w:val="105"/><w:lang w:val="fr-CA"/></w:rPr><w:t xml:space="preserve"> </w:t></w:r><w:r><w:rPr><w:w w:val="105"/><w:lang w:val="fr-CA"/></w:rPr><w:t>entre</w:t></w:r><w:r><w:rPr><w:spacing w:val="35"/><w:w w:val="105"/><w:lang w:val="fr-CA"/></w:rPr><w:t xml:space="preserve"> </w:t></w:r><w:r><w:rPr><w:w w:val="105"/><w:lang w:val="fr-CA"/></w:rPr><w:t>deux</w:t></w:r><w:r><w:rPr><w:w w:val="106"/><w:lang w:val="fr-CA"/></w:rPr><w:t xml:space="preserve"> </w:t></w:r><w:r><w:rPr><w:w w:val="105"/><w:lang w:val="fr-CA"/></w:rPr><w:t>points</w:t></w:r><w:r><w:rPr><w:spacing w:val="11"/><w:w w:val="105"/><w:lang w:val="fr-CA"/></w:rPr><w:t xml:space="preserve"> </w:t></w:r><w:r><w:rPr><w:w w:val="105"/><w:lang w:val="fr-CA"/></w:rPr><w:t>(tA,hA)</w:t></w:r><w:r><w:rPr><w:spacing w:val="11"/><w:w w:val="105"/><w:lang w:val="fr-CA"/></w:rPr><w:t xml:space="preserve"> </w:t></w:r><w:r><w:rPr><w:w w:val="105"/><w:lang w:val="fr-CA"/></w:rPr><w:t>et</w:t></w:r><w:r><w:rPr><w:spacing w:val="12"/><w:w w:val="105"/><w:lang w:val="fr-CA"/></w:rPr><w:t xml:space="preserve"> </w:t></w:r><w:r><w:rPr><w:w w:val="105"/><w:lang w:val="fr-CA"/></w:rPr><w:t>(tB,hB)</w:t></w:r><w:r><w:rPr><w:spacing w:val="11"/><w:w w:val="105"/><w:lang w:val="fr-CA"/></w:rPr><w:t xml:space="preserve"> </w:t></w:r><w:r><w:rPr><w:w w:val="105"/><w:lang w:val="fr-CA"/></w:rPr><w:t>d’un</w:t></w:r><w:r><w:rPr><w:spacing w:val="11"/><w:w w:val="105"/><w:lang w:val="fr-CA"/></w:rPr><w:t xml:space="preserve"> </w:t></w:r><w:r><w:rPr><w:w w:val="105"/><w:lang w:val="fr-CA"/></w:rPr><w:t>hydrogramme</w:t></w:r><w:r><w:rPr><w:spacing w:val="11"/><w:w w:val="105"/><w:lang w:val="fr-CA"/></w:rPr><w:t xml:space="preserve"> </w:t></w:r><w:r><w:rPr><w:w w:val="105"/><w:lang w:val="fr-CA"/></w:rPr><w:t>de</w:t></w:r><w:r><w:rPr><w:spacing w:val="11"/><w:w w:val="105"/><w:lang w:val="fr-CA"/></w:rPr><w:t xml:space="preserve"> </w:t></w:r><w:r><w:rPr><w:w w:val="105"/><w:lang w:val="fr-CA"/></w:rPr><w:t>puits,</w:t></w:r><w:r><w:rPr><w:spacing w:val="12"/><w:w w:val="105"/><w:lang w:val="fr-CA"/></w:rPr><w:t xml:space="preserve"> </w:t></w:r><w:r><w:rPr><w:w w:val="105"/><w:lang w:val="fr-CA"/></w:rPr><w:t>tel</w:t></w:r><w:r><w:rPr><w:spacing w:val="11"/><w:w w:val="105"/><w:lang w:val="fr-CA"/></w:rPr><w:t xml:space="preserve"> </w:t></w:r><w:r><w:rPr><w:w w:val="105"/><w:lang w:val="fr-CA"/></w:rPr><w:t>que</w:t></w:r><w:r><w:rPr><w:spacing w:val="11"/><w:w w:val="105"/><w:lang w:val="fr-CA"/></w:rPr><w:t xml:space="preserve"> </w:t></w:r><w:r><w:rPr><w:spacing w:val="0"/><w:w w:val="105"/><w:lang w:val="fr-CA"/></w:rPr><w:t>d´</w:t></w:r><w:r><w:rPr><w:w w:val="105"/><w:lang w:val="fr-CA"/></w:rPr><w:t>efini</w:t></w:r><w:r><w:rPr><w:spacing w:val="11"/><w:w w:val="105"/><w:lang w:val="fr-CA"/></w:rPr><w:t xml:space="preserve"> </w:t></w:r><w:r><w:rPr><w:spacing w:val="0"/><w:w w:val="115"/><w:lang w:val="fr-CA"/></w:rPr><w:t>a</w:t></w:r><w:r><w:rPr><w:w w:val="115"/><w:lang w:val="fr-CA"/></w:rPr><w:t>`</w:t></w:r><w:r><w:rPr><w:spacing w:val="4"/><w:w w:val="115"/><w:lang w:val="fr-CA"/></w:rPr><w:t xml:space="preserve"> </w:t></w:r><w:r><w:rPr><w:w w:val="105"/><w:lang w:val="fr-CA"/></w:rPr><w:t>la</w:t></w:r><w:r><w:rPr><w:spacing w:val="11"/><w:w w:val="105"/><w:lang w:val="fr-CA"/></w:rPr><w:t xml:space="preserve"> </w:t></w:r><w:r><w:rPr><w:w w:val="105"/><w:lang w:val="fr-CA"/></w:rPr><w:t>Error:</w:t></w:r><w:r><w:rPr><w:spacing w:val="38"/><w:w w:val="105"/><w:lang w:val="fr-CA"/></w:rPr><w:t xml:space="preserve"> </w:t></w:r><w:r><w:rPr><w:w w:val="105"/><w:lang w:val="fr-CA"/></w:rPr><w:t>Reference</w:t></w:r><w:r><w:rPr><w:spacing w:val="11"/><w:w w:val="105"/><w:lang w:val="fr-CA"/></w:rPr><w:t xml:space="preserve"> </w:t></w:r><w:r><w:rPr><w:w w:val="105"/><w:lang w:val="fr-CA"/></w:rPr><w:t>source</w:t></w:r><w:r><w:rPr><w:w w:val="101"/><w:lang w:val="fr-CA"/></w:rPr><w:t xml:space="preserve"> </w:t></w:r><w:r><w:rPr><w:w w:val="105"/><w:lang w:val="fr-CA"/></w:rPr><w:t>not</w:t></w:r><w:r><w:rPr><w:spacing w:val="12"/><w:w w:val="105"/><w:lang w:val="fr-CA"/></w:rPr><w:t xml:space="preserve"> </w:t></w:r><w:r><w:rPr><w:w w:val="105"/><w:lang w:val="fr-CA"/></w:rPr><w:t>found,</w:t></w:r><w:r><w:rPr><w:spacing w:val="14"/><w:w w:val="105"/><w:lang w:val="fr-CA"/></w:rPr><w:t xml:space="preserve"> </w:t></w:r><w:r><w:rPr><w:spacing w:val="0"/><w:w w:val="105"/><w:lang w:val="fr-CA"/></w:rPr><w:t>r´</w:t></w:r><w:r><w:rPr><w:w w:val="105"/><w:lang w:val="fr-CA"/></w:rPr><w:t>esulte</w:t></w:r><w:r><w:rPr><w:spacing w:val="12"/><w:w w:val="105"/><w:lang w:val="fr-CA"/></w:rPr><w:t xml:space="preserve"> </w:t></w:r><w:r><w:rPr><w:w w:val="105"/><w:lang w:val="fr-CA"/></w:rPr><w:t>en</w:t></w:r><w:r><w:rPr><w:spacing w:val="13"/><w:w w:val="105"/><w:lang w:val="fr-CA"/></w:rPr><w:t xml:space="preserve"> </w:t></w:r><w:r><w:rPr><w:w w:val="105"/><w:lang w:val="fr-CA"/></w:rPr><w:t>l</w:t></w:r><w:r><w:rPr><w:spacing w:val="0"/><w:w w:val="105"/><w:lang w:val="fr-CA"/></w:rPr><w:t>’´</w:t></w:r><w:r><w:rPr><w:w w:val="105"/><w:lang w:val="fr-CA"/></w:rPr><w:t>equation</w:t></w:r><w:r><w:rPr><w:spacing w:val="14"/><w:w w:val="105"/><w:lang w:val="fr-CA"/></w:rPr><w:t xml:space="preserve"> </w:t></w:r><w:r><w:rPr><w:w w:val="105"/><w:lang w:val="fr-CA"/></w:rPr><w:t>suivante:</w:t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spacing w:before="7" w:after="0"/><w:rPr><w:rFonts w:ascii="Times New Roman" w:hAnsi="Times New Roman" w:eastAsia="Times New Roman" w:cs="Times New Roman"/><w:sz w:val="26"/><w:szCs w:val="26"/><w:lang w:val="fr-CA"/></w:rPr></w:pPr><w:r><w:rPr><w:rFonts w:eastAsia="Times New Roman" w:cs="Times New Roman" w:ascii="Times New Roman" w:hAnsi="Times New Roman"/><w:sz w:val="26"/><w:szCs w:val="26"/><w:lang w:val="fr-CA"/></w:rPr></w:r></w:p><w:p><w:pPr><w:sectPr><w:type w:val="continuous"/><w:pgSz w:w="12240" w:h="15840"/><w:pgMar w:left="1000" w:right="980" w:header="0" w:top="1040" w:footer="0" w:bottom="700" w:gutter="0"/><w:formProt w:val="false"/><w:textDirection w:val="lrTb"/><w:docGrid w:type="default" w:linePitch="240" w:charSpace="4294965247"/></w:sectPr><w:pStyle w:val="Heading1"/><w:numPr><w:ilvl w:val="0"/><w:numId w:val="4"/></w:numPr><w:tabs><w:tab w:val="left" w:pos="1134" w:leader="none"/></w:tabs><w:ind w:left="1133" w:hanging="1027"/><w:rPr><w:b w:val="false"/><w:b w:val="false"/><w:bCs w:val="false"/></w:rPr></w:pPr><w:bookmarkStart w:id="122" w:name="_bookmark70"/><w:bookmarkStart w:id="123" w:name="Well_Barometric_Response_Function"/><w:bookmarkEnd w:id="122"/><w:bookmarkEnd w:id="123"/><w:r><w:rPr><w:w w:val="95"/></w:rPr><w:t>Well</w:t></w:r><w:r><w:rPr><w:spacing w:val="50"/><w:w w:val="95"/></w:rPr><w:t xml:space="preserve"> </w:t></w:r><w:r><w:rPr><w:w w:val="95"/></w:rPr><w:t>Barometric</w:t></w:r><w:r><w:rPr><w:spacing w:val="48"/><w:w w:val="95"/></w:rPr><w:t xml:space="preserve"> </w:t></w:r><w:r><w:rPr><w:w w:val="95"/></w:rPr><w:t>Response</w:t></w:r><w:r><w:rPr><w:spacing w:val="51"/><w:w w:val="95"/></w:rPr><w:t xml:space="preserve"> </w:t></w:r><w:r><w:rPr><w:w w:val="95"/></w:rPr><w:t>Function</w:t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spacing w:before="6" w:after="0"/><w:rPr><w:rFonts w:ascii="Georgia" w:hAnsi="Georgia" w:eastAsia="Georgia" w:cs="Georgia"/><w:b/><w:b/><w:bCs/><w:sz w:val="21"/><w:szCs w:val="21"/></w:rPr></w:pPr><w:r><w:rPr><w:rFonts w:eastAsia="Georgia" w:cs="Georgia" w:ascii="Georgia" w:hAnsi="Georgia"/><w:b/><w:bCs/><w:sz w:val="21"/><w:szCs w:val="21"/></w:rPr></w:r></w:p><w:p><w:pPr><w:sectPr><w:type w:val="nextPage"/><w:pgSz w:w="12240" w:h="15840"/><w:pgMar w:left="1720" w:right="1720" w:header="0" w:top="1500" w:footer="0" w:bottom="700" w:gutter="0"/><w:pgNumType w:fmt="decimal"/><w:formProt w:val="false"/><w:textDirection w:val="lrTb"/><w:docGrid w:type="default" w:linePitch="240" w:charSpace="4294965247"/></w:sectPr><w:pStyle w:val="Normal"/><w:spacing w:lineRule="auto" w:line="427" w:before="22" w:after="0"/><w:ind w:left="2993" w:right="3011" w:firstLine="19"/><w:jc w:val="center"/><w:rPr><w:rFonts w:ascii="Georgia" w:hAnsi="Georgia" w:eastAsia="Georgia" w:cs="Georgia"/><w:sz w:val="49"/><w:szCs w:val="49"/></w:rPr></w:pPr><w:bookmarkStart w:id="124" w:name="_bookmark71"/><w:bookmarkStart w:id="125" w:name="III_Appendices"/><w:bookmarkEnd w:id="124"/><w:bookmarkEnd w:id="125"/><w:r><w:rPr><w:rFonts w:ascii="Georgia" w:hAnsi="Georgia"/><w:b/><w:sz w:val="49"/></w:rPr><w:t>Part</w:t></w:r><w:r><w:rPr><w:rFonts w:ascii="Georgia" w:hAnsi="Georgia"/><w:b/><w:spacing w:val="21"/><w:sz w:val="49"/></w:rPr><w:t xml:space="preserve"> </w:t></w:r><w:r><w:rPr><w:rFonts w:ascii="Georgia" w:hAnsi="Georgia"/><w:b/><w:sz w:val="49"/></w:rPr><w:t>III</w:t></w:r><w:r><w:rPr><w:rFonts w:ascii="Georgia" w:hAnsi="Georgia"/><w:b/><w:w w:val="94"/><w:sz w:val="49"/></w:rPr><w:t xml:space="preserve"> </w:t></w:r><w:r><w:rPr><w:rFonts w:ascii="Georgia" w:hAnsi="Georgia"/><w:b/><w:w w:val="95"/><w:sz w:val="49"/></w:rPr><w:t>Appendices</w:t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rPr><w:rFonts w:ascii="Georgia" w:hAnsi="Georgia" w:eastAsia="Georgia" w:cs="Georgia"/><w:b/><w:b/><w:bCs/><w:sz w:val="20"/><w:szCs w:val="20"/></w:rPr></w:pPr><w:r><w:rPr><w:rFonts w:eastAsia="Georgia" w:cs="Georgia" w:ascii="Georgia" w:hAnsi="Georgia"/><w:b/><w:bCs/><w:sz w:val="20"/><w:szCs w:val="20"/></w:rPr></w:r></w:p><w:p><w:pPr><w:pStyle w:val="Normal"/><w:spacing w:before="7" w:after="0"/><w:rPr><w:rFonts w:ascii="Georgia" w:hAnsi="Georgia" w:eastAsia="Georgia" w:cs="Georgia"/><w:b/><w:b/><w:bCs/><w:sz w:val="27"/><w:szCs w:val="27"/></w:rPr></w:pPr><w:r><w:rPr><w:rFonts w:eastAsia="Georgia" w:cs="Georgia" w:ascii="Georgia" w:hAnsi="Georgia"/><w:b/><w:bCs/><w:sz w:val="27"/><w:szCs w:val="27"/></w:rPr></w:r></w:p><w:p><w:pPr><w:pStyle w:val="Heading1"/><w:numPr><w:ilvl w:val="0"/><w:numId w:val="2"/></w:numPr><w:tabs><w:tab w:val="left" w:pos="1004" w:leader="none"/></w:tabs><w:spacing w:lineRule="auto" w:line="256"/><w:ind w:left="133" w:right="480" w:hanging="21"/><w:rPr><w:b w:val="false"/><w:b w:val="false"/><w:bCs w:val="false"/></w:rPr></w:pPr><w:bookmarkStart w:id="126" w:name="Creating_a_Custom_CDCD_Weather_Station_L"/><w:bookmarkStart w:id="127" w:name="_bookmark72"/><w:bookmarkEnd w:id="126"/><w:bookmarkEnd w:id="127"/><w:r><w:rPr></w:rPr><w:t>Creating</w:t></w:r><w:r><w:rPr><w:spacing w:val="36"/></w:rPr><w:t xml:space="preserve"> </w:t></w:r><w:r><w:rPr></w:rPr><w:t>a</w:t></w:r><w:r><w:rPr><w:spacing w:val="37"/></w:rPr><w:t xml:space="preserve"> </w:t></w:r><w:r><w:rPr></w:rPr><w:t>Custom</w:t></w:r><w:r><w:rPr><w:spacing w:val="37"/></w:rPr><w:t xml:space="preserve"> </w:t></w:r><w:r><w:rPr></w:rPr><w:t>CDCD</w:t></w:r><w:r><w:rPr><w:spacing w:val="36"/></w:rPr><w:t xml:space="preserve"> </w:t></w:r><w:r><w:rPr></w:rPr><w:t>Weather</w:t></w:r><w:r><w:rPr><w:w w:val="96"/></w:rPr><w:t xml:space="preserve"> </w:t></w:r><w:r><w:rPr></w:rPr><w:t>Station</w:t></w:r><w:r><w:rPr><w:spacing w:val="0"/></w:rPr><w:t xml:space="preserve"> </w:t></w:r><w:r><w:rPr></w:rPr><w:t>List</w:t></w:r></w:p><w:p><w:pPr><w:pStyle w:val="Normal"/><w:spacing w:before="9" w:after="0"/><w:rPr><w:rFonts w:ascii="Georgia" w:hAnsi="Georgia" w:eastAsia="Georgia" w:cs="Georgia"/><w:b/><w:b/><w:bCs/><w:sz w:val="62"/><w:szCs w:val="62"/></w:rPr></w:pPr><w:r><w:rPr><w:rFonts w:eastAsia="Georgia" w:cs="Georgia" w:ascii="Georgia" w:hAnsi="Georgia"/><w:b/><w:bCs/><w:sz w:val="62"/><w:szCs w:val="62"/></w:rPr></w:r></w:p><w:p><w:pPr><w:pStyle w:val="TextBody"/><w:ind w:left="121" w:hanging="0"/><w:jc w:val="both"/><w:rPr></w:rPr></w:pPr><w:r><w:rPr><w:w w:val="105"/></w:rPr><w:t>WARNING:</w:t></w:r><w:r><w:rPr><w:spacing w:val="13"/><w:w w:val="105"/></w:rPr><w:t xml:space="preserve"> </w:t></w:r><w:r><w:rPr><w:w w:val="105"/></w:rPr><w:t>this</w:t></w:r><w:r><w:rPr><w:spacing w:val="14"/><w:w w:val="105"/></w:rPr><w:t xml:space="preserve"> </w:t></w:r><w:r><w:rPr><w:w w:val="105"/></w:rPr><w:t>section</w:t></w:r><w:r><w:rPr><w:spacing w:val="14"/><w:w w:val="105"/></w:rPr><w:t xml:space="preserve"> </w:t></w:r><w:r><w:rPr><w:w w:val="105"/></w:rPr><w:t>needs</w:t></w:r><w:r><w:rPr><w:spacing w:val="13"/><w:w w:val="105"/></w:rPr><w:t xml:space="preserve"> </w:t></w:r><w:r><w:rPr><w:w w:val="105"/></w:rPr><w:t>to</w:t></w:r><w:r><w:rPr><w:spacing w:val="14"/><w:w w:val="105"/></w:rPr><w:t xml:space="preserve"> </w:t></w:r><w:r><w:rPr><w:w w:val="105"/></w:rPr><w:t>be</w:t></w:r><w:r><w:rPr><w:spacing w:val="14"/><w:w w:val="105"/></w:rPr><w:t xml:space="preserve"> </w:t></w:r><w:r><w:rPr><w:w w:val="105"/></w:rPr><w:t>updated</w:t></w:r><w:r><w:rPr><w:spacing w:val="12"/><w:w w:val="105"/></w:rPr><w:t xml:space="preserve"> </w:t></w:r><w:r><w:rPr><w:w w:val="105"/></w:rPr><w:t>and</w:t></w:r><w:r><w:rPr><w:spacing w:val="14"/><w:w w:val="105"/></w:rPr><w:t xml:space="preserve"> </w:t></w:r><w:r><w:rPr><w:spacing w:val="0"/><w:w w:val="105"/></w:rPr><w:t>revised.</w:t></w:r></w:p><w:p><w:pPr><w:pStyle w:val="TextBody"/><w:spacing w:lineRule="auto" w:line="249" w:before="13" w:after="0"/><w:ind w:left="133" w:right="97" w:firstLine="351"/><w:rPr></w:rPr></w:pPr><w:r><mc:AlternateContent><mc:Choice Requires="wpg"><w:drawing><wp:anchor behindDoc="1" distT="0" distB="0" distL="114300" distR="114300" simplePos="0" locked="0" layoutInCell="1" allowOverlap="1" relativeHeight="58" wp14:anchorId="48ECD00E"><wp:simplePos x="0" y="0"/><wp:positionH relativeFrom="page"><wp:posOffset>3884295</wp:posOffset></wp:positionH><wp:positionV relativeFrom="paragraph"><wp:posOffset>331470</wp:posOffset></wp:positionV><wp:extent cx="45720" cy="1905"/><wp:effectExtent l="7620" t="7620" r="4445" b="10160"/><wp:wrapNone/><wp:docPr id="80" name="Group 375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1" h="1"><a:moveTo><a:pt x="0" y="0"/></a:moveTo><a:lnTo><a:pt x="70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375" style="position:absolute;margin-left:305.85pt;margin-top:26.1pt;width:3.55pt;height:0.1pt" coordorigin="6117,522" coordsize="71,2"></v:group></w:pict></mc:Fallback></mc:AlternateContent><mc:AlternateContent><mc:Choice Requires="wpg"><w:drawing><wp:anchor behindDoc="1" distT="0" distB="0" distL="114300" distR="114300" simplePos="0" locked="0" layoutInCell="1" allowOverlap="1" relativeHeight="59" wp14:anchorId="6F96696E"><wp:simplePos x="0" y="0"/><wp:positionH relativeFrom="page"><wp:posOffset>4140835</wp:posOffset></wp:positionH><wp:positionV relativeFrom="paragraph"><wp:posOffset>331470</wp:posOffset></wp:positionV><wp:extent cx="45720" cy="1905"/><wp:effectExtent l="6985" t="7620" r="5080" b="10160"/><wp:wrapNone/><wp:docPr id="81" name="Group 373"/><a:graphic xmlns:a="http://schemas.openxmlformats.org/drawingml/2006/main"><a:graphicData uri="http://schemas.microsoft.com/office/word/2010/wordprocessingGroup"><wpg:wgp><wpg:cNvGrpSpPr/><wpg:grpSpPr><a:xfrm><a:off x="0" y="0"/><a:ext cx="45000" cy="1440"/></a:xfrm></wpg:grpSpPr><wps:wsp><wps:cNvSpPr/><wps:spPr><a:xfrm><a:off x="0" y="0"/><a:ext cx="45000" cy="1440"/></a:xfrm><a:custGeom><a:avLst/><a:gdLst/><a:ahLst/><a:rect l="0" t="0" r="r" b="b"/><a:pathLst><a:path w="71" h="1"><a:moveTo><a:pt x="0" y="0"/></a:moveTo><a:lnTo><a:pt x="70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373" style="position:absolute;margin-left:326.05pt;margin-top:26.1pt;width:3.55pt;height:0.1pt" coordorigin="6521,522" coordsize="71,2"></v:group></w:pict></mc:Fallback></mc:AlternateContent></w:r><w:r><w:rPr><w:w w:val="105"/></w:rPr><w:t>The</w:t></w:r><w:r><w:rPr><w:spacing w:val="21"/><w:w w:val="105"/></w:rPr><w:t xml:space="preserve"> </w:t></w:r><w:r><w:rPr><w:w w:val="105"/></w:rPr><w:t>stations</w:t></w:r><w:r><w:rPr><w:spacing w:val="19"/><w:w w:val="105"/></w:rPr><w:t xml:space="preserve"> </w:t></w:r><w:r><w:rPr><w:w w:val="105"/></w:rPr><w:t>information</w:t></w:r><w:r><w:rPr><w:spacing w:val="20"/><w:w w:val="105"/></w:rPr><w:t xml:space="preserve"> </w:t></w:r><w:r><w:rPr><w:spacing w:val="0"/><w:w w:val="105"/></w:rPr><w:t>need</w:t></w:r><w:r><w:rPr><w:spacing w:val="21"/><w:w w:val="105"/></w:rPr><w:t xml:space="preserve"> </w:t></w:r><w:r><w:rPr><w:w w:val="105"/></w:rPr><w:t>to</w:t></w:r><w:r><w:rPr><w:spacing w:val="22"/><w:w w:val="105"/></w:rPr><w:t xml:space="preserve"> </w:t></w:r><w:r><w:rPr><w:w w:val="105"/></w:rPr><w:t>be</w:t></w:r><w:r><w:rPr><w:spacing w:val="19"/><w:w w:val="105"/></w:rPr><w:t xml:space="preserve"> </w:t></w:r><w:r><w:rPr><w:w w:val="105"/></w:rPr><w:t>saved</w:t></w:r><w:r><w:rPr><w:spacing w:val="21"/><w:w w:val="105"/></w:rPr><w:t xml:space="preserve"> </w:t></w:r><w:r><w:rPr><w:w w:val="105"/></w:rPr><w:t>in</w:t></w:r><w:r><w:rPr><w:spacing w:val="20"/><w:w w:val="105"/></w:rPr><w:t xml:space="preserve"> </w:t></w:r><w:r><w:rPr><w:w w:val="105"/></w:rPr><w:t>a</w:t></w:r><w:r><w:rPr><w:spacing w:val="21"/><w:w w:val="105"/></w:rPr><w:t xml:space="preserve"> </w:t></w:r><w:r><w:rPr><w:w w:val="105"/></w:rPr><w:t>tabular-separated</w:t></w:r><w:r><w:rPr><w:spacing w:val="20"/><w:w w:val="105"/></w:rPr><w:t xml:space="preserve"> </w:t></w:r><w:r><w:rPr><w:w w:val="105"/></w:rPr><w:t>values</w:t></w:r><w:r><w:rPr><w:spacing w:val="20"/><w:w w:val="105"/></w:rPr><w:t xml:space="preserve"> </w:t></w:r><w:r><w:rPr><w:w w:val="105"/></w:rPr><w:t>text</w:t></w:r><w:r><w:rPr><w:spacing w:val="20"/><w:w w:val="105"/></w:rPr><w:t xml:space="preserve"> </w:t></w:r><w:r><w:rPr><w:w w:val="105"/></w:rPr><w:t>file</w:t></w:r><w:r><w:rPr><w:spacing w:val="20"/><w:w w:val="105"/></w:rPr><w:t xml:space="preserve"> </w:t></w:r><w:r><w:rPr><w:w w:val="105"/></w:rPr><w:t>with</w:t></w:r><w:r><w:rPr><w:spacing w:val="21"/><w:w w:val="105"/></w:rPr><w:t xml:space="preserve"> </w:t></w:r><w:r><w:rPr><w:w w:val="105"/></w:rPr><w:t>an</w:t></w:r><w:r><w:rPr><w:spacing w:val="20"/><w:w w:val="105"/></w:rPr><w:t xml:space="preserve"> </w:t></w:r><w:r><w:rPr><w:w w:val="105"/></w:rPr><w:t>“lst”</w:t></w:r><w:r><w:rPr><w:spacing w:val="23"/><w:w w:val="109"/></w:rPr><w:t xml:space="preserve"> </w:t></w:r><w:r><w:rPr><w:w w:val="105"/></w:rPr><w:t xml:space="preserve">extension. </w:t></w:r><w:r><w:rPr><w:spacing w:val="40"/><w:w w:val="105"/></w:rPr><w:t xml:space="preserve"> </w:t></w:r><w:r><w:rPr><w:w w:val="105"/></w:rPr><w:t>A</w:t></w:r><w:r><w:rPr><w:spacing w:val="44"/><w:w w:val="105"/></w:rPr><w:t xml:space="preserve"> </w:t></w:r><w:r><w:rPr><w:w w:val="105"/></w:rPr><w:t>template</w:t></w:r><w:r><w:rPr><w:spacing w:val="45"/><w:w w:val="105"/></w:rPr><w:t xml:space="preserve"> </w:t></w:r><w:r><w:rPr><w:w w:val="105"/></w:rPr><w:t>of</w:t></w:r><w:r><w:rPr><w:spacing w:val="44"/><w:w w:val="105"/></w:rPr><w:t xml:space="preserve"> </w:t></w:r><w:r><w:rPr><w:w w:val="105"/></w:rPr><w:t>a</w:t></w:r><w:r><w:rPr><w:spacing w:val="44"/><w:w w:val="105"/></w:rPr><w:t xml:space="preserve"> </w:t></w:r><w:r><w:rPr><w:w w:val="105"/></w:rPr><w:t>station</w:t></w:r><w:r><w:rPr><w:spacing w:val="46"/><w:w w:val="105"/></w:rPr><w:t xml:space="preserve"> </w:t></w:r><w:r><w:rPr><w:w w:val="105"/></w:rPr><w:t>list</w:t></w:r><w:r><w:rPr><w:spacing w:val="44"/><w:w w:val="105"/></w:rPr><w:t xml:space="preserve"> </w:t></w:r><w:r><w:rPr><w:w w:val="105"/></w:rPr><w:t>(station</w:t></w:r><w:r><w:rPr><w:spacing w:val="38"/><w:w w:val="105"/></w:rPr><w:t xml:space="preserve"> </w:t></w:r><w:r><w:rPr><w:w w:val="105"/></w:rPr><w:t>list</w:t></w:r><w:r><w:rPr><w:spacing w:val="39"/><w:w w:val="105"/></w:rPr><w:t xml:space="preserve"> </w:t></w:r><w:r><w:rPr><w:w w:val="105"/></w:rPr><w:t>template.lst)</w:t></w:r><w:r><w:rPr><w:spacing w:val="43"/><w:w w:val="105"/></w:rPr><w:t xml:space="preserve"> </w:t></w:r><w:r><w:rPr><w:w w:val="105"/></w:rPr><w:t>is</w:t></w:r><w:r><w:rPr><w:spacing w:val="44"/><w:w w:val="105"/></w:rPr><w:t xml:space="preserve"> </w:t></w:r><w:r><w:rPr><w:w w:val="105"/></w:rPr><w:t>provided</w:t></w:r><w:r><w:rPr><w:spacing w:val="43"/><w:w w:val="105"/></w:rPr><w:t xml:space="preserve"> </w:t></w:r><w:r><w:rPr><w:w w:val="105"/></w:rPr><w:t>with</w:t></w:r><w:r><w:rPr><w:spacing w:val="44"/><w:w w:val="105"/></w:rPr><w:t xml:space="preserve"> </w:t></w:r><w:r><w:rPr><w:w w:val="105"/></w:rPr><w:t>the</w:t></w:r><w:r><w:rPr><w:spacing w:val="45"/><w:w w:val="105"/></w:rPr><w:t xml:space="preserve"> </w:t></w:r><w:r><w:rPr><w:w w:val="105"/></w:rPr><w:t>program</w:t></w:r><w:r><w:rPr><w:w w:val="107"/></w:rPr><w:t xml:space="preserve"> </w:t></w:r><w:r><w:rPr><w:w w:val="105"/></w:rPr><w:t>in</w:t></w:r><w:r><w:rPr><w:spacing w:val="16"/><w:w w:val="105"/></w:rPr><w:t xml:space="preserve"> </w:t></w:r><w:r><w:rPr><w:spacing w:val="0"/><w:w w:val="105"/></w:rPr><w:t>the</w:t></w:r><w:r><w:rPr><w:spacing w:val="16"/><w:w w:val="105"/></w:rPr><w:t xml:space="preserve"> </w:t></w:r><w:r><w:rPr><w:w w:val="105"/></w:rPr><w:t>Zip</w:t></w:r><w:r><w:rPr><w:spacing w:val="17"/><w:w w:val="105"/></w:rPr><w:t xml:space="preserve"> </w:t></w:r><w:r><w:rPr><w:spacing w:val="0"/><w:w w:val="105"/></w:rPr><w:t>archive</w:t></w:r><w:r><w:rPr><w:spacing w:val="16"/><w:w w:val="105"/></w:rPr><w:t xml:space="preserve"> </w:t></w:r><w:r><w:rPr><w:w w:val="105"/></w:rPr><w:t>and</w:t></w:r><w:r><w:rPr><w:spacing w:val="16"/><w:w w:val="105"/></w:rPr><w:t xml:space="preserve"> </w:t></w:r><w:r><w:rPr><w:w w:val="105"/></w:rPr><w:t>an</w:t></w:r><w:r><w:rPr><w:spacing w:val="17"/><w:w w:val="105"/></w:rPr><w:t xml:space="preserve"> </w:t></w:r><w:r><w:rPr><w:w w:val="105"/></w:rPr><w:t>example</w:t></w:r><w:r><w:rPr><w:spacing w:val="16"/><w:w w:val="105"/></w:rPr><w:t xml:space="preserve"> </w:t></w:r><w:r><w:rPr><w:w w:val="105"/></w:rPr><w:t>is</w:t></w:r><w:r><w:rPr><w:spacing w:val="16"/><w:w w:val="105"/></w:rPr><w:t xml:space="preserve"> </w:t></w:r><w:r><w:rPr><w:w w:val="105"/></w:rPr><w:t>presented</w:t></w:r><w:r><w:rPr><w:spacing w:val="16"/><w:w w:val="105"/></w:rPr><w:t xml:space="preserve"> </w:t></w:r><w:r><w:rPr><w:w w:val="105"/></w:rPr><w:t>in</w:t></w:r><w:r><w:rPr><w:spacing w:val="16"/><w:w w:val="105"/></w:rPr><w:t xml:space="preserve"> </w:t></w:r><w:r><w:rPr><w:w w:val="105"/></w:rPr><w:t>Error:</w:t></w:r><w:r><w:rPr><w:spacing w:val="43"/><w:w w:val="105"/></w:rPr><w:t xml:space="preserve"> </w:t></w:r><w:r><w:rPr><w:w w:val="105"/></w:rPr><w:t>Reference</w:t></w:r><w:r><w:rPr><w:spacing w:val="15"/><w:w w:val="105"/></w:rPr><w:t xml:space="preserve"> </w:t></w:r><w:r><w:rPr><w:w w:val="105"/></w:rPr><w:t>source</w:t></w:r><w:r><w:rPr><w:spacing w:val="17"/><w:w w:val="105"/></w:rPr><w:t xml:space="preserve"> </w:t></w:r><w:r><w:rPr><w:w w:val="105"/></w:rPr><w:t>not</w:t></w:r><w:r><w:rPr><w:spacing w:val="15"/><w:w w:val="105"/></w:rPr><w:t xml:space="preserve"> </w:t></w:r><w:r><w:rPr><w:w w:val="105"/></w:rPr><w:t>found.</w:t></w:r><w:r><w:rPr><w:spacing w:val="43"/><w:w w:val="105"/></w:rPr><w:t xml:space="preserve"> </w:t></w:r><w:r><w:rPr><w:w w:val="105"/></w:rPr><w:t>The</w:t></w:r><w:r><w:rPr><w:spacing w:val="16"/><w:w w:val="105"/></w:rPr><w:t xml:space="preserve"> </w:t></w:r><w:r><w:rPr><w:w w:val="105"/></w:rPr><w:t>fields</w:t></w:r><w:r><w:rPr><w:spacing w:val="28"/><w:w w:val="104"/></w:rPr><w:t xml:space="preserve"> </w:t></w:r><w:r><w:rPr><w:w w:val="105"/></w:rPr><w:t>Station</w:t></w:r><w:r><w:rPr><w:spacing w:val="6"/><w:w w:val="105"/></w:rPr><w:t xml:space="preserve"> </w:t></w:r><w:r><w:rPr><w:w w:val="105"/></w:rPr><w:t>Name,</w:t></w:r><w:r><w:rPr><w:spacing w:val="8"/><w:w w:val="105"/></w:rPr><w:t xml:space="preserve"> </w:t></w:r><w:r><w:rPr><w:w w:val="105"/></w:rPr><w:t>Year,</w:t></w:r><w:r><w:rPr><w:spacing w:val="7"/><w:w w:val="105"/></w:rPr><w:t xml:space="preserve"> </w:t></w:r><w:r><w:rPr><w:w w:val="105"/></w:rPr><w:t>Start,</w:t></w:r><w:r><w:rPr><w:spacing w:val="8"/><w:w w:val="105"/></w:rPr><w:t xml:space="preserve"> </w:t></w:r><w:r><w:rPr><w:w w:val="105"/></w:rPr><w:t>Year</w:t></w:r><w:r><w:rPr><w:spacing w:val="7"/><w:w w:val="105"/></w:rPr><w:t xml:space="preserve"> </w:t></w:r><w:r><w:rPr><w:w w:val="105"/></w:rPr><w:t>End</w:t></w:r><w:r><w:rPr><w:spacing w:val="6"/><w:w w:val="105"/></w:rPr><w:t xml:space="preserve"> </w:t></w:r><w:r><w:rPr><w:w w:val="105"/></w:rPr><w:t>and</w:t></w:r><w:r><w:rPr><w:spacing w:val="7"/><w:w w:val="105"/></w:rPr><w:t xml:space="preserve"> </w:t></w:r><w:r><w:rPr><w:w w:val="105"/></w:rPr><w:t>Province</w:t></w:r><w:r><w:rPr><w:spacing w:val="7"/><w:w w:val="105"/></w:rPr><w:t xml:space="preserve"> </w:t></w:r><w:r><w:rPr><w:w w:val="105"/></w:rPr><w:t>do</w:t></w:r><w:r><w:rPr><w:spacing w:val="7"/><w:w w:val="105"/></w:rPr><w:t xml:space="preserve"> </w:t></w:r><w:r><w:rPr><w:w w:val="105"/></w:rPr><w:t>not</w:t></w:r><w:r><w:rPr><w:spacing w:val="6"/><w:w w:val="105"/></w:rPr><w:t xml:space="preserve"> </w:t></w:r><w:r><w:rPr><w:w w:val="105"/></w:rPr><w:t>need</w:t></w:r><w:r><w:rPr><w:spacing w:val="7"/><w:w w:val="105"/></w:rPr><w:t xml:space="preserve"> </w:t></w:r><w:r><w:rPr><w:w w:val="105"/></w:rPr><w:t>to</w:t></w:r><w:r><w:rPr><w:spacing w:val="7"/><w:w w:val="105"/></w:rPr><w:t xml:space="preserve"> </w:t></w:r><w:r><w:rPr><w:w w:val="105"/></w:rPr><w:t>match</w:t></w:r><w:r><w:rPr><w:spacing w:val="6"/><w:w w:val="105"/></w:rPr><w:t xml:space="preserve"> </w:t></w:r><w:r><w:rPr><w:w w:val="105"/></w:rPr><w:t>strictly</w:t></w:r><w:r><w:rPr><w:spacing w:val="8"/><w:w w:val="105"/></w:rPr><w:t xml:space="preserve"> </w:t></w:r><w:r><w:rPr><w:w w:val="105"/></w:rPr><w:t>with</w:t></w:r><w:r><w:rPr><w:spacing w:val="7"/><w:w w:val="105"/></w:rPr><w:t xml:space="preserve"> </w:t></w:r><w:r><w:rPr><w:w w:val="105"/></w:rPr><w:t>the</w:t></w:r><w:r><w:rPr><w:spacing w:val="6"/><w:w w:val="105"/></w:rPr><w:t xml:space="preserve"> </w:t></w:r><w:r><w:rPr><w:w w:val="105"/></w:rPr><w:t>station’s</w:t></w:r><w:r><w:rPr><w:w w:val="95"/></w:rPr><w:t xml:space="preserve"> </w:t></w:r><w:r><w:rPr><w:w w:val="105"/></w:rPr><w:t>URL.</w:t></w:r><w:r><w:rPr><w:spacing w:val="25"/><w:w w:val="105"/></w:rPr><w:t xml:space="preserve"> </w:t></w:r><w:r><w:rPr><w:w w:val="105"/></w:rPr><w:t>These</w:t></w:r><w:r><w:rPr><w:spacing w:val="25"/><w:w w:val="105"/></w:rPr><w:t xml:space="preserve"> </w:t></w:r><w:r><w:rPr><w:w w:val="105"/></w:rPr><w:t>fields</w:t></w:r><w:r><w:rPr><w:spacing w:val="25"/><w:w w:val="105"/></w:rPr><w:t xml:space="preserve"> </w:t></w:r><w:r><w:rPr><w:w w:val="105"/></w:rPr><w:t>can</w:t></w:r><w:r><w:rPr><w:spacing w:val="24"/><w:w w:val="105"/></w:rPr><w:t xml:space="preserve"> </w:t></w:r><w:r><w:rPr><w:w w:val="105"/></w:rPr><w:t>be</w:t></w:r><w:r><w:rPr><w:spacing w:val="25"/><w:w w:val="105"/></w:rPr><w:t xml:space="preserve"> </w:t></w:r><w:r><w:rPr><w:w w:val="105"/></w:rPr><w:t>assigned</w:t></w:r><w:r><w:rPr><w:spacing w:val="25"/><w:w w:val="105"/></w:rPr><w:t xml:space="preserve"> </w:t></w:r><w:r><w:rPr><w:w w:val="105"/></w:rPr><w:t>any</w:t></w:r><w:r><w:rPr><w:spacing w:val="25"/><w:w w:val="105"/></w:rPr><w:t xml:space="preserve"> </w:t></w:r><w:r><w:rPr><w:spacing w:val="0"/><w:w w:val="105"/></w:rPr><w:t>name/value</w:t></w:r><w:r><w:rPr><w:spacing w:val="24"/><w:w w:val="105"/></w:rPr><w:t xml:space="preserve"> </w:t></w:r><w:r><w:rPr><w:w w:val="105"/></w:rPr><w:t>by</w:t></w:r><w:r><w:rPr><w:spacing w:val="25"/><w:w w:val="105"/></w:rPr><w:t xml:space="preserve"> </w:t></w:r><w:r><w:rPr><w:w w:val="105"/></w:rPr><w:t>the</w:t></w:r><w:r><w:rPr><w:spacing w:val="25"/><w:w w:val="105"/></w:rPr><w:t xml:space="preserve"> </w:t></w:r><w:r><w:rPr><w:w w:val="105"/></w:rPr><w:t>user</w:t></w:r><w:r><w:rPr><w:spacing w:val="24"/><w:w w:val="105"/></w:rPr><w:t xml:space="preserve"> </w:t></w:r><w:r><w:rPr><w:w w:val="105"/></w:rPr><w:t>and</w:t></w:r><w:r><w:rPr><w:spacing w:val="25"/><w:w w:val="105"/></w:rPr><w:t xml:space="preserve"> </w:t></w:r><w:r><w:rPr><w:w w:val="105"/></w:rPr><w:t>are</w:t></w:r><w:r><w:rPr><w:spacing w:val="25"/><w:w w:val="105"/></w:rPr><w:t xml:space="preserve"> </w:t></w:r><w:r><w:rPr><w:w w:val="105"/></w:rPr><w:t>not</w:t></w:r><w:r><w:rPr><w:spacing w:val="24"/><w:w w:val="105"/></w:rPr><w:t xml:space="preserve"> </w:t></w:r><w:r><w:rPr><w:w w:val="105"/></w:rPr><w:t>directly</w:t></w:r><w:r><w:rPr><w:spacing w:val="25"/><w:w w:val="105"/></w:rPr><w:t xml:space="preserve"> </w:t></w:r><w:r><w:rPr><w:w w:val="105"/></w:rPr><w:t>used</w:t></w:r><w:r><w:rPr><w:spacing w:val="25"/><w:w w:val="105"/></w:rPr><w:t xml:space="preserve"> </w:t></w:r><w:r><w:rPr><w:w w:val="105"/></w:rPr><w:t>in</w:t></w:r><w:r><w:rPr><w:spacing w:val="25"/><w:w w:val="105"/></w:rPr><w:t xml:space="preserve"> </w:t></w:r><w:r><w:rPr><w:w w:val="105"/></w:rPr><w:t>the</w:t></w:r><w:r><w:rPr><w:spacing w:val="29"/><w:w w:val="112"/></w:rPr><w:t xml:space="preserve"> </w:t></w:r><w:r><w:rPr><w:w w:val="105"/></w:rPr><w:t>downloading</w:t></w:r><w:r><w:rPr><w:spacing w:val="1"/><w:w w:val="105"/></w:rPr><w:t xml:space="preserve"> </w:t></w:r><w:r><w:rPr><w:w w:val="105"/></w:rPr><w:t>process</w:t></w:r><w:r><w:rPr><w:spacing w:val="2"/><w:w w:val="105"/></w:rPr><w:t xml:space="preserve"> </w:t></w:r><w:r><w:rPr><w:w w:val="105"/></w:rPr><w:t>of</w:t></w:r><w:r><w:rPr><w:spacing w:val="3"/><w:w w:val="105"/></w:rPr><w:t xml:space="preserve"> </w:t></w:r><w:r><w:rPr><w:w w:val="105"/></w:rPr><w:t>weather</w:t></w:r><w:r><w:rPr><w:spacing w:val="3"/><w:w w:val="105"/></w:rPr><w:t xml:space="preserve"> </w:t></w:r><w:r><w:rPr><w:w w:val="105"/></w:rPr><w:t>data.</w:t></w:r><w:r><w:rPr><w:spacing w:val="25"/><w:w w:val="105"/></w:rPr><w:t xml:space="preserve"> </w:t></w:r><w:r><w:rPr><w:w w:val="105"/></w:rPr><w:t>The</w:t></w:r><w:r><w:rPr><w:spacing w:val="2"/><w:w w:val="105"/></w:rPr><w:t xml:space="preserve"> </w:t></w:r><w:r><w:rPr><w:w w:val="105"/></w:rPr><w:t>only</w:t></w:r><w:r><w:rPr><w:spacing w:val="3"/><w:w w:val="105"/></w:rPr><w:t xml:space="preserve"> </w:t></w:r><w:r><w:rPr><w:w w:val="105"/></w:rPr><w:t>field</w:t></w:r><w:r><w:rPr><w:spacing w:val="3"/><w:w w:val="105"/></w:rPr><w:t xml:space="preserve"> </w:t></w:r><w:r><w:rPr><w:w w:val="105"/></w:rPr><w:t>that</w:t></w:r><w:r><w:rPr><w:spacing w:val="3"/><w:w w:val="105"/></w:rPr><w:t xml:space="preserve"> </w:t></w:r><w:r><w:rPr><w:w w:val="105"/></w:rPr><w:t>is</w:t></w:r><w:r><w:rPr><w:spacing w:val="2"/><w:w w:val="105"/></w:rPr><w:t xml:space="preserve"> </w:t></w:r><w:r><w:rPr><w:w w:val="105"/></w:rPr><w:t>directly</w:t></w:r><w:r><w:rPr><w:spacing w:val="2"/><w:w w:val="105"/></w:rPr><w:t xml:space="preserve"> </w:t></w:r><w:r><w:rPr><w:w w:val="105"/></w:rPr><w:t>used</w:t></w:r><w:r><w:rPr><w:spacing w:val="3"/><w:w w:val="105"/></w:rPr><w:t xml:space="preserve"> </w:t></w:r><w:r><w:rPr><w:w w:val="105"/></w:rPr><w:t>in</w:t></w:r><w:r><w:rPr><w:spacing w:val="3"/><w:w w:val="105"/></w:rPr><w:t xml:space="preserve"> </w:t></w:r><w:r><w:rPr><w:w w:val="105"/></w:rPr><w:t>the</w:t></w:r><w:r><w:rPr><w:spacing w:val="3"/><w:w w:val="105"/></w:rPr><w:t xml:space="preserve"> </w:t></w:r><w:r><w:rPr><w:w w:val="105"/></w:rPr><w:t>download</w:t></w:r><w:r><w:rPr><w:spacing w:val="1"/><w:w w:val="105"/></w:rPr><w:t xml:space="preserve"> </w:t></w:r><w:r><w:rPr><w:w w:val="105"/></w:rPr><w:t>process</w:t></w:r><w:r><w:rPr></w:rPr><w:t xml:space="preserve"> </w:t></w:r><w:r><w:rPr><w:w w:val="105"/></w:rPr><w:t>is</w:t></w:r><w:r><w:rPr><w:spacing w:val="27"/><w:w w:val="105"/></w:rPr><w:t xml:space="preserve"> </w:t></w:r><w:r><w:rPr><w:w w:val="105"/></w:rPr><w:t>Station</w:t></w:r><w:r><w:rPr><w:spacing w:val="28"/><w:w w:val="105"/></w:rPr><w:t xml:space="preserve"> </w:t></w:r><w:r><w:rPr><w:w w:val="105"/></w:rPr><w:t>ID</w:t></w:r><w:r><w:rPr><w:spacing w:val="28"/><w:w w:val="105"/></w:rPr><w:t xml:space="preserve"> </w:t></w:r><w:r><w:rPr><w:w w:val="105"/></w:rPr><w:t>that</w:t></w:r><w:r><w:rPr><w:spacing w:val="28"/><w:w w:val="105"/></w:rPr><w:t xml:space="preserve"> </w:t></w:r><w:r><w:rPr><w:w w:val="105"/></w:rPr><w:t>is</w:t></w:r><w:r><w:rPr><w:spacing w:val="28"/><w:w w:val="105"/></w:rPr><w:t xml:space="preserve"> </w:t></w:r><w:r><w:rPr><w:w w:val="105"/></w:rPr><w:t>a</w:t></w:r><w:r><w:rPr><w:spacing w:val="28"/><w:w w:val="105"/></w:rPr><w:t xml:space="preserve"> </w:t></w:r><w:r><w:rPr><w:w w:val="105"/></w:rPr><w:t>unique</w:t></w:r><w:r><w:rPr><w:spacing w:val="26"/><w:w w:val="105"/></w:rPr><w:t xml:space="preserve"> </w:t></w:r><w:r><w:rPr><w:w w:val="105"/></w:rPr><w:t>number</w:t></w:r><w:r><w:rPr><w:spacing w:val="28"/><w:w w:val="105"/></w:rPr><w:t xml:space="preserve"> </w:t></w:r><w:r><w:rPr><w:w w:val="105"/></w:rPr><w:t>attributed</w:t></w:r><w:r><w:rPr><w:spacing w:val="28"/><w:w w:val="105"/></w:rPr><w:t xml:space="preserve"> </w:t></w:r><w:r><w:rPr><w:w w:val="105"/></w:rPr><w:t>to</w:t></w:r><w:r><w:rPr><w:spacing w:val="28"/><w:w w:val="105"/></w:rPr><w:t xml:space="preserve"> </w:t></w:r><w:r><w:rPr><w:w w:val="105"/></w:rPr><w:t>each</w:t></w:r><w:r><w:rPr><w:spacing w:val="28"/><w:w w:val="105"/></w:rPr><w:t xml:space="preserve"> </w:t></w:r><w:r><w:rPr><w:w w:val="105"/></w:rPr><w:t>weather</w:t></w:r><w:r><w:rPr><w:spacing w:val="28"/><w:w w:val="105"/></w:rPr><w:t xml:space="preserve"> </w:t></w:r><w:r><w:rPr><w:w w:val="105"/></w:rPr><w:t>station.</w:t></w:r></w:p><w:p><w:pPr><w:pStyle w:val="TextBody"/><w:spacing w:lineRule="auto" w:line="249"/><w:ind w:left="133" w:right="139" w:firstLine="351"/><w:jc w:val="both"/><w:rPr></w:rPr></w:pPr><w:r><w:rPr><w:w w:val="105"/></w:rPr><w:t>Once</w:t></w:r><w:r><w:rPr><w:spacing w:val="23"/><w:w w:val="105"/></w:rPr><w:t xml:space="preserve"> </w:t></w:r><w:r><w:rPr><w:w w:val="105"/></w:rPr><w:t>a</w:t></w:r><w:r><w:rPr><w:spacing w:val="25"/><w:w w:val="105"/></w:rPr><w:t xml:space="preserve"> </w:t></w:r><w:r><w:rPr><w:w w:val="105"/></w:rPr><w:t>file</w:t></w:r><w:r><w:rPr><w:spacing w:val="25"/><w:w w:val="105"/></w:rPr><w:t xml:space="preserve"> </w:t></w:r><w:r><w:rPr><w:w w:val="105"/></w:rPr><w:t>containing</w:t></w:r><w:r><w:rPr><w:spacing w:val="26"/><w:w w:val="105"/></w:rPr><w:t xml:space="preserve"> </w:t></w:r><w:r><w:rPr><w:w w:val="105"/></w:rPr><w:t>a</w:t></w:r><w:r><w:rPr><w:spacing w:val="25"/><w:w w:val="105"/></w:rPr><w:t xml:space="preserve"> </w:t></w:r><w:r><w:rPr><w:w w:val="105"/></w:rPr><w:t>list</w:t></w:r><w:r><w:rPr><w:spacing w:val="25"/><w:w w:val="105"/></w:rPr><w:t xml:space="preserve"> </w:t></w:r><w:r><w:rPr><w:w w:val="105"/></w:rPr><w:t>of</w:t></w:r><w:r><w:rPr><w:spacing w:val="23"/><w:w w:val="105"/></w:rPr><w:t xml:space="preserve"> </w:t></w:r><w:r><w:rPr><w:w w:val="105"/></w:rPr><w:t>weather</w:t></w:r><w:r><w:rPr><w:spacing w:val="25"/><w:w w:val="105"/></w:rPr><w:t xml:space="preserve"> </w:t></w:r><w:r><w:rPr><w:w w:val="105"/></w:rPr><w:t>stations’</w:t></w:r><w:r><w:rPr><w:spacing w:val="26"/><w:w w:val="105"/></w:rPr><w:t xml:space="preserve"> </w:t></w:r><w:r><w:rPr><w:w w:val="105"/></w:rPr><w:t>information</w:t></w:r><w:r><w:rPr><w:spacing w:val="24"/><w:w w:val="105"/></w:rPr><w:t xml:space="preserve"> </w:t></w:r><w:r><w:rPr><w:w w:val="105"/></w:rPr><w:t>has</w:t></w:r><w:r><w:rPr><w:spacing w:val="24"/><w:w w:val="105"/></w:rPr><w:t xml:space="preserve"> </w:t></w:r><w:r><w:rPr><w:w w:val="105"/></w:rPr><w:t>been</w:t></w:r><w:r><w:rPr><w:spacing w:val="25"/><w:w w:val="105"/></w:rPr><w:t xml:space="preserve"> </w:t></w:r><w:r><w:rPr><w:w w:val="105"/></w:rPr><w:t>created,</w:t></w:r><w:r><w:rPr><w:spacing w:val="26"/><w:w w:val="105"/></w:rPr><w:t xml:space="preserve"> </w:t></w:r><w:r><w:rPr><w:w w:val="105"/></w:rPr><w:t>it</w:t></w:r><w:r><w:rPr><w:spacing w:val="24"/><w:w w:val="105"/></w:rPr><w:t xml:space="preserve"> </w:t></w:r><w:r><w:rPr><w:w w:val="105"/></w:rPr><w:t>is</w:t></w:r><w:r><w:rPr><w:spacing w:val="24"/><w:w w:val="105"/></w:rPr><w:t xml:space="preserve"> </w:t></w:r><w:r><w:rPr><w:w w:val="105"/></w:rPr><w:t>possible</w:t></w:r><w:r><w:rPr><w:w w:val="103"/></w:rPr><w:t xml:space="preserve"> </w:t></w:r><w:r><w:rPr><w:w w:val="105"/></w:rPr><w:t>to</w:t></w:r><w:r><w:rPr><w:spacing w:val="20"/><w:w w:val="105"/></w:rPr><w:t xml:space="preserve"> </w:t></w:r><w:r><w:rPr><w:w w:val="105"/></w:rPr><w:t>load</w:t></w:r><w:r><w:rPr><w:spacing w:val="20"/><w:w w:val="105"/></w:rPr><w:t xml:space="preserve"> </w:t></w:r><w:r><w:rPr><w:w w:val="105"/></w:rPr><w:t>it</w:t></w:r><w:r><w:rPr><w:spacing w:val="21"/><w:w w:val="105"/></w:rPr><w:t xml:space="preserve"> </w:t></w:r><w:r><w:rPr><w:w w:val="105"/></w:rPr><w:t>in</w:t></w:r><w:r><w:rPr><w:spacing w:val="20"/><w:w w:val="105"/></w:rPr><w:t xml:space="preserve"> </w:t></w:r><w:r><w:rPr><w:w w:val="105"/></w:rPr><w:t>Rainbird</w:t></w:r><w:r><w:rPr><w:spacing w:val="20"/><w:w w:val="105"/></w:rPr><w:t xml:space="preserve"> </w:t></w:r><w:r><w:rPr><w:w w:val="105"/></w:rPr><w:t>by</w:t></w:r><w:r><w:rPr><w:spacing w:val="21"/><w:w w:val="105"/></w:rPr><w:t xml:space="preserve"> </w:t></w:r><w:r><w:rPr><w:w w:val="105"/></w:rPr><w:t>clicking</w:t></w:r><w:r><w:rPr><w:spacing w:val="20"/><w:w w:val="105"/></w:rPr><w:t xml:space="preserve"> </w:t></w:r><w:r><w:rPr><w:w w:val="105"/></w:rPr><w:t>on</w:t></w:r><w:r><w:rPr><w:spacing w:val="20"/><w:w w:val="105"/></w:rPr><w:t xml:space="preserve"> </w:t></w:r><w:r><w:rPr><w:w w:val="105"/></w:rPr><w:t>the</w:t></w:r><w:r><w:rPr><w:spacing w:val="21"/><w:w w:val="105"/></w:rPr><w:t xml:space="preserve"> </w:t></w:r><w:r><w:rPr><w:w w:val="105"/></w:rPr><w:t>Load</w:t></w:r><w:r><w:rPr><w:spacing w:val="20"/><w:w w:val="105"/></w:rPr><w:t xml:space="preserve"> </w:t></w:r><w:r><w:rPr><w:w w:val="105"/></w:rPr><w:t>button</w:t></w:r><w:r><w:rPr><w:spacing w:val="20"/><w:w w:val="105"/></w:rPr><w:t xml:space="preserve"> </w:t></w:r><w:r><w:rPr><w:w w:val="105"/></w:rPr><w:t>located</w:t></w:r><w:r><w:rPr><w:spacing w:val="20"/><w:w w:val="105"/></w:rPr><w:t xml:space="preserve"> </w:t></w:r><w:r><w:rPr><w:w w:val="105"/></w:rPr><w:t>in</w:t></w:r><w:r><w:rPr><w:spacing w:val="20"/><w:w w:val="105"/></w:rPr><w:t xml:space="preserve"> </w:t></w:r><w:r><w:rPr><w:w w:val="105"/></w:rPr><w:t>the</w:t></w:r><w:r><w:rPr><w:spacing w:val="20"/><w:w w:val="105"/></w:rPr><w:t xml:space="preserve"> </w:t></w:r><w:r><w:rPr><w:w w:val="105"/></w:rPr><w:t>Fetch</w:t></w:r><w:r><w:rPr><w:spacing w:val="21"/><w:w w:val="105"/></w:rPr><w:t xml:space="preserve"> </w:t></w:r><w:r><w:rPr><w:w w:val="105"/></w:rPr><w:t>and</w:t></w:r><w:r><w:rPr><w:spacing w:val="20"/><w:w w:val="105"/></w:rPr><w:t xml:space="preserve"> </w:t></w:r><w:r><w:rPr><w:w w:val="105"/></w:rPr><w:t>Merge</w:t></w:r><w:r><w:rPr><w:spacing w:val="20"/><w:w w:val="105"/></w:rPr><w:t xml:space="preserve"> </w:t></w:r><w:r><w:rPr><w:w w:val="105"/></w:rPr><w:t>tab</w:t></w:r><w:r><w:rPr><w:spacing w:val="21"/><w:w w:val="105"/></w:rPr><w:t xml:space="preserve"> </w:t></w:r><w:r><w:rPr><w:spacing w:val="0"/><w:w w:val="105"/></w:rPr><w:t>(Error:</w:t></w:r><w:r><w:rPr><w:spacing w:val="26"/><w:w w:val="97"/></w:rPr><w:t xml:space="preserve"> </w:t></w:r><w:r><w:rPr><w:w w:val="105"/></w:rPr><w:t>Reference</w:t></w:r><w:r><w:rPr><w:spacing w:val="36"/><w:w w:val="105"/></w:rPr><w:t xml:space="preserve"> </w:t></w:r><w:r><w:rPr><w:w w:val="105"/></w:rPr><w:t>source</w:t></w:r><w:r><w:rPr><w:spacing w:val="36"/><w:w w:val="105"/></w:rPr><w:t xml:space="preserve"> </w:t></w:r><w:r><w:rPr><w:w w:val="105"/></w:rPr><w:t>not</w:t></w:r><w:r><w:rPr><w:spacing w:val="36"/><w:w w:val="105"/></w:rPr><w:t xml:space="preserve"> </w:t></w:r><w:r><w:rPr><w:w w:val="105"/></w:rPr><w:t>found).</w:t></w:r><w:r><w:rPr><w:spacing w:val="34"/><w:w w:val="105"/></w:rPr><w:t xml:space="preserve"> </w:t></w:r><w:r><w:rPr><w:w w:val="105"/></w:rPr><w:t>The</w:t></w:r><w:r><w:rPr><w:spacing w:val="36"/><w:w w:val="105"/></w:rPr><w:t xml:space="preserve"> </w:t></w:r><w:r><w:rPr><w:w w:val="105"/></w:rPr><w:t>station</w:t></w:r><w:r><w:rPr><w:spacing w:val="38"/><w:w w:val="105"/></w:rPr><w:t xml:space="preserve"> </w:t></w:r><w:r><w:rPr><w:w w:val="105"/></w:rPr><w:t>list</w:t></w:r><w:r><w:rPr><w:spacing w:val="36"/><w:w w:val="105"/></w:rPr><w:t xml:space="preserve"> </w:t></w:r><w:r><w:rPr><w:w w:val="105"/></w:rPr><w:t>can</w:t></w:r><w:r><w:rPr><w:spacing w:val="36"/><w:w w:val="105"/></w:rPr><w:t xml:space="preserve"> </w:t></w:r><w:r><w:rPr><w:w w:val="105"/></w:rPr><w:t>be</w:t></w:r><w:r><w:rPr><w:spacing w:val="36"/><w:w w:val="105"/></w:rPr><w:t xml:space="preserve"> </w:t></w:r><w:r><w:rPr><w:w w:val="105"/></w:rPr><w:t>refreshed</w:t></w:r><w:r><w:rPr><w:spacing w:val="35"/><w:w w:val="105"/></w:rPr><w:t xml:space="preserve"> </w:t></w:r><w:r><w:rPr><w:w w:val="105"/></w:rPr><w:t>at</w:t></w:r><w:r><w:rPr><w:spacing w:val="37"/><w:w w:val="105"/></w:rPr><w:t xml:space="preserve"> </w:t></w:r><w:r><w:rPr><w:w w:val="105"/></w:rPr><w:t>any</w:t></w:r><w:r><w:rPr><w:spacing w:val="36"/><w:w w:val="105"/></w:rPr><w:t xml:space="preserve"> </w:t></w:r><w:r><w:rPr><w:w w:val="105"/></w:rPr><w:t>time</w:t></w:r><w:r><w:rPr><w:spacing w:val="36"/><w:w w:val="105"/></w:rPr><w:t xml:space="preserve"> </w:t></w:r><w:r><w:rPr><w:w w:val="105"/></w:rPr><w:t>by</w:t></w:r><w:r><w:rPr><w:spacing w:val="36"/><w:w w:val="105"/></w:rPr><w:t xml:space="preserve"> </w:t></w:r><w:r><w:rPr><w:w w:val="105"/></w:rPr><w:t>clicking</w:t></w:r><w:r><w:rPr><w:spacing w:val="37"/><w:w w:val="105"/></w:rPr><w:t xml:space="preserve"> </w:t></w:r><w:r><w:rPr><w:w w:val="105"/></w:rPr><w:t>on</w:t></w:r><w:r><w:rPr><w:spacing w:val="37"/><w:w w:val="105"/></w:rPr><w:t xml:space="preserve"> </w:t></w:r><w:r><w:rPr><w:w w:val="105"/></w:rPr><w:t>the</w:t></w:r><w:r><w:rPr><w:w w:val="112"/></w:rPr><w:t xml:space="preserve"> </w:t></w:r><w:r><w:rPr><w:w w:val="105"/></w:rPr><w:t>Refresh</w:t></w:r><w:r><w:rPr><w:spacing w:val="32"/><w:w w:val="105"/></w:rPr><w:t xml:space="preserve"> </w:t></w:r><w:r><w:rPr><w:w w:val="105"/></w:rPr><w:t>button.</w:t></w:r></w:p><w:p><w:pPr><w:pStyle w:val="Normal"/><w:spacing w:before="8" w:after="0"/><w:rPr><w:rFonts w:ascii="Times New Roman" w:hAnsi="Times New Roman" w:eastAsia="Times New Roman" w:cs="Times New Roman"/><w:sz w:val="18"/><w:szCs w:val="18"/></w:rPr></w:pPr><w:r><w:rPr><w:rFonts w:eastAsia="Times New Roman" w:cs="Times New Roman" w:ascii="Times New Roman" w:hAnsi="Times New Roman"/><w:sz w:val="18"/><w:szCs w:val="18"/></w:rPr></w:r></w:p><w:p><w:pPr><w:pStyle w:val="Normal"/><w:spacing w:lineRule="atLeast" w:line="200"/><w:ind w:left="2626" w:hanging="0"/><w:rPr><w:rFonts w:ascii="Times New Roman" w:hAnsi="Times New Roman" w:eastAsia="Times New Roman" w:cs="Times New Roman"/><w:sz w:val="20"/><w:szCs w:val="20"/></w:rPr></w:pPr><w:r><w:rPr></w:rPr><w:drawing><wp:inline distT="0" distB="0" distL="0" distR="0"><wp:extent cx="3152775" cy="1428750"/><wp:effectExtent l="0" t="0" r="0" b="0"/><wp:docPr id="82" name="image18.png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82" name="image18.png" descr=""></pic:cNvPr><pic:cNvPicPr><a:picLocks noChangeAspect="1" noChangeArrowheads="1"/></pic:cNvPicPr></pic:nvPicPr><pic:blipFill><a:blip r:embed="rId52"/><a:stretch><a:fillRect/></a:stretch></pic:blipFill><pic:spPr bwMode="auto"><a:xfrm><a:off x="0" y="0"/><a:ext cx="3152775" cy="1428750"/></a:xfrm><a:prstGeom prst="rect"><a:avLst/></a:prstGeom><a:noFill/><a:ln w="9525"><a:noFill/><a:miter lim="800000"/><a:headEnd/><a:tailEnd/></a:ln></pic:spPr></pic:pic></a:graphicData></a:graphic></wp:inline></w:drawing></w:r></w:p><w:p><w:pPr><w:pStyle w:val="TextBody"/><w:spacing w:before="187" w:after="0"/><w:ind w:left="133" w:firstLine="2513"/><w:rPr></w:rPr></w:pPr><w:bookmarkStart w:id="128" w:name="_bookmark73"/><w:bookmarkEnd w:id="128"/><w:r><w:rPr><w:w w:val="105"/></w:rPr><w:t>Figure</w:t></w:r><w:r><w:rPr><w:spacing w:val="16"/><w:w w:val="105"/></w:rPr><w:t xml:space="preserve"> </w:t></w:r><w:r><w:rPr><w:w w:val="105"/></w:rPr><w:t>A.1:</w:t></w:r><w:r><w:rPr><w:spacing w:val="42"/><w:w w:val="105"/></w:rPr><w:t xml:space="preserve"> </w:t></w:r><w:r><w:rPr><w:w w:val="105"/></w:rPr><w:t>Weather</w:t></w:r><w:r><w:rPr><w:spacing w:val="17"/><w:w w:val="105"/></w:rPr><w:t xml:space="preserve"> </w:t></w:r><w:r><w:rPr><w:w w:val="105"/></w:rPr><w:t>Station</w:t></w:r><w:r><w:rPr><w:spacing w:val="15"/><w:w w:val="105"/></w:rPr><w:t xml:space="preserve"> </w:t></w:r><w:r><w:rPr><w:w w:val="105"/></w:rPr><w:t>List</w:t></w:r><w:r><w:rPr><w:spacing w:val="17"/><w:w w:val="105"/></w:rPr><w:t xml:space="preserve"> </w:t></w:r><w:r><w:rPr><w:w w:val="105"/></w:rPr><w:t>(*.lst)</w:t></w:r><w:r><w:rPr><w:spacing w:val="16"/><w:w w:val="105"/></w:rPr><w:t xml:space="preserve"> </w:t></w:r><w:r><w:rPr><w:spacing w:val="0"/><w:w w:val="105"/></w:rPr><w:t>Sample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Normal"/><w:spacing w:before="1" w:after="0"/><w:rPr><w:rFonts w:ascii="Times New Roman" w:hAnsi="Times New Roman" w:eastAsia="Times New Roman" w:cs="Times New Roman"/><w:sz w:val="33"/><w:szCs w:val="33"/></w:rPr></w:pPr><w:r><w:rPr><w:rFonts w:eastAsia="Times New Roman" w:cs="Times New Roman" w:ascii="Times New Roman" w:hAnsi="Times New Roman"/><w:sz w:val="33"/><w:szCs w:val="33"/></w:rPr></w:r></w:p><w:p><w:pPr><w:pStyle w:val="TextBody"/><w:ind w:left="133" w:hanging="0"/><w:jc w:val="both"/><w:rPr></w:rPr></w:pPr><w:r><w:rPr><w:rFonts w:ascii="Georgia" w:hAnsi="Georgia"/><w:b/><w:w w:val="105"/></w:rPr><w:t>Step</w:t></w:r><w:r><w:rPr><w:rFonts w:ascii="Georgia" w:hAnsi="Georgia"/><w:b/><w:spacing w:val="7"/><w:w w:val="105"/></w:rPr><w:t xml:space="preserve"> </w:t></w:r><w:r><w:rPr><w:rFonts w:ascii="Georgia" w:hAnsi="Georgia"/><w:b/><w:w w:val="105"/></w:rPr><w:t xml:space="preserve">1 </w:t></w:r><w:r><w:rPr><w:rFonts w:ascii="Georgia" w:hAnsi="Georgia"/><w:b/><w:spacing w:val="60"/><w:w w:val="105"/></w:rPr><w:t xml:space="preserve"> </w:t></w:r><w:r><w:rPr><w:w w:val="105"/></w:rPr><w:t>First go to</w:t></w:r><w:r><w:rPr><w:spacing w:val="0"/><w:w w:val="105"/></w:rPr><w:t xml:space="preserve"> </w:t></w:r><w:hyperlink r:id="rId53"><w:r><w:rPr><w:rStyle w:val="InternetLink"/><w:rFonts w:ascii="MS Gothic" w:hAnsi="MS Gothic"/><w:w w:val="105"/></w:rPr><w:t>www.climate.weather.gc.ca</w:t></w:r></w:hyperlink><w:r><w:rPr><w:w w:val="105"/></w:rPr><w:t>.</w:t></w:r></w:p><w:p><w:pPr><w:pStyle w:val="Normal"/><w:spacing w:before="2" w:after="0"/><w:rPr><w:rFonts w:ascii="Times New Roman" w:hAnsi="Times New Roman" w:eastAsia="Times New Roman" w:cs="Times New Roman"/><w:sz w:val="30"/><w:szCs w:val="30"/></w:rPr></w:pPr><w:r><w:rPr><w:rFonts w:eastAsia="Times New Roman" w:cs="Times New Roman" w:ascii="Times New Roman" w:hAnsi="Times New Roman"/><w:sz w:val="30"/><w:szCs w:val="30"/></w:rPr></w:r></w:p><w:p><w:pPr><w:pStyle w:val="TextBody"/><w:ind w:left="125" w:firstLine="8"/><w:jc w:val="both"/><w:rPr></w:rPr></w:pPr><w:r><w:rPr><w:rFonts w:ascii="Georgia" w:hAnsi="Georgia"/><w:b/></w:rPr><w:t>Step</w:t></w:r><w:r><w:rPr><w:rFonts w:ascii="Georgia" w:hAnsi="Georgia"/><w:b/><w:spacing w:val="38"/></w:rPr><w:t xml:space="preserve"> </w:t></w:r><w:r><w:rPr><w:rFonts w:ascii="Georgia" w:hAnsi="Georgia"/><w:b/></w:rPr><w:t xml:space="preserve">2   </w:t></w:r><w:r><w:rPr><w:rFonts w:ascii="Georgia" w:hAnsi="Georgia"/><w:b/><w:spacing w:val="16"/></w:rPr><w:t xml:space="preserve"> </w:t></w:r><w:r><w:rPr></w:rPr><w:t>At</w:t></w:r><w:r><w:rPr><w:spacing w:val="27"/></w:rPr><w:t xml:space="preserve"> </w:t></w:r><w:r><w:rPr></w:rPr><w:t>the</w:t></w:r><w:r><w:rPr><w:spacing w:val="26"/></w:rPr><w:t xml:space="preserve"> </w:t></w:r><w:r><w:rPr></w:rPr><w:t>bottom</w:t></w:r><w:r><w:rPr><w:spacing w:val="27"/></w:rPr><w:t xml:space="preserve"> </w:t></w:r><w:r><w:rPr></w:rPr><w:t>of</w:t></w:r><w:r><w:rPr><w:spacing w:val="27"/></w:rPr><w:t xml:space="preserve"> </w:t></w:r><w:r><w:rPr></w:rPr><w:t>the</w:t></w:r><w:r><w:rPr><w:spacing w:val="27"/></w:rPr><w:t xml:space="preserve"> </w:t></w:r><w:r><w:rPr></w:rPr><w:t>page,</w:t></w:r><w:r><w:rPr><w:spacing w:val="25"/></w:rPr><w:t xml:space="preserve"> </w:t></w:r><w:r><w:rPr></w:rPr><w:t>click</w:t></w:r><w:r><w:rPr><w:spacing w:val="27"/></w:rPr><w:t xml:space="preserve"> </w:t></w:r><w:r><w:rPr></w:rPr><w:t>on</w:t></w:r><w:r><w:rPr><w:spacing w:val="27"/></w:rPr><w:t xml:space="preserve"> </w:t></w:r><w:r><w:rPr></w:rPr><w:t>Advanced</w:t></w:r><w:r><w:rPr><w:spacing w:val="27"/></w:rPr><w:t xml:space="preserve"> </w:t></w:r><w:r><w:rPr></w:rPr><w:t>Search</w:t></w:r><w:r><w:rPr><w:spacing w:val="25"/></w:rPr><w:t xml:space="preserve"> </w:t></w:r><w:r><w:rPr></w:rPr><w:t>(see</w:t></w:r><w:r><w:rPr><w:spacing w:val="26"/></w:rPr><w:t xml:space="preserve"> </w:t></w:r><w:r><w:rPr></w:rPr><w:t>the</w:t></w:r><w:r><w:rPr><w:spacing w:val="27"/></w:rPr><w:t xml:space="preserve"> </w:t></w:r><w:r><w:rPr></w:rPr><w:t>red</w:t></w:r><w:r><w:rPr><w:spacing w:val="27"/></w:rPr><w:t xml:space="preserve"> </w:t></w:r><w:r><w:rPr></w:rPr><w:t>arrow</w:t></w:r><w:r><w:rPr><w:spacing w:val="26"/></w:rPr><w:t xml:space="preserve"> </w:t></w:r><w:r><w:rPr></w:rPr><w:t>in</w:t></w:r><w:r><w:rPr><w:spacing w:val="27"/></w:rPr><w:t xml:space="preserve"> </w:t></w:r><w:r><w:rPr></w:rPr><w:t>Figure</w:t></w:r><w:r><w:rPr><w:spacing w:val="27"/></w:rPr><w:t xml:space="preserve"> </w:t></w:r><w:hyperlink w:anchor="_bookmark74"><w:r><w:rPr><w:rStyle w:val="InternetLink"/></w:rPr><w:t>A.2a).</w:t></w:r></w:hyperlink></w:p><w:p><w:pPr><w:pStyle w:val="Normal"/><w:spacing w:before="2" w:after="0"/><w:rPr><w:rFonts w:ascii="Times New Roman" w:hAnsi="Times New Roman" w:eastAsia="Times New Roman" w:cs="Times New Roman"/><w:sz w:val="30"/><w:szCs w:val="30"/></w:rPr></w:pPr><w:r><w:rPr><w:rFonts w:eastAsia="Times New Roman" w:cs="Times New Roman" w:ascii="Times New Roman" w:hAnsi="Times New Roman"/><w:sz w:val="30"/><w:szCs w:val="30"/></w:rPr></w:r></w:p><w:p><w:pPr><w:pStyle w:val="TextBody"/><w:tabs><w:tab w:val="left" w:pos="1114" w:leader="none"/></w:tabs><w:spacing w:lineRule="auto" w:line="249"/><w:ind w:left="125" w:right="172" w:firstLine="8"/><w:rPr></w:rPr></w:pPr><w:r><w:rPr><w:rFonts w:ascii="Georgia" w:hAnsi="Georgia"/><w:b/></w:rPr><w:t>Step</w:t></w:r><w:r><w:rPr><w:rFonts w:ascii="Georgia" w:hAnsi="Georgia"/><w:b/><w:spacing w:val="0"/></w:rPr><w:t xml:space="preserve"> </w:t></w:r><w:r><w:rPr><w:rFonts w:ascii="Georgia" w:hAnsi="Georgia"/><w:b/></w:rPr><w:t>3</w:t><w:tab/></w:r><w:r><w:rPr><w:w w:val="105"/></w:rPr><w:t>Search</w:t></w:r><w:r><w:rPr><w:spacing w:val="1"/><w:w w:val="105"/></w:rPr><w:t xml:space="preserve"> </w:t></w:r><w:r><w:rPr><w:w w:val="105"/></w:rPr><w:t>for</w:t></w:r><w:r><w:rPr><w:spacing w:val="1"/><w:w w:val="105"/></w:rPr><w:t xml:space="preserve"> </w:t></w:r><w:r><w:rPr><w:w w:val="105"/></w:rPr><w:t>a</w:t></w:r><w:r><w:rPr><w:spacing w:val="1"/><w:w w:val="105"/></w:rPr><w:t xml:space="preserve"> </w:t></w:r><w:r><w:rPr><w:w w:val="105"/></w:rPr><w:t>station</w:t></w:r><w:r><w:rPr><w:spacing w:val="2"/><w:w w:val="105"/></w:rPr><w:t xml:space="preserve"> </w:t></w:r><w:r><w:rPr><w:w w:val="105"/></w:rPr><w:t>either</w:t></w:r><w:r><w:rPr><w:spacing w:val="1"/><w:w w:val="105"/></w:rPr><w:t xml:space="preserve"> </w:t></w:r><w:r><w:rPr><w:w w:val="105"/></w:rPr><w:t>by</w:t></w:r><w:r><w:rPr><w:spacing w:val="1"/><w:w w:val="105"/></w:rPr><w:t xml:space="preserve"> </w:t></w:r><w:r><w:rPr><w:w w:val="105"/></w:rPr><w:t>Province,</w:t></w:r><w:r><w:rPr><w:spacing w:val="2"/><w:w w:val="105"/></w:rPr><w:t xml:space="preserve"> </w:t></w:r><w:r><w:rPr><w:w w:val="105"/></w:rPr><w:t>Name</w:t></w:r><w:r><w:rPr><w:spacing w:val="2"/><w:w w:val="105"/></w:rPr><w:t xml:space="preserve"> </w:t></w:r><w:r><w:rPr><w:w w:val="105"/></w:rPr><w:t>or Proximity.</w:t></w:r><w:r><w:rPr><w:spacing w:val="27"/><w:w w:val="105"/></w:rPr><w:t xml:space="preserve"> </w:t></w:r><w:r><w:rPr><w:w w:val="105"/></w:rPr><w:t>For</w:t></w:r><w:r><w:rPr><w:spacing w:val="1"/><w:w w:val="105"/></w:rPr><w:t xml:space="preserve"> </w:t></w:r><w:r><w:rPr><w:w w:val="105"/></w:rPr><w:t>this</w:t></w:r><w:r><w:rPr><w:spacing w:val="1"/><w:w w:val="105"/></w:rPr><w:t xml:space="preserve"> </w:t></w:r><w:r><w:rPr><w:w w:val="105"/></w:rPr><w:t>example,</w:t></w:r><w:r><w:rPr><w:spacing w:val="2"/><w:w w:val="105"/></w:rPr><w:t xml:space="preserve"> </w:t></w:r><w:r><w:rPr><w:w w:val="105"/></w:rPr><w:t>the search</w:t></w:r><w:r><w:rPr><w:w w:val="101"/></w:rPr><w:t xml:space="preserve"> </w:t></w:r><w:r><w:rPr><w:w w:val="105"/></w:rPr><w:t>was</w:t></w:r><w:r><w:rPr><w:spacing w:val="11"/><w:w w:val="105"/></w:rPr><w:t xml:space="preserve"> </w:t></w:r><w:r><w:rPr><w:w w:val="105"/></w:rPr><w:t>made</w:t></w:r><w:r><w:rPr><w:spacing w:val="11"/><w:w w:val="105"/></w:rPr><w:t xml:space="preserve"> </w:t></w:r><w:r><w:rPr><w:w w:val="105"/></w:rPr><w:t>using</w:t></w:r><w:r><w:rPr><w:spacing w:val="10"/><w:w w:val="105"/></w:rPr><w:t xml:space="preserve"> </w:t></w:r><w:r><w:rPr><w:w w:val="105"/></w:rPr><w:t>the</w:t></w:r><w:r><w:rPr><w:spacing w:val="11"/><w:w w:val="105"/></w:rPr><w:t xml:space="preserve"> </w:t></w:r><w:r><w:rPr><w:w w:val="105"/></w:rPr><w:t>Name</w:t></w:r><w:r><w:rPr><w:spacing w:val="11"/><w:w w:val="105"/></w:rPr><w:t xml:space="preserve"> </w:t></w:r><w:r><w:rPr><w:w w:val="105"/></w:rPr><w:t>of</w:t></w:r><w:r><w:rPr><w:spacing w:val="12"/><w:w w:val="105"/></w:rPr><w:t xml:space="preserve"> </w:t></w:r><w:r><w:rPr><w:w w:val="105"/></w:rPr><w:t>the</w:t></w:r><w:r><w:rPr><w:spacing w:val="11"/><w:w w:val="105"/></w:rPr><w:t xml:space="preserve"> </w:t></w:r><w:r><w:rPr><w:w w:val="105"/></w:rPr><w:t>station</w:t></w:r><w:r><w:rPr><w:spacing w:val="12"/><w:w w:val="105"/></w:rPr><w:t xml:space="preserve"> </w:t></w:r><w:r><w:rPr><w:w w:val="105"/></w:rPr><w:t>(see</w:t></w:r><w:r><w:rPr><w:spacing w:val="10"/><w:w w:val="105"/></w:rPr><w:t xml:space="preserve"> </w:t></w:r><w:r><w:rPr><w:w w:val="105"/></w:rPr><w:t>Figure</w:t></w:r><w:r><w:rPr><w:spacing w:val="11"/><w:w w:val="105"/></w:rPr><w:t xml:space="preserve"> </w:t></w:r><w:r><w:rPr><w:w w:val="105"/></w:rPr><w:t>A2).</w:t></w:r></w:p><w:p><w:pPr><w:pStyle w:val="Normal"/><w:spacing w:before="2" w:after="0"/><w:rPr><w:rFonts w:ascii="Times New Roman" w:hAnsi="Times New Roman" w:eastAsia="Times New Roman" w:cs="Times New Roman"/><w:sz w:val="29"/><w:szCs w:val="29"/></w:rPr></w:pPr><w:r><w:rPr><w:rFonts w:eastAsia="Times New Roman" w:cs="Times New Roman" w:ascii="Times New Roman" w:hAnsi="Times New Roman"/><w:sz w:val="29"/><w:szCs w:val="29"/></w:rPr></w:r></w:p><w:p><w:pPr><w:sectPr><w:type w:val="nextPage"/><w:pgSz w:w="12240" w:h="15840"/><w:pgMar w:left="1000" w:right="960" w:header="0" w:top="1500" w:footer="0" w:bottom="700" w:gutter="0"/><w:pgNumType w:fmt="decimal"/><w:formProt w:val="false"/><w:textDirection w:val="lrTb"/><w:docGrid w:type="default" w:linePitch="240" w:charSpace="4294965247"/></w:sectPr><w:pStyle w:val="TextBody"/><w:spacing w:lineRule="auto" w:line="249"/><w:ind w:left="106" w:right="126" w:firstLine="27"/><w:jc w:val="both"/><w:rPr></w:rPr></w:pPr><w:r><w:rPr><w:rFonts w:ascii="Georgia" w:hAnsi="Georgia"/><w:b/></w:rPr><w:t>Step</w:t></w:r><w:r><w:rPr><w:rFonts w:ascii="Georgia" w:hAnsi="Georgia"/><w:b/><w:spacing w:val="31"/></w:rPr><w:t xml:space="preserve"> </w:t></w:r><w:r><w:rPr><w:rFonts w:ascii="Georgia" w:hAnsi="Georgia"/><w:b/></w:rPr><w:t>4</w:t></w:r><w:r><w:rPr><w:rFonts w:ascii="Georgia" w:hAnsi="Georgia"/><w:b/><w:spacing w:val="12"/></w:rPr><w:t xml:space="preserve"> </w:t></w:r><w:r><w:rPr></w:rPr><w:t>The</w:t></w:r><w:r><w:rPr><w:spacing w:val="21"/></w:rPr><w:t xml:space="preserve"> </w:t></w:r><w:r><w:rPr></w:rPr><w:t>research</w:t></w:r><w:r><w:rPr><w:spacing w:val="20"/></w:rPr><w:t xml:space="preserve"> </w:t></w:r><w:r><w:rPr></w:rPr><w:t>yielded</w:t></w:r><w:r><w:rPr><w:spacing w:val="20"/></w:rPr><w:t xml:space="preserve"> </w:t></w:r><w:r><w:rPr></w:rPr><w:t>one</w:t></w:r><w:r><w:rPr><w:spacing w:val="21"/></w:rPr><w:t xml:space="preserve"> </w:t></w:r><w:r><w:rPr></w:rPr><w:t>result</w:t></w:r><w:r><w:rPr><w:spacing w:val="21"/></w:rPr><w:t xml:space="preserve"> </w:t></w:r><w:r><w:rPr><w:spacing w:val="0"/></w:rPr><w:t>(Figure</w:t></w:r><w:r><w:rPr><w:spacing w:val="21"/></w:rPr><w:t xml:space="preserve"> </w:t></w:r><w:r><w:rPr></w:rPr><w:t>A3).</w:t></w:r><w:r><w:rPr><w:spacing w:val="52"/></w:rPr><w:t xml:space="preserve"> </w:t></w:r><w:r><w:rPr></w:rPr><w:t>For</w:t></w:r><w:r><w:rPr><w:spacing w:val="21"/></w:rPr><w:t xml:space="preserve"> </w:t></w:r><w:r><w:rPr></w:rPr><w:t>Data</w:t></w:r><w:r><w:rPr><w:spacing w:val="21"/></w:rPr><w:t xml:space="preserve"> </w:t></w:r><w:r><w:rPr></w:rPr><w:t>Interval,</w:t></w:r><w:r><w:rPr><w:spacing w:val="22"/></w:rPr><w:t xml:space="preserve"> </w:t></w:r><w:r><w:rPr></w:rPr><w:t>select</w:t></w:r><w:r><w:rPr><w:spacing w:val="21"/></w:rPr><w:t xml:space="preserve"> </w:t></w:r><w:r><w:rPr></w:rPr><w:t>Daily</w:t></w:r><w:r><w:rPr><w:spacing w:val="21"/></w:rPr><w:t xml:space="preserve"> </w:t></w:r><w:r><w:rPr></w:rPr><w:t>and</w:t></w:r><w:r><w:rPr><w:spacing w:val="21"/></w:rPr><w:t xml:space="preserve"> </w:t></w:r><w:r><w:rPr></w:rPr><w:t>click</w:t></w:r><w:r><w:rPr><w:spacing w:val="20"/></w:rPr><w:t xml:space="preserve"> </w:t></w:r><w:r><w:rPr></w:rPr><w:t>Go.</w:t></w:r><w:r><w:rPr><w:spacing w:val="26"/><w:w w:val="101"/></w:rPr><w:t xml:space="preserve"> </w:t></w:r><w:r><w:rPr></w:rPr><w:t>WARNING:</w:t></w:r><w:r><w:rPr><w:spacing w:val="34"/></w:rPr><w:t xml:space="preserve"> </w:t></w:r><w:r><w:rPr></w:rPr><w:t>The</w:t></w:r><w:r><w:rPr><w:spacing w:val="35"/></w:rPr><w:t xml:space="preserve"> </w:t></w:r><w:r><w:rPr><w:spacing w:val="0"/></w:rPr><w:t>downloading</w:t></w:r><w:r><w:rPr><w:spacing w:val="35"/></w:rPr><w:t xml:space="preserve"> </w:t></w:r><w:r><w:rPr></w:rPr><w:t>and</w:t></w:r><w:r><w:rPr><w:spacing w:val="34"/></w:rPr><w:t xml:space="preserve"> </w:t></w:r><w:r><w:rPr></w:rPr><w:t>formatting</w:t></w:r><w:r><w:rPr><w:spacing w:val="36"/></w:rPr><w:t xml:space="preserve"> </w:t></w:r><w:r><w:rPr></w:rPr><w:t>of</w:t></w:r><w:r><w:rPr><w:spacing w:val="35"/></w:rPr><w:t xml:space="preserve"> </w:t></w:r><w:r><w:rPr></w:rPr><w:t>Hourly</w:t></w:r><w:r><w:rPr><w:spacing w:val="36"/></w:rPr><w:t xml:space="preserve"> </w:t></w:r><w:r><w:rPr></w:rPr><w:t>data</w:t></w:r><w:r><w:rPr><w:spacing w:val="35"/></w:rPr><w:t xml:space="preserve"> </w:t></w:r><w:r><w:rPr></w:rPr><w:t>is</w:t></w:r><w:r><w:rPr><w:spacing w:val="35"/></w:rPr><w:t xml:space="preserve"> </w:t></w:r><w:r><w:rPr></w:rPr><w:t>not</w:t></w:r><w:r><w:rPr><w:spacing w:val="34"/></w:rPr><w:t xml:space="preserve"> </w:t></w:r><w:r><w:rPr></w:rPr><w:t>currently</w:t></w:r><w:r><w:rPr><w:spacing w:val="36"/></w:rPr><w:t xml:space="preserve"> </w:t></w:r><w:r><w:rPr></w:rPr><w:t>supported</w:t></w:r><w:r><w:rPr><w:spacing w:val="36"/></w:rPr><w:t xml:space="preserve"> </w:t></w:r><w:r><w:rPr></w:rPr><w:t>in</w:t></w:r><w:r><w:rPr><w:spacing w:val="35"/></w:rPr><w:t xml:space="preserve"> </w:t></w:r><w:r><w:rPr></w:rPr><w:t>WHAT</w:t></w:r><w:r><w:rPr><w:spacing w:val="20"/><w:w w:val="103"/></w:rPr><w:t xml:space="preserve"> </w:t></w:r><w:r><w:rPr></w:rPr><w:t>(but</w:t></w:r><w:r><w:rPr><w:spacing w:val="40"/></w:rPr><w:t xml:space="preserve"> </w:t></w:r><w:r><w:rPr></w:rPr><w:t>could</w:t></w:r><w:r><w:rPr><w:spacing w:val="40"/></w:rPr><w:t xml:space="preserve"> </w:t></w:r><w:r><w:rPr></w:rPr><w:t>be</w:t></w:r><w:r><w:rPr><w:spacing w:val="40"/></w:rPr><w:t xml:space="preserve"> </w:t></w:r><w:r><w:rPr></w:rPr><w:t>in</w:t></w:r><w:r><w:rPr><w:spacing w:val="40"/></w:rPr><w:t xml:space="preserve"> </w:t></w:r><w:r><w:rPr></w:rPr><w:t>a</w:t></w:r><w:r><w:rPr><w:spacing w:val="40"/></w:rPr><w:t xml:space="preserve"> </w:t></w:r><w:r><w:rPr></w:rPr><w:t>future</w:t></w:r><w:r><w:rPr><w:spacing w:val="40"/></w:rPr><w:t xml:space="preserve"> </w:t></w:r><w:r><w:rPr></w:rPr><w:t>version</w:t></w:r><w:r><w:rPr><w:spacing w:val="39"/></w:rPr><w:t xml:space="preserve"> </w:t></w:r><w:r><w:rPr></w:rPr><w:t>of</w:t></w:r><w:r><w:rPr><w:spacing w:val="40"/></w:rPr><w:t xml:space="preserve"> </w:t></w:r><w:r><w:rPr></w:rPr><w:t>the</w:t></w:r><w:r><w:rPr><w:spacing w:val="40"/></w:rPr><w:t xml:space="preserve"> </w:t></w:r><w:r><w:rPr></w:rPr><w:t>software).</w:t></w:r></w:p><w:p><w:pPr><w:pStyle w:val="TextBody"/><w:tabs><w:tab w:val="left" w:pos="1098" w:leader="none"/></w:tabs><w:spacing w:before="29" w:after="0"/><w:rPr></w:rPr></w:pPr><w:r><w:rPr><w:rFonts w:ascii="Georgia" w:hAnsi="Georgia"/><w:b/></w:rPr><w:t>Step</w:t></w:r><w:r><w:rPr><w:rFonts w:ascii="Georgia" w:hAnsi="Georgia"/><w:b/><w:spacing w:val="0"/></w:rPr><w:t xml:space="preserve"> </w:t></w:r><w:r><w:rPr><w:rFonts w:ascii="Georgia" w:hAnsi="Georgia"/><w:b/></w:rPr><w:t>5</w:t><w:tab/></w:r><w:r><w:rPr></w:rPr><w:t>The</w:t></w:r><w:r><w:rPr><w:spacing w:val="47"/></w:rPr><w:t xml:space="preserve"> </w:t></w:r><w:r><w:rPr></w:rPr><w:t>URL</w:t></w:r><w:r><w:rPr><w:spacing w:val="48"/></w:rPr><w:t xml:space="preserve"> </w:t></w:r><w:r><w:rPr></w:rPr><w:t>associated</w:t></w:r><w:r><w:rPr><w:spacing w:val="46"/></w:rPr><w:t xml:space="preserve"> </w:t></w:r><w:r><w:rPr></w:rPr><w:t>with</w:t></w:r><w:r><w:rPr><w:spacing w:val="48"/></w:rPr><w:t xml:space="preserve"> </w:t></w:r><w:r><w:rPr></w:rPr><w:t>Marieville</w:t></w:r><w:r><w:rPr><w:spacing w:val="49"/></w:rPr><w:t xml:space="preserve"> </w:t></w:r><w:r><w:rPr></w:rPr><w:t>weather</w:t></w:r><w:r><w:rPr><w:spacing w:val="47"/></w:rPr><w:t xml:space="preserve"> </w:t></w:r><w:r><w:rPr></w:rPr><w:t>station</w:t></w:r><w:r><w:rPr><w:spacing w:val="48"/></w:rPr><w:t xml:space="preserve"> </w:t></w:r><w:r><w:rPr></w:rPr><w:t>is:</w:t></w:r></w:p><w:p><w:pPr><w:pStyle w:val="Normal"/><w:spacing w:before="2" w:after="0"/><w:rPr><w:rFonts w:ascii="Times New Roman" w:hAnsi="Times New Roman" w:eastAsia="Times New Roman" w:cs="Times New Roman"/><w:sz w:val="25"/><w:szCs w:val="25"/></w:rPr></w:pPr><w:r><w:rPr><w:rFonts w:eastAsia="Times New Roman" w:cs="Times New Roman" w:ascii="Times New Roman" w:hAnsi="Times New Roman"/><w:sz w:val="25"/><w:szCs w:val="25"/></w:rPr></w:r></w:p><w:p><w:pPr><w:pStyle w:val="TextBody"/><w:spacing w:lineRule="exact" w:line="288"/><w:ind w:left="113" w:right="365" w:hanging="0"/><w:rPr></w:rPr></w:pPr><w:hyperlink r:id="rId54"><w:r><w:rPr><w:rStyle w:val="InternetLink"/><w:rFonts w:ascii="MS Gothic" w:hAnsi="MS Gothic"/></w:rPr><w:t>http://climate.weather.gc.ca/</w:t></w:r><w:r><w:rPr><w:rStyle w:val="InternetLink"/><w:rFonts w:ascii="MS Gothic" w:hAnsi="MS Gothic"/><w:spacing w:val="0"/></w:rPr><w:t>c</w:t></w:r><w:r><w:rPr><w:rStyle w:val="InternetLink"/><w:rFonts w:ascii="MS Gothic" w:hAnsi="MS Gothic"/></w:rPr><w:t>limateData/dailydata_e.html?timeframe=2&amp;Prov=QUE&amp;</w:t></w:r></w:hyperlink><w:r><w:rPr><w:rFonts w:ascii="MS Gothic" w:hAnsi="MS Gothic"/><w:w w:val="102"/></w:rPr><w:t xml:space="preserve"> </w:t></w:r><w:hyperlink r:id="rId55"><w:r><w:rPr><w:rStyle w:val="InternetLink"/><w:rFonts w:ascii="MS Gothic" w:hAnsi="MS Gothic"/></w:rPr><w:t>StationID=5406&amp;dlyRange=1960-06-01|2013-12-31&amp;Year=2013&amp;Month=12&amp;Day=01</w:t></w:r></w:hyperlink><w:r><w:rPr></w:rPr><w:t>.</w:t></w:r></w:p><w:p><w:pPr><w:pStyle w:val="Normal"/><w:spacing w:before="3" w:after="0"/><w:rPr><w:rFonts w:ascii="Times New Roman" w:hAnsi="Times New Roman" w:eastAsia="Times New Roman" w:cs="Times New Roman"/><w:sz w:val="25"/><w:szCs w:val="25"/></w:rPr></w:pPr><w:r><w:rPr><w:rFonts w:eastAsia="Times New Roman" w:cs="Times New Roman" w:ascii="Times New Roman" w:hAnsi="Times New Roman"/><w:sz w:val="25"/><w:szCs w:val="25"/></w:rPr></w:r></w:p><w:p><w:pPr><w:pStyle w:val="TextBody"/><w:spacing w:lineRule="auto" w:line="249"/><w:ind w:left="113" w:right="113" w:firstLine="351"/><w:rPr></w:rPr></w:pPr><w:r><w:rPr><w:w w:val="105"/></w:rPr><w:t>From</w:t></w:r><w:r><w:rPr><w:spacing w:val="2"/><w:w w:val="105"/></w:rPr><w:t xml:space="preserve"> </w:t></w:r><w:r><w:rPr><w:w w:val="105"/></w:rPr><w:t>this</w:t></w:r><w:r><w:rPr><w:spacing w:val="3"/><w:w w:val="105"/></w:rPr><w:t xml:space="preserve"> </w:t></w:r><w:r><w:rPr><w:w w:val="105"/></w:rPr><w:t>URL,</w:t></w:r><w:r><w:rPr><w:spacing w:val="3"/><w:w w:val="105"/></w:rPr><w:t xml:space="preserve"> </w:t></w:r><w:r><w:rPr><w:w w:val="105"/></w:rPr><w:t>we</w:t></w:r><w:r><w:rPr><w:spacing w:val="3"/><w:w w:val="105"/></w:rPr><w:t xml:space="preserve"> </w:t></w:r><w:r><w:rPr><w:w w:val="105"/></w:rPr><w:t>find</w:t></w:r><w:r><w:rPr><w:spacing w:val="3"/><w:w w:val="105"/></w:rPr><w:t xml:space="preserve"> </w:t></w:r><w:r><w:rPr><w:w w:val="105"/></w:rPr><w:t>that</w:t></w:r><w:r><w:rPr><w:spacing w:val="2"/><w:w w:val="105"/></w:rPr><w:t xml:space="preserve"> </w:t></w:r><w:r><w:rPr><w:w w:val="105"/></w:rPr><w:t>its</w:t></w:r><w:r><w:rPr><w:spacing w:val="3"/><w:w w:val="105"/></w:rPr><w:t xml:space="preserve"> </w:t></w:r><w:r><w:rPr><w:w w:val="105"/></w:rPr><w:t>Station</w:t></w:r><w:r><w:rPr><w:spacing w:val="3"/><w:w w:val="105"/></w:rPr><w:t xml:space="preserve"> </w:t></w:r><w:r><w:rPr><w:w w:val="105"/></w:rPr><w:t>ID</w:t></w:r><w:r><w:rPr><w:spacing w:val="3"/><w:w w:val="105"/></w:rPr><w:t xml:space="preserve"> </w:t></w:r><w:r><w:rPr><w:w w:val="105"/></w:rPr><w:t>is</w:t></w:r><w:r><w:rPr><w:spacing w:val="3"/><w:w w:val="105"/></w:rPr><w:t xml:space="preserve"> </w:t></w:r><w:r><w:rPr><w:w w:val="105"/></w:rPr><w:t>5406</w:t></w:r><w:r><w:rPr><w:spacing w:val="2"/><w:w w:val="105"/></w:rPr><w:t xml:space="preserve"> </w:t></w:r><w:r><w:rPr><w:w w:val="105"/></w:rPr><w:t>(see</w:t></w:r><w:r><w:rPr><w:spacing w:val="2"/><w:w w:val="105"/></w:rPr><w:t xml:space="preserve"> </w:t></w:r><w:r><w:rPr><w:w w:val="105"/></w:rPr><w:t>red</w:t></w:r><w:r><w:rPr><w:spacing w:val="3"/><w:w w:val="105"/></w:rPr><w:t xml:space="preserve"> </w:t></w:r><w:r><w:rPr><w:w w:val="105"/></w:rPr><w:t>circle</w:t></w:r><w:r><w:rPr><w:spacing w:val="3"/><w:w w:val="105"/></w:rPr><w:t xml:space="preserve"> </w:t></w:r><w:r><w:rPr><w:w w:val="105"/></w:rPr><w:t>in</w:t></w:r><w:r><w:rPr><w:spacing w:val="3"/><w:w w:val="105"/></w:rPr><w:t xml:space="preserve"> </w:t></w:r><w:r><w:rPr><w:w w:val="105"/></w:rPr><w:t>Figure</w:t></w:r><w:r><w:rPr><w:spacing w:val="4"/><w:w w:val="105"/></w:rPr><w:t xml:space="preserve"> </w:t></w:r><w:r><w:rPr><w:w w:val="105"/></w:rPr><w:t>A4),</w:t></w:r><w:r><w:rPr><w:spacing w:val="3"/><w:w w:val="105"/></w:rPr><w:t xml:space="preserve"> </w:t></w:r><w:r><w:rPr><w:w w:val="105"/></w:rPr><w:t>that</w:t></w:r><w:r><w:rPr><w:spacing w:val="3"/><w:w w:val="105"/></w:rPr><w:t xml:space="preserve"> </w:t></w:r><w:r><w:rPr><w:w w:val="105"/></w:rPr><w:t>is</w:t></w:r><w:r><w:rPr><w:spacing w:val="3"/><w:w w:val="105"/></w:rPr><w:t xml:space="preserve"> </w:t></w:r><w:r><w:rPr><w:w w:val="105"/></w:rPr><w:t>located</w:t></w:r><w:r><w:rPr><w:w w:val="102"/></w:rPr><w:t xml:space="preserve"> </w:t></w:r><w:r><w:rPr><w:w w:val="105"/></w:rPr><w:t>in</w:t></w:r><w:r><w:rPr><w:spacing w:val="11"/><w:w w:val="105"/></w:rPr><w:t xml:space="preserve"> </w:t></w:r><w:r><w:rPr><w:w w:val="105"/></w:rPr><w:t>the</w:t></w:r><w:r><w:rPr><w:spacing w:val="12"/><w:w w:val="105"/></w:rPr><w:t xml:space="preserve"> </w:t></w:r><w:r><w:rPr><w:w w:val="105"/></w:rPr><w:t>province</w:t></w:r><w:r><w:rPr><w:spacing w:val="11"/><w:w w:val="105"/></w:rPr><w:t xml:space="preserve"> </w:t></w:r><w:r><w:rPr><w:w w:val="105"/></w:rPr><w:t>of</w:t></w:r><w:r><w:rPr><w:spacing w:val="12"/><w:w w:val="105"/></w:rPr><w:t xml:space="preserve"> </w:t></w:r><w:r><w:rPr><w:w w:val="105"/></w:rPr><w:t>Quebec</w:t></w:r><w:r><w:rPr><w:spacing w:val="12"/><w:w w:val="105"/></w:rPr><w:t xml:space="preserve"> </w:t></w:r><w:r><w:rPr><w:w w:val="105"/></w:rPr><w:t>(QUE)</w:t></w:r><w:r><w:rPr><w:spacing w:val="12"/><w:w w:val="105"/></w:rPr><w:t xml:space="preserve"> </w:t></w:r><w:r><w:rPr><w:w w:val="105"/></w:rPr><w:t>and</w:t></w:r><w:r><w:rPr><w:spacing w:val="12"/><w:w w:val="105"/></w:rPr><w:t xml:space="preserve"> </w:t></w:r><w:r><w:rPr><w:w w:val="105"/></w:rPr><w:t>that</w:t></w:r><w:r><w:rPr><w:spacing w:val="12"/><w:w w:val="105"/></w:rPr><w:t xml:space="preserve"> </w:t></w:r><w:r><w:rPr><w:w w:val="105"/></w:rPr><w:t>data</w:t></w:r><w:r><w:rPr><w:spacing w:val="12"/><w:w w:val="105"/></w:rPr><w:t xml:space="preserve"> </w:t></w:r><w:r><w:rPr><w:w w:val="105"/></w:rPr><w:t>are</w:t></w:r><w:r><w:rPr><w:spacing w:val="12"/><w:w w:val="105"/></w:rPr><w:t xml:space="preserve"> </w:t></w:r><w:r><w:rPr><w:w w:val="105"/></w:rPr><w:t>available</w:t></w:r><w:r><w:rPr><w:spacing w:val="12"/><w:w w:val="105"/></w:rPr><w:t xml:space="preserve"> </w:t></w:r><w:r><w:rPr><w:w w:val="105"/></w:rPr><w:t>from</w:t></w:r><w:r><w:rPr><w:spacing w:val="12"/><w:w w:val="105"/></w:rPr><w:t xml:space="preserve"> </w:t></w:r><w:r><w:rPr><w:spacing w:val="0"/><w:w w:val="105"/></w:rPr><w:t>1960</w:t></w:r><w:r><w:rPr><w:spacing w:val="12"/><w:w w:val="105"/></w:rPr><w:t xml:space="preserve"> </w:t></w:r><w:r><w:rPr><w:w w:val="105"/></w:rPr><w:t>to</w:t></w:r><w:r><w:rPr><w:spacing w:val="12"/><w:w w:val="105"/></w:rPr><w:t xml:space="preserve"> </w:t></w:r><w:r><w:rPr><w:w w:val="105"/></w:rPr><w:t>2013.</w:t></w:r></w:p><w:p><w:pPr><w:pStyle w:val="Normal"/><w:spacing w:before="10" w:after="0"/><w:rPr><w:rFonts w:ascii="Times New Roman" w:hAnsi="Times New Roman" w:eastAsia="Times New Roman" w:cs="Times New Roman"/><w:sz w:val="23"/><w:szCs w:val="23"/></w:rPr></w:pPr><w:r><w:rPr><w:rFonts w:eastAsia="Times New Roman" w:cs="Times New Roman" w:ascii="Times New Roman" w:hAnsi="Times New Roman"/><w:sz w:val="23"/><w:szCs w:val="23"/></w:rPr></w:r></w:p><w:p><w:pPr><w:pStyle w:val="Normal"/><w:tabs><w:tab w:val="left" w:pos="5280" w:leader="none"/></w:tabs><w:spacing w:lineRule="atLeast" w:line="200"/><w:ind w:left="431" w:hanging="0"/><w:rPr><w:rFonts w:ascii="Times New Roman" w:hAnsi="Times New Roman" w:eastAsia="Times New Roman" w:cs="Times New Roman"/><w:sz w:val="20"/><w:szCs w:val="20"/></w:rPr></w:pPr><w:r><w:rPr></w:rPr><w:drawing><wp:inline distT="0" distB="0" distL="0" distR="0"><wp:extent cx="2849880" cy="2435225"/><wp:effectExtent l="0" t="0" r="0" b="0"/><wp:docPr id="83" name="image19.png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83" name="image19.png" descr=""></pic:cNvPr><pic:cNvPicPr><a:picLocks noChangeAspect="1" noChangeArrowheads="1"/></pic:cNvPicPr></pic:nvPicPr><pic:blipFill><a:blip r:embed="rId56"/><a:stretch><a:fillRect/></a:stretch></pic:blipFill><pic:spPr bwMode="auto"><a:xfrm><a:off x="0" y="0"/><a:ext cx="2849880" cy="2435225"/></a:xfrm><a:prstGeom prst="rect"><a:avLst/></a:prstGeom><a:noFill/><a:ln w="9525"><a:noFill/><a:miter lim="800000"/><a:headEnd/><a:tailEnd/></a:ln></pic:spPr></pic:pic></a:graphicData></a:graphic></wp:inline></w:drawing></w:r><w:r><w:rPr><w:rFonts w:ascii="Times New Roman" w:hAnsi="Times New Roman"/><w:sz w:val="20"/></w:rPr><w:tab/></w:r><w:r><w:rPr><w:rFonts w:ascii="Times New Roman" w:hAnsi="Times New Roman"/><w:sz w:val="20"/></w:rPr><w:drawing><wp:inline distT="0" distB="0" distL="0" distR="0"><wp:extent cx="2849880" cy="2435225"/><wp:effectExtent l="0" t="0" r="0" b="0"/><wp:docPr id="84" name="image20.jpeg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84" name="image20.jpeg" descr=""></pic:cNvPr><pic:cNvPicPr><a:picLocks noChangeAspect="1" noChangeArrowheads="1"/></pic:cNvPicPr></pic:nvPicPr><pic:blipFill><a:blip r:embed="rId57"/><a:stretch><a:fillRect/></a:stretch></pic:blipFill><pic:spPr bwMode="auto"><a:xfrm><a:off x="0" y="0"/><a:ext cx="2849880" cy="2435225"/></a:xfrm><a:prstGeom prst="rect"><a:avLst/></a:prstGeom><a:noFill/><a:ln w="9525"><a:noFill/><a:miter lim="800000"/><a:headEnd/><a:tailEnd/></a:ln></pic:spPr></pic:pic></a:graphicData></a:graphic></wp:inline></w:drawing></w:r></w:p><w:p><w:pPr><w:pStyle w:val="Normal"/><w:numPr><w:ilvl w:val="1"/><w:numId w:val="2"/></w:numPr><w:tabs><w:tab w:val="left" w:pos="2536" w:leader="none"/><w:tab w:val="left" w:pos="7026" w:leader="none"/></w:tabs><w:spacing w:before="107" w:after="0"/><w:rPr><w:rFonts w:ascii="Georgia" w:hAnsi="Georgia" w:eastAsia="Georgia" w:cs="Georgia"/></w:rPr></w:pPr><w:bookmarkStart w:id="129" w:name="_bookmark74"/><w:bookmarkEnd w:id="129"/><w:r><w:rPr><w:rFonts w:ascii="Georgia" w:hAnsi="Georgia"/></w:rPr><w:t>Step</w:t></w:r><w:r><w:rPr><w:rFonts w:ascii="Georgia" w:hAnsi="Georgia"/><w:spacing w:val="25"/></w:rPr><w:t xml:space="preserve"> </w:t></w:r><w:r><w:rPr><w:rFonts w:ascii="Georgia" w:hAnsi="Georgia"/></w:rPr><w:t>1</w:t><w:tab/><w:t>(b)</w:t></w:r><w:r><w:rPr><w:rFonts w:ascii="Georgia" w:hAnsi="Georgia"/><w:spacing w:val="7"/></w:rPr><w:t xml:space="preserve"> </w:t></w:r><w:r><w:rPr><w:rFonts w:ascii="Georgia" w:hAnsi="Georgia"/></w:rPr><w:t>Step</w:t></w:r><w:r><w:rPr><w:rFonts w:ascii="Georgia" w:hAnsi="Georgia"/><w:spacing w:val="9"/></w:rPr><w:t xml:space="preserve"> </w:t></w:r><w:r><w:rPr><w:rFonts w:ascii="Georgia" w:hAnsi="Georgia"/></w:rPr><w:t>2</w:t></w:r></w:p><w:p><w:pPr><w:pStyle w:val="Normal"/><w:spacing w:before="7" w:after="0"/><w:rPr><w:rFonts w:ascii="Georgia" w:hAnsi="Georgia" w:eastAsia="Georgia" w:cs="Georgia"/><w:sz w:val="29"/><w:szCs w:val="29"/></w:rPr></w:pPr><w:r><w:rPr><w:rFonts w:eastAsia="Georgia" w:cs="Georgia" w:ascii="Georgia" w:hAnsi="Georgia"/><w:sz w:val="29"/><w:szCs w:val="29"/></w:rPr></w:r></w:p><w:p><w:pPr><w:pStyle w:val="Normal"/><w:tabs><w:tab w:val="left" w:pos="5319" w:leader="none"/></w:tabs><w:spacing w:lineRule="atLeast" w:line="200"/><w:ind w:left="392" w:hanging="0"/><w:rPr><w:rFonts w:ascii="Georgia" w:hAnsi="Georgia" w:eastAsia="Georgia" w:cs="Georgia"/><w:sz w:val="20"/><w:szCs w:val="20"/></w:rPr></w:pPr><w:r><w:rPr></w:rPr><w:drawing><wp:inline distT="0" distB="0" distL="0" distR="0"><wp:extent cx="2849880" cy="2435225"/><wp:effectExtent l="0" t="0" r="0" b="0"/><wp:docPr id="85" name="image21.jpeg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85" name="image21.jpeg" descr=""></pic:cNvPr><pic:cNvPicPr><a:picLocks noChangeAspect="1" noChangeArrowheads="1"/></pic:cNvPicPr></pic:nvPicPr><pic:blipFill><a:blip r:embed="rId58"/><a:stretch><a:fillRect/></a:stretch></pic:blipFill><pic:spPr bwMode="auto"><a:xfrm><a:off x="0" y="0"/><a:ext cx="2849880" cy="2435225"/></a:xfrm><a:prstGeom prst="rect"><a:avLst/></a:prstGeom><a:noFill/><a:ln w="9525"><a:noFill/><a:miter lim="800000"/><a:headEnd/><a:tailEnd/></a:ln></pic:spPr></pic:pic></a:graphicData></a:graphic></wp:inline></w:drawing></w:r><w:r><w:rPr><w:rFonts w:ascii="Georgia" w:hAnsi="Georgia"/><w:sz w:val="20"/></w:rPr><w:tab/></w:r><w:r><w:rPr><w:rFonts w:ascii="Georgia" w:hAnsi="Georgia"/><w:sz w:val="20"/></w:rPr><w:drawing><wp:inline distT="0" distB="0" distL="0" distR="0"><wp:extent cx="2849880" cy="2435225"/><wp:effectExtent l="0" t="0" r="0" b="0"/><wp:docPr id="86" name="image22.jpeg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86" name="image22.jpeg" descr=""></pic:cNvPr><pic:cNvPicPr><a:picLocks noChangeAspect="1" noChangeArrowheads="1"/></pic:cNvPicPr></pic:nvPicPr><pic:blipFill><a:blip r:embed="rId59"/><a:stretch><a:fillRect/></a:stretch></pic:blipFill><pic:spPr bwMode="auto"><a:xfrm><a:off x="0" y="0"/><a:ext cx="2849880" cy="2435225"/></a:xfrm><a:prstGeom prst="rect"><a:avLst/></a:prstGeom><a:noFill/><a:ln w="9525"><a:noFill/><a:miter lim="800000"/><a:headEnd/><a:tailEnd/></a:ln></pic:spPr></pic:pic></a:graphicData></a:graphic></wp:inline></w:drawing></w:r></w:p><w:p><w:pPr><w:pStyle w:val="Normal"/><w:tabs><w:tab w:val="left" w:pos="7065" w:leader="none"/></w:tabs><w:spacing w:before="107" w:after="0"/><w:ind w:left="2150" w:hanging="0"/><w:rPr><w:rFonts w:ascii="Georgia" w:hAnsi="Georgia" w:eastAsia="Georgia" w:cs="Georgia"/></w:rPr></w:pPr><w:r><w:rPr><w:rFonts w:ascii="Georgia" w:hAnsi="Georgia"/></w:rPr><w:t>(c)</w:t></w:r><w:r><w:rPr><w:rFonts w:ascii="Georgia" w:hAnsi="Georgia"/><w:spacing w:val="8"/></w:rPr><w:t xml:space="preserve"> </w:t></w:r><w:r><w:rPr><w:rFonts w:ascii="Georgia" w:hAnsi="Georgia"/></w:rPr><w:t>Step</w:t></w:r><w:r><w:rPr><w:rFonts w:ascii="Georgia" w:hAnsi="Georgia"/><w:spacing w:val="9"/></w:rPr><w:t xml:space="preserve"> </w:t></w:r><w:r><w:rPr><w:rFonts w:ascii="Georgia" w:hAnsi="Georgia"/></w:rPr><w:t>3</w:t><w:tab/><w:t>(d)</w:t></w:r><w:r><w:rPr><w:rFonts w:ascii="Georgia" w:hAnsi="Georgia"/><w:spacing w:val="5"/></w:rPr><w:t xml:space="preserve"> </w:t></w:r><w:r><w:rPr><w:rFonts w:ascii="Georgia" w:hAnsi="Georgia"/></w:rPr><w:t>Step</w:t></w:r><w:r><w:rPr><w:rFonts w:ascii="Georgia" w:hAnsi="Georgia"/><w:spacing w:val="6"/></w:rPr><w:t xml:space="preserve"> </w:t></w:r><w:r><w:rPr><w:rFonts w:ascii="Georgia" w:hAnsi="Georgia"/></w:rPr><w:t>4</w:t></w:r></w:p><w:p><w:pPr><w:pStyle w:val="Normal"/><w:spacing w:before="6" w:after="0"/><w:rPr><w:rFonts w:ascii="Georgia" w:hAnsi="Georgia" w:eastAsia="Georgia" w:cs="Georgia"/><w:sz w:val="18"/><w:szCs w:val="18"/></w:rPr></w:pPr><w:r><w:rPr><w:rFonts w:eastAsia="Georgia" w:cs="Georgia" w:ascii="Georgia" w:hAnsi="Georgia"/><w:sz w:val="18"/><w:szCs w:val="18"/></w:rPr></w:r></w:p><w:p><w:pPr><w:sectPr><w:type w:val="nextPage"/><w:pgSz w:w="12240" w:h="15840"/><w:pgMar w:left="1020" w:right="1020" w:header="0" w:top="1120" w:footer="0" w:bottom="700" w:gutter="0"/><w:pgNumType w:fmt="decimal"/><w:formProt w:val="false"/><w:textDirection w:val="lrTb"/><w:docGrid w:type="default" w:linePitch="240" w:charSpace="4294965247"/></w:sectPr><w:pStyle w:val="TextBody"/><w:ind w:left="1971" w:hanging="0"/><w:rPr></w:rPr></w:pPr><w:r><w:rPr><w:w w:val="105"/></w:rPr><w:t>Figure</w:t></w:r><w:r><w:rPr><w:spacing w:val="14"/><w:w w:val="105"/></w:rPr><w:t xml:space="preserve"> </w:t></w:r><w:r><w:rPr><w:w w:val="105"/></w:rPr><w:t>A.2:</w:t></w:r><w:r><w:rPr><w:spacing w:val="39"/><w:w w:val="105"/></w:rPr><w:t xml:space="preserve"> </w:t></w:r><w:r><w:rPr><w:w w:val="105"/></w:rPr><w:t>Creation</w:t></w:r><w:r><w:rPr><w:spacing w:val="15"/><w:w w:val="105"/></w:rPr><w:t xml:space="preserve"> </w:t></w:r><w:r><w:rPr><w:w w:val="105"/></w:rPr><w:t>of</w:t></w:r><w:r><w:rPr><w:spacing w:val="14"/><w:w w:val="105"/></w:rPr><w:t xml:space="preserve"> </w:t></w:r><w:r><w:rPr><w:w w:val="105"/></w:rPr><w:t>a</w:t></w:r><w:r><w:rPr><w:spacing w:val="15"/><w:w w:val="105"/></w:rPr><w:t xml:space="preserve"> </w:t></w:r><w:r><w:rPr><w:w w:val="105"/></w:rPr><w:t>custom</w:t></w:r><w:r><w:rPr><w:spacing w:val="14"/><w:w w:val="105"/></w:rPr><w:t xml:space="preserve"> </w:t></w:r><w:r><w:rPr><w:w w:val="105"/></w:rPr><w:t>weather</w:t></w:r><w:r><w:rPr><w:spacing w:val="14"/><w:w w:val="105"/></w:rPr><w:t xml:space="preserve"> </w:t></w:r><w:r><w:rPr><w:w w:val="105"/></w:rPr><w:t>station</w:t></w:r><w:r><w:rPr><w:spacing w:val="14"/><w:w w:val="105"/></w:rPr><w:t xml:space="preserve"> </w:t></w:r><w:r><w:rPr><w:w w:val="105"/></w:rPr><w:t>list</w:t></w:r><w:r><w:rPr><w:spacing w:val="14"/><w:w w:val="105"/></w:rPr><w:t xml:space="preserve"> </w:t></w:r><w:r><w:rPr><w:w w:val="105"/></w:rPr><w:t>how-to</w:t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spacing w:before="7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Normal"/><w:numPr><w:ilvl w:val="0"/><w:numId w:val="2"/></w:numPr><w:tabs><w:tab w:val="left" w:pos="1000" w:leader="none"/></w:tabs><w:spacing w:lineRule="auto" w:line="256" w:before="22" w:after="0"/><w:ind w:left="133" w:right="138" w:hanging="0"/><w:jc w:val="both"/><w:rPr><w:rFonts w:ascii="Georgia" w:hAnsi="Georgia" w:eastAsia="Georgia" w:cs="Georgia"/><w:sz w:val="49"/><w:szCs w:val="49"/></w:rPr></w:pPr><w:bookmarkStart w:id="130" w:name="_bookmark75"/><w:bookmarkStart w:id="131" w:name="Hydrogeological_characterization_of_the_"/><w:bookmarkEnd w:id="130"/><w:bookmarkEnd w:id="131"/><w:r><w:rPr><w:rFonts w:ascii="Georgia" w:hAnsi="Georgia"/><w:b/><w:w w:val="95"/><w:sz w:val="49"/></w:rPr><w:t>Hydrogeological</w:t></w:r><w:r><w:rPr><w:rFonts w:ascii="Georgia" w:hAnsi="Georgia"/><w:b/><w:spacing w:val="27"/><w:w w:val="95"/><w:sz w:val="49"/></w:rPr><w:t xml:space="preserve"> </w:t></w:r><w:r><w:rPr><w:rFonts w:ascii="Georgia" w:hAnsi="Georgia"/><w:b/><w:w w:val="95"/><w:sz w:val="49"/></w:rPr><w:t>characterization</w:t></w:r><w:r><w:rPr><w:rFonts w:ascii="Georgia" w:hAnsi="Georgia"/><w:b/><w:spacing w:val="30"/><w:w w:val="95"/><w:sz w:val="49"/></w:rPr><w:t xml:space="preserve"> </w:t></w:r><w:r><w:rPr><w:rFonts w:ascii="Georgia" w:hAnsi="Georgia"/><w:b/><w:w w:val="95"/><w:sz w:val="49"/></w:rPr><w:t>of</w:t></w:r><w:r><w:rPr><w:rFonts w:ascii="Georgia" w:hAnsi="Georgia"/><w:b/><w:w w:val="88"/><w:sz w:val="49"/></w:rPr><w:t xml:space="preserve"> </w:t></w:r><w:r><w:rPr><w:rFonts w:ascii="Georgia" w:hAnsi="Georgia"/><w:b/><w:w w:val="95"/><w:sz w:val="49"/></w:rPr><w:t>the</w:t></w:r><w:r><w:rPr><w:rFonts w:ascii="Georgia" w:hAnsi="Georgia"/><w:b/><w:spacing w:val="0"/><w:w w:val="95"/><w:sz w:val="49"/></w:rPr><w:t xml:space="preserve"> </w:t></w:r><w:r><w:rPr><w:rFonts w:ascii="Georgia" w:hAnsi="Georgia"/><w:b/><w:w w:val="95"/><w:sz w:val="49"/></w:rPr><w:t>regional</w:t></w:r><w:r><w:rPr><w:rFonts w:ascii="Georgia" w:hAnsi="Georgia"/><w:b/><w:spacing w:val="0"/><w:w w:val="95"/><w:sz w:val="49"/></w:rPr><w:t xml:space="preserve"> </w:t></w:r><w:r><w:rPr><w:rFonts w:ascii="Georgia" w:hAnsi="Georgia"/><w:b/><w:w w:val="95"/><w:sz w:val="49"/></w:rPr><w:t>bedrock</w:t></w:r><w:r><w:rPr><w:rFonts w:ascii="Georgia" w:hAnsi="Georgia"/><w:b/><w:spacing w:val="0"/><w:w w:val="95"/><w:sz w:val="49"/></w:rPr><w:t xml:space="preserve"> </w:t></w:r><w:r><w:rPr><w:rFonts w:ascii="Georgia" w:hAnsi="Georgia"/><w:b/><w:w w:val="95"/><w:sz w:val="49"/></w:rPr><w:t>aquifer</w:t></w:r><w:r><w:rPr><w:rFonts w:ascii="Georgia" w:hAnsi="Georgia"/><w:b/><w:spacing w:val="0"/><w:w w:val="95"/><w:sz w:val="49"/></w:rPr><w:t xml:space="preserve"> </w:t></w:r><w:r><w:rPr><w:rFonts w:ascii="Georgia" w:hAnsi="Georgia"/><w:b/><w:w w:val="95"/><w:sz w:val="49"/></w:rPr><w:t>confinement</w:t></w:r></w:p><w:p><w:pPr><w:pStyle w:val="Normal"/><w:spacing w:lineRule="exact" w:line="557"/><w:ind w:left="133" w:hanging="0"/><w:jc w:val="both"/><w:rPr></w:rPr></w:pPr><w:r><w:rPr><w:rFonts w:ascii="Georgia" w:hAnsi="Georgia"/><w:b/><w:w w:val="95"/><w:sz w:val="49"/></w:rPr><w:t>conditions</w:t></w:r><w:r><w:rPr><w:rFonts w:ascii="Georgia" w:hAnsi="Georgia"/><w:b/><w:spacing w:val="43"/><w:w w:val="95"/><w:sz w:val="49"/></w:rPr><w:t xml:space="preserve"> </w:t></w:r><w:r><w:rPr><w:rFonts w:ascii="Georgia" w:hAnsi="Georgia"/><w:b/><w:w w:val="95"/><w:sz w:val="49"/></w:rPr><w:t>in</w:t></w:r><w:r><w:rPr><w:rFonts w:ascii="Georgia" w:hAnsi="Georgia"/><w:b/><w:spacing w:val="43"/><w:w w:val="95"/><w:sz w:val="49"/></w:rPr><w:t xml:space="preserve"> </w:t></w:r><w:r><w:rPr><w:rFonts w:ascii="Georgia" w:hAnsi="Georgia"/><w:b/><w:w w:val="95"/><w:sz w:val="49"/></w:rPr><w:t>Monteregie</w:t></w:r><w:r><w:rPr><w:rFonts w:ascii="Georgia" w:hAnsi="Georgia"/><w:b/><w:spacing w:val="44"/><w:w w:val="95"/><w:sz w:val="49"/></w:rPr><w:t xml:space="preserve"> </w:t></w:r><w:r><w:rPr><w:rFonts w:ascii="Georgia" w:hAnsi="Georgia"/><w:b/><w:w w:val="95"/><w:sz w:val="49"/></w:rPr><w:t>Est</w:t></w:r><w:hyperlink w:anchor="_bookmark78"><w:r><w:rPr><w:rStyle w:val="InternetLink"/><w:w w:val="95"/><w:position w:val="18"/><w:sz w:val="41"/></w:rPr><w:t>1</w:t></w:r></w:hyperlink></w:p><w:p><w:pPr><w:pStyle w:val="Normal"/><w:spacing w:before="10" w:after="0"/><w:rPr><w:rFonts w:ascii="Calibri" w:hAnsi="Calibri" w:eastAsia="Calibri" w:cs="Calibri"/><w:sz w:val="66"/><w:szCs w:val="66"/></w:rPr></w:pPr><w:r><w:rPr><w:rFonts w:eastAsia="Calibri" w:cs="Calibri"/><w:sz w:val="66"/><w:szCs w:val="66"/></w:rPr></w:r></w:p><w:p><w:pPr><w:pStyle w:val="Heading2"/><w:numPr><w:ilvl w:val="1"/><w:numId w:val="1"/></w:numPr><w:tabs><w:tab w:val="left" w:pos="1098" w:leader="none"/></w:tabs><w:spacing w:before="0" w:after="0"/><w:jc w:val="both"/><w:rPr><w:b w:val="false"/><w:b w:val="false"/><w:bCs w:val="false"/></w:rPr></w:pPr><w:ins w:id="3550" w:author="Rivard, Christine" w:date="2015-03-27T16:00:00Z"><w:bookmarkStart w:id="132" w:name="_bookmark76"/><w:bookmarkStart w:id="133" w:name="methodology"/><w:bookmarkEnd w:id="132"/><w:bookmarkEnd w:id="133"/><w:r><w:rPr></w:rPr><w:t>M</w:t></w:r></w:ins><w:del w:id="3551" w:author="Rivard, Christine" w:date="2015-03-27T16:00:00Z"><w:r><w:rPr></w:rPr><w:delText>m</w:delText></w:r></w:del><w:r><w:rPr></w:rPr><w:t>ethodology</w:t></w:r></w:p><w:p><w:pPr><w:pStyle w:val="TextBody"/><w:spacing w:lineRule="auto" w:line="249" w:before="227" w:after="0"/><w:ind w:left="133" w:right="151" w:hanging="9"/><w:jc w:val="both"/><w:rPr></w:rPr></w:pPr><w:del w:id="3552" w:author="Rivard, Christine" w:date="2015-03-27T16:02:00Z"><w:r><w:rPr><w:w w:val="105"/></w:rPr><w:delText>The</w:delText></w:r></w:del><w:del w:id="3553" w:author="Rivard, Christine" w:date="2015-03-27T16:02:00Z"><w:r><w:rPr><w:spacing w:val="14"/><w:w w:val="105"/></w:rPr><w:delText xml:space="preserve"> </w:delText></w:r></w:del><w:del w:id="3554" w:author="Rivard, Christine" w:date="2015-03-27T16:02:00Z"><w:r><w:rPr><w:w w:val="105"/></w:rPr><w:delText>w</w:delText></w:r></w:del><w:ins w:id="3555" w:author="Rivard, Christine" w:date="2015-03-27T16:02:00Z"><w:r><w:rPr><w:w w:val="105"/></w:rPr><w:t>W</w:t></w:r></w:ins><w:r><w:rPr><w:w w:val="105"/></w:rPr><w:t>ater</w:t></w:r><w:r><w:rPr><w:spacing w:val="15"/><w:w w:val="105"/></w:rPr><w:t xml:space="preserve"> </w:t></w:r><w:r><w:rPr><w:w w:val="105"/></w:rPr><w:t>level</w:t></w:r><w:ins w:id="3556" w:author="Rivard, Christine" w:date="2015-03-27T16:01:00Z"><w:r><w:rPr><w:w w:val="105"/></w:rPr><w:t>s were</w:t></w:r></w:ins><w:del w:id="3557" w:author="Rivard, Christine" w:date="2015-03-27T16:01:00Z"><w:r><w:rPr><w:spacing w:val="13"/><w:w w:val="105"/></w:rPr><w:delText xml:space="preserve"> </w:delText></w:r></w:del><w:del w:id="3558" w:author="Rivard, Christine" w:date="2015-03-27T16:01:00Z"><w:r><w:rPr><w:w w:val="105"/></w:rPr><w:delText>was</w:delText></w:r></w:del><w:r><w:rPr><w:spacing w:val="15"/><w:w w:val="105"/></w:rPr><w:t xml:space="preserve"> </w:t></w:r><w:r><w:rPr><w:w w:val="105"/></w:rPr><w:t>monitored</w:t></w:r><w:r><w:rPr><w:spacing w:val="13"/><w:w w:val="105"/></w:rPr><w:t xml:space="preserve"> </w:t></w:r><w:r><w:rPr><w:w w:val="105"/></w:rPr><w:t>in</w:t></w:r><w:r><w:rPr><w:spacing w:val="15"/><w:w w:val="105"/></w:rPr><w:t xml:space="preserve"> </w:t></w:r><w:r><w:rPr><w:w w:val="105"/></w:rPr><w:t>44</w:t></w:r><w:r><w:rPr><w:spacing w:val="14"/><w:w w:val="105"/></w:rPr><w:t xml:space="preserve"> </w:t></w:r><w:r><w:rPr><w:w w:val="105"/></w:rPr><w:t>observation</w:t></w:r><w:r><w:rPr><w:spacing w:val="15"/><w:w w:val="105"/></w:rPr><w:t xml:space="preserve"> </w:t></w:r><w:r><w:rPr><w:w w:val="105"/></w:rPr><w:t>wells</w:t></w:r><w:r><w:rPr><w:spacing w:val="15"/><w:w w:val="105"/></w:rPr><w:t xml:space="preserve"> </w:t></w:r><w:r><w:rPr><w:w w:val="105"/></w:rPr><w:t>during</w:t></w:r><w:r><w:rPr><w:spacing w:val="14"/><w:w w:val="105"/></w:rPr><w:t xml:space="preserve"> </w:t></w:r><w:r><w:rPr><w:w w:val="105"/></w:rPr><w:t>the</w:t></w:r><w:r><w:rPr><w:spacing w:val="15"/><w:w w:val="105"/></w:rPr><w:t xml:space="preserve"> </w:t></w:r><w:r><w:rPr><w:w w:val="105"/></w:rPr><w:t>PACES</w:t></w:r><w:r><w:rPr><w:spacing w:val="14"/><w:w w:val="105"/></w:rPr><w:t xml:space="preserve"> </w:t></w:r><w:r><w:rPr><w:w w:val="105"/></w:rPr><w:t>project</w:t></w:r><w:r><w:rPr><w:spacing w:val="14"/><w:w w:val="105"/></w:rPr><w:t xml:space="preserve"> </w:t></w:r><w:r><w:rPr><w:w w:val="105"/></w:rPr><w:t>in</w:t></w:r><w:r><w:rPr><w:spacing w:val="14"/><w:w w:val="105"/></w:rPr><w:t xml:space="preserve"> </w:t></w:r><w:r><w:rPr><w:w w:val="105"/></w:rPr><w:t>Monteregie</w:t></w:r><w:r><w:rPr><w:w w:val="103"/></w:rPr><w:t xml:space="preserve"> </w:t></w:r><w:r><w:rPr><w:w w:val="105"/></w:rPr><w:t>Est</w:t></w:r><w:r><w:rPr><w:spacing w:val="15"/><w:w w:val="105"/></w:rPr><w:t xml:space="preserve"> </w:t></w:r><w:r><w:rPr><w:w w:val="105"/></w:rPr><w:t>for</w:t></w:r><w:r><w:rPr><w:spacing w:val="16"/><w:w w:val="105"/></w:rPr><w:t xml:space="preserve"> </w:t></w:r><w:r><w:rPr><w:w w:val="105"/></w:rPr><w:t>a</w:t></w:r><w:r><w:rPr><w:spacing w:val="15"/><w:w w:val="105"/></w:rPr><w:t xml:space="preserve"> </w:t></w:r><w:r><w:rPr><w:w w:val="105"/></w:rPr><w:t>period</w:t></w:r><w:r><w:rPr><w:spacing w:val="15"/><w:w w:val="105"/></w:rPr><w:t xml:space="preserve"> </w:t></w:r><w:r><w:rPr><w:w w:val="105"/></w:rPr><w:t>of</w:t></w:r><w:r><w:rPr><w:spacing w:val="15"/><w:w w:val="105"/></w:rPr><w:t xml:space="preserve"> </w:t></w:r><w:r><w:rPr><w:w w:val="105"/></w:rPr><w:t>approximately</w:t></w:r><w:r><w:rPr><w:spacing w:val="16"/><w:w w:val="105"/></w:rPr><w:t xml:space="preserve"> </w:t></w:r><w:r><w:rPr><w:w w:val="105"/></w:rPr><w:t>two</w:t></w:r><w:r><w:rPr><w:spacing w:val="15"/><w:w w:val="105"/></w:rPr><w:t xml:space="preserve"> </w:t></w:r><w:r><w:rPr><w:w w:val="105"/></w:rPr><w:t>years.</w:t></w:r><w:r><w:rPr><w:spacing w:val="41"/><w:w w:val="105"/></w:rPr><w:t xml:space="preserve"> </w:t></w:r><w:r><w:rPr><w:w w:val="105"/></w:rPr><w:t>The</w:t></w:r><w:r><w:rPr><w:spacing w:val="16"/><w:w w:val="105"/></w:rPr><w:t xml:space="preserve"> </w:t></w:r><w:r><w:rPr><w:w w:val="105"/></w:rPr><w:t>vast</w:t></w:r><w:r><w:rPr><w:spacing w:val="15"/><w:w w:val="105"/></w:rPr><w:t xml:space="preserve"> </w:t></w:r><w:r><w:rPr><w:w w:val="105"/></w:rPr><w:t>majority</w:t></w:r><w:r><w:rPr><w:spacing w:val="15"/><w:w w:val="105"/></w:rPr><w:t xml:space="preserve"> </w:t></w:r><w:r><w:rPr><w:w w:val="105"/></w:rPr><w:t>of</w:t></w:r><w:r><w:rPr><w:spacing w:val="15"/><w:w w:val="105"/></w:rPr><w:t xml:space="preserve"> </w:t></w:r><w:r><w:rPr><w:w w:val="105"/></w:rPr><w:t>the</w:t></w:r><w:r><w:rPr><w:spacing w:val="15"/><w:w w:val="105"/></w:rPr><w:t xml:space="preserve"> </w:t></w:r><w:r><w:rPr><w:w w:val="105"/></w:rPr><w:t>wells</w:t></w:r><w:r><w:rPr><w:spacing w:val="16"/><w:w w:val="105"/></w:rPr><w:t xml:space="preserve"> </w:t></w:r><w:r><w:rPr><w:w w:val="105"/></w:rPr><w:t>were</w:t></w:r><w:r><w:rPr><w:spacing w:val="15"/><w:w w:val="105"/></w:rPr><w:t xml:space="preserve"> </w:t></w:r><w:r><w:rPr><w:spacing w:val="0"/><w:w w:val="105"/></w:rPr><w:t>installed</w:t></w:r><w:r><w:rPr><w:spacing w:val="16"/><w:w w:val="105"/></w:rPr><w:t xml:space="preserve"> </w:t></w:r><w:r><w:rPr><w:w w:val="105"/></w:rPr><w:t>in</w:t></w:r><w:r><w:rPr><w:spacing w:val="15"/><w:w w:val="105"/></w:rPr><w:t xml:space="preserve"> </w:t></w:r><w:r><w:rPr><w:w w:val="105"/></w:rPr><w:t>the</w:t></w:r><w:r><w:rPr><w:spacing w:val="28"/><w:w w:val="111"/></w:rPr><w:t xml:space="preserve"> </w:t></w:r><w:r><w:rPr><w:w w:val="105"/></w:rPr><w:t>regional</w:t></w:r><w:r><w:rPr><w:spacing w:val="16"/><w:w w:val="105"/></w:rPr><w:t xml:space="preserve"> </w:t></w:r><w:r><w:rPr><w:w w:val="105"/></w:rPr><w:t>fractured</w:t></w:r><w:r><w:rPr><w:spacing w:val="17"/><w:w w:val="105"/></w:rPr><w:t xml:space="preserve"> </w:t></w:r><w:r><w:rPr><w:w w:val="105"/></w:rPr><w:t>bedrock</w:t></w:r><w:r><w:rPr><w:spacing w:val="15"/><w:w w:val="105"/></w:rPr><w:t xml:space="preserve"> </w:t></w:r><w:r><w:rPr><w:w w:val="105"/></w:rPr><w:t>aquifer.</w:t></w:r><w:r><w:rPr><w:spacing w:val="42"/><w:w w:val="105"/></w:rPr><w:t xml:space="preserve"> </w:t></w:r><w:r><w:rPr><w:w w:val="105"/></w:rPr><w:t>Daily</w:t></w:r><w:r><w:rPr><w:spacing w:val="17"/><w:w w:val="105"/></w:rPr><w:t xml:space="preserve"> </w:t></w:r><w:r><w:rPr><w:w w:val="105"/></w:rPr><w:t>weather</w:t></w:r><w:r><w:rPr><w:spacing w:val="16"/><w:w w:val="105"/></w:rPr><w:t xml:space="preserve"> </w:t></w:r><w:r><w:rPr><w:w w:val="105"/></w:rPr><w:t>data</w:t></w:r><w:r><w:rPr><w:spacing w:val="16"/><w:w w:val="105"/></w:rPr><w:t xml:space="preserve"> </w:t></w:r><w:r><w:rPr><w:w w:val="105"/></w:rPr><w:t>for</w:t></w:r><w:r><w:rPr><w:spacing w:val="16"/><w:w w:val="105"/></w:rPr><w:t xml:space="preserve"> </w:t></w:r><w:r><w:rPr><w:w w:val="105"/></w:rPr><w:t>32</w:t></w:r><w:r><w:rPr><w:spacing w:val="16"/><w:w w:val="105"/></w:rPr><w:t xml:space="preserve"> </w:t></w:r><w:r><w:rPr><w:w w:val="105"/></w:rPr><w:t>weather</w:t></w:r><w:r><w:rPr><w:spacing w:val="16"/><w:w w:val="105"/></w:rPr><w:t xml:space="preserve"> </w:t></w:r><w:r><w:rPr><w:w w:val="105"/></w:rPr><w:t>stations</w:t></w:r><w:r><w:rPr><w:spacing w:val="17"/><w:w w:val="105"/></w:rPr><w:t xml:space="preserve"> </w:t></w:r><w:r><w:rPr><w:w w:val="105"/></w:rPr><w:t>in</w:t></w:r><w:r><w:rPr><w:spacing w:val="17"/><w:w w:val="105"/></w:rPr><w:t xml:space="preserve"> </w:t></w:r><w:r><w:rPr><w:w w:val="105"/></w:rPr><w:t>and</w:t></w:r><w:r><w:rPr><w:spacing w:val="16"/><w:w w:val="105"/></w:rPr><w:t xml:space="preserve"> </w:t></w:r><w:r><w:rPr><w:w w:val="105"/></w:rPr><w:t>around</w:t></w:r><w:r><w:rPr><w:spacing w:val="16"/><w:w w:val="105"/></w:rPr><w:t xml:space="preserve"> </w:t></w:r><w:r><w:rPr><w:w w:val="105"/></w:rPr><w:t>the</w:t></w:r><w:r><w:rPr><w:w w:val="110"/></w:rPr><w:t xml:space="preserve"> </w:t></w:r><w:r><w:rPr><w:w w:val="105"/></w:rPr><w:t>Mont</w:t></w:r><w:del w:id="3559" w:author="Rivard, Christine" w:date="2015-03-27T16:02:00Z"><w:r><w:rPr><w:w w:val="105"/></w:rPr><w:delText>e</w:delText></w:r></w:del><w:ins w:id="3560" w:author="Rivard, Christine" w:date="2015-03-27T16:03:00Z"><w:r><w:rPr><w:w w:val="105"/></w:rPr><w:t>é</w:t></w:r></w:ins><w:r><w:rPr><w:w w:val="105"/></w:rPr><w:t>r</w:t></w:r><w:ins w:id="3561" w:author="Rivard, Christine" w:date="2015-03-27T16:03:00Z"><w:r><w:rPr><w:w w:val="105"/></w:rPr><w:t>é</w:t></w:r></w:ins><w:del w:id="3562" w:author="Rivard, Christine" w:date="2015-03-27T16:03:00Z"><w:r><w:rPr><w:w w:val="105"/></w:rPr><w:delText>e</w:delText></w:r></w:del><w:r><w:rPr><w:w w:val="105"/></w:rPr><w:t>gie</w:t></w:r><w:r><w:rPr><w:spacing w:val="5"/><w:w w:val="105"/></w:rPr><w:t xml:space="preserve"> </w:t></w:r><w:r><w:rPr><w:w w:val="105"/></w:rPr><w:t>Est</w:t></w:r><w:r><w:rPr><w:spacing w:val="5"/><w:w w:val="105"/></w:rPr><w:t xml:space="preserve"> </w:t></w:r><w:r><w:rPr><w:spacing w:val="0"/><w:w w:val="105"/></w:rPr><w:t>area</w:t></w:r><w:r><w:rPr><w:spacing w:val="5"/><w:w w:val="105"/></w:rPr><w:t xml:space="preserve"> </w:t></w:r><w:r><w:rPr><w:w w:val="105"/></w:rPr><w:t>were</w:t></w:r><w:r><w:rPr><w:spacing w:val="6"/><w:w w:val="105"/></w:rPr><w:t xml:space="preserve"> </w:t></w:r><w:r><w:rPr><w:w w:val="105"/></w:rPr><w:t>also</w:t></w:r><w:r><w:rPr><w:spacing w:val="5"/><w:w w:val="105"/></w:rPr><w:t xml:space="preserve"> </w:t></w:r><w:r><w:rPr><w:w w:val="105"/></w:rPr><w:t>retrieved</w:t></w:r><w:r><w:rPr><w:spacing w:val="4"/><w:w w:val="105"/></w:rPr><w:t xml:space="preserve"> </w:t></w:r><w:r><w:rPr><w:w w:val="105"/></w:rPr><w:t>from</w:t></w:r><w:r><w:rPr><w:spacing w:val="6"/><w:w w:val="105"/></w:rPr><w:t xml:space="preserve"> </w:t></w:r><w:r><w:rPr><w:w w:val="105"/></w:rPr><w:t>the</w:t></w:r><w:r><w:rPr><w:spacing w:val="5"/><w:w w:val="105"/></w:rPr><w:t xml:space="preserve"> </w:t></w:r><w:r><w:rPr><w:w w:val="105"/></w:rPr><w:t>Canadian</w:t></w:r><w:r><w:rPr><w:spacing w:val="6"/><w:w w:val="105"/></w:rPr><w:t xml:space="preserve"> </w:t></w:r><w:r><w:rPr><w:w w:val="105"/></w:rPr><w:t>Daily</w:t></w:r><w:r><w:rPr><w:spacing w:val="5"/><w:w w:val="105"/></w:rPr><w:t xml:space="preserve"> </w:t></w:r><w:r><w:rPr><w:w w:val="105"/></w:rPr><w:t>Climate</w:t></w:r><w:r><w:rPr><w:spacing w:val="6"/><w:w w:val="105"/></w:rPr><w:t xml:space="preserve"> </w:t></w:r><w:r><w:rPr><w:w w:val="105"/></w:rPr><w:t>Database</w:t></w:r><w:r><w:rPr><w:spacing w:val="4"/><w:w w:val="105"/></w:rPr><w:t xml:space="preserve"> </w:t></w:r><w:r><w:rPr><w:w w:val="105"/></w:rPr><w:t>(CDCD)</w:t></w:r><w:r><w:rPr><w:spacing w:val="5"/><w:w w:val="105"/></w:rPr><w:t xml:space="preserve"> </w:t></w:r><w:r><w:rPr><w:w w:val="105"/></w:rPr><w:t>with</w:t></w:r><w:r><w:rPr><w:spacing w:val="23"/><w:w w:val="105"/></w:rPr><w:t xml:space="preserve"> </w:t></w:r><w:r><w:rPr><w:w w:val="105"/></w:rPr><w:t>the</w:t></w:r><w:r><w:rPr><w:spacing w:val="17"/><w:w w:val="105"/></w:rPr><w:t xml:space="preserve"> </w:t></w:r><w:r><w:rPr><w:w w:val="105"/></w:rPr><w:t>software</w:t></w:r><w:r><w:rPr><w:spacing w:val="17"/><w:w w:val="105"/></w:rPr><w:t xml:space="preserve"> </w:t></w:r><w:r><w:rPr><w:w w:val="105"/></w:rPr><w:t>WHAT</w:t></w:r><w:r><w:rPr><w:spacing w:val="18"/><w:w w:val="105"/></w:rPr><w:t xml:space="preserve"> </w:t></w:r><w:r><w:rPr><w:w w:val="105"/></w:rPr><w:t>for</w:t></w:r><w:r><w:rPr><w:spacing w:val="17"/><w:w w:val="105"/></w:rPr><w:t xml:space="preserve"> </w:t></w:r><w:r><w:rPr><w:w w:val="105"/></w:rPr><w:t>the</w:t></w:r><w:r><w:rPr><w:spacing w:val="17"/><w:w w:val="105"/></w:rPr><w:t xml:space="preserve"> </w:t></w:r><w:del w:id="3563" w:author="Rivard, Christine" w:date="2015-03-27T16:03:00Z"><w:r><w:rPr><w:w w:val="105"/></w:rPr><w:delText>years</w:delText></w:r></w:del><w:del w:id="3564" w:author="Rivard, Christine" w:date="2015-03-27T16:03:00Z"><w:r><w:rPr><w:spacing w:val="17"/><w:w w:val="105"/></w:rPr><w:delText xml:space="preserve"> </w:delText></w:r></w:del><w:r><w:rPr><w:w w:val="105"/></w:rPr><w:t>2000</w:t></w:r><w:r><w:rPr><w:spacing w:val="17"/><w:w w:val="105"/></w:rPr><w:t xml:space="preserve"> </w:t></w:r><w:r><w:rPr><w:w w:val="105"/></w:rPr><w:t>to</w:t></w:r><w:r><w:rPr><w:spacing w:val="18"/><w:w w:val="105"/></w:rPr><w:t xml:space="preserve"> </w:t></w:r><w:r><w:rPr><w:w w:val="105"/></w:rPr><w:t>2012</w:t></w:r><w:ins w:id="3565" w:author="Rivard, Christine" w:date="2015-03-27T16:03:00Z"><w:r><w:rPr><w:w w:val="105"/></w:rPr><w:t xml:space="preserve"> period</w:t></w:r></w:ins><w:r><w:rPr><w:w w:val="105"/></w:rPr><w:t>.</w:t></w:r><w:r><w:rPr><w:spacing w:val="47"/><w:w w:val="105"/></w:rPr><w:t xml:space="preserve"> </w:t></w:r><w:r><w:rPr><w:w w:val="105"/></w:rPr><w:t>Missing</w:t></w:r><w:r><w:rPr><w:spacing w:val="18"/><w:w w:val="105"/></w:rPr><w:t xml:space="preserve"> </w:t></w:r><w:r><w:rPr><w:w w:val="105"/></w:rPr><w:t>values</w:t></w:r><w:r><w:rPr><w:spacing w:val="17"/><w:w w:val="105"/></w:rPr><w:t xml:space="preserve"> </w:t></w:r><w:r><w:rPr><w:w w:val="105"/></w:rPr><w:t>in</w:t></w:r><w:r><w:rPr><w:spacing w:val="17"/><w:w w:val="105"/></w:rPr><w:t xml:space="preserve"> </w:t></w:r><w:r><w:rPr><w:w w:val="105"/></w:rPr><w:t>the</w:t></w:r><w:r><w:rPr><w:spacing w:val="18"/><w:w w:val="105"/></w:rPr><w:t xml:space="preserve"> </w:t></w:r><w:r><w:rPr><w:w w:val="105"/></w:rPr><w:t>weather</w:t></w:r><w:r><w:rPr><w:spacing w:val="17"/><w:w w:val="105"/></w:rPr><w:t xml:space="preserve"> </w:t></w:r><w:r><w:rPr><w:w w:val="105"/></w:rPr><w:t>time</w:t></w:r><w:r><w:rPr><w:spacing w:val="18"/><w:w w:val="105"/></w:rPr><w:t xml:space="preserve"> </w:t></w:r><w:r><w:rPr><w:w w:val="105"/></w:rPr><w:t>series</w:t></w:r><w:r><w:rPr><w:spacing w:val="17"/><w:w w:val="105"/></w:rPr><w:t xml:space="preserve"> </w:t></w:r><w:r><w:rPr><w:w w:val="105"/></w:rPr><w:t>were</w:t></w:r><w:r><w:rPr><w:w w:val="102"/></w:rPr><w:t xml:space="preserve"> </w:t></w:r><w:r><w:rPr><w:w w:val="105"/></w:rPr><w:t>also</w:t></w:r><w:r><w:rPr><w:spacing w:val="0"/><w:w w:val="105"/></w:rPr><w:t xml:space="preserve"> </w:t></w:r><w:r><w:rPr><w:w w:val="105"/></w:rPr><w:t>estimated with WHAT</w:t></w:r><w:r><w:rPr><w:spacing w:val="0"/><w:w w:val="105"/></w:rPr><w:t xml:space="preserve"> </w:t></w:r><w:r><w:rPr><w:w w:val="105"/></w:rPr><w:t>to</w:t></w:r><w:r><w:rPr><w:spacing w:val="0"/><w:w w:val="105"/></w:rPr><w:t xml:space="preserve"> </w:t></w:r><w:r><w:rPr><w:w w:val="105"/></w:rPr><w:t xml:space="preserve">produce </w:t></w:r><w:r><w:rPr><w:spacing w:val="0"/><w:w w:val="105"/></w:rPr><w:t xml:space="preserve">gapless </w:t></w:r><w:r><w:rPr><w:w w:val="105"/></w:rPr><w:t>meteorological</w:t></w:r><w:r><w:rPr><w:spacing w:val="0"/><w:w w:val="105"/></w:rPr><w:t xml:space="preserve"> </w:t></w:r><w:r><w:rPr><w:w w:val="105"/></w:rPr><w:t>records of</w:t></w:r><w:r><w:rPr><w:spacing w:val="0"/><w:w w:val="105"/></w:rPr><w:t xml:space="preserve"> </w:t></w:r><w:r><w:rPr><w:w w:val="105"/></w:rPr><w:t>daily</w:t></w:r><w:r><w:rPr><w:spacing w:val="0"/><w:w w:val="105"/></w:rPr><w:t xml:space="preserve"> </w:t></w:r><w:r><w:rPr><w:w w:val="105"/></w:rPr><w:t>air</w:t></w:r><w:r><w:rPr><w:spacing w:val="0"/><w:w w:val="105"/></w:rPr><w:t xml:space="preserve"> </w:t></w:r><w:r><w:rPr><w:w w:val="105"/></w:rPr><w:t>temperature and</w:t></w:r><w:r><w:rPr><w:spacing w:val="26"/><w:w w:val="106"/></w:rPr><w:t xml:space="preserve"> </w:t></w:r><w:r><w:rPr><w:w w:val="105"/></w:rPr><w:t>precipitation.</w:t></w:r></w:p><w:p><w:pPr><w:pStyle w:val="TextBody"/><w:spacing w:lineRule="auto" w:line="249"/><w:ind w:left="125" w:right="107" w:firstLine="359"/><w:jc w:val="both"/><w:rPr></w:rPr></w:pPr><w:r><w:rPr><w:w w:val="105"/></w:rPr><w:t>Thiessen</w:t></w:r><w:r><w:rPr><w:spacing w:val="0"/><w:w w:val="105"/></w:rPr><w:t xml:space="preserve"> </w:t></w:r><w:r><w:rPr><w:w w:val="105"/></w:rPr><w:t>polygons</w:t></w:r><w:r><w:rPr><w:spacing w:val="0"/><w:w w:val="105"/></w:rPr><w:t xml:space="preserve"> </w:t></w:r><w:r><w:rPr><w:w w:val="105"/></w:rPr><w:t>were</w:t></w:r><w:r><w:rPr><w:spacing w:val="0"/><w:w w:val="105"/></w:rPr><w:t xml:space="preserve"> </w:t></w:r><w:r><w:rPr><w:w w:val="105"/></w:rPr><w:t>generated</w:t></w:r><w:r><w:rPr><w:spacing w:val="0"/><w:w w:val="105"/></w:rPr><w:t xml:space="preserve"> </w:t></w:r><w:del w:id="3566" w:author="Rivard, Christine" w:date="2015-03-27T16:10:00Z"><w:r><w:rPr><w:w w:val="105"/></w:rPr><w:delText>from</w:delText></w:r></w:del><w:del w:id="3567" w:author="Rivard, Christine" w:date="2015-03-27T16:10:00Z"><w:r><w:rPr><w:spacing w:val="0"/><w:w w:val="105"/></w:rPr><w:delText xml:space="preserve"> </w:delText></w:r></w:del><w:ins w:id="3568" w:author="Rivard, Christine" w:date="2015-03-27T16:10:00Z"><w:r><w:rPr><w:w w:val="105"/></w:rPr><w:t>using</w:t></w:r></w:ins><w:ins w:id="3569" w:author="Rivard, Christine" w:date="2015-03-27T16:10:00Z"><w:r><w:rPr><w:spacing w:val="0"/><w:w w:val="105"/></w:rPr><w:t xml:space="preserve"> </w:t></w:r></w:ins><w:del w:id="3570" w:author="Rivard, Christine" w:date="2015-03-27T16:10:00Z"><w:r><w:rPr><w:w w:val="105"/></w:rPr><w:delText>the</w:delText></w:r></w:del><w:del w:id="3571" w:author="Rivard, Christine" w:date="2015-03-27T16:10:00Z"><w:r><w:rPr><w:spacing w:val="0"/><w:w w:val="105"/></w:rPr><w:delText xml:space="preserve"> </w:delText></w:r></w:del><w:del w:id="3572" w:author="Rivard, Christine" w:date="2015-03-27T16:10:00Z"><w:r><w:rPr><w:w w:val="105"/></w:rPr><w:delText>location</w:delText></w:r></w:del><w:del w:id="3573" w:author="Rivard, Christine" w:date="2015-03-27T16:10:00Z"><w:r><w:rPr><w:spacing w:val="0"/><w:w w:val="105"/></w:rPr><w:delText xml:space="preserve"> </w:delText></w:r></w:del><w:del w:id="3574" w:author="Rivard, Christine" w:date="2015-03-27T16:10:00Z"><w:r><w:rPr><w:w w:val="105"/></w:rPr><w:delText>of</w:delText></w:r></w:del><w:del w:id="3575" w:author="Rivard, Christine" w:date="2015-03-27T16:10:00Z"><w:r><w:rPr><w:spacing w:val="0"/><w:w w:val="105"/></w:rPr><w:delText xml:space="preserve"> </w:delText></w:r></w:del><w:r><w:rPr><w:w w:val="105"/></w:rPr><w:t>these</w:t></w:r><w:r><w:rPr><w:spacing w:val="0"/><w:w w:val="105"/></w:rPr><w:t xml:space="preserve"> </w:t></w:r><w:r><w:rPr><w:w w:val="105"/></w:rPr><w:t>32</w:t></w:r><w:r><w:rPr><w:spacing w:val="0"/><w:w w:val="105"/></w:rPr><w:t xml:space="preserve"> </w:t></w:r><w:r><w:rPr><w:w w:val="105"/></w:rPr><w:t>weather</w:t></w:r><w:r><w:rPr><w:spacing w:val="0"/><w:w w:val="105"/></w:rPr><w:t xml:space="preserve"> </w:t></w:r><w:r><w:rPr><w:w w:val="105"/></w:rPr><w:t>stations</w:t></w:r><w:r><w:rPr><w:spacing w:val="0"/><w:w w:val="105"/></w:rPr><w:t xml:space="preserve"> </w:t></w:r><w:r><w:rPr><w:w w:val="105"/></w:rPr><w:t>(see</w:t></w:r><w:r><w:rPr><w:spacing w:val="0"/><w:w w:val="105"/></w:rPr><w:t xml:space="preserve"> </w:t></w:r><w:r><w:rPr><w:w w:val="105"/></w:rPr><w:t>Figure</w:t></w:r><w:r><w:rPr><w:spacing w:val="0"/><w:w w:val="105"/></w:rPr><w:t xml:space="preserve"> </w:t></w:r><w:hyperlink w:anchor="_bookmark79"><w:r><w:rPr><w:rStyle w:val="InternetLink"/><w:w w:val="105"/></w:rPr><w:t>B.1)</w:t></w:r></w:hyperlink><w:r><w:rPr><w:w w:val="102"/></w:rPr><w:t xml:space="preserve"> </w:t></w:r><w:ins w:id="3576" w:author="Rivard, Christine" w:date="2015-03-27T16:09:00Z"><w:r><w:rPr><w:w w:val="102"/></w:rPr><w:t xml:space="preserve">and </w:t></w:r></w:ins><w:ins w:id="3577" w:author="Rivard, Christine" w:date="2015-03-27T16:11:00Z"><w:r><w:rPr><w:w w:val="102"/></w:rPr><w:t xml:space="preserve">weather </w:t></w:r></w:ins><w:ins w:id="3578" w:author="Rivard, Christine" w:date="2015-03-27T16:10:00Z"><w:r><w:rPr><w:w w:val="102"/></w:rPr><w:t xml:space="preserve">stations </w:t></w:r></w:ins><w:ins w:id="3579" w:author="Rivard, Christine" w:date="2015-03-27T16:11:00Z"><w:r><w:rPr><w:w w:val="102"/></w:rPr><w:t xml:space="preserve">associated to each observation well </w:t></w:r></w:ins><w:ins w:id="3580" w:author="Rivard, Christine" w:date="2015-03-27T16:10:00Z"><w:r><w:rPr><w:w w:val="102"/></w:rPr><w:t>were selected based on them</w:t></w:r></w:ins><w:ins w:id="3581" w:author="Rivard, Christine" w:date="2015-03-27T16:11:00Z"><w:r><w:rPr><w:w w:val="102"/></w:rPr><w:t>. Then,</w:t></w:r></w:ins><w:ins w:id="3582" w:author="Rivard, Christine" w:date="2015-03-27T16:12:00Z"><w:r><w:rPr><w:w w:val="102"/></w:rPr><w:t xml:space="preserve"> </w:t></w:r></w:ins><w:del w:id="3583" w:author="Rivard, Christine" w:date="2015-03-27T16:11:00Z"><w:r><w:rPr><w:w w:val="105"/></w:rPr><w:delText>and</w:delText></w:r></w:del><w:del w:id="3584" w:author="Rivard, Christine" w:date="2015-03-27T16:11:00Z"><w:r><w:rPr><w:spacing w:val="16"/><w:w w:val="105"/></w:rPr><w:delText xml:space="preserve"> </w:delText></w:r></w:del><w:del w:id="3585" w:author="Rivard, Christine" w:date="2015-03-27T16:06:00Z"><w:r><w:rPr><w:w w:val="105"/></w:rPr><w:delText>the</w:delText></w:r></w:del><w:del w:id="3586" w:author="Rivard, Christine" w:date="2015-03-27T16:06:00Z"><w:r><w:rPr><w:spacing w:val="15"/><w:w w:val="105"/></w:rPr><w:delText xml:space="preserve"> </w:delText></w:r></w:del><w:ins w:id="3587" w:author="Rivard, Christine" w:date="2015-03-27T16:06:00Z"><w:r><w:rPr><w:w w:val="105"/></w:rPr><w:t xml:space="preserve">automatic </w:t></w:r></w:ins><w:del w:id="3588" w:author="Rivard, Christine" w:date="2015-03-27T16:06:00Z"><w:r><w:rPr><w:spacing w:val="0"/><w:w w:val="105"/></w:rPr><w:delText>hydro</w:delText></w:r></w:del><w:r><w:rPr><w:spacing w:val="0"/><w:w w:val="105"/></w:rPr><w:t>graphs</w:t></w:r><w:r><w:rPr><w:spacing w:val="15"/><w:w w:val="105"/></w:rPr><w:t xml:space="preserve"> </w:t></w:r><w:r><w:rPr><w:w w:val="105"/></w:rPr><w:t>were</w:t></w:r><w:r><w:rPr><w:spacing w:val="16"/><w:w w:val="105"/></w:rPr><w:t xml:space="preserve"> </w:t></w:r><w:del w:id="3589" w:author="Rivard, Christine" w:date="2015-03-27T16:04:00Z"><w:r><w:rPr><w:w w:val="105"/></w:rPr><w:delText>next</w:delText></w:r></w:del><w:del w:id="3590" w:author="Rivard, Christine" w:date="2015-03-27T16:04:00Z"><w:r><w:rPr><w:spacing w:val="15"/><w:w w:val="105"/></w:rPr><w:delText xml:space="preserve"> </w:delText></w:r></w:del><w:r><w:rPr><w:w w:val="105"/></w:rPr><w:t>produced</w:t></w:r><w:r><w:rPr><w:spacing w:val="15"/><w:w w:val="105"/></w:rPr><w:t xml:space="preserve"> </w:t></w:r><w:ins w:id="3591" w:author="Rivard, Christine" w:date="2015-03-27T16:07:00Z"><w:r><w:rPr><w:spacing w:val="15"/><w:w w:val="105"/></w:rPr><w:t>(</w:t></w:r></w:ins><w:ins w:id="3592" w:author="Rivard, Christine" w:date="2015-03-27T16:07:00Z"><w:r><w:rPr><w:w w:val="105"/></w:rPr><w:t xml:space="preserve">generated) </w:t></w:r></w:ins><w:r><w:rPr><w:w w:val="105"/></w:rPr><w:t>with</w:t></w:r><w:r><w:rPr><w:spacing w:val="16"/><w:w w:val="105"/></w:rPr><w:t xml:space="preserve"> </w:t></w:r><w:r><w:rPr><w:w w:val="105"/></w:rPr><w:t>WHAT</w:t></w:r><w:ins w:id="3593" w:author="Rivard, Christine" w:date="2015-03-27T16:07:00Z"><w:r><w:rPr><w:w w:val="105"/></w:rPr><w:t>,</w:t></w:r></w:ins><w:del w:id="3594" w:author="Rivard, Christine" w:date="2015-03-27T16:07:00Z"><w:r><w:rPr><w:spacing w:val="15"/><w:w w:val="105"/></w:rPr><w:delText xml:space="preserve"> </w:delText></w:r></w:del><w:del w:id="3595" w:author="Rivard, Christine" w:date="2015-03-27T16:07:00Z"><w:r><w:rPr><w:w w:val="105"/></w:rPr><w:delText>by</w:delText></w:r></w:del><w:del w:id="3596" w:author="Rivard, Christine" w:date="2015-03-27T16:12:00Z"><w:r><w:rPr><w:spacing w:val="16"/><w:w w:val="105"/></w:rPr><w:delText xml:space="preserve"> </w:delText></w:r></w:del><w:del w:id="3597" w:author="Rivard, Christine" w:date="2015-03-27T16:12:00Z"><w:r><w:rPr><w:w w:val="105"/></w:rPr><w:delText>selecting</w:delText></w:r></w:del><w:ins w:id="3598" w:author="Rivard, Christine" w:date="2015-03-27T16:12:00Z"><w:r><w:rPr><w:w w:val="105"/></w:rPr><w:t xml:space="preserve"> </w:t></w:r></w:ins><w:ins w:id="3599" w:author="Rivard, Christine" w:date="2015-03-27T16:14:00Z"><w:r><w:rPr><w:w w:val="105"/></w:rPr><w:t xml:space="preserve">each </w:t></w:r></w:ins><w:ins w:id="3600" w:author="Rivard, Christine" w:date="2015-03-27T16:13:00Z"><w:r><w:rPr><w:w w:val="105"/></w:rPr><w:t>presenting</w:t></w:r></w:ins><w:ins w:id="3601" w:author="Rivard, Christine" w:date="2015-03-27T16:12:00Z"><w:r><w:rPr><w:w w:val="105"/></w:rPr><w:t xml:space="preserve"> a hydrograph </w:t></w:r></w:ins><w:ins w:id="3602" w:author="Rivard, Christine" w:date="2015-03-27T16:13:00Z"><w:r><w:rPr><w:w w:val="105"/></w:rPr><w:t>along with weather data from the nearest weather station.???</w:t></w:r></w:ins><w:r><w:rPr><w:spacing w:val="16"/><w:w w:val="105"/></w:rPr><w:t xml:space="preserve"> </w:t></w:r><w:del w:id="3603" w:author="Rivard, Christine" w:date="2015-03-27T16:13:00Z"><w:r><w:rPr><w:w w:val="105"/></w:rPr><w:delText>the</w:delText></w:r></w:del><w:del w:id="3604" w:author="Rivard, Christine" w:date="2015-03-27T16:13:00Z"><w:r><w:rPr><w:spacing w:val="15"/><w:w w:val="105"/></w:rPr><w:delText xml:space="preserve"> </w:delText></w:r></w:del><w:del w:id="3605" w:author="Rivard, Christine" w:date="2015-03-27T16:13:00Z"><w:r><w:rPr><w:w w:val="105"/></w:rPr><w:delText>weather</w:delText></w:r></w:del><w:del w:id="3606" w:author="Rivard, Christine" w:date="2015-03-27T16:13:00Z"><w:r><w:rPr><w:spacing w:val="16"/><w:w w:val="105"/></w:rPr><w:delText xml:space="preserve"> </w:delText></w:r></w:del><w:del w:id="3607" w:author="Rivard, Christine" w:date="2015-03-27T16:13:00Z"><w:r><w:rPr><w:w w:val="105"/></w:rPr><w:delText>data</w:delText></w:r></w:del><w:del w:id="3608" w:author="Rivard, Christine" w:date="2015-03-27T16:13:00Z"><w:r><w:rPr><w:spacing w:val="15"/><w:w w:val="105"/></w:rPr><w:delText xml:space="preserve"> </w:delText></w:r></w:del><w:del w:id="3609" w:author="Rivard, Christine" w:date="2015-03-27T16:13:00Z"><w:r><w:rPr><w:w w:val="105"/></w:rPr><w:delText>on</w:delText></w:r></w:del><w:del w:id="3610" w:author="Rivard, Christine" w:date="2015-03-27T16:13:00Z"><w:r><w:rPr><w:spacing w:val="16"/><w:w w:val="105"/></w:rPr><w:delText xml:space="preserve"> </w:delText></w:r></w:del><w:del w:id="3611" w:author="Rivard, Christine" w:date="2015-03-27T16:13:00Z"><w:r><w:rPr><w:w w:val="105"/></w:rPr><w:delText>the</w:delText></w:r></w:del><w:del w:id="3612" w:author="Rivard, Christine" w:date="2015-03-27T16:13:00Z"><w:r><w:rPr><w:spacing w:val="15"/><w:w w:val="105"/></w:rPr><w:delText xml:space="preserve"> </w:delText></w:r></w:del><w:del w:id="3613" w:author="Rivard, Christine" w:date="2015-03-27T16:13:00Z"><w:r><w:rPr><w:w w:val="105"/></w:rPr><w:delText>basis</w:delText></w:r></w:del><w:del w:id="3614" w:author="Rivard, Christine" w:date="2015-03-27T16:13:00Z"><w:r><w:rPr><w:spacing w:val="20"/><w:w w:val="103"/></w:rPr><w:delText xml:space="preserve"> </w:delText></w:r></w:del><w:del w:id="3615" w:author="Rivard, Christine" w:date="2015-03-27T16:13:00Z"><w:r><w:rPr><w:w w:val="105"/></w:rPr><w:delText>of</w:delText></w:r></w:del><w:del w:id="3616" w:author="Rivard, Christine" w:date="2015-03-27T16:13:00Z"><w:r><w:rPr><w:spacing w:val="0"/><w:w w:val="105"/></w:rPr><w:delText xml:space="preserve"> </w:delText></w:r></w:del><w:del w:id="3617" w:author="Rivard, Christine" w:date="2015-03-27T16:13:00Z"><w:r><w:rPr><w:w w:val="105"/></w:rPr><w:delText>these</w:delText></w:r></w:del><w:del w:id="3618" w:author="Rivard, Christine" w:date="2015-03-27T16:13:00Z"><w:r><w:rPr><w:spacing w:val="0"/><w:w w:val="105"/></w:rPr><w:delText xml:space="preserve"> </w:delText></w:r></w:del><w:del w:id="3619" w:author="Rivard, Christine" w:date="2015-03-27T16:13:00Z"><w:r><w:rPr><w:w w:val="105"/></w:rPr><w:delText>polygons.</w:delText></w:r></w:del><w:del w:id="3620" w:author="Rivard, Christine" w:date="2015-03-27T16:13:00Z"><w:r><w:rPr><w:spacing w:val="13"/><w:w w:val="105"/></w:rPr><w:delText xml:space="preserve"> </w:delText></w:r></w:del><w:del w:id="3621" w:author="Rivard, Christine" w:date="2015-03-27T16:13:00Z"><w:r><w:rPr><w:w w:val="105"/></w:rPr><w:delText>These</w:delText></w:r></w:del><w:del w:id="3622" w:author="Rivard, Christine" w:date="2015-03-27T16:13:00Z"><w:r><w:rPr><w:spacing w:val="0"/><w:w w:val="105"/></w:rPr><w:delText xml:space="preserve"> </w:delText></w:r></w:del><w:del w:id="3623" w:author="Rivard, Christine" w:date="2015-03-27T16:14:00Z"><w:r><w:rPr><w:w w:val="105"/></w:rPr><w:delText>h</w:delText></w:r></w:del><w:ins w:id="3624" w:author="Rivard, Christine" w:date="2015-03-27T16:14:00Z"><w:r><w:rPr><w:w w:val="105"/></w:rPr><w:t>H</w:t></w:r></w:ins><w:r><w:rPr><w:w w:val="105"/></w:rPr><w:t>ydrographs</w:t></w:r><w:r><w:rPr><w:spacing w:val="0"/><w:w w:val="105"/></w:rPr><w:t xml:space="preserve"> </w:t></w:r><w:r><w:rPr><w:w w:val="105"/></w:rPr><w:t>were</w:t></w:r><w:r><w:rPr><w:spacing w:val="0"/><w:w w:val="105"/></w:rPr><w:t xml:space="preserve"> </w:t></w:r><w:del w:id="3625" w:author="Rivard, Christine" w:date="2015-03-27T16:05:00Z"><w:r><w:rPr><w:w w:val="105"/></w:rPr><w:delText>then</w:delText></w:r></w:del><w:del w:id="3626" w:author="Rivard, Christine" w:date="2015-03-27T16:05:00Z"><w:r><w:rPr><w:spacing w:val="0"/><w:w w:val="105"/></w:rPr><w:delText xml:space="preserve"> </w:delText></w:r></w:del><w:r><w:rPr><w:w w:val="105"/></w:rPr><w:t>inspected</w:t></w:r><w:r><w:rPr><w:spacing w:val="0"/><w:w w:val="105"/></w:rPr><w:t xml:space="preserve"> </w:t></w:r><w:r><w:rPr><w:w w:val="105"/></w:rPr><w:t>visually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grouped</w:t></w:r><w:r><w:rPr><w:spacing w:val="0"/><w:w w:val="105"/></w:rPr><w:t xml:space="preserve"> </w:t></w:r><w:r><w:rPr><w:w w:val="105"/></w:rPr><w:t>into</w:t></w:r><w:r><w:rPr><w:spacing w:val="0"/><w:w w:val="105"/></w:rPr><w:t xml:space="preserve"> </w:t></w:r><w:r><w:rPr><w:w w:val="105"/></w:rPr><w:t>three</w:t></w:r><w:r><w:rPr><w:spacing w:val="0"/><w:w w:val="105"/></w:rPr><w:t xml:space="preserve"> </w:t></w:r><w:r><w:rPr><w:w w:val="105"/></w:rPr><w:t>different</w:t></w:r><w:r><w:rPr><w:w w:val="101"/></w:rPr><w:t xml:space="preserve"> </w:t></w:r><w:r><w:rPr><w:w w:val="105"/></w:rPr><w:t>classes</w:t></w:r><w:r><w:rPr><w:spacing w:val="43"/><w:w w:val="105"/></w:rPr><w:t xml:space="preserve"> </w:t></w:r><w:r><w:rPr><w:w w:val="105"/></w:rPr><w:t>according</w:t></w:r><w:r><w:rPr><w:spacing w:val="42"/><w:w w:val="105"/></w:rPr><w:t xml:space="preserve"> </w:t></w:r><w:r><w:rPr><w:w w:val="105"/></w:rPr><w:t>to</w:t></w:r><w:r><w:rPr><w:spacing w:val="42"/><w:w w:val="105"/></w:rPr><w:t xml:space="preserve"> </w:t></w:r><w:r><w:rPr><w:w w:val="105"/></w:rPr><w:t>the</w:t></w:r><w:r><w:rPr><w:spacing w:val="42"/><w:w w:val="105"/></w:rPr><w:t xml:space="preserve"> </w:t></w:r><w:r><w:rPr><w:w w:val="105"/></w:rPr><w:t>relative</w:t></w:r><w:r><w:rPr><w:spacing w:val="41"/><w:w w:val="105"/></w:rPr><w:t xml:space="preserve"> </w:t></w:r><w:r><w:rPr><w:w w:val="105"/></w:rPr><w:t>response</w:t></w:r><w:r><w:rPr><w:spacing w:val="42"/><w:w w:val="105"/></w:rPr><w:t xml:space="preserve"> </w:t></w:r><w:r><w:rPr><w:w w:val="105"/></w:rPr><w:t>of</w:t></w:r><w:r><w:rPr><w:spacing w:val="42"/><w:w w:val="105"/></w:rPr><w:t xml:space="preserve"> </w:t></w:r><w:r><w:rPr><w:w w:val="105"/></w:rPr><w:t>the</w:t></w:r><w:r><w:rPr><w:spacing w:val="42"/><w:w w:val="105"/></w:rPr><w:t xml:space="preserve"> </w:t></w:r><w:ins w:id="3627" w:author="Rivard, Christine" w:date="2015-03-27T16:14:00Z"><w:r><w:rPr><w:spacing w:val="42"/><w:w w:val="105"/></w:rPr><w:t>ground</w:t></w:r></w:ins><w:r><w:rPr><w:w w:val="105"/></w:rPr><w:t>water</w:t></w:r><w:r><w:rPr><w:spacing w:val="42"/><w:w w:val="105"/></w:rPr><w:t xml:space="preserve"> </w:t></w:r><w:r><w:rPr><w:w w:val="105"/></w:rPr><w:t>level</w:t></w:r><w:ins w:id="3628" w:author="Rivard, Christine" w:date="2015-03-27T16:14:00Z"><w:r><w:rPr><w:w w:val="105"/></w:rPr><w:t>s</w:t></w:r></w:ins><w:r><w:rPr><w:spacing w:val="42"/><w:w w:val="105"/></w:rPr><w:t xml:space="preserve"> </w:t></w:r><w:r><w:rPr><w:w w:val="105"/></w:rPr><w:t>to</w:t></w:r><w:r><w:rPr><w:spacing w:val="42"/><w:w w:val="105"/></w:rPr><w:t xml:space="preserve"> </w:t></w:r><w:r><w:rPr><w:spacing w:val="0"/><w:w w:val="105"/></w:rPr><w:t>rainfall</w:t></w:r><w:r><w:rPr><w:spacing w:val="42"/><w:w w:val="105"/></w:rPr><w:t xml:space="preserve"> </w:t></w:r><w:r><w:rPr><w:w w:val="105"/></w:rPr><w:t>and</w:t></w:r><w:r><w:rPr><w:spacing w:val="43"/><w:w w:val="105"/></w:rPr><w:t xml:space="preserve"> </w:t></w:r><w:r><w:rPr><w:w w:val="105"/></w:rPr><w:t>snow</w:t></w:r><w:r><w:rPr><w:spacing w:val="42"/><w:w w:val="105"/></w:rPr><w:t xml:space="preserve"> </w:t></w:r><w:r><w:rPr><w:w w:val="105"/></w:rPr><w:t>melt</w:t></w:r><w:r><w:rPr><w:spacing w:val="42"/><w:w w:val="105"/></w:rPr><w:t xml:space="preserve"> </w:t></w:r><w:r><w:rPr><w:w w:val="105"/></w:rPr><w:t>events.</w:t></w:r><w:r><w:rPr><w:spacing w:val="27"/><w:w w:val="107"/></w:rPr><w:t xml:space="preserve"> </w:t></w:r><w:r><w:rPr><w:w w:val="105"/></w:rPr><w:t>These</w:t></w:r><w:r><w:rPr><w:spacing w:val="17"/><w:w w:val="105"/></w:rPr><w:t xml:space="preserve"> </w:t></w:r><w:r><w:rPr><w:w w:val="105"/></w:rPr><w:t>classes</w:t></w:r><w:r><w:rPr><w:spacing w:val="17"/><w:w w:val="105"/></w:rPr><w:t xml:space="preserve"> </w:t></w:r><w:del w:id="3629" w:author="Rivard, Christine" w:date="2015-03-27T16:15:00Z"><w:r><w:rPr><w:w w:val="105"/></w:rPr><w:delText>are</w:delText></w:r></w:del><w:del w:id="3630" w:author="Rivard, Christine" w:date="2015-03-27T16:15:00Z"><w:r><w:rPr><w:spacing w:val="17"/><w:w w:val="105"/></w:rPr><w:delText xml:space="preserve"> </w:delText></w:r></w:del><w:ins w:id="3631" w:author="Rivard, Christine" w:date="2015-03-27T16:15:00Z"><w:r><w:rPr><w:w w:val="105"/></w:rPr><w:t>were</w:t></w:r></w:ins><w:ins w:id="3632" w:author="Rivard, Christine" w:date="2015-03-27T16:15:00Z"><w:r><w:rPr><w:spacing w:val="17"/><w:w w:val="105"/></w:rPr><w:t xml:space="preserve"> </w:t></w:r></w:ins><w:del w:id="3633" w:author="Rivard, Christine" w:date="2015-03-27T16:15:00Z"><w:r><w:rPr><w:w w:val="105"/></w:rPr><w:delText>interpreted</w:delText></w:r></w:del><w:del w:id="3634" w:author="Rivard, Christine" w:date="2015-03-27T16:15:00Z"><w:r><w:rPr><w:spacing w:val="15"/><w:w w:val="105"/></w:rPr><w:delText xml:space="preserve"> </w:delText></w:r></w:del><w:ins w:id="3635" w:author="Rivard, Christine" w:date="2015-03-27T16:15:00Z"><w:r><w:rPr><w:w w:val="105"/></w:rPr><w:t>considered repr</w:t></w:r></w:ins><w:ins w:id="3636" w:author="Rivard, Christine" w:date="2015-03-27T16:16:00Z"><w:r><w:rPr><w:w w:val="105"/></w:rPr><w:t>esent</w:t></w:r></w:ins><w:ins w:id="3637" w:author="Rivard, Christine" w:date="2015-03-27T16:15:00Z"><w:r><w:rPr><w:w w:val="105"/></w:rPr><w:t>ative of different</w:t></w:r></w:ins><w:del w:id="3638" w:author="Rivard, Christine" w:date="2015-03-27T16:16:00Z"><w:r><w:rPr><w:w w:val="105"/></w:rPr><w:delText>in</w:delText></w:r></w:del><w:del w:id="3639" w:author="Rivard, Christine" w:date="2015-03-27T16:16:00Z"><w:r><w:rPr><w:spacing w:val="17"/><w:w w:val="105"/></w:rPr><w:delText xml:space="preserve"> </w:delText></w:r></w:del><w:del w:id="3640" w:author="Rivard, Christine" w:date="2015-03-27T16:16:00Z"><w:r><w:rPr><w:w w:val="105"/></w:rPr><w:delText>terms</w:delText></w:r></w:del><w:del w:id="3641" w:author="Rivard, Christine" w:date="2015-03-27T16:16:00Z"><w:r><w:rPr><w:spacing w:val="17"/><w:w w:val="105"/></w:rPr><w:delText xml:space="preserve"> </w:delText></w:r></w:del><w:del w:id="3642" w:author="Rivard, Christine" w:date="2015-03-27T16:16:00Z"><w:r><w:rPr><w:w w:val="105"/></w:rPr><w:delText>of</w:delText></w:r></w:del><w:r><w:rPr><w:spacing w:val="17"/><w:w w:val="105"/></w:rPr><w:t xml:space="preserve"> </w:t></w:r><w:r><w:rPr><w:spacing w:val="0"/><w:w w:val="105"/></w:rPr><w:t>confinement</w:t></w:r><w:r><w:rPr><w:spacing w:val="17"/><w:w w:val="105"/></w:rPr><w:t xml:space="preserve"> </w:t></w:r><w:r><w:rPr><w:w w:val="105"/></w:rPr><w:t>conditions</w:t></w:r><w:r><w:rPr><w:spacing w:val="19"/><w:w w:val="105"/></w:rPr><w:t xml:space="preserve"> </w:t></w:r><w:r><w:rPr><w:spacing w:val="0"/><w:w w:val="105"/></w:rPr><w:t>of</w:t></w:r><w:r><w:rPr><w:spacing w:val="17"/><w:w w:val="105"/></w:rPr><w:t xml:space="preserve"> </w:t></w:r><w:r><w:rPr><w:w w:val="105"/></w:rPr><w:t>the</w:t></w:r><w:r><w:rPr><w:spacing w:val="17"/><w:w w:val="105"/></w:rPr><w:t xml:space="preserve"> </w:t></w:r><w:r><w:rPr><w:w w:val="105"/></w:rPr><w:t>regional</w:t></w:r><w:r><w:rPr><w:spacing w:val="15"/><w:w w:val="105"/></w:rPr><w:t xml:space="preserve"> </w:t></w:r><w:r><w:rPr><w:w w:val="105"/></w:rPr><w:t>bedrock</w:t></w:r><w:r><w:rPr><w:spacing w:val="16"/><w:w w:val="105"/></w:rPr><w:t xml:space="preserve"> </w:t></w:r><w:r><w:rPr><w:w w:val="105"/></w:rPr><w:t>aquifer:</w:t></w:r></w:p><w:p><w:pPr><w:pStyle w:val="TextBody"/><w:spacing w:lineRule="auto" w:line="249"/><w:ind w:left="133" w:right="143" w:hanging="28"/><w:jc w:val="both"/><w:rPr></w:rPr></w:pPr><w:r><w:rPr></w:rPr><w:t>(1)</w:t></w:r><w:r><w:rPr><w:spacing w:val="48"/></w:rPr><w:t xml:space="preserve"> </w:t></w:r><w:r><w:rPr></w:rPr><w:t>unconfined,</w:t></w:r><w:r><w:rPr><w:spacing w:val="49"/></w:rPr><w:t xml:space="preserve"> </w:t></w:r><w:r><w:rPr></w:rPr><w:t>(2)</w:t></w:r><w:r><w:rPr><w:spacing w:val="48"/></w:rPr><w:t xml:space="preserve"> </w:t></w:r><w:r><w:rPr></w:rPr><w:t>confined,</w:t></w:r><w:r><w:rPr><w:spacing w:val="52"/></w:rPr><w:t xml:space="preserve"> </w:t></w:r><w:r><w:rPr></w:rPr><w:t>and</w:t></w:r><w:r><w:rPr><w:spacing w:val="48"/></w:rPr><w:t xml:space="preserve"> </w:t></w:r><w:r><w:rPr></w:rPr><w:t>(3)</w:t></w:r><w:r><w:rPr><w:spacing w:val="49"/></w:rPr><w:t xml:space="preserve"> </w:t></w:r><w:r><w:rPr></w:rPr><w:t>semi-confined</w:t></w:r><w:r><w:rPr><w:spacing w:val="50"/></w:rPr><w:t xml:space="preserve"> </w:t></w:r><w:r><w:rPr></w:rPr><w:t>(or</w:t></w:r><w:r><w:rPr><w:spacing w:val="48"/></w:rPr><w:t xml:space="preserve"> </w:t></w:r><w:r><w:rPr></w:rPr><w:t>confined</w:t></w:r><w:r><w:rPr><w:spacing w:val="49"/></w:rPr><w:t xml:space="preserve"> </w:t></w:r><w:r><w:rPr></w:rPr><w:t>with</w:t></w:r><w:r><w:rPr><w:spacing w:val="49"/></w:rPr><w:t xml:space="preserve"> </w:t></w:r><w:r><w:rPr></w:rPr><w:t>regional</w:t></w:r><w:r><w:rPr><w:spacing w:val="48"/></w:rPr><w:t xml:space="preserve"> </w:t></w:r><w:r><w:rPr></w:rPr><w:t>influences</w:t></w:r><w:r><w:rPr><w:spacing w:val="47"/></w:rPr><w:t xml:space="preserve"> </w:t></w:r><w:r><w:rPr></w:rPr><w:t>from</w:t></w:r><w:r><w:rPr><w:spacing w:val="49"/></w:rPr><w:t xml:space="preserve"> </w:t></w:r><w:r><w:rPr></w:rPr><w:t>a</w:t></w:r><w:r><w:rPr><w:w w:val="111"/></w:rPr><w:t xml:space="preserve"> </w:t></w:r><w:r><w:rPr></w:rPr><w:t>nearby</w:t></w:r><w:r><w:rPr><w:spacing w:val="35"/></w:rPr><w:t xml:space="preserve"> </w:t></w:r><w:r><w:rPr></w:rPr><w:t>recharge</w:t></w:r><w:r><w:rPr><w:spacing w:val="36"/></w:rPr><w:t xml:space="preserve"> </w:t></w:r><w:r><w:rPr></w:rPr><w:t>area).</w:t></w:r><w:r><w:rPr><w:spacing w:val="8"/></w:rPr><w:t xml:space="preserve"> </w:t></w:r><w:r><w:rPr></w:rPr><w:t>The</w:t></w:r><w:r><w:rPr><w:spacing w:val="36"/></w:rPr><w:t xml:space="preserve"> </w:t></w:r><w:r><w:rPr></w:rPr><w:t>confinement</w:t></w:r><w:r><w:rPr><w:spacing w:val="37"/></w:rPr><w:t xml:space="preserve"> </w:t></w:r><w:r><w:rPr></w:rPr><w:t>condition</w:t></w:r><w:del w:id="3643" w:author="Rivard, Christine" w:date="2015-03-27T16:17:00Z"><w:r><w:rPr></w:rPr><w:delText>s</w:delText></w:r></w:del><w:r><w:rPr><w:spacing w:val="36"/></w:rPr><w:t xml:space="preserve"> </w:t></w:r><w:r><w:rPr></w:rPr><w:t>of</w:t></w:r><w:r><w:rPr><w:spacing w:val="36"/></w:rPr><w:t xml:space="preserve"> </w:t></w:r><w:r><w:rPr></w:rPr><w:t>the</w:t></w:r><w:r><w:rPr><w:spacing w:val="35"/></w:rPr><w:t xml:space="preserve"> </w:t></w:r><w:r><w:rPr></w:rPr><w:t>regional</w:t></w:r><w:r><w:rPr><w:spacing w:val="36"/></w:rPr><w:t xml:space="preserve"> </w:t></w:r><w:r><w:rPr></w:rPr><w:t>bedrock</w:t></w:r><w:r><w:rPr><w:spacing w:val="34"/></w:rPr><w:t xml:space="preserve"> </w:t></w:r><w:r><w:rPr></w:rPr><w:t>aquifer</w:t></w:r><w:r><w:rPr><w:spacing w:val="36"/></w:rPr><w:t xml:space="preserve"> </w:t></w:r><w:r><w:rPr></w:rPr><w:t>ha</w:t></w:r><w:del w:id="3644" w:author="Rivard, Christine" w:date="2015-03-27T16:18:00Z"><w:r><w:rPr></w:rPr><w:delText>ve</w:delText></w:r></w:del><w:ins w:id="3645" w:author="Rivard, Christine" w:date="2015-03-27T16:18:00Z"><w:r><w:rPr></w:rPr><w:t>s</w:t></w:r></w:ins><w:r><w:rPr><w:spacing w:val="35"/></w:rPr><w:t xml:space="preserve"> </w:t></w:r><w:r><w:rPr></w:rPr><w:t>thus</w:t></w:r><w:r><w:rPr><w:spacing w:val="36"/></w:rPr><w:t xml:space="preserve"> </w:t></w:r><w:r><w:rPr></w:rPr><w:t>been</w:t></w:r><w:r><w:rPr><w:w w:val="101"/></w:rPr><w:t xml:space="preserve"> </w:t></w:r><w:del w:id="3646" w:author="Rivard, Christine" w:date="2015-03-27T16:17:00Z"><w:r><w:rPr></w:rPr><w:delText>deducted</w:delText></w:r></w:del><w:del w:id="3647" w:author="Rivard, Christine" w:date="2015-03-27T16:17:00Z"><w:r><w:rPr><w:spacing w:val="28"/></w:rPr><w:delText xml:space="preserve"> </w:delText></w:r></w:del><w:ins w:id="3648" w:author="Rivard, Christine" w:date="2015-03-27T16:17:00Z"><w:commentRangeStart w:id="88"/><w:r><w:rPr></w:rPr><w:t>de</w:t></w:r></w:ins><w:ins w:id="3649" w:author="Rivard, Christine" w:date="2015-03-27T16:18:00Z"><w:r><w:rPr></w:rPr><w:t>fin</w:t></w:r></w:ins><w:ins w:id="3650" w:author="Rivard, Christine" w:date="2015-03-27T16:17:00Z"><w:r><w:rPr></w:rPr><w:t>ed</w:t></w:r></w:ins><w:r><w:rPr></w:rPr></w:r><w:ins w:id="3651" w:author="Rivard, Christine" w:date="2015-03-27T16:17:00Z"><w:commentRangeEnd w:id="88"/><w:r><w:commentReference w:id="88"/></w:r><w:r><w:rPr><w:spacing w:val="28"/></w:rPr><w:t xml:space="preserve"> </w:t></w:r></w:ins><w:r><w:rPr></w:rPr><w:t>at</w:t></w:r><w:r><w:rPr><w:spacing w:val="30"/></w:rPr><w:t xml:space="preserve"> </w:t></w:r><w:r><w:rPr></w:rPr><w:t>35</w:t></w:r><w:r><w:rPr><w:spacing w:val="30"/></w:rPr><w:t xml:space="preserve"> </w:t></w:r><w:r><w:rPr></w:rPr><w:t>sites</w:t></w:r><w:ins w:id="3652" w:author="Rivard, Christine" w:date="2015-03-27T16:17:00Z"><w:r><w:rPr></w:rPr><w:t>,</w:t></w:r></w:ins><w:r><w:rPr><w:spacing w:val="30"/></w:rPr><w:t xml:space="preserve"> </w:t></w:r><w:del w:id="3653" w:author="Rivard, Christine" w:date="2015-03-27T16:17:00Z"><w:r><w:rPr></w:rPr><w:delText>in</w:delText></w:r></w:del><w:del w:id="3654" w:author="Rivard, Christine" w:date="2015-03-27T16:17:00Z"><w:r><w:rPr><w:spacing w:val="29"/></w:rPr><w:delText xml:space="preserve"> </w:delText></w:r></w:del><w:del w:id="3655" w:author="Rivard, Christine" w:date="2015-03-27T16:17:00Z"><w:r><w:rPr></w:rPr><w:delText>total</w:delText></w:r></w:del><w:del w:id="3656" w:author="Rivard, Christine" w:date="2015-03-27T16:17:00Z"><w:r><w:rPr><w:spacing w:val="30"/></w:rPr><w:delText xml:space="preserve"> </w:delText></w:r></w:del><w:del w:id="3657" w:author="Rivard, Christine" w:date="2015-03-27T16:17:00Z"><w:r><w:rPr></w:rPr><w:delText>since</w:delText></w:r></w:del><w:del w:id="3658" w:author="Rivard, Christine" w:date="2015-03-27T16:17:00Z"><w:r><w:rPr><w:spacing w:val="30"/></w:rPr><w:delText xml:space="preserve"> </w:delText></w:r></w:del><w:ins w:id="3659" w:author="Rivard, Christine" w:date="2015-03-27T16:17:00Z"><w:r><w:rPr></w:rPr><w:t>as</w:t></w:r></w:ins><w:ins w:id="3660" w:author="Rivard, Christine" w:date="2015-03-27T16:18:00Z"><w:r><w:rPr></w:rPr><w:t xml:space="preserve"> </w:t></w:r></w:ins><w:r><w:rPr></w:rPr><w:t>a</w:t></w:r><w:r><w:rPr><w:spacing w:val="30"/></w:rPr><w:t xml:space="preserve"> </w:t></w:r><w:r><w:rPr></w:rPr><w:t>fraction</w:t></w:r><w:r><w:rPr><w:spacing w:val="30"/></w:rPr><w:t xml:space="preserve"> </w:t></w:r><w:r><w:rPr></w:rPr><w:t>of</w:t></w:r><w:r><w:rPr><w:spacing w:val="29"/></w:rPr><w:t xml:space="preserve"> </w:t></w:r><w:r><w:rPr></w:rPr><w:t>the</w:t></w:r><w:r><w:rPr><w:spacing w:val="30"/></w:rPr><w:t xml:space="preserve"> </w:t></w:r><w:r><w:rPr></w:rPr><w:t>44</w:t></w:r><w:r><w:rPr><w:spacing w:val="30"/></w:rPr><w:t xml:space="preserve"> </w:t></w:r><w:ins w:id="3661" w:author="Rivard, Christine" w:date="2015-03-27T16:19:00Z"><w:r><w:rPr><w:spacing w:val="30"/></w:rPr><w:t xml:space="preserve">monitoring </w:t></w:r></w:ins><w:r><w:rPr></w:rPr><w:t>wells</w:t></w:r><w:r><w:rPr><w:spacing w:val="30"/></w:rPr><w:t xml:space="preserve"> </w:t></w:r><w:r><w:rPr></w:rPr><w:t>are</w:t></w:r><w:r><w:rPr><w:spacing w:val="30"/></w:rPr><w:t xml:space="preserve"> </w:t></w:r><w:commentRangeStart w:id="89"/><w:r><w:rPr></w:rPr><w:t>multi-level</w:t></w:r><w:ins w:id="3662" w:author="Rivard, Christine" w:date="2015-03-27T16:19:00Z"><w:r><w:rPr></w:rPr><w:t xml:space="preserve"> wells</w:t></w:r></w:ins><w:r><w:rPr><w:spacing w:val="28"/></w:rPr><w:t xml:space="preserve"> </w:t></w:r><w:del w:id="3663" w:author="Rivard, Christine" w:date="2015-03-27T16:20:00Z"><w:r><w:rPr></w:rPr><w:delText>and</w:delText></w:r></w:del><w:del w:id="3664" w:author="Rivard, Christine" w:date="2015-03-27T16:20:00Z"><w:r><w:rPr><w:spacing w:val="30"/></w:rPr><w:delText xml:space="preserve"> </w:delText></w:r></w:del><w:ins w:id="3665" w:author="Rivard, Christine" w:date="2015-03-27T16:20:00Z"><w:r><w:rPr></w:rPr><w:t xml:space="preserve">that </w:t></w:r></w:ins><w:r><w:rPr></w:rPr><w:t>are</w:t></w:r><w:r><w:rPr><w:spacing w:val="30"/></w:rPr><w:t xml:space="preserve"> </w:t></w:r><w:r><w:rPr></w:rPr><w:t>located</w:t></w:r><w:r><w:rPr><w:spacing w:val="29"/></w:rPr><w:t xml:space="preserve"> </w:t></w:r><w:r><w:rPr></w:rPr><w:t>side</w:t></w:r><w:r><w:rPr><w:spacing w:val="29"/></w:rPr><w:t xml:space="preserve"> </w:t></w:r><w:r><w:rPr></w:rPr><w:t>by</w:t></w:r><w:r><w:rPr><w:w w:val="104"/></w:rPr><w:t xml:space="preserve"> </w:t></w:r><w:r><w:rPr></w:rPr><w:t>side</w:t></w:r><w:del w:id="3666" w:author="Rivard, Christine" w:date="2015-03-27T16:20:00Z"><w:r><w:rPr><w:spacing w:val="38"/></w:rPr><w:delText xml:space="preserve"> </w:delText></w:r></w:del><w:del w:id="3667" w:author="Rivard, Christine" w:date="2015-03-27T16:20:00Z"><w:r><w:rPr></w:rPr><w:delText>at</w:delText></w:r></w:del><w:del w:id="3668" w:author="Rivard, Christine" w:date="2015-03-27T16:20:00Z"><w:r><w:rPr><w:spacing w:val="39"/></w:rPr><w:delText xml:space="preserve"> </w:delText></w:r></w:del><w:del w:id="3669" w:author="Rivard, Christine" w:date="2015-03-27T16:20:00Z"><w:r><w:rPr></w:rPr><w:delText>the</w:delText></w:r></w:del><w:del w:id="3670" w:author="Rivard, Christine" w:date="2015-03-27T16:20:00Z"><w:r><w:rPr><w:spacing w:val="39"/></w:rPr><w:delText xml:space="preserve"> </w:delText></w:r></w:del><w:del w:id="3671" w:author="Rivard, Christine" w:date="2015-03-27T16:20:00Z"><w:r><w:rPr></w:rPr><w:delText>same</w:delText></w:r></w:del><w:del w:id="3672" w:author="Rivard, Christine" w:date="2015-03-27T16:20:00Z"><w:r><w:rPr><w:spacing w:val="39"/></w:rPr><w:delText xml:space="preserve"> </w:delText></w:r></w:del><w:del w:id="3673" w:author="Rivard, Christine" w:date="2015-03-27T16:20:00Z"><w:r><w:rPr><w:spacing w:val="0"/></w:rPr><w:delText>location</w:delText></w:r></w:del><w:r><w:rPr><w:spacing w:val="0"/></w:rPr></w:r><w:commentRangeEnd w:id="89"/><w:r><w:commentReference w:id="89"/></w:r><w:r><w:rPr><w:spacing w:val="0"/></w:rPr><w:t>.</w:t></w:r><w:r><w:rPr><w:spacing w:val="13"/></w:rPr><w:t xml:space="preserve"> </w:t></w:r><w:r><w:rPr></w:rPr><w:t>Figure</w:t></w:r><w:r><w:rPr><w:spacing w:val="40"/></w:rPr><w:t xml:space="preserve"> </w:t></w:r><w:hyperlink w:anchor="_bookmark80"><w:r><w:rPr><w:rStyle w:val="InternetLink"/></w:rPr><w:t>B.2</w:t></w:r></w:hyperlink><w:r><w:rPr><w:spacing w:val="39"/></w:rPr><w:t xml:space="preserve"> </w:t></w:r><w:r><w:rPr></w:rPr><w:t>shows</w:t></w:r><w:r><w:rPr><w:spacing w:val="39"/></w:rPr><w:t xml:space="preserve"> </w:t></w:r><w:ins w:id="3674" w:author="Rivard, Christine" w:date="2015-03-27T16:22:00Z"><w:r><w:rPr><w:spacing w:val="39"/></w:rPr><w:t xml:space="preserve">three </w:t></w:r></w:ins><w:r><w:rPr></w:rPr><w:t>typical</w:t></w:r><w:r><w:rPr><w:spacing w:val="39"/></w:rPr><w:t xml:space="preserve"> </w:t></w:r><w:r><w:rPr></w:rPr><w:t>hydrograph</w:t></w:r><w:ins w:id="3675" w:author="Rivard, Christine" w:date="2015-03-27T16:21:00Z"><w:r><w:rPr></w:rPr><w:t>s</w:t></w:r></w:ins><w:r><w:rPr><w:spacing w:val="39"/></w:rPr><w:t xml:space="preserve"> </w:t></w:r><w:del w:id="3676" w:author="Rivard, Christine" w:date="2015-03-27T16:21:00Z"><w:r><w:rPr></w:rPr><w:delText>relating</w:delText></w:r></w:del><w:del w:id="3677" w:author="Rivard, Christine" w:date="2015-03-27T16:21:00Z"><w:r><w:rPr><w:spacing w:val="38"/></w:rPr><w:delText xml:space="preserve"> </w:delText></w:r></w:del><w:ins w:id="3678" w:author="Rivard, Christine" w:date="2015-03-27T16:21:00Z"><w:r><w:rPr></w:rPr><w:t>associated</w:t></w:r></w:ins><w:ins w:id="3679" w:author="Rivard, Christine" w:date="2015-03-27T16:21:00Z"><w:r><w:rPr><w:spacing w:val="38"/></w:rPr><w:t xml:space="preserve"> </w:t></w:r></w:ins><w:r><w:rPr></w:rPr><w:t>to</w:t></w:r><w:r><w:rPr><w:spacing w:val="39"/></w:rPr><w:t xml:space="preserve"> </w:t></w:r><w:del w:id="3680" w:author="Rivard, Christine" w:date="2015-03-27T16:22:00Z"><w:r><w:rPr></w:rPr><w:delText>the</w:delText></w:r></w:del><w:del w:id="3681" w:author="Rivard, Christine" w:date="2015-03-27T16:22:00Z"><w:r><w:rPr><w:spacing w:val="39"/></w:rPr><w:delText xml:space="preserve"> </w:delText></w:r></w:del><w:del w:id="3682" w:author="Rivard, Christine" w:date="2015-03-27T16:22:00Z"><w:r><w:rPr></w:rPr><w:delText>three</w:delText></w:r></w:del><w:ins w:id="3683" w:author="Rivard, Christine" w:date="2015-03-27T16:22:00Z"><w:r><w:rPr></w:rPr><w:t>each</w:t></w:r></w:ins><w:r><w:rPr><w:spacing w:val="39"/></w:rPr><w:t xml:space="preserve"> </w:t></w:r><w:ins w:id="3684" w:author="Rivard, Christine" w:date="2015-03-27T16:22:00Z"><w:r><w:rPr><w:spacing w:val="39"/></w:rPr><w:t xml:space="preserve">confinement </w:t></w:r></w:ins><w:r><w:rPr></w:rPr><w:t>condition</w:t></w:r><w:del w:id="3685" w:author="Rivard, Christine" w:date="2015-03-27T16:22:00Z"><w:r><w:rPr></w:rPr><w:delText>s</w:delText></w:r></w:del><w:del w:id="3686" w:author="Rivard, Christine" w:date="2015-03-27T16:22:00Z"><w:r><w:rPr><w:spacing w:val="40"/></w:rPr><w:delText xml:space="preserve"> </w:delText></w:r></w:del><w:del w:id="3687" w:author="Rivard, Christine" w:date="2015-03-27T16:22:00Z"><w:r><w:rPr></w:rPr><w:delText>of</w:delText></w:r></w:del><w:del w:id="3688" w:author="Rivard, Christine" w:date="2015-03-27T16:22:00Z"><w:r><w:rPr><w:spacing w:val="28"/><w:w w:val="93"/></w:rPr><w:delText xml:space="preserve"> </w:delText></w:r></w:del><w:del w:id="3689" w:author="Rivard, Christine" w:date="2015-03-27T16:22:00Z"><w:r><w:rPr></w:rPr><w:delText>confinement</w:delText></w:r></w:del><w:r><w:rPr></w:rPr><w:t>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Heading2"/><w:numPr><w:ilvl w:val="1"/><w:numId w:val="1"/></w:numPr><w:tabs><w:tab w:val="left" w:pos="1098" w:leader="none"/></w:tabs><w:jc w:val="both"/><w:rPr><w:b w:val="false"/><w:b w:val="false"/><w:bCs w:val="false"/></w:rPr></w:pPr><w:bookmarkStart w:id="134" w:name="_bookmark77"/><w:bookmarkStart w:id="135" w:name="Results"/><w:bookmarkEnd w:id="134"/><w:bookmarkEnd w:id="135"/><w:r><w:rPr></w:rPr><w:t>Results</w:t></w:r></w:p><w:p><w:pPr><w:pStyle w:val="TextBody"/><w:spacing w:lineRule="auto" w:line="249" w:before="227" w:after="0"/><w:ind w:left="133" w:right="124" w:hanging="9"/><w:jc w:val="both"/><w:pPrChange w:id="0" w:author="Rivard, Christine" w:date="2015-03-27T16:23:00Z"><w:pPr><w:jc w:val="right"/><w:ind w:left="133" w:right="124" w:hanging="9"/><w:spacing w:lineRule="auto" w:line="249" w:before="227" w:after="0"/></w:pPr></w:pPrChange><w:rPr></w:rPr></w:pPr><w:r><w:rPr><w:w w:val="105"/></w:rPr><w:t>The</w:t></w:r><w:r><w:rPr><w:spacing w:val="52"/><w:w w:val="105"/></w:rPr><w:t xml:space="preserve"> </w:t></w:r><w:r><w:rPr><w:w w:val="105"/></w:rPr><w:t>confinement</w:t></w:r><w:r><w:rPr><w:spacing w:val="53"/><w:w w:val="105"/></w:rPr><w:t xml:space="preserve"> </w:t></w:r><w:r><w:rPr><w:w w:val="105"/></w:rPr><w:t>conditions</w:t></w:r><w:r><w:rPr><w:spacing w:val="53"/><w:w w:val="105"/></w:rPr><w:t xml:space="preserve"> </w:t></w:r><w:del w:id="3690" w:author="Rivard, Christine" w:date="2015-03-27T16:23:00Z"><w:r><w:rPr><w:w w:val="105"/></w:rPr><w:delText>deduc</w:delText></w:r></w:del><w:del w:id="3691" w:author="Rivard, Christine" w:date="2015-03-27T16:22:00Z"><w:r><w:rPr><w:w w:val="105"/></w:rPr><w:delText>t</w:delText></w:r></w:del><w:del w:id="3692" w:author="Rivard, Christine" w:date="2015-03-27T16:23:00Z"><w:r><w:rPr><w:w w:val="105"/></w:rPr><w:delText>ed</w:delText></w:r></w:del><w:ins w:id="3693" w:author="Rivard, Christine" w:date="2015-03-27T16:23:00Z"><w:r><w:rPr><w:w w:val="105"/></w:rPr><w:t>inferred</w:t></w:r></w:ins><w:r><w:rPr><w:spacing w:val="51"/><w:w w:val="105"/></w:rPr><w:t xml:space="preserve"> </w:t></w:r><w:r><w:rPr><w:w w:val="105"/></w:rPr><w:t>from</w:t></w:r><w:r><w:rPr><w:spacing w:val="52"/><w:w w:val="105"/></w:rPr><w:t xml:space="preserve"> </w:t></w:r><w:r><w:rPr><w:w w:val="105"/></w:rPr><w:t>the</w:t></w:r><w:r><w:rPr><w:spacing w:val="52"/><w:w w:val="105"/></w:rPr><w:t xml:space="preserve"> </w:t></w:r><w:r><w:rPr><w:w w:val="105"/></w:rPr><w:t>well</w:t></w:r><w:r><w:rPr><w:spacing w:val="52"/><w:w w:val="105"/></w:rPr><w:t xml:space="preserve"> </w:t></w:r><w:r><w:rPr><w:w w:val="105"/></w:rPr><w:t>hydrographs</w:t></w:r><w:r><w:rPr><w:spacing w:val="51"/><w:w w:val="105"/></w:rPr><w:t xml:space="preserve"> </w:t></w:r><w:r><w:rPr><w:w w:val="105"/></w:rPr><w:t>were</w:t></w:r><w:r><w:rPr><w:spacing w:val="52"/><w:w w:val="105"/></w:rPr><w:t xml:space="preserve"> </w:t></w:r><w:del w:id="3694" w:author="Rivard, Christine" w:date="2015-03-27T16:24:00Z"><w:r><w:rPr><w:spacing w:val="0"/><w:w w:val="105"/></w:rPr><w:delText>drawn</w:delText></w:r></w:del><w:del w:id="3695" w:author="Rivard, Christine" w:date="2015-03-27T16:24:00Z"><w:r><w:rPr><w:spacing w:val="52"/><w:w w:val="105"/></w:rPr><w:delText xml:space="preserve"> </w:delText></w:r></w:del><w:ins w:id="3696" w:author="Rivard, Christine" w:date="2015-03-27T16:26:00Z"><w:r><w:rPr><w:spacing w:val="0"/><w:w w:val="105"/></w:rPr><w:t>superimposed</w:t></w:r></w:ins><w:ins w:id="3697" w:author="Rivard, Christine" w:date="2015-03-27T16:24:00Z"><w:r><w:rPr><w:spacing w:val="52"/><w:w w:val="105"/></w:rPr><w:t xml:space="preserve"> </w:t></w:r></w:ins><w:r><w:rPr><w:w w:val="105"/></w:rPr><w:t>on</w:t></w:r><w:r><w:rPr><w:spacing w:val="53"/><w:w w:val="105"/></w:rPr><w:t xml:space="preserve"> </w:t></w:r><w:r><w:rPr><w:w w:val="105"/></w:rPr><w:t>the</w:t></w:r><w:r><w:rPr><w:spacing w:val="52"/><w:w w:val="105"/></w:rPr><w:t xml:space="preserve"> </w:t></w:r><w:r><w:rPr><w:w w:val="105"/></w:rPr><w:t>map</w:t></w:r><w:r><w:rPr><w:spacing w:val="52"/><w:w w:val="105"/></w:rPr><w:t xml:space="preserve"> </w:t></w:r><w:del w:id="3698" w:author="Rivard, Christine" w:date="2015-03-27T20:14:00Z"><w:r><w:rPr><w:w w:val="105"/></w:rPr><w:delText>of</w:delText></w:r></w:del><w:del w:id="3699" w:author="Rivard, Christine" w:date="2015-03-27T20:14:00Z"><w:r><w:rPr><w:spacing w:val="24"/><w:w w:val="96"/></w:rPr><w:delText xml:space="preserve"> </w:delText></w:r></w:del><w:ins w:id="3700" w:author="Rivard, Christine" w:date="2015-03-27T20:14:00Z"><w:r><w:rPr><w:w w:val="105"/></w:rPr><w:t>showing</w:t></w:r></w:ins><w:ins w:id="3701" w:author="Rivard, Christine" w:date="2015-03-27T20:14:00Z"><w:r><w:rPr><w:spacing w:val="24"/><w:w w:val="96"/></w:rPr><w:t xml:space="preserve"> </w:t></w:r></w:ins><w:r><w:rPr><w:w w:val="105"/></w:rPr><w:t>confinement</w:t></w:r><w:r><w:rPr><w:spacing w:val="13"/><w:w w:val="105"/></w:rPr><w:t xml:space="preserve"> </w:t></w:r><w:r><w:rPr><w:w w:val="105"/></w:rPr><w:t>conditions</w:t></w:r><w:r><w:rPr><w:spacing w:val="14"/><w:w w:val="105"/></w:rPr><w:t xml:space="preserve"> </w:t></w:r><w:del w:id="3702" w:author="Rivard, Christine" w:date="2015-03-27T16:27:00Z"><w:r><w:rPr><w:w w:val="105"/></w:rPr><w:delText>of</w:delText></w:r></w:del><w:del w:id="3703" w:author="Rivard, Christine" w:date="2015-03-27T16:27:00Z"><w:r><w:rPr><w:spacing w:val="11"/><w:w w:val="105"/></w:rPr><w:delText xml:space="preserve"> </w:delText></w:r></w:del><w:del w:id="3704" w:author="Rivard, Christine" w:date="2015-03-27T16:27:00Z"><w:r><w:rPr><w:w w:val="105"/></w:rPr><w:delText>the</w:delText></w:r></w:del><w:del w:id="3705" w:author="Rivard, Christine" w:date="2015-03-27T16:27:00Z"><w:r><w:rPr><w:spacing w:val="12"/><w:w w:val="105"/></w:rPr><w:delText xml:space="preserve"> </w:delText></w:r></w:del><w:del w:id="3706" w:author="Rivard, Christine" w:date="2015-03-27T16:27:00Z"><w:r><w:rPr><w:w w:val="105"/></w:rPr><w:delText>regional</w:delText></w:r></w:del><w:del w:id="3707" w:author="Rivard, Christine" w:date="2015-03-27T16:27:00Z"><w:r><w:rPr><w:spacing w:val="12"/><w:w w:val="105"/></w:rPr><w:delText xml:space="preserve"> </w:delText></w:r></w:del><w:del w:id="3708" w:author="Rivard, Christine" w:date="2015-03-27T16:27:00Z"><w:r><w:rPr><w:w w:val="105"/></w:rPr><w:delText>bedrock</w:delText></w:r></w:del><w:del w:id="3709" w:author="Rivard, Christine" w:date="2015-03-27T16:27:00Z"><w:r><w:rPr><w:spacing w:val="11"/><w:w w:val="105"/></w:rPr><w:delText xml:space="preserve"> </w:delText></w:r></w:del><w:del w:id="3710" w:author="Rivard, Christine" w:date="2015-03-27T16:27:00Z"><w:r><w:rPr><w:w w:val="105"/></w:rPr><w:delText>aquifer</w:delText></w:r></w:del><w:del w:id="3711" w:author="Rivard, Christine" w:date="2015-03-27T16:27:00Z"><w:r><w:rPr><w:spacing w:val="13"/><w:w w:val="105"/></w:rPr><w:delText xml:space="preserve"> </w:delText></w:r></w:del><w:r><w:rPr><w:w w:val="105"/></w:rPr><w:t>that</w:t></w:r><w:r><w:rPr><w:spacing w:val="12"/><w:w w:val="105"/></w:rPr><w:t xml:space="preserve"> </w:t></w:r><w:r><w:rPr><w:w w:val="105"/></w:rPr><w:t>was</w:t></w:r><w:r><w:rPr><w:spacing w:val="13"/><w:w w:val="105"/></w:rPr><w:t xml:space="preserve"> </w:t></w:r><w:r><w:rPr><w:w w:val="105"/></w:rPr><w:t>produced</w:t></w:r><w:r><w:rPr><w:spacing w:val="12"/><w:w w:val="105"/></w:rPr><w:t xml:space="preserve"> </w:t></w:r><w:ins w:id="3712" w:author="Rivard, Christine" w:date="2015-03-27T16:27:00Z"><w:r><w:rPr><w:w w:val="105"/></w:rPr><w:t>for</w:t></w:r></w:ins><w:ins w:id="3713" w:author="Rivard, Christine" w:date="2015-03-27T16:27:00Z"><w:r><w:rPr><w:spacing w:val="11"/><w:w w:val="105"/></w:rPr><w:t xml:space="preserve"> </w:t></w:r></w:ins><w:ins w:id="3714" w:author="Rivard, Christine" w:date="2015-03-27T16:27:00Z"><w:r><w:rPr><w:w w:val="105"/></w:rPr><w:t>the</w:t></w:r></w:ins><w:ins w:id="3715" w:author="Rivard, Christine" w:date="2015-03-27T16:27:00Z"><w:r><w:rPr><w:spacing w:val="12"/><w:w w:val="105"/></w:rPr><w:t xml:space="preserve"> </w:t></w:r></w:ins><w:ins w:id="3716" w:author="Rivard, Christine" w:date="2015-03-27T16:27:00Z"><w:r><w:rPr><w:w w:val="105"/></w:rPr><w:t>regional</w:t></w:r></w:ins><w:ins w:id="3717" w:author="Rivard, Christine" w:date="2015-03-27T16:27:00Z"><w:r><w:rPr><w:spacing w:val="12"/><w:w w:val="105"/></w:rPr><w:t xml:space="preserve"> </w:t></w:r></w:ins><w:ins w:id="3718" w:author="Rivard, Christine" w:date="2015-03-27T16:27:00Z"><w:r><w:rPr><w:w w:val="105"/></w:rPr><w:t>bedrock</w:t></w:r></w:ins><w:ins w:id="3719" w:author="Rivard, Christine" w:date="2015-03-27T16:27:00Z"><w:r><w:rPr><w:spacing w:val="11"/><w:w w:val="105"/></w:rPr><w:t xml:space="preserve"> </w:t></w:r></w:ins><w:ins w:id="3720" w:author="Rivard, Christine" w:date="2015-03-27T16:27:00Z"><w:r><w:rPr><w:w w:val="105"/></w:rPr><w:t>aquifer</w:t></w:r></w:ins><w:ins w:id="3721" w:author="Rivard, Christine" w:date="2015-03-27T16:27:00Z"><w:r><w:rPr><w:spacing w:val="13"/><w:w w:val="105"/></w:rPr><w:t xml:space="preserve"> </w:t></w:r></w:ins><w:r><w:rPr><w:w w:val="105"/></w:rPr><w:t>based</w:t></w:r><w:r><w:rPr><w:spacing w:val="11"/><w:w w:val="105"/></w:rPr><w:t xml:space="preserve"> </w:t></w:r><w:r><w:rPr><w:w w:val="105"/></w:rPr><w:t>on</w:t></w:r><w:r><w:rPr><w:spacing w:val="13"/><w:w w:val="105"/></w:rPr><w:t xml:space="preserve"> </w:t></w:r><w:r><w:rPr><w:w w:val="105"/></w:rPr><w:t>the</w:t></w:r><w:r><w:rPr><w:spacing w:val="11"/><w:w w:val="105"/></w:rPr><w:t xml:space="preserve"> </w:t></w:r><w:r><w:rPr><w:w w:val="105"/></w:rPr><w:t>sequence</w:t></w:r><w:r><w:rPr><w:w w:val="102"/></w:rPr><w:t xml:space="preserve"> </w:t></w:r><w:r><w:rPr><w:w w:val="105"/></w:rPr><w:t>and</w:t></w:r><w:r><w:rPr><w:spacing w:val="0"/><w:w w:val="105"/></w:rPr><w:t xml:space="preserve"> </w:t></w:r><w:r><w:rPr><w:w w:val="105"/></w:rPr><w:t>thickness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surficial</w:t></w:r><w:r><w:rPr><w:spacing w:val="0"/><w:w w:val="105"/></w:rPr><w:t xml:space="preserve"> </w:t></w:r><w:r><w:rPr><w:w w:val="105"/></w:rPr><w:t>deposits</w:t></w:r><w:r><w:rPr><w:spacing w:val="0"/><w:w w:val="105"/></w:rPr><w:t xml:space="preserve"> </w:t></w:r><w:hyperlink w:anchor="_bookmark86"><w:r><w:rPr><w:rStyle w:val="InternetLink"/><w:w w:val="105"/></w:rPr><w:t>(Carrier</w:t></w:r><w:r><w:rPr><w:rStyle w:val="InternetLink"/><w:spacing w:val="0"/><w:w w:val="105"/></w:rPr><w:t xml:space="preserve"> </w:t></w:r><w:r><w:rPr><w:rStyle w:val="InternetLink"/><w:w w:val="105"/></w:rPr><w:t>et</w:t></w:r><w:r><w:rPr><w:rStyle w:val="InternetLink"/><w:spacing w:val="0"/><w:w w:val="105"/></w:rPr><w:t xml:space="preserve"> </w:t></w:r><w:r><w:rPr><w:rStyle w:val="InternetLink"/><w:w w:val="105"/></w:rPr><w:t>al.,</w:t></w:r></w:hyperlink><w:r><w:rPr><w:spacing w:val="0"/><w:w w:val="105"/></w:rPr><w:t xml:space="preserve"> </w:t></w:r><w:hyperlink w:anchor="_bookmark86"><w:r><w:rPr><w:rStyle w:val="InternetLink"/><w:w w:val="105"/></w:rPr><w:t>2013).</w:t></w:r></w:hyperlink><w:r><w:rPr><w:spacing w:val="20"/><w:w w:val="105"/></w:rPr><w:t xml:space="preserve"> </w:t></w:r><w:r><w:rPr><w:w w:val="105"/></w:rPr><w:t>Figure</w:t></w:r><w:r><w:rPr><w:spacing w:val="0"/><w:w w:val="105"/></w:rPr><w:t xml:space="preserve"> </w:t></w:r><w:hyperlink w:anchor="_bookmark81"><w:r><w:rPr><w:rStyle w:val="InternetLink"/><w:w w:val="105"/></w:rPr><w:t>B.3</w:t></w:r></w:hyperlink><w:r><w:rPr><w:spacing w:val="0"/><w:w w:val="105"/></w:rPr><w:t xml:space="preserve"> </w:t></w:r><w:r><w:rPr><w:w w:val="105"/></w:rPr><w:t>shows</w:t></w:r><w:r><w:rPr><w:spacing w:val="0"/><w:w w:val="105"/></w:rPr><w:t xml:space="preserve"> </w:t></w:r><w:r><w:rPr><w:w w:val="105"/></w:rPr><w:t>that</w:t></w:r><w:r><w:rPr><w:spacing w:val="0"/><w:w w:val="105"/></w:rPr><w:t xml:space="preserve"> the </w:t></w:r><w:r><w:rPr><w:w w:val="105"/></w:rPr><w:t>confinement</w:t></w:r><w:r><w:rPr><w:spacing w:val="22"/><w:w w:val="101"/></w:rPr><w:t xml:space="preserve"> </w:t></w:r><w:r><w:rPr><w:w w:val="105"/></w:rPr><w:t>conditions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regional</w:t></w:r><w:r><w:rPr><w:spacing w:val="0"/><w:w w:val="105"/></w:rPr><w:t xml:space="preserve"> </w:t></w:r><w:r><w:rPr><w:w w:val="105"/></w:rPr><w:t>bedrock</w:t></w:r><w:r><w:rPr><w:spacing w:val="0"/><w:w w:val="105"/></w:rPr><w:t xml:space="preserve"> </w:t></w:r><w:r><w:rPr><w:w w:val="105"/></w:rPr><w:t>aquifer</w:t></w:r><w:r><w:rPr><w:spacing w:val="0"/><w:w w:val="105"/></w:rPr><w:t xml:space="preserve"> </w:t></w:r><w:r><w:rPr><w:w w:val="105"/></w:rPr><w:t>defined</w:t></w:r><w:r><w:rPr><w:spacing w:val="0"/><w:w w:val="105"/></w:rPr><w:t xml:space="preserve"> </w:t></w:r><w:r><w:rPr><w:w w:val="105"/></w:rPr><w:t>on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basis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well</w:t></w:r><w:r><w:rPr><w:spacing w:val="0"/><w:w w:val="105"/></w:rPr><w:t xml:space="preserve"> </w:t></w:r><w:r><w:rPr><w:w w:val="105"/></w:rPr><w:t>hydrographs</w:t></w:r><w:r><w:rPr><w:spacing w:val="0"/><w:w w:val="105"/></w:rPr><w:t xml:space="preserve"> are </w:t></w:r><w:r><w:rPr><w:w w:val="105"/></w:rPr><w:t>generally</w:t></w:r><w:r><w:rPr><w:spacing w:val="22"/></w:rPr><w:t xml:space="preserve"> </w:t></w:r><w:r><w:rPr><w:w w:val="105"/></w:rPr><w:t>consistent</w:t></w:r><w:r><w:rPr><w:spacing w:val="0"/><w:w w:val="105"/></w:rPr><w:t xml:space="preserve"> </w:t></w:r><w:r><w:rPr><w:w w:val="105"/></w:rPr><w:t>with</w:t></w:r><w:r><w:rPr><w:spacing w:val="0"/><w:w w:val="105"/></w:rPr><w:t xml:space="preserve"> </w:t></w:r><w:r><w:rPr><w:w w:val="105"/></w:rPr><w:t>those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del w:id="3722" w:author="Rivard, Christine" w:date="2015-03-27T16:28:00Z"><w:r><w:rPr><w:w w:val="105"/></w:rPr><w:delText>map</w:delText></w:r></w:del><w:del w:id="3723" w:author="Rivard, Christine" w:date="2015-03-27T16:28:00Z"><w:r><w:rPr><w:spacing w:val="0"/><w:w w:val="105"/></w:rPr><w:delText xml:space="preserve"> </w:delText></w:r></w:del><w:del w:id="3724" w:author="Rivard, Christine" w:date="2015-03-27T16:28:00Z"><w:r><w:rPr><w:w w:val="105"/></w:rPr><w:delText>of</w:delText></w:r></w:del><w:del w:id="3725" w:author="Rivard, Christine" w:date="2015-03-27T16:28:00Z"><w:r><w:rPr><w:spacing w:val="0"/><w:w w:val="105"/></w:rPr><w:delText xml:space="preserve"> </w:delText></w:r></w:del><w:r><w:rPr><w:w w:val="105"/></w:rPr><w:t>confinement</w:t></w:r><w:r><w:rPr><w:spacing w:val="0"/><w:w w:val="105"/></w:rPr><w:t xml:space="preserve"> </w:t></w:r><w:r><w:rPr><w:w w:val="105"/></w:rPr><w:t>condition</w:t></w:r><w:ins w:id="3726" w:author="Rivard, Christine" w:date="2015-03-27T16:28:00Z"><w:r><w:rPr><w:w w:val="105"/></w:rPr><w:t xml:space="preserve"> map</w:t></w:r></w:ins><w:ins w:id="3727" w:author="Rivard, Christine" w:date="2015-03-27T16:28:00Z"><w:r><w:rPr><w:w w:val="105"/></w:rPr><w:t xml:space="preserve"> based on </w:t></w:r></w:ins><w:ins w:id="3728" w:author="Rivard, Christine" w:date="2015-03-27T20:15:00Z"><w:r><w:rPr><w:w w:val="105"/></w:rPr><w:t xml:space="preserve">criteria related to </w:t></w:r></w:ins><w:ins w:id="3729" w:author="Rivard, Christine" w:date="2015-03-27T16:28:00Z"><w:r><w:rPr><w:w w:val="105"/></w:rPr><w:t>geology</w:t></w:r></w:ins><w:del w:id="3730" w:author="Rivard, Christine" w:date="2015-03-27T16:28:00Z"><w:r><w:rPr><w:w w:val="105"/></w:rPr><w:delText>s</w:delText></w:r></w:del><w:r><w:rPr><w:w w:val="105"/></w:rPr><w:t>.</w:t></w:r><w:r><w:rPr><w:spacing w:val="14"/><w:w w:val="105"/></w:rPr><w:t xml:space="preserve"> </w:t></w:r><w:r><w:rPr><w:w w:val="105"/></w:rPr><w:t>This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an</w:t></w:r><w:r><w:rPr><w:spacing w:val="0"/><w:w w:val="105"/></w:rPr><w:t xml:space="preserve"> </w:t></w:r><w:r><w:rPr><w:w w:val="105"/></w:rPr><w:t>interesting</w:t></w:r><w:r><w:rPr><w:spacing w:val="0"/><w:w w:val="105"/></w:rPr><w:t xml:space="preserve"> </w:t></w:r><w:r><w:rPr><w:w w:val="105"/></w:rPr><w:t>result</w:t></w:r><w:r><w:rPr><w:spacing w:val="0"/><w:w w:val="105"/></w:rPr><w:t xml:space="preserve"> </w:t></w:r><w:r><w:rPr><w:w w:val="105"/></w:rPr><w:t>considering</w:t></w:r><w:r><w:rPr></w:rPr><w:t xml:space="preserve"> </w:t></w:r><w:r><w:rPr><w:w w:val="105"/></w:rPr><w:t>that</w:t></w:r><w:r><w:rPr><w:spacing w:val="29"/><w:w w:val="105"/></w:rPr><w:t xml:space="preserve"> </w:t></w:r><w:r><w:rPr><w:w w:val="105"/></w:rPr><w:t>the</w:t></w:r><w:r><w:rPr><w:spacing w:val="30"/><w:w w:val="105"/></w:rPr><w:t xml:space="preserve"> </w:t></w:r><w:r><w:rPr><w:w w:val="105"/></w:rPr><w:t>two</w:t></w:r><w:r><w:rPr><w:spacing w:val="30"/><w:w w:val="105"/></w:rPr><w:t xml:space="preserve"> </w:t></w:r><w:r><w:rPr><w:w w:val="105"/></w:rPr><w:t>approaches</w:t></w:r><w:r><w:rPr><w:spacing w:val="30"/><w:w w:val="105"/></w:rPr><w:t xml:space="preserve"> </w:t></w:r><w:r><w:rPr><w:w w:val="105"/></w:rPr><w:t>are</w:t></w:r><w:r><w:rPr><w:spacing w:val="30"/><w:w w:val="105"/></w:rPr><w:t xml:space="preserve"> </w:t></w:r><w:r><w:rPr><w:w w:val="105"/></w:rPr><w:t>completely</w:t></w:r><w:r><w:rPr><w:spacing w:val="31"/><w:w w:val="105"/></w:rPr><w:t xml:space="preserve"> </w:t></w:r><w:r><w:rPr><w:w w:val="105"/></w:rPr><w:t>independent.</w:t></w:r><w:r><w:rPr><w:spacing w:val="61"/><w:w w:val="105"/></w:rPr><w:t xml:space="preserve"> </w:t></w:r><w:r><w:rPr><w:w w:val="105"/></w:rPr><w:t>That</w:t></w:r><w:r><w:rPr><w:spacing w:val="30"/><w:w w:val="105"/></w:rPr><w:t xml:space="preserve"> </w:t></w:r><w:r><w:rPr><w:w w:val="105"/></w:rPr><w:t>is,</w:t></w:r><w:r><w:rPr><w:spacing w:val="30"/><w:w w:val="105"/></w:rPr><w:t xml:space="preserve"> </w:t></w:r><w:r><w:rPr><w:w w:val="105"/></w:rPr><w:t>the</w:t></w:r><w:r><w:rPr><w:spacing w:val="30"/><w:w w:val="105"/></w:rPr><w:t xml:space="preserve"> </w:t></w:r><w:r><w:rPr><w:w w:val="105"/></w:rPr><w:t>definition</w:t></w:r><w:r><w:rPr><w:spacing w:val="28"/><w:w w:val="105"/></w:rPr><w:t xml:space="preserve"> </w:t></w:r><w:r><w:rPr><w:w w:val="105"/></w:rPr><w:t>of</w:t></w:r><w:r><w:rPr><w:spacing w:val="30"/><w:w w:val="105"/></w:rPr><w:t xml:space="preserve"> </w:t></w:r><w:r><w:rPr><w:w w:val="105"/></w:rPr><w:t>the</w:t></w:r><w:r><w:rPr><w:spacing w:val="30"/><w:w w:val="105"/></w:rPr><w:t xml:space="preserve"> </w:t></w:r><w:r><w:rPr><w:w w:val="105"/></w:rPr><w:t>confinement conditions</w:t></w:r><w:r><w:rPr><w:spacing w:val="54"/><w:w w:val="105"/></w:rPr><w:t xml:space="preserve"> </w:t></w:r><w:r><w:rPr><w:w w:val="105"/></w:rPr><w:t>of</w:t></w:r><w:r><w:rPr><w:spacing w:val="53"/><w:w w:val="105"/></w:rPr><w:t xml:space="preserve"> </w:t></w:r><w:r><w:rPr><w:w w:val="105"/></w:rPr><w:t>the</w:t></w:r><w:r><w:rPr><w:spacing w:val="54"/><w:w w:val="105"/></w:rPr><w:t xml:space="preserve"> </w:t></w:r><w:r><w:rPr><w:w w:val="105"/></w:rPr><w:t>bedrock</w:t></w:r><w:r><w:rPr><w:spacing w:val="53"/><w:w w:val="105"/></w:rPr><w:t xml:space="preserve"> </w:t></w:r><w:r><w:rPr><w:w w:val="105"/></w:rPr><w:t>aquifer</w:t></w:r><w:r><w:rPr><w:spacing w:val="52"/><w:w w:val="105"/></w:rPr><w:t xml:space="preserve"> </w:t></w:r><w:r><w:rPr><w:w w:val="105"/></w:rPr><w:t>for</w:t></w:r><w:r><w:rPr><w:spacing w:val="54"/><w:w w:val="105"/></w:rPr><w:t xml:space="preserve"> </w:t></w:r><w:r><w:rPr><w:w w:val="105"/></w:rPr><w:t>both</w:t></w:r><w:r><w:rPr><w:spacing w:val="54"/><w:w w:val="105"/></w:rPr><w:t xml:space="preserve"> </w:t></w:r><w:r><w:rPr><w:spacing w:val="0"/><w:w w:val="105"/></w:rPr><w:t>approaches</w:t></w:r><w:r><w:rPr><w:spacing w:val="53"/><w:w w:val="105"/></w:rPr><w:t xml:space="preserve"> </w:t></w:r><w:r><w:rPr><w:w w:val="105"/></w:rPr><w:t>stems</w:t></w:r><w:r><w:rPr><w:spacing w:val="53"/><w:w w:val="105"/></w:rPr><w:t xml:space="preserve"> </w:t></w:r><w:r><w:rPr><w:w w:val="105"/></w:rPr><w:t>from</w:t></w:r><w:r><w:rPr><w:spacing w:val="54"/><w:w w:val="105"/></w:rPr><w:t xml:space="preserve"> </w:t></w:r><w:r><w:rPr><w:w w:val="105"/></w:rPr><w:t>criteria</w:t></w:r><w:r><w:rPr><w:spacing w:val="54"/><w:w w:val="105"/></w:rPr><w:t xml:space="preserve"> </w:t></w:r><w:r><w:rPr><w:w w:val="105"/></w:rPr><w:t>based</w:t></w:r><w:r><w:rPr><w:spacing w:val="53"/><w:w w:val="105"/></w:rPr><w:t xml:space="preserve"> </w:t></w:r><w:r><w:rPr><w:w w:val="105"/></w:rPr><w:t>on</w:t></w:r><w:r><w:rPr><w:spacing w:val="52"/><w:w w:val="105"/></w:rPr><w:t xml:space="preserve"> </w:t></w:r><w:r><w:rPr><w:w w:val="105"/></w:rPr><w:t>physical</w:t></w:r><w:r><w:rPr><w:spacing w:val="29"/><w:w w:val="105"/></w:rPr><w:t xml:space="preserve"> </w:t></w:r><w:r><w:rPr><w:w w:val="105"/></w:rPr><w:t>quantities</w:t></w:r><w:r><w:rPr><w:spacing w:val="40"/><w:w w:val="105"/></w:rPr><w:t xml:space="preserve"> </w:t></w:r><w:r><w:rPr><w:w w:val="105"/></w:rPr><w:t>that</w:t></w:r><w:r><w:rPr><w:spacing w:val="40"/><w:w w:val="105"/></w:rPr><w:t xml:space="preserve"> </w:t></w:r><w:r><w:rPr><w:w w:val="105"/></w:rPr><w:t>are</w:t></w:r><w:r><w:rPr><w:spacing w:val="41"/><w:w w:val="105"/></w:rPr><w:t xml:space="preserve"> </w:t></w:r><w:r><w:rPr><w:w w:val="105"/></w:rPr><w:t>very</w:t></w:r><w:r><w:rPr><w:spacing w:val="40"/><w:w w:val="105"/></w:rPr><w:t xml:space="preserve"> </w:t></w:r><w:r><w:rPr><w:w w:val="105"/></w:rPr><w:t>different</w:t></w:r><w:r><w:rPr><w:spacing w:val="40"/><w:w w:val="105"/></w:rPr><w:t xml:space="preserve"> </w:t></w:r><w:r><w:rPr><w:w w:val="105"/></w:rPr><w:t>in</w:t></w:r><w:r><w:rPr><w:spacing w:val="40"/><w:w w:val="105"/></w:rPr><w:t xml:space="preserve"> </w:t></w:r><w:r><w:rPr><w:w w:val="105"/></w:rPr><w:t xml:space="preserve">nature: </w:t></w:r><w:r><w:rPr><w:spacing w:val="24"/><w:w w:val="105"/></w:rPr><w:t xml:space="preserve"> </w:t></w:r><w:r><w:rPr><w:w w:val="105"/></w:rPr><w:t>time</w:t></w:r><w:r><w:rPr><w:spacing w:val="40"/><w:w w:val="105"/></w:rPr><w:t xml:space="preserve"> </w:t></w:r><w:r><w:rPr><w:w w:val="105"/></w:rPr><w:t>series</w:t></w:r><w:r><w:rPr><w:spacing w:val="41"/><w:w w:val="105"/></w:rPr><w:t xml:space="preserve"> </w:t></w:r><w:r><w:rPr><w:w w:val="105"/></w:rPr><w:t>of</w:t></w:r><w:r><w:rPr><w:spacing w:val="40"/><w:w w:val="105"/></w:rPr><w:t xml:space="preserve"> </w:t></w:r><w:r><w:rPr><w:w w:val="105"/></w:rPr><w:t>groundwater</w:t></w:r><w:r><w:rPr><w:spacing w:val="41"/><w:w w:val="105"/></w:rPr><w:t xml:space="preserve"> </w:t></w:r><w:r><w:rPr><w:w w:val="105"/></w:rPr><w:t>levels</w:t></w:r><w:r><w:rPr><w:spacing w:val="39"/><w:w w:val="105"/></w:rPr><w:t xml:space="preserve"> </w:t></w:r><w:r><w:rPr><w:w w:val="105"/></w:rPr><w:t>in</w:t></w:r><w:r><w:rPr><w:spacing w:val="40"/><w:w w:val="105"/></w:rPr><w:t xml:space="preserve"> </w:t></w:r><w:r><w:rPr><w:w w:val="105"/></w:rPr><w:t>one</w:t></w:r><w:r><w:rPr><w:spacing w:val="41"/><w:w w:val="105"/></w:rPr><w:t xml:space="preserve"> </w:t></w:r><w:r><w:rPr><w:w w:val="105"/></w:rPr><w:t>case</w:t></w:r><w:r><w:rPr><w:spacing w:val="40"/><w:w w:val="105"/></w:rPr><w:t xml:space="preserve"> </w:t></w:r><w:r><w:rPr><w:w w:val="105"/></w:rPr><w:t>and</w:t></w:r></w:p><w:p><w:pPr><w:sectPr><w:type w:val="nextPage"/><w:pgSz w:w="12240" w:h="15840"/><w:pgMar w:left="1000" w:right="980" w:header="0" w:top="1500" w:footer="0" w:bottom="700" w:gutter="0"/><w:pgNumType w:fmt="decimal"/><w:formProt w:val="false"/><w:textDirection w:val="lrTb"/><w:docGrid w:type="default" w:linePitch="240" w:charSpace="4294965247"/></w:sectPr><w:pStyle w:val="Normal"/><w:spacing w:lineRule="auto" w:line="249" w:before="122" w:after="0"/><w:ind w:left="133" w:right="124" w:firstLine="269"/><w:jc w:val="both"/><w:rPr><w:rFonts w:ascii="Georgia" w:hAnsi="Georgia" w:eastAsia="Georgia" w:cs="Georgia"/><w:sz w:val="20"/><w:szCs w:val="20"/></w:rPr></w:pPr><w:r><mc:AlternateContent><mc:Choice Requires="wpg"><w:drawing><wp:anchor behindDoc="1" distT="0" distB="0" distL="114300" distR="114300" simplePos="0" locked="0" layoutInCell="1" allowOverlap="1" relativeHeight="60"><wp:simplePos x="0" y="0"/><wp:positionH relativeFrom="page"><wp:posOffset>720090</wp:posOffset></wp:positionH><wp:positionV relativeFrom="paragraph"><wp:posOffset>89535</wp:posOffset></wp:positionV><wp:extent cx="2533650" cy="1905"/><wp:effectExtent l="5715" t="13335" r="13970" b="4445"/><wp:wrapNone/><wp:docPr id="87" name="Group 371"/><a:graphic xmlns:a="http://schemas.openxmlformats.org/drawingml/2006/main"><a:graphicData uri="http://schemas.microsoft.com/office/word/2010/wordprocessingGroup"><wpg:wgp><wpg:cNvGrpSpPr/><wpg:grpSpPr><a:xfrm><a:off x="0" y="0"/><a:ext cx="2532960" cy="1440"/></a:xfrm></wpg:grpSpPr><wps:wsp><wps:cNvSpPr/><wps:spPr><a:xfrm><a:off x="0" y="0"/><a:ext cx="2532960" cy="1440"/></a:xfrm><a:custGeom><a:avLst/><a:gdLst/><a:ahLst/><a:rect l="0" t="0" r="r" b="b"/><a:pathLst><a:path w="3990" h="1"><a:moveTo><a:pt x="0" y="0"/></a:moveTo><a:lnTo><a:pt x="3989" y="0"/></a:lnTo></a:path></a:pathLst></a:custGeom><a:noFill/><a:ln w="5040"><a:solidFill><a:srgbClr val="000000"/></a:solidFill><a:round/></a:ln></wps:spPr><wps:style><a:lnRef idx="0"/><a:fillRef idx="0"/><a:effectRef idx="0"/><a:fontRef idx="minor"/></wps:style><wps:bodyPr/></wps:wsp></wpg:wgp></a:graphicData></a:graphic></wp:anchor></w:drawing></mc:Choice><mc:Fallback><w:pict><v:group id="shape_0" alt="Group 371" style="position:absolute;margin-left:56.7pt;margin-top:7.05pt;width:199.45pt;height:0.1pt" coordorigin="1134,141" coordsize="3989,2"></v:group></w:pict></mc:Fallback></mc:AlternateContent></w:r><w:r><w:rPr><w:rFonts w:eastAsia="Bauhaus 93" w:cs="Bauhaus 93" w:ascii="Bauhaus 93" w:hAnsi="Bauhaus 93"/><w:spacing w:val="10"/><w:position w:val="7"/><w:sz w:val="14"/><w:szCs w:val="14"/></w:rPr><w:t>1</w:t></w:r><w:bookmarkStart w:id="136" w:name="_bookmark78"/><w:bookmarkEnd w:id="136"/><w:r><w:rPr><w:rFonts w:eastAsia="Georgia" w:cs="Georgia" w:ascii="Georgia" w:hAnsi="Georgia"/><w:sz w:val="20"/><w:szCs w:val="20"/></w:rPr><w:t>This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work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has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been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produced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with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the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par</w:t></w:r><w:r><w:rPr><w:rFonts w:eastAsia="Georgia" w:cs="Georgia" w:ascii="Georgia" w:hAnsi="Georgia"/><w:spacing w:val="0"/><w:sz w:val="20"/><w:szCs w:val="20"/></w:rPr><w:t>t</w:t></w:r><w:r><w:rPr><w:rFonts w:eastAsia="Georgia" w:cs="Georgia" w:ascii="Georgia" w:hAnsi="Georgia"/><w:sz w:val="20"/><w:szCs w:val="20"/></w:rPr><w:t>ic</w:t></w:r><w:r><w:rPr><w:rFonts w:eastAsia="Georgia" w:cs="Georgia" w:ascii="Georgia" w:hAnsi="Georgia"/><w:spacing w:val="0"/><w:sz w:val="20"/><w:szCs w:val="20"/></w:rPr><w:t>i</w:t></w:r><w:r><w:rPr><w:rFonts w:eastAsia="Georgia" w:cs="Georgia" w:ascii="Georgia" w:hAnsi="Georgia"/><w:sz w:val="20"/><w:szCs w:val="20"/></w:rPr><w:t>pation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of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Dr. Re</w:t></w:r><w:r><w:rPr><w:rFonts w:eastAsia="Georgia" w:cs="Georgia" w:ascii="Georgia" w:hAnsi="Georgia"/><w:spacing w:val="0"/><w:sz w:val="20"/><w:szCs w:val="20"/></w:rPr><w:t>n´</w:t></w:r><w:r><w:rPr><w:rFonts w:eastAsia="Georgia" w:cs="Georgia" w:ascii="Georgia" w:hAnsi="Georgia"/><w:sz w:val="20"/><w:szCs w:val="20"/></w:rPr><w:t>e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Lefebvre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at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INRS-ETE,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490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rue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de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la</w:t></w:r><w:r><w:rPr><w:rFonts w:eastAsia="Georgia" w:cs="Georgia" w:ascii="Georgia" w:hAnsi="Georgia"/><w:spacing w:val="0"/><w:sz w:val="20"/><w:szCs w:val="20"/></w:rPr><w:t xml:space="preserve"> </w:t></w:r><w:r><w:rPr><w:rFonts w:eastAsia="Georgia" w:cs="Georgia" w:ascii="Georgia" w:hAnsi="Georgia"/><w:sz w:val="20"/><w:szCs w:val="20"/></w:rPr><w:t>Couronne,</w:t></w:r><w:r><w:rPr><w:rFonts w:eastAsia="Georgia" w:cs="Georgia" w:ascii="Georgia" w:hAnsi="Georgia"/><w:w w:val="94"/><w:sz w:val="20"/><w:szCs w:val="20"/></w:rPr><w:t xml:space="preserve"> </w:t></w:r><w:r><w:rPr><w:rFonts w:eastAsia="Georgia" w:cs="Georgia" w:ascii="Georgia" w:hAnsi="Georgia"/><w:sz w:val="20"/><w:szCs w:val="20"/></w:rPr><w:t>Quebec</w:t></w:r><w:r><w:rPr><w:rFonts w:eastAsia="Georgia" w:cs="Georgia" w:ascii="Georgia" w:hAnsi="Georgia"/><w:spacing w:val="12"/><w:sz w:val="20"/><w:szCs w:val="20"/></w:rPr><w:t xml:space="preserve"> </w:t></w:r><w:r><w:rPr><w:rFonts w:eastAsia="Georgia" w:cs="Georgia" w:ascii="Georgia" w:hAnsi="Georgia"/><w:sz w:val="20"/><w:szCs w:val="20"/></w:rPr><w:t>City,</w:t></w:r><w:r><w:rPr><w:rFonts w:eastAsia="Georgia" w:cs="Georgia" w:ascii="Georgia" w:hAnsi="Georgia"/><w:spacing w:val="12"/><w:sz w:val="20"/><w:szCs w:val="20"/></w:rPr><w:t xml:space="preserve"> </w:t></w:r><w:r><w:rPr><w:rFonts w:eastAsia="Georgia" w:cs="Georgia" w:ascii="Georgia" w:hAnsi="Georgia"/><w:sz w:val="20"/><w:szCs w:val="20"/></w:rPr><w:t>Quebec,</w:t></w:r><w:r><w:rPr><w:rFonts w:eastAsia="Georgia" w:cs="Georgia" w:ascii="Georgia" w:hAnsi="Georgia"/><w:spacing w:val="13"/><w:sz w:val="20"/><w:szCs w:val="20"/></w:rPr><w:t xml:space="preserve"> </w:t></w:r><w:r><w:rPr><w:rFonts w:eastAsia="Georgia" w:cs="Georgia" w:ascii="Georgia" w:hAnsi="Georgia"/><w:sz w:val="20"/><w:szCs w:val="20"/></w:rPr><w:t>Canada.</w:t></w:r></w:p><w:p><w:pPr><w:pStyle w:val="Normal"/><w:rPr><w:rFonts w:ascii="Georgia" w:hAnsi="Georgia" w:eastAsia="Georgia" w:cs="Georgia"/><w:sz w:val="20"/><w:szCs w:val="20"/></w:rPr></w:pPr><w:r><w:rPr><w:rFonts w:eastAsia="Georgia" w:cs="Georgia" w:ascii="Georgia" w:hAnsi="Georgia"/><w:sz w:val="20"/><w:szCs w:val="20"/></w:rPr></w:r></w:p><w:p><w:pPr><w:pStyle w:val="Normal"/><w:rPr><w:rFonts w:ascii="Georgia" w:hAnsi="Georgia" w:eastAsia="Georgia" w:cs="Georgia"/><w:sz w:val="20"/><w:szCs w:val="20"/></w:rPr></w:pPr><w:r><w:rPr><w:rFonts w:eastAsia="Georgia" w:cs="Georgia" w:ascii="Georgia" w:hAnsi="Georgia"/><w:sz w:val="20"/><w:szCs w:val="20"/></w:rPr></w:r></w:p><w:p><w:pPr><w:pStyle w:val="Normal"/><w:rPr><w:rFonts w:ascii="Georgia" w:hAnsi="Georgia" w:eastAsia="Georgia" w:cs="Georgia"/><w:sz w:val="20"/><w:szCs w:val="20"/></w:rPr></w:pPr><w:r><w:rPr><w:rFonts w:eastAsia="Georgia" w:cs="Georgia" w:ascii="Georgia" w:hAnsi="Georgia"/><w:sz w:val="20"/><w:szCs w:val="20"/></w:rPr></w:r></w:p><w:p><w:pPr><w:pStyle w:val="Normal"/><w:rPr><w:rFonts w:ascii="Georgia" w:hAnsi="Georgia" w:eastAsia="Georgia" w:cs="Georgia"/><w:sz w:val="20"/><w:szCs w:val="20"/></w:rPr></w:pPr><w:r><w:rPr><w:rFonts w:eastAsia="Georgia" w:cs="Georgia" w:ascii="Georgia" w:hAnsi="Georgia"/><w:sz w:val="20"/><w:szCs w:val="20"/></w:rPr></w:r></w:p><w:p><w:pPr><w:pStyle w:val="Normal"/><w:rPr><w:rFonts w:ascii="Georgia" w:hAnsi="Georgia" w:eastAsia="Georgia" w:cs="Georgia"/><w:sz w:val="20"/><w:szCs w:val="20"/></w:rPr></w:pPr><w:r><w:rPr><w:rFonts w:eastAsia="Georgia" w:cs="Georgia" w:ascii="Georgia" w:hAnsi="Georgia"/><w:sz w:val="20"/><w:szCs w:val="20"/></w:rPr></w:r></w:p><w:p><w:pPr><w:sectPr><w:type w:val="nextPage"/><w:pgSz w:w="12240" w:h="15840"/><w:pgMar w:left="0" w:right="920" w:header="0" w:top="0" w:footer="0" w:bottom="700" w:gutter="0"/><w:pgNumType w:fmt="decimal"/><w:formProt w:val="false"/><w:textDirection w:val="lrTb"/><w:docGrid w:type="default" w:linePitch="240" w:charSpace="4294965247"/></w:sectPr></w:pPr></w:p><w:p><w:pPr><w:pStyle w:val="Normal"/><w:rPr><w:rFonts w:ascii="Georgia" w:hAnsi="Georgia" w:eastAsia="Georgia" w:cs="Georgia"/><w:sz w:val="12"/><w:szCs w:val="12"/></w:rPr></w:pPr><w:r><w:rPr><w:rFonts w:eastAsia="Georgia" w:cs="Georgia" w:ascii="Georgia" w:hAnsi="Georgia"/><w:sz w:val="12"/><w:szCs w:val="12"/></w:rPr></w:r></w:p><w:p><w:pPr><w:pStyle w:val="Normal"/><w:rPr><w:rFonts w:ascii="Georgia" w:hAnsi="Georgia" w:eastAsia="Georgia" w:cs="Georgia"/><w:sz w:val="12"/><w:szCs w:val="12"/></w:rPr></w:pPr><w:r><w:rPr><w:rFonts w:eastAsia="Georgia" w:cs="Georgia" w:ascii="Georgia" w:hAnsi="Georgia"/><w:sz w:val="12"/><w:szCs w:val="12"/></w:rPr></w:r></w:p><w:p><w:pPr><w:pStyle w:val="Normal"/><w:spacing w:before="8" w:after="0"/><w:rPr><w:rFonts w:ascii="Georgia" w:hAnsi="Georgia" w:eastAsia="Georgia" w:cs="Georgia"/><w:sz w:val="10"/><w:szCs w:val="10"/></w:rPr></w:pPr><w:r><w:rPr><w:rFonts w:eastAsia="Georgia" w:cs="Georgia" w:ascii="Georgia" w:hAnsi="Georgia"/><w:sz w:val="10"/><w:szCs w:val="10"/></w:rPr></w:r></w:p><w:p><w:pPr><w:pStyle w:val="Normal"/><w:spacing w:lineRule="exact" w:line="119"/><w:jc w:val="right"/><w:rPr><w:rFonts w:ascii="Lucida Sans" w:hAnsi="Lucida Sans" w:eastAsia="Lucida Sans" w:cs="Lucida Sans"/><w:sz w:val="11"/><w:szCs w:val="11"/></w:rPr></w:pPr><w:bookmarkStart w:id="137" w:name="_bookmark79"/><w:bookmarkEnd w:id="137"/><w:r><w:rPr><w:rFonts w:ascii="Lucida Sans" w:hAnsi="Lucida Sans"/><w:b/><w:color w:val="FF6600"/><w:spacing w:val="0"/><w:w w:val="110"/><w:sz w:val="11"/></w:rPr><w:t>STE</w:t></w:r><w:r><w:rPr><w:rFonts w:ascii="Lucida Sans" w:hAnsi="Lucida Sans"/><w:b/><w:color w:val="FF6600"/><w:spacing w:val="12"/><w:w w:val="110"/><w:sz w:val="11"/></w:rPr><w:t xml:space="preserve"> </w:t></w:r><w:r><w:rPr><w:rFonts w:ascii="Lucida Sans" w:hAnsi="Lucida Sans"/><w:b/><w:color w:val="FF6600"/><w:spacing w:val="0"/><w:w w:val="110"/><w:sz w:val="11"/></w:rPr><w:t>BEATRIX</w:t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spacing w:before="6" w:after="0"/><w:rPr><w:rFonts w:ascii="Lucida Sans" w:hAnsi="Lucida Sans" w:eastAsia="Lucida Sans" w:cs="Lucida Sans"/><w:b/><w:b/><w:bCs/><w:sz w:val="17"/><w:szCs w:val="17"/></w:rPr></w:pPr><w:r><w:br w:type="column"/></w:r><w:r><w:rPr><w:rFonts w:eastAsia="Lucida Sans" w:cs="Lucida Sans" w:ascii="Lucida Sans" w:hAnsi="Lucida Sans"/><w:b/><w:bCs/><w:sz w:val="17"/><w:szCs w:val="17"/></w:rPr></w:r></w:p><w:p><w:pPr><w:pStyle w:val="Normal"/><w:jc w:val="right"/><w:rPr><w:rFonts w:ascii="Arial" w:hAnsi="Arial" w:eastAsia="Arial" w:cs="Arial"/><w:sz w:val="11"/><w:szCs w:val="11"/></w:rPr></w:pPr><w:r><w:rPr><w:rFonts w:ascii="Arial" w:hAnsi="Arial"/><w:b/><w:color w:val="FF6600"/><w:spacing w:val="0"/><w:w w:val="105"/><w:sz w:val="11"/></w:rPr><w:t>NICOLET</w:t></w:r></w:p><w:p><w:pPr><w:pStyle w:val="Normal"/><w:spacing w:before="9" w:after="0"/><w:rPr><w:rFonts w:ascii="Arial" w:hAnsi="Arial" w:eastAsia="Arial" w:cs="Arial"/><w:b/><w:b/><w:bCs/><w:sz w:val="17"/><w:szCs w:val="17"/></w:rPr></w:pPr><w:r><w:rPr><w:rFonts w:eastAsia="Arial" w:cs="Arial" w:ascii="Arial" w:hAnsi="Arial"/><w:b/><w:bCs/><w:sz w:val="17"/><w:szCs w:val="17"/></w:rPr></w:r></w:p><w:p><w:pPr><w:pStyle w:val="Normal"/><w:ind w:left="125" w:hanging="0"/><w:rPr><w:rFonts w:ascii="Lucida Sans" w:hAnsi="Lucida Sans" w:eastAsia="Lucida Sans" w:cs="Lucida Sans"/><w:sz w:val="18"/><w:szCs w:val="18"/></w:rPr></w:pPr><w:r><w:br w:type="column"/></w:r><w:r><w:rPr><w:rFonts w:ascii="Lucida Sans" w:hAnsi="Lucida Sans"/><w:b/><w:sz w:val="18"/></w:rPr><w:t>Legend</w:t></w:r></w:p><w:p><w:pPr><w:sectPr><w:type w:val="continuous"/><w:pgSz w:w="12240" w:h="15840"/><w:pgMar w:left="0" w:right="920" w:header="0" w:top="0" w:footer="0" w:bottom="700" w:gutter="0"/><w:cols w:num="3" w:equalWidth="false" w:sep="false"><w:col w:w="3570" w:space="1320"/><w:col w:w="3313" w:space="40"/><w:col w:w="3076"/></w:cols><w:formProt w:val="false"/><w:textDirection w:val="lrTb"/><w:docGrid w:type="default" w:linePitch="240" w:charSpace="4294965247"/></w:sectPr></w:pP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spacing w:before="101" w:after="0"/><w:jc w:val="right"/><w:rPr><w:rFonts w:ascii="Lucida Sans" w:hAnsi="Lucida Sans" w:eastAsia="Lucida Sans" w:cs="Lucida Sans"/><w:sz w:val="11"/><w:szCs w:val="11"/></w:rPr></w:pPr><w:r><w:rPr><w:rFonts w:ascii="Lucida Sans" w:hAnsi="Lucida Sans"/><w:b/><w:color w:val="FF6600"/><w:w w:val="110"/><w:sz w:val="11"/></w:rPr><w:t>ST</w:t></w:r><w:r><w:rPr><w:rFonts w:ascii="Lucida Sans" w:hAnsi="Lucida Sans"/><w:b/><w:color w:val="FF6600"/><w:spacing w:val="0"/><w:w w:val="110"/><w:sz w:val="11"/></w:rPr><w:t xml:space="preserve"> JACQUES</w:t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br w:type="column"/></w: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spacing w:lineRule="exact" w:line="126" w:before="72" w:after="0"/><w:ind w:right="385" w:hanging="0"/><w:jc w:val="right"/><w:rPr><w:rFonts w:ascii="Trebuchet MS" w:hAnsi="Trebuchet MS" w:eastAsia="Trebuchet MS" w:cs="Trebuchet MS"/><w:sz w:val="11"/><w:szCs w:val="11"/></w:rPr></w:pPr><w:r><w:rPr><w:rFonts w:ascii="Trebuchet MS" w:hAnsi="Trebuchet MS"/><w:color w:val="00FF00"/><w:spacing w:val="0"/><w:w w:val="110"/><w:sz w:val="11"/></w:rPr><w:t>!</w:t></w:r><w:r><w:rPr><w:rFonts w:ascii="Trebuchet MS" w:hAnsi="Trebuchet MS"/><w:w w:val="110"/><w:sz w:val="11"/></w:rPr><w:t>(</w:t></w:r></w:p><w:p><w:pPr><w:pStyle w:val="Normal"/><w:spacing w:lineRule="exact" w:line="128"/><w:ind w:right="150" w:hanging="0"/><w:jc w:val="right"/><w:rPr><w:rFonts w:ascii="Lucida Sans" w:hAnsi="Lucida Sans" w:eastAsia="Lucida Sans" w:cs="Lucida Sans"/><w:sz w:val="11"/><w:szCs w:val="11"/></w:rPr></w:pPr><w:r><w:rPr><w:rFonts w:ascii="Lucida Sans" w:hAnsi="Lucida Sans"/><w:b/><w:color w:val="FF6600"/><w:w w:val="105"/><w:sz w:val="11"/></w:rPr><w:t>SOREL</w:t></w:r></w:p><w:p><w:pPr><w:pStyle w:val="Normal"/><w:spacing w:before="7" w:after="0"/><w:rPr><w:rFonts w:ascii="Lucida Sans" w:hAnsi="Lucida Sans" w:eastAsia="Lucida Sans" w:cs="Lucida Sans"/><w:b/><w:b/><w:bCs/><w:sz w:val="9"/><w:szCs w:val="9"/></w:rPr></w:pPr><w:r><w:rPr><w:rFonts w:eastAsia="Lucida Sans" w:cs="Lucida Sans" w:ascii="Lucida Sans" w:hAnsi="Lucida Sans"/><w:b/><w:bCs/><w:sz w:val="9"/><w:szCs w:val="9"/></w:rPr></w:r></w:p><w:p><w:pPr><w:pStyle w:val="Normal"/><w:spacing w:lineRule="exact" w:line="130"/><w:jc w:val="right"/><w:rPr><w:rFonts w:ascii="Tahoma" w:hAnsi="Tahoma" w:eastAsia="Tahoma" w:cs="Tahoma"/><w:sz w:val="11"/><w:szCs w:val="11"/></w:rPr></w:pPr><w:r><w:rPr><w:rFonts w:ascii="Tahoma" w:hAnsi="Tahoma"/><w:color w:val="0000FF"/><w:spacing w:val="7"/><w:sz w:val="11"/></w:rPr><w:t>R</w:t></w:r><w:r><w:rPr><w:rFonts w:ascii="Tahoma" w:hAnsi="Tahoma"/><w:color w:val="0000FF"/><w:sz w:val="11"/></w:rPr><w:t>S</w:t></w:r><w:r><w:rPr><w:rFonts w:ascii="Tahoma" w:hAnsi="Tahoma"/><w:color w:val="0000FF"/><w:spacing w:val="0"/><w:sz w:val="11"/></w:rPr><w:t xml:space="preserve"> </w:t></w:r><w:r><w:rPr><w:rFonts w:ascii="Tahoma" w:hAnsi="Tahoma"/><w:color w:val="0000FF"/><w:spacing w:val="6"/><w:sz w:val="11"/></w:rPr><w:t>0</w:t></w:r><w:r><w:rPr><w:rFonts w:ascii="Tahoma" w:hAnsi="Tahoma"/><w:color w:val="0000FF"/><w:sz w:val="11"/></w:rPr><w:t>1</w:t></w:r></w:p><w:p><w:pPr><w:pStyle w:val="Normal"/><w:spacing w:lineRule="exact" w:line="125"/><w:ind w:right="277" w:hanging="0"/><w:jc w:val="right"/><w:rPr><w:rFonts w:ascii="Trebuchet MS" w:hAnsi="Trebuchet MS" w:eastAsia="Trebuchet MS" w:cs="Trebuchet MS"/><w:sz w:val="11"/><w:szCs w:val="11"/></w:rPr></w:pPr><w:r><w:rPr><w:rFonts w:ascii="Trebuchet MS" w:hAnsi="Trebuchet MS"/><w:w w:val="115"/><w:sz w:val="11"/></w:rPr><w:t>!</w:t></w:r></w:p><w:p><w:pPr><w:pStyle w:val="Normal"/><w:spacing w:lineRule="exact" w:line="158"/><w:ind w:left="2273" w:right="2081" w:hanging="0"/><w:jc w:val="center"/><w:rPr><w:rFonts w:ascii="Tahoma" w:hAnsi="Tahoma" w:eastAsia="Tahoma" w:cs="Tahoma"/><w:sz w:val="16"/><w:szCs w:val="16"/></w:rPr></w:pPr><w:r><w:br w:type="column"/></w:r><w:r><w:rPr><w:rFonts w:ascii="Tahoma" w:hAnsi="Tahoma"/><w:color w:val="FF6600"/><w:spacing w:val="0"/><w:w w:val="95"/><w:sz w:val="16"/></w:rPr><w:t>Weather</w:t></w:r><w:r><w:rPr><w:rFonts w:ascii="Tahoma" w:hAnsi="Tahoma"/><w:color w:val="FF6600"/><w:spacing w:val="12"/><w:w w:val="95"/><w:sz w:val="16"/></w:rPr><w:t xml:space="preserve"> </w:t></w:r><w:r><w:rPr><w:rFonts w:ascii="Tahoma" w:hAnsi="Tahoma"/><w:color w:val="FF6600"/><w:w w:val="95"/><w:sz w:val="16"/></w:rPr><w:t>Stations</w:t></w:r></w:p><w:p><w:pPr><w:pStyle w:val="Normal"/><w:spacing w:before="68" w:after="0"/><w:ind w:left="2311" w:right="2081" w:hanging="0"/><w:jc w:val="center"/><w:rPr><w:rFonts w:ascii="Tahoma" w:hAnsi="Tahoma" w:eastAsia="Tahoma" w:cs="Tahoma"/><w:sz w:val="16"/><w:szCs w:val="16"/></w:rPr></w:pPr><w:r><w:rPr><w:rFonts w:ascii="Tahoma" w:hAnsi="Tahoma"/><w:color w:val="0000FF"/><w:w w:val="95"/><w:sz w:val="16"/></w:rPr><w:t>Observation</w:t></w:r><w:r><w:rPr><w:rFonts w:ascii="Tahoma" w:hAnsi="Tahoma"/><w:color w:val="0000FF"/><w:spacing w:val="4"/><w:w w:val="95"/><w:sz w:val="16"/></w:rPr><w:t xml:space="preserve"> </w:t></w:r><w:r><w:rPr><w:rFonts w:ascii="Tahoma" w:hAnsi="Tahoma"/><w:color w:val="0000FF"/><w:spacing w:val="0"/><w:w w:val="95"/><w:sz w:val="16"/></w:rPr><w:t>Wells</w:t></w:r></w:p><w:p><w:pPr><w:pStyle w:val="Normal"/><w:tabs><w:tab w:val="left" w:pos="2056" w:leader="none"/></w:tabs><w:spacing w:lineRule="auto" w:line="292" w:before="13" w:after="0"/><w:ind w:left="2328" w:right="1765" w:hanging="1813"/><w:rPr><w:rFonts w:ascii="Tahoma" w:hAnsi="Tahoma" w:eastAsia="Tahoma" w:cs="Tahoma"/><w:sz w:val="16"/><w:szCs w:val="16"/></w:rPr></w:pPr><w:r><mc:AlternateContent><mc:Choice Requires="wps"><w:drawing><wp:anchor behindDoc="1" distT="0" distB="0" distL="114300" distR="114300" simplePos="0" locked="0" layoutInCell="1" allowOverlap="1" relativeHeight="62"><wp:simplePos x="0" y="0"/><wp:positionH relativeFrom="page"><wp:posOffset>4037965</wp:posOffset></wp:positionH><wp:positionV relativeFrom="paragraph"><wp:posOffset>104140</wp:posOffset></wp:positionV><wp:extent cx="29845" cy="74930"/><wp:effectExtent l="0" t="0" r="0" b="2540"/><wp:wrapNone/><wp:docPr id="88" name="Text Box 370"/><a:graphic xmlns:a="http://schemas.openxmlformats.org/drawingml/2006/main"><a:graphicData uri="http://schemas.microsoft.com/office/word/2010/wordprocessingShape"><wps:wsp><wps:cNvSpPr/><wps:spPr><a:xfrm><a:off x="0" y="0"/><a:ext cx="29160" cy="74160"/></a:xfrm><a:prstGeom prst="rect"><a:avLst></a:avLst></a:prstGeom><a:noFill/><a:ln><a:noFill/></a:ln></wps:spPr><wps:style><a:lnRef idx="0"/><a:fillRef idx="0"/><a:effectRef idx="0"/><a:fontRef idx="minor"/></wps:style><wps:txbx><w:txbxContent><w:p><w:pPr><w:pStyle w:val="FrameContents"/><w:spacing w:lineRule="exact" w:line="116"/><w:rPr></w:rPr></w:pPr><w:r><w:rPr><w:rFonts w:ascii="Trebuchet MS" w:hAnsi="Trebuchet MS"/><w:color w:val="00FF00"/><w:spacing w:val="0"/><w:w w:val="110"/><w:sz w:val="11"/></w:rPr><w:t>!</w:t></w:r><w:r><w:rPr><w:rFonts w:ascii="Trebuchet MS" w:hAnsi="Trebuchet MS"/><w:w w:val="110"/><w:sz w:val="11"/></w:rPr><w:t>(</w:t></w:r></w:p></w:txbxContent></wps:txbx><wps:bodyPr lIns="0" rIns="0" tIns="0" bIns="0"><a:noAutofit/></wps:bodyPr></wps:wsp></a:graphicData></a:graphic></wp:anchor></w:drawing></mc:Choice><mc:Fallback><w:pict><v:rect id="shape_0" ID="Text Box 370" stroked="f" style="position:absolute;margin-left:317.95pt;margin-top:8.2pt;width:2.25pt;height:5.8pt;mso-position-horizontal-relative:page"><w10:wrap type="square"/><v:fill on="false" o:detectmouseclick="t"/><v:stroke color="#3465a4" joinstyle="round" endcap="flat"/><v:textbox><w:txbxContent><w:p><w:pPr><w:pStyle w:val="FrameContents"/><w:spacing w:lineRule="exact" w:line="116"/><w:rPr></w:rPr></w:pPr><w:r><w:rPr><w:rFonts w:ascii="Trebuchet MS" w:hAnsi="Trebuchet MS"/><w:color w:val="00FF00"/><w:spacing w:val="0"/><w:w w:val="110"/><w:sz w:val="11"/></w:rPr><w:t>!</w:t></w:r><w:r><w:rPr><w:rFonts w:ascii="Trebuchet MS" w:hAnsi="Trebuchet MS"/><w:w w:val="110"/><w:sz w:val="11"/></w:rPr><w:t>(</w:t></w:r></w:p></w:txbxContent></v:textbox></v:rect></w:pict></mc:Fallback></mc:AlternateContent></w:r><w:r><w:rPr><w:rFonts w:ascii="Lucida Sans" w:hAnsi="Lucida Sans"/><w:b/><w:color w:val="FF6600"/><w:spacing w:val="0"/><w:position w:val="8"/><w:sz w:val="11"/></w:rPr><w:t>PIERREVILLE</w:t><w:tab/></w:r><w:r><w:rPr><w:rFonts w:ascii="Tahoma" w:hAnsi="Tahoma"/><w:color w:val="AA0000"/><w:sz w:val="16"/></w:rPr><w:t>Limit</w:t></w:r><w:r><w:rPr><w:rFonts w:ascii="Tahoma" w:hAnsi="Tahoma"/><w:color w:val="AA0000"/><w:spacing w:val="3"/><w:sz w:val="16"/></w:rPr><w:t xml:space="preserve"> </w:t></w:r><w:r><w:rPr><w:rFonts w:ascii="Tahoma" w:hAnsi="Tahoma"/><w:color w:val="AA0000"/><w:sz w:val="16"/></w:rPr><w:t>of</w:t></w:r><w:r><w:rPr><w:rFonts w:ascii="Tahoma" w:hAnsi="Tahoma"/><w:color w:val="AA0000"/><w:spacing w:val="0"/><w:sz w:val="16"/></w:rPr><w:t xml:space="preserve"> </w:t></w:r><w:r><w:rPr><w:rFonts w:ascii="Tahoma" w:hAnsi="Tahoma"/><w:color w:val="AA0000"/><w:sz w:val="16"/></w:rPr><w:t>the</w:t></w:r><w:r><w:rPr><w:rFonts w:ascii="Tahoma" w:hAnsi="Tahoma"/><w:color w:val="AA0000"/><w:spacing w:val="0"/><w:sz w:val="16"/></w:rPr><w:t xml:space="preserve"> </w:t></w:r><w:r><w:rPr><w:rFonts w:ascii="Tahoma" w:hAnsi="Tahoma"/><w:color w:val="AA0000"/><w:sz w:val="16"/></w:rPr><w:t>study</w:t></w:r><w:r><w:rPr><w:rFonts w:ascii="Tahoma" w:hAnsi="Tahoma"/><w:color w:val="AA0000"/><w:spacing w:val="0"/><w:sz w:val="16"/></w:rPr><w:t xml:space="preserve"> area</w:t></w:r><w:r><w:rPr><w:rFonts w:ascii="Tahoma" w:hAnsi="Tahoma"/><w:color w:val="AA0000"/><w:spacing w:val="28"/><w:w w:val="89"/><w:sz w:val="16"/></w:rPr><w:t xml:space="preserve"> </w:t></w:r><w:r><w:rPr><w:rFonts w:ascii="Tahoma" w:hAnsi="Tahoma"/><w:w w:val="95"/><w:sz w:val="16"/></w:rPr><w:t>Thiessen</w:t></w:r><w:r><w:rPr><w:rFonts w:ascii="Tahoma" w:hAnsi="Tahoma"/><w:spacing w:val="0"/><w:w w:val="95"/><w:sz w:val="16"/></w:rPr><w:t xml:space="preserve"> Polygons</w:t></w:r></w:p><w:p><w:pPr><w:pStyle w:val="Normal"/><w:spacing w:before="10" w:after="0"/><w:rPr><w:rFonts w:ascii="Tahoma" w:hAnsi="Tahoma" w:eastAsia="Tahoma" w:cs="Tahoma"/></w:rPr></w:pPr><w:r><w:rPr><w:rFonts w:eastAsia="Tahoma" w:cs="Tahoma" w:ascii="Tahoma" w:hAnsi="Tahoma"/></w:rPr></w:r></w:p><w:p><w:pPr><w:pStyle w:val="Normal"/><w:ind w:left="970" w:hanging="0"/><w:rPr><w:rFonts w:ascii="Tahoma" w:hAnsi="Tahoma" w:eastAsia="Tahoma" w:cs="Tahoma"/><w:sz w:val="11"/><w:szCs w:val="11"/><w:lang w:val="fr-CA"/></w:rPr></w:pPr><w:r><w:rPr><w:rFonts w:ascii="Tahoma" w:hAnsi="Tahoma"/><w:spacing w:val="1"/><w:w w:val="110"/><w:sz w:val="11"/><w:lang w:val="fr-CA"/><w:rPrChange w:id="0" w:author="Rivard, Christine" w:date="2015-03-16T12:31:00Z"><w:rPr><w:sz w:val="11"/><w:spacing w:val="1"/><w:w w:val="110"/><w:rFonts w:ascii="Tahoma" w:hAnsi="Tahoma"/><w:color w:val="0000FF" w:val="0000FF"/></w:rPr></w:rPrChange></w:rPr><w:t>P14B</w:t></w:r></w:p><w:p><w:pPr><w:sectPr><w:type w:val="continuous"/><w:pgSz w:w="12240" w:h="15840"/><w:pgMar w:left="0" w:right="920" w:header="0" w:top="0" w:footer="0" w:bottom="700" w:gutter="0"/><w:cols w:num="3" w:equalWidth="false" w:sep="false"><w:col w:w="3894" w:space="40"/><w:col w:w="1713" w:space="40"/><w:col w:w="5631"/></w:cols><w:formProt w:val="false"/><w:textDirection w:val="lrTb"/><w:docGrid w:type="default" w:linePitch="240" w:charSpace="4294965247"/></w:sectPr></w:pPr></w:p><w:p><w:pPr><w:pStyle w:val="Normal"/><w:rPr><w:rFonts w:ascii="Tahoma" w:hAnsi="Tahoma" w:eastAsia="Tahoma" w:cs="Tahoma"/><w:sz w:val="12"/><w:szCs w:val="12"/><w:lang w:val="fr-CA"/></w:rPr></w:pPr><w:r><w:rPr><w:rFonts w:eastAsia="Tahoma" w:cs="Tahoma" w:ascii="Tahoma" w:hAnsi="Tahoma"/><w:sz w:val="12"/><w:szCs w:val="12"/><w:lang w:val="fr-CA"/></w:rPr></w:r></w:p><w:p><w:pPr><w:pStyle w:val="Normal"/><w:rPr><w:rFonts w:ascii="Tahoma" w:hAnsi="Tahoma" w:eastAsia="Tahoma" w:cs="Tahoma"/><w:sz w:val="12"/><w:szCs w:val="12"/><w:lang w:val="fr-CA"/></w:rPr></w:pPr><w:r><w:rPr><w:rFonts w:eastAsia="Tahoma" w:cs="Tahoma" w:ascii="Tahoma" w:hAnsi="Tahoma"/><w:sz w:val="12"/><w:szCs w:val="12"/><w:lang w:val="fr-CA"/></w:rPr></w:r></w:p><w:p><w:pPr><w:pStyle w:val="Normal"/><w:rPr><w:rFonts w:ascii="Tahoma" w:hAnsi="Tahoma" w:eastAsia="Tahoma" w:cs="Tahoma"/><w:sz w:val="12"/><w:szCs w:val="12"/><w:lang w:val="fr-CA"/></w:rPr></w:pPr><w:r><w:rPr><w:rFonts w:eastAsia="Tahoma" w:cs="Tahoma" w:ascii="Tahoma" w:hAnsi="Tahoma"/><w:sz w:val="12"/><w:szCs w:val="12"/><w:lang w:val="fr-CA"/></w:rPr></w:r></w:p><w:p><w:pPr><w:pStyle w:val="Normal"/><w:rPr><w:rFonts w:ascii="Tahoma" w:hAnsi="Tahoma" w:eastAsia="Tahoma" w:cs="Tahoma"/><w:sz w:val="12"/><w:szCs w:val="12"/><w:lang w:val="fr-CA"/></w:rPr></w:pPr><w:r><w:rPr><w:rFonts w:eastAsia="Tahoma" w:cs="Tahoma" w:ascii="Tahoma" w:hAnsi="Tahoma"/><w:sz w:val="12"/><w:szCs w:val="12"/><w:lang w:val="fr-CA"/></w:rPr></w:r></w:p><w:p><w:pPr><w:pStyle w:val="Normal"/><w:rPr><w:rFonts w:ascii="Tahoma" w:hAnsi="Tahoma" w:eastAsia="Tahoma" w:cs="Tahoma"/><w:sz w:val="12"/><w:szCs w:val="12"/><w:lang w:val="fr-CA"/></w:rPr></w:pPr><w:r><w:rPr><w:rFonts w:eastAsia="Tahoma" w:cs="Tahoma" w:ascii="Tahoma" w:hAnsi="Tahoma"/><w:sz w:val="12"/><w:szCs w:val="12"/><w:lang w:val="fr-CA"/></w:rPr></w:r></w:p><w:p><w:pPr><w:pStyle w:val="Normal"/><w:spacing w:before="7" w:after="0"/><w:rPr><w:rFonts w:ascii="Tahoma" w:hAnsi="Tahoma" w:eastAsia="Tahoma" w:cs="Tahoma"/><w:sz w:val="16"/><w:szCs w:val="16"/><w:lang w:val="fr-CA"/></w:rPr></w:pPr><w:r><w:rPr><w:rFonts w:eastAsia="Tahoma" w:cs="Tahoma" w:ascii="Tahoma" w:hAnsi="Tahoma"/><w:sz w:val="16"/><w:szCs w:val="16"/><w:lang w:val="fr-CA"/></w:rPr></w:r></w:p><w:p><w:pPr><w:pStyle w:val="Normal"/><w:spacing w:lineRule="exact" w:line="126"/><w:ind w:left="3334" w:hanging="137"/><w:rPr><w:rFonts w:ascii="Lucida Sans" w:hAnsi="Lucida Sans" w:eastAsia="Lucida Sans" w:cs="Lucida Sans"/><w:sz w:val="11"/><w:szCs w:val="11"/><w:lang w:val="fr-CA"/></w:rPr></w:pP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RIVIERE</w:t></w:r><w:r><w:rPr><w:rFonts w:ascii="Lucida Sans" w:hAnsi="Lucida Sans"/><w:b/><w:spacing w:val="24"/><w:w w:val="112"/><w:sz w:val="11"/><w:lang w:val="fr-CA"/><w:rPrChange w:id="0" w:author="Rivard, Christine" w:date="2015-03-16T12:31:00Z"><w:rPr><w:sz w:val="11"/><w:spacing w:val="24"/><w:b/><w:w w:val="112"/><w:rFonts w:ascii="Lucida Sans" w:hAnsi="Lucida Sans"/><w:color w:val="FF6600" w:val="FF6600"/></w:rPr></w:rPrChange></w:rPr><w:t xml:space="preserve"> </w:t></w: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DES</w:t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br w:type="column"/></w: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spacing w:before="4" w:after="0"/><w:rPr><w:rFonts w:ascii="Lucida Sans" w:hAnsi="Lucida Sans" w:eastAsia="Lucida Sans" w:cs="Lucida Sans"/><w:b/><w:b/><w:bCs/><w:sz w:val="10"/><w:szCs w:val="10"/><w:lang w:val="fr-CA"/></w:rPr></w:pPr><w:r><w:rPr><w:rFonts w:eastAsia="Lucida Sans" w:cs="Lucida Sans" w:ascii="Lucida Sans" w:hAnsi="Lucida Sans"/><w:b/><w:bCs/><w:sz w:val="10"/><w:szCs w:val="10"/><w:lang w:val="fr-CA"/></w:rPr></w:r></w:p><w:p><w:pPr><w:pStyle w:val="Normal"/><w:ind w:left="226" w:hanging="0"/><w:rPr><w:rFonts w:ascii="Lucida Sans" w:hAnsi="Lucida Sans" w:eastAsia="Lucida Sans" w:cs="Lucida Sans"/><w:sz w:val="11"/><w:szCs w:val="11"/><w:lang w:val="fr-CA"/></w:rPr></w:pP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V</w:t></w:r><w:r><w:rPr><w:rFonts w:ascii="Lucida Sans" w:hAnsi="Lucida Sans"/><w:b/><w:spacing w:val="3"/><w:w w:val="110"/><w:sz w:val="11"/><w:lang w:val="fr-CA"/><w:rPrChange w:id="0" w:author="Rivard, Christine" w:date="2015-03-16T12:31:00Z"><w:rPr><w:sz w:val="11"/><w:spacing w:val="3"/><w:b/><w:w w:val="110"/><w:rFonts w:ascii="Lucida Sans" w:hAnsi="Lucida Sans"/><w:color w:val="FF6600" w:val="FF6600"/></w:rPr></w:rPrChange></w:rPr><w:t>E</w:t></w:r><w:r><w:rPr><w:rFonts w:ascii="Lucida Sans" w:hAnsi="Lucida Sans"/><w:b/><w:spacing w:val="1"/><w:w w:val="110"/><w:sz w:val="11"/><w:lang w:val="fr-CA"/><w:rPrChange w:id="0" w:author="Rivard, Christine" w:date="2015-03-16T12:31:00Z"><w:rPr><w:sz w:val="11"/><w:spacing w:val="1"/><w:b/><w:w w:val="110"/><w:rFonts w:ascii="Lucida Sans" w:hAnsi="Lucida Sans"/><w:color w:val="FF6600" w:val="FF6600"/></w:rPr></w:rPrChange></w:rPr><w:t>RC</w:t></w: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H</w:t></w:r><w:r><w:rPr><w:rFonts w:ascii="Lucida Sans" w:hAnsi="Lucida Sans"/><w:b/><w:w w:val="110"/><w:sz w:val="11"/><w:lang w:val="fr-CA"/><w:rPrChange w:id="0" w:author="Rivard, Christine" w:date="2015-03-16T12:31:00Z"><w:rPr><w:sz w:val="11"/><w:b/><w:w w:val="110"/><w:rFonts w:ascii="Lucida Sans" w:hAnsi="Lucida Sans"/><w:color w:val="FF6600" w:val="FF6600"/></w:rPr></w:rPrChange></w:rPr><w:t>E</w:t></w:r><w:r><w:rPr><w:rFonts w:ascii="Lucida Sans" w:hAnsi="Lucida Sans"/><w:b/><w:spacing w:val="1"/><w:w w:val="110"/><w:sz w:val="11"/><w:lang w:val="fr-CA"/><w:rPrChange w:id="0" w:author="Rivard, Christine" w:date="2015-03-16T12:31:00Z"><w:rPr><w:sz w:val="11"/><w:spacing w:val="1"/><w:b/><w:w w:val="110"/><w:rFonts w:ascii="Lucida Sans" w:hAnsi="Lucida Sans"/><w:color w:val="FF6600" w:val="FF6600"/></w:rPr></w:rPrChange></w:rPr><w:t>R</w:t></w:r><w:r><w:rPr><w:rFonts w:ascii="Lucida Sans" w:hAnsi="Lucida Sans"/><w:b/><w:spacing w:val="3"/><w:w w:val="110"/><w:sz w:val="11"/><w:lang w:val="fr-CA"/><w:rPrChange w:id="0" w:author="Rivard, Christine" w:date="2015-03-16T12:31:00Z"><w:rPr><w:sz w:val="11"/><w:spacing w:val="3"/><w:b/><w:w w:val="110"/><w:rFonts w:ascii="Lucida Sans" w:hAnsi="Lucida Sans"/><w:color w:val="FF6600" w:val="FF6600"/></w:rPr></w:rPrChange></w:rPr><w:t>E</w:t></w:r><w:r><w:rPr><w:rFonts w:ascii="Lucida Sans" w:hAnsi="Lucida Sans"/><w:b/><w:w w:val="110"/><w:sz w:val="11"/><w:lang w:val="fr-CA"/><w:rPrChange w:id="0" w:author="Rivard, Christine" w:date="2015-03-16T12:31:00Z"><w:rPr><w:sz w:val="11"/><w:b/><w:w w:val="110"/><w:rFonts w:ascii="Lucida Sans" w:hAnsi="Lucida Sans"/><w:color w:val="FF6600" w:val="FF6600"/></w:rPr></w:rPrChange></w:rPr><w:t>S</w:t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br w:type="column"/></w: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spacing w:before="7" w:after="0"/><w:rPr><w:rFonts w:ascii="Lucida Sans" w:hAnsi="Lucida Sans" w:eastAsia="Lucida Sans" w:cs="Lucida Sans"/><w:b/><w:b/><w:bCs/><w:sz w:val="14"/><w:szCs w:val="14"/><w:lang w:val="fr-CA"/></w:rPr></w:pPr><w:r><w:rPr><w:rFonts w:eastAsia="Lucida Sans" w:cs="Lucida Sans" w:ascii="Lucida Sans" w:hAnsi="Lucida Sans"/><w:b/><w:bCs/><w:sz w:val="14"/><w:szCs w:val="14"/><w:lang w:val="fr-CA"/></w:rPr></w:r></w:p><w:p><w:pPr><w:pStyle w:val="Normal"/><w:ind w:left="0" w:hanging="0"/><w:rPr><w:rFonts w:ascii="Tahoma" w:hAnsi="Tahoma" w:eastAsia="Tahoma" w:cs="Tahoma"/><w:sz w:val="11"/><w:szCs w:val="11"/><w:lang w:val="fr-CA"/></w:rPr></w:pPr><w:r><w:rPr><w:rFonts w:ascii="Tahoma" w:hAnsi="Tahoma"/><w:spacing w:val="1"/><w:w w:val="105"/><w:sz w:val="11"/><w:lang w:val="fr-CA"/><w:rPrChange w:id="0" w:author="Rivard, Christine" w:date="2015-03-16T12:31:00Z"><w:rPr><w:sz w:val="11"/><w:spacing w:val="1"/><w:w w:val="105"/><w:rFonts w:ascii="Tahoma" w:hAnsi="Tahoma"/><w:color w:val="0000FF" w:val="0000FF"/></w:rPr></w:rPrChange></w:rPr><w:t>P0</w:t></w:r><w:r><w:rPr><w:rFonts w:ascii="Tahoma" w:hAnsi="Tahoma"/><w:spacing w:val="2"/><w:w w:val="105"/><w:sz w:val="11"/><w:lang w:val="fr-CA"/><w:rPrChange w:id="0" w:author="Rivard, Christine" w:date="2015-03-16T12:31:00Z"><w:rPr><w:sz w:val="11"/><w:spacing w:val="2"/><w:w w:val="105"/><w:rFonts w:ascii="Tahoma" w:hAnsi="Tahoma"/><w:color w:val="0000FF" w:val="0000FF"/></w:rPr></w:rPrChange></w:rPr><w:t>1</w:t></w:r></w:p><w:p><w:pPr><w:pStyle w:val="Normal"/><w:spacing w:before="3" w:after="0"/><w:rPr><w:rFonts w:ascii="Tahoma" w:hAnsi="Tahoma" w:eastAsia="Tahoma" w:cs="Tahoma"/><w:sz w:val="14"/><w:szCs w:val="14"/><w:lang w:val="fr-CA"/></w:rPr></w:pPr><w:r><w:rPr><w:rFonts w:eastAsia="Tahoma" w:cs="Tahoma" w:ascii="Tahoma" w:hAnsi="Tahoma"/><w:sz w:val="14"/><w:szCs w:val="14"/><w:lang w:val="fr-CA"/></w:rPr></w:r></w:p><w:p><w:pPr><w:pStyle w:val="Normal"/><w:jc w:val="right"/><w:rPr><w:rFonts w:ascii="Tahoma" w:hAnsi="Tahoma" w:eastAsia="Tahoma" w:cs="Tahoma"/><w:sz w:val="11"/><w:szCs w:val="11"/><w:lang w:val="fr-CA"/></w:rPr></w:pPr><w:r><w:br w:type="column"/></w:r><w:r><w:rPr><w:rFonts w:ascii="Tahoma" w:hAnsi="Tahoma"/><w:spacing w:val="1"/><w:w w:val="105"/><w:sz w:val="11"/><w:lang w:val="fr-CA"/><w:rPrChange w:id="0" w:author="Rivard, Christine" w:date="2015-03-16T12:31:00Z"><w:rPr><w:sz w:val="11"/><w:spacing w:val="1"/><w:w w:val="105"/><w:rFonts w:ascii="Tahoma" w:hAnsi="Tahoma"/><w:color w:val="0000FF" w:val="0000FF"/></w:rPr></w:rPrChange></w:rPr><w:t>P0</w:t></w:r><w:r><w:rPr><w:rFonts w:ascii="Tahoma" w:hAnsi="Tahoma"/><w:spacing w:val="2"/><w:w w:val="105"/><w:sz w:val="11"/><w:lang w:val="fr-CA"/><w:rPrChange w:id="0" w:author="Rivard, Christine" w:date="2015-03-16T12:31:00Z"><w:rPr><w:sz w:val="11"/><w:spacing w:val="2"/><w:w w:val="105"/><w:rFonts w:ascii="Tahoma" w:hAnsi="Tahoma"/><w:color w:val="0000FF" w:val="0000FF"/></w:rPr></w:rPrChange></w:rPr><w:t>8</w:t></w:r></w:p><w:p><w:pPr><w:pStyle w:val="Normal"/><w:rPr><w:rFonts w:ascii="Tahoma" w:hAnsi="Tahoma" w:eastAsia="Tahoma" w:cs="Tahoma"/><w:sz w:val="12"/><w:szCs w:val="12"/><w:lang w:val="fr-CA"/></w:rPr></w:pPr><w:r><w:rPr><w:rFonts w:eastAsia="Tahoma" w:cs="Tahoma" w:ascii="Tahoma" w:hAnsi="Tahoma"/><w:sz w:val="12"/><w:szCs w:val="12"/><w:lang w:val="fr-CA"/></w:rPr></w:r></w:p><w:p><w:pPr><w:pStyle w:val="Normal"/><w:spacing w:lineRule="exact" w:line="111" w:before="101" w:after="0"/><w:jc w:val="right"/><w:rPr><w:rFonts w:ascii="Trebuchet MS" w:hAnsi="Trebuchet MS" w:eastAsia="Trebuchet MS" w:cs="Trebuchet MS"/><w:sz w:val="11"/><w:szCs w:val="11"/></w:rPr></w:pPr><w:r><w:br w:type="column"/></w:r><w:r><w:rPr><w:rFonts w:ascii="Trebuchet MS" w:hAnsi="Trebuchet MS"/><w:w w:val="115"/><w:sz w:val="11"/></w:rPr><w:t>!</w:t></w:r></w:p><w:p><w:pPr><w:pStyle w:val="Normal"/><w:spacing w:lineRule="exact" w:line="116"/><w:ind w:left="191" w:hanging="0"/><w:jc w:val="center"/><w:rPr><w:rFonts w:ascii="Tahoma" w:hAnsi="Tahoma" w:eastAsia="Tahoma" w:cs="Tahoma"/><w:sz w:val="11"/><w:szCs w:val="11"/></w:rPr></w:pPr><w:r><w:rPr><w:rFonts w:ascii="Tahoma" w:hAnsi="Tahoma"/><w:color w:val="0000FF"/><w:spacing w:val="1"/><w:w w:val="105"/><w:sz w:val="11"/></w:rPr><w:t>P0</w:t></w:r><w:r><w:rPr><w:rFonts w:ascii="Tahoma" w:hAnsi="Tahoma"/><w:color w:val="0000FF"/><w:spacing w:val="2"/><w:w w:val="105"/><w:sz w:val="11"/></w:rPr><w:t>3</w:t></w:r></w:p><w:p><w:pPr><w:pStyle w:val="Normal"/><w:spacing w:before="10" w:after="0"/><w:rPr><w:rFonts w:ascii="Tahoma" w:hAnsi="Tahoma" w:eastAsia="Tahoma" w:cs="Tahoma"/><w:sz w:val="17"/><w:szCs w:val="17"/></w:rPr></w:pPr><w:r><w:rPr><w:rFonts w:eastAsia="Tahoma" w:cs="Tahoma" w:ascii="Tahoma" w:hAnsi="Tahoma"/><w:sz w:val="17"/><w:szCs w:val="17"/></w:rPr></w:r></w:p><w:p><w:pPr><w:pStyle w:val="Normal"/><w:ind w:right="2" w:hanging="0"/><w:jc w:val="center"/><w:rPr><w:rFonts w:ascii="Trebuchet MS" w:hAnsi="Trebuchet MS" w:eastAsia="Trebuchet MS" w:cs="Trebuchet MS"/><w:sz w:val="11"/><w:szCs w:val="11"/></w:rPr></w:pPr><w:r><w:rPr><w:rFonts w:ascii="Trebuchet MS" w:hAnsi="Trebuchet MS"/><w:color w:val="00FF00"/><w:spacing w:val="0"/><w:w w:val="110"/><w:sz w:val="11"/></w:rPr><w:t>!</w:t></w:r><w:r><w:rPr><w:rFonts w:ascii="Trebuchet MS" w:hAnsi="Trebuchet MS"/><w:w w:val="110"/><w:sz w:val="11"/></w:rPr><w:t>(</w:t></w:r></w:p><w:p><w:pPr><w:pStyle w:val="Normal"/><w:spacing w:before="10" w:after="0"/><w:ind w:left="30" w:hanging="0"/><w:jc w:val="center"/><w:rPr><w:rFonts w:ascii="Lucida Sans" w:hAnsi="Lucida Sans" w:eastAsia="Lucida Sans" w:cs="Lucida Sans"/><w:sz w:val="11"/><w:szCs w:val="11"/></w:rPr></w:pPr><w:r><w:rPr><w:rFonts w:ascii="Lucida Sans" w:hAnsi="Lucida Sans"/><w:b/><w:color w:val="FF6600"/><w:spacing w:val="0"/><w:w w:val="110"/><w:sz w:val="11"/></w:rPr><w:t>FLEURY</w:t></w:r></w:p><w:p><w:pPr><w:pStyle w:val="Normal"/><w:spacing w:before="2" w:after="0"/><w:ind w:left="107" w:hanging="0"/><w:jc w:val="center"/><w:rPr><w:rFonts w:ascii="Tahoma" w:hAnsi="Tahoma" w:eastAsia="Tahoma" w:cs="Tahoma"/><w:sz w:val="11"/><w:szCs w:val="11"/></w:rPr></w:pPr><w:r><w:br w:type="column"/></w:r><w:r><w:rPr><w:rFonts w:ascii="Tahoma" w:hAnsi="Tahoma"/><w:color w:val="0000FF"/><w:spacing w:val="2"/><w:w w:val="110"/><w:sz w:val="11"/></w:rPr><w:t>P14</w:t></w:r><w:r><w:rPr><w:rFonts w:ascii="Tahoma" w:hAnsi="Tahoma"/><w:color w:val="0000FF"/><w:spacing w:val="1"/><w:w w:val="110"/><w:sz w:val="11"/></w:rPr><w:t>A</w:t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spacing w:before="1" w:after="0"/><w:rPr><w:rFonts w:ascii="Tahoma" w:hAnsi="Tahoma" w:eastAsia="Tahoma" w:cs="Tahoma"/><w:sz w:val="10"/><w:szCs w:val="10"/></w:rPr></w:pPr><w:r><w:rPr><w:rFonts w:eastAsia="Tahoma" w:cs="Tahoma" w:ascii="Tahoma" w:hAnsi="Tahoma"/><w:sz w:val="10"/><w:szCs w:val="10"/></w:rPr></w:r></w:p><w:p><w:pPr><w:pStyle w:val="Normal"/><w:ind w:left="162" w:hanging="0"/><w:rPr><w:rFonts w:ascii="Lucida Sans" w:hAnsi="Lucida Sans" w:eastAsia="Lucida Sans" w:cs="Lucida Sans"/><w:sz w:val="11"/><w:szCs w:val="11"/></w:rPr></w:pPr><w:r><w:rPr><w:rFonts w:ascii="Lucida Sans" w:hAnsi="Lucida Sans"/><w:b/><w:color w:val="FF6600"/><w:w w:val="110"/><w:sz w:val="11"/></w:rPr><w:t>ST</w:t></w:r><w:r><w:rPr><w:rFonts w:ascii="Lucida Sans" w:hAnsi="Lucida Sans"/><w:b/><w:color w:val="FF6600"/><w:spacing w:val="0"/><w:w w:val="110"/><w:sz w:val="11"/></w:rPr><w:t xml:space="preserve"> GUILLAUME</w:t></w:r></w:p><w:p><w:pPr><w:pStyle w:val="Normal"/><w:spacing w:lineRule="exact" w:line="108" w:before="16" w:after="0"/><w:ind w:left="248" w:hanging="0"/><w:rPr><w:rFonts w:ascii="Trebuchet MS" w:hAnsi="Trebuchet MS" w:eastAsia="Trebuchet MS" w:cs="Trebuchet MS"/><w:sz w:val="11"/><w:szCs w:val="11"/></w:rPr></w:pPr><w:r><w:rPr><w:rFonts w:ascii="Trebuchet MS" w:hAnsi="Trebuchet MS"/><w:w w:val="115"/><w:sz w:val="11"/></w:rPr><w:t>!</w:t></w:r></w:p><w:p><w:pPr><w:pStyle w:val="Normal"/><w:spacing w:lineRule="exact" w:line="113"/><w:ind w:right="58" w:hanging="0"/><w:jc w:val="center"/><w:rPr><w:rFonts w:ascii="Tahoma" w:hAnsi="Tahoma" w:eastAsia="Tahoma" w:cs="Tahoma"/><w:sz w:val="11"/><w:szCs w:val="11"/><w:lang w:val="fr-CA"/></w:rPr></w:pPr><w:r><w:rPr><w:rFonts w:ascii="Tahoma" w:hAnsi="Tahoma"/><w:spacing w:val="7"/><w:sz w:val="11"/><w:lang w:val="fr-CA"/><w:rPrChange w:id="0" w:author="Rivard, Christine" w:date="2015-03-16T12:31:00Z"><w:rPr><w:sz w:val="11"/><w:spacing w:val="7"/><w:rFonts w:ascii="Tahoma" w:hAnsi="Tahoma"/><w:color w:val="0000FF" w:val="0000FF"/></w:rPr></w:rPrChange></w:rPr><w:t>R</w:t></w:r><w:r><w:rPr><w:rFonts w:ascii="Tahoma" w:hAnsi="Tahoma"/><w:sz w:val="11"/><w:lang w:val="fr-CA"/><w:rPrChange w:id="0" w:author="Rivard, Christine" w:date="2015-03-16T12:31:00Z"><w:rPr><w:sz w:val="11"/><w:rFonts w:ascii="Tahoma" w:hAnsi="Tahoma"/><w:color w:val="0000FF" w:val="0000FF"/></w:rPr></w:rPrChange></w:rPr><w:t>S</w:t></w:r><w:r><w:rPr><w:rFonts w:ascii="Tahoma" w:hAnsi="Tahoma"/><w:spacing w:val="0"/><w:sz w:val="11"/><w:lang w:val="fr-CA"/><w:rPrChange w:id="0" w:author="Rivard, Christine" w:date="2015-03-16T12:31:00Z"><w:rPr><w:sz w:val="11"/><w:spacing w:val="0"/><w:rFonts w:ascii="Tahoma" w:hAnsi="Tahoma"/><w:color w:val="0000FF" w:val="0000FF"/></w:rPr></w:rPrChange></w:rPr><w:t xml:space="preserve"> </w:t></w:r><w:r><w:rPr><w:rFonts w:ascii="Tahoma" w:hAnsi="Tahoma"/><w:spacing w:val="6"/><w:sz w:val="11"/><w:lang w:val="fr-CA"/><w:rPrChange w:id="0" w:author="Rivard, Christine" w:date="2015-03-16T12:31:00Z"><w:rPr><w:sz w:val="11"/><w:spacing w:val="6"/><w:rFonts w:ascii="Tahoma" w:hAnsi="Tahoma"/><w:color w:val="0000FF" w:val="0000FF"/></w:rPr></w:rPrChange></w:rPr><w:t>0</w:t></w:r><w:r><w:rPr><w:rFonts w:ascii="Tahoma" w:hAnsi="Tahoma"/><w:sz w:val="11"/><w:lang w:val="fr-CA"/><w:rPrChange w:id="0" w:author="Rivard, Christine" w:date="2015-03-16T12:31:00Z"><w:rPr><w:sz w:val="11"/><w:rFonts w:ascii="Tahoma" w:hAnsi="Tahoma"/><w:color w:val="0000FF" w:val="0000FF"/></w:rPr></w:rPrChange></w:rPr><w:t>4</w:t></w:r></w:p><w:p><w:pPr><w:pStyle w:val="Normal"/><w:spacing w:before="5" w:after="0"/><w:ind w:left="352" w:hanging="0"/><w:rPr><w:rFonts w:ascii="Lucida Sans" w:hAnsi="Lucida Sans" w:eastAsia="Lucida Sans" w:cs="Lucida Sans"/><w:sz w:val="11"/><w:szCs w:val="11"/><w:lang w:val="fr-CA"/></w:rPr></w:pPr><w:r><w:br w:type="column"/></w:r><w:r><w:rPr><w:rFonts w:ascii="Lucida Sans" w:hAnsi="Lucida Sans"/><w:b/><w:spacing w:val="0"/><w:w w:val="105"/><w:sz w:val="11"/><w:lang w:val="fr-CA"/><w:rPrChange w:id="0" w:author="Rivard, Christine" w:date="2015-03-16T12:31:00Z"><w:rPr><w:sz w:val="11"/><w:spacing w:val="0"/><w:b/><w:w w:val="105"/><w:rFonts w:ascii="Lucida Sans" w:hAnsi="Lucida Sans"/><w:color w:val="FF6600" w:val="FF6600"/></w:rPr></w:rPrChange></w:rPr><w:t>DRUMMONDVILLE</w:t></w:r></w:p><w:p><w:pPr><w:pStyle w:val="Normal"/><w:spacing w:before="5" w:after="0"/><w:rPr><w:rFonts w:ascii="Lucida Sans" w:hAnsi="Lucida Sans" w:eastAsia="Lucida Sans" w:cs="Lucida Sans"/><w:b/><w:b/><w:bCs/><w:sz w:val="13"/><w:szCs w:val="13"/><w:lang w:val="fr-CA"/></w:rPr></w:pPr><w:r><w:rPr><w:rFonts w:eastAsia="Lucida Sans" w:cs="Lucida Sans" w:ascii="Lucida Sans" w:hAnsi="Lucida Sans"/><w:b/><w:bCs/><w:sz w:val="13"/><w:szCs w:val="13"/><w:lang w:val="fr-CA"/></w:rPr></w:r></w:p><w:p><w:pPr><w:pStyle w:val="Normal"/><w:ind w:left="465" w:hanging="0"/><w:rPr><w:rFonts w:ascii="Lucida Sans" w:hAnsi="Lucida Sans" w:eastAsia="Lucida Sans" w:cs="Lucida Sans"/><w:sz w:val="11"/><w:szCs w:val="11"/><w:lang w:val="fr-CA"/></w:rPr></w:pPr><w:r><w:br w:type="column"/></w:r><w:r><w:rPr><w:rFonts w:ascii="Lucida Sans" w:hAnsi="Lucida Sans"/><w:b/><w:spacing w:val="0"/><w:w w:val="105"/><w:sz w:val="11"/><w:lang w:val="fr-CA"/><w:rPrChange w:id="0" w:author="Rivard, Christine" w:date="2015-03-16T12:31:00Z"><w:rPr><w:sz w:val="11"/><w:spacing w:val="0"/><w:b/><w:w w:val="105"/><w:rFonts w:ascii="Lucida Sans" w:hAnsi="Lucida Sans"/><w:color w:val="FF6600" w:val="FF6600"/></w:rPr></w:rPrChange></w:rPr><w:t>DANVILLE</w:t></w:r></w:p><w:p><w:pPr><w:sectPr><w:type w:val="continuous"/><w:pgSz w:w="12240" w:h="15840"/><w:pgMar w:left="0" w:right="920" w:header="0" w:top="0" w:footer="0" w:bottom="700" w:gutter="0"/><w:cols w:num="8" w:equalWidth="false" w:sep="false"><w:col w:w="3658" w:space="40"/><w:col w:w="940" w:space="40"/><w:col w:w="163" w:space="40"/><w:col w:w="606" w:space="40"/><w:col w:w="612" w:space="40"/><w:col w:w="1028" w:space="40"/><w:col w:w="1380" w:space="40"/><w:col w:w="2648"/></w:cols><w:formProt w:val="false"/><w:textDirection w:val="lrTb"/><w:docGrid w:type="default" w:linePitch="240" w:charSpace="4294965247"/></w:sectPr></w:pP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spacing w:before="12" w:after="0"/><w:rPr><w:rFonts w:ascii="Lucida Sans" w:hAnsi="Lucida Sans" w:eastAsia="Lucida Sans" w:cs="Lucida Sans"/><w:b/><w:b/><w:bCs/><w:sz w:val="16"/><w:szCs w:val="16"/><w:lang w:val="fr-CA"/></w:rPr></w:pPr><w:r><w:rPr><w:rFonts w:eastAsia="Lucida Sans" w:cs="Lucida Sans" w:ascii="Lucida Sans" w:hAnsi="Lucida Sans"/><w:b/><w:bCs/><w:sz w:val="16"/><w:szCs w:val="16"/><w:lang w:val="fr-CA"/></w:rPr></w:r></w:p><w:p><w:pPr><w:pStyle w:val="Normal"/><w:jc w:val="right"/><w:rPr><w:rFonts w:ascii="Lucida Sans" w:hAnsi="Lucida Sans" w:eastAsia="Lucida Sans" w:cs="Lucida Sans"/><w:sz w:val="11"/><w:szCs w:val="11"/><w:lang w:val="fr-CA"/></w:rPr></w:pPr><w:r><w:rPr><w:rFonts w:ascii="Lucida Sans" w:hAnsi="Lucida Sans"/><w:b/><w:spacing w:val="0"/><w:w w:val="105"/><w:sz w:val="11"/><w:lang w:val="fr-CA"/><w:rPrChange w:id="0" w:author="Rivard, Christine" w:date="2015-03-16T12:31:00Z"><w:rPr><w:sz w:val="11"/><w:spacing w:val="0"/><w:b/><w:w w:val="105"/><w:rFonts w:ascii="Lucida Sans" w:hAnsi="Lucida Sans"/><w:color w:val="FF6600" w:val="FF6600"/></w:rPr></w:rPrChange></w:rPr><w:t>AUTEUIL</w:t></w:r></w:p><w:p><w:pPr><w:pStyle w:val="Normal"/><w:spacing w:lineRule="exact" w:line="121"/><w:ind w:left="19" w:hanging="0"/><w:rPr><w:rFonts w:ascii="Lucida Sans" w:hAnsi="Lucida Sans" w:eastAsia="Lucida Sans" w:cs="Lucida Sans"/><w:sz w:val="11"/><w:szCs w:val="11"/><w:lang w:val="fr-CA"/></w:rPr></w:pPr><w:r><w:br w:type="column"/></w: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PRAIRIES</w:t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spacing w:before="88" w:after="0"/><w:ind w:left="573" w:hanging="185"/><w:rPr><w:rFonts w:ascii="Lucida Sans" w:hAnsi="Lucida Sans" w:eastAsia="Lucida Sans" w:cs="Lucida Sans"/><w:sz w:val="11"/><w:szCs w:val="11"/><w:lang w:val="fr-CA"/></w:rPr></w:pPr><w:r><w:br w:type="column"/></w: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STAMABLE</w:t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spacing w:before="3" w:after="0"/><w:rPr><w:rFonts w:ascii="Lucida Sans" w:hAnsi="Lucida Sans" w:eastAsia="Lucida Sans" w:cs="Lucida Sans"/><w:b/><w:b/><w:bCs/><w:sz w:val="14"/><w:szCs w:val="14"/><w:lang w:val="fr-CA"/></w:rPr></w:pPr><w:r><w:rPr><w:rFonts w:eastAsia="Lucida Sans" w:cs="Lucida Sans" w:ascii="Lucida Sans" w:hAnsi="Lucida Sans"/><w:b/><w:bCs/><w:sz w:val="14"/><w:szCs w:val="14"/><w:lang w:val="fr-CA"/></w:rPr></w:r></w:p><w:p><w:pPr><w:pStyle w:val="Normal"/><w:ind w:left="573" w:hanging="0"/><w:rPr><w:rFonts w:ascii="Tahoma" w:hAnsi="Tahoma" w:eastAsia="Tahoma" w:cs="Tahoma"/><w:sz w:val="11"/><w:szCs w:val="11"/></w:rPr></w:pPr><w:r><w:rPr><w:rFonts w:ascii="Tahoma" w:hAnsi="Tahoma"/><w:color w:val="0000FF"/><w:spacing w:val="1"/><w:w w:val="105"/><w:sz w:val="11"/></w:rPr><w:t>P1</w:t></w:r><w:r><w:rPr><w:rFonts w:ascii="Tahoma" w:hAnsi="Tahoma"/><w:color w:val="0000FF"/><w:spacing w:val="2"/><w:w w:val="105"/><w:sz w:val="11"/></w:rPr><w:t>3</w:t></w:r></w:p><w:p><w:pPr><w:pStyle w:val="Normal"/><w:spacing w:lineRule="exact" w:line="124" w:before="99" w:after="0"/><w:ind w:left="122" w:right="347" w:firstLine="91"/><w:rPr><w:rFonts w:ascii="Tahoma" w:hAnsi="Tahoma" w:eastAsia="Tahoma" w:cs="Tahoma"/><w:sz w:val="11"/><w:szCs w:val="11"/></w:rPr></w:pPr><w:r><w:br w:type="column"/></w:r><w:r><w:rPr><w:rFonts w:ascii="Tahoma" w:hAnsi="Tahoma"/><w:color w:val="0000FF"/><w:spacing w:val="1"/><w:w w:val="105"/><w:sz w:val="11"/></w:rPr><w:t>R</w:t></w:r><w:r><w:rPr><w:rFonts w:ascii="Tahoma" w:hAnsi="Tahoma"/><w:color w:val="0000FF"/><w:spacing w:val="2"/><w:w w:val="105"/><w:sz w:val="11"/></w:rPr><w:t>S</w:t></w:r><w:r><w:rPr><w:rFonts w:ascii="Tahoma" w:hAnsi="Tahoma"/><w:color w:val="0000FF"/><w:spacing w:val="0"/><w:w w:val="105"/><w:sz w:val="11"/></w:rPr><w:t xml:space="preserve"> </w:t></w:r><w:r><w:rPr><w:rFonts w:ascii="Tahoma" w:hAnsi="Tahoma"/><w:color w:val="0000FF"/><w:spacing w:val="4"/><w:w w:val="105"/><w:sz w:val="11"/></w:rPr><w:t>02</w:t></w:r><w:r><w:rPr><w:rFonts w:ascii="Tahoma" w:hAnsi="Tahoma"/><w:color w:val="0000FF"/><w:spacing w:val="3"/><w:w w:val="105"/><w:sz w:val="11"/></w:rPr><w:t>B</w:t></w:r><w:r><w:rPr><w:rFonts w:ascii="Tahoma" w:hAnsi="Tahoma"/><w:color w:val="0000FF"/><w:spacing w:val="22"/><w:w w:val="119"/><w:sz w:val="11"/></w:rPr><w:t xml:space="preserve"> </w:t></w:r><w:r><w:rPr><w:rFonts w:ascii="Tahoma" w:hAnsi="Tahoma"/><w:color w:val="0000FF"/><w:spacing w:val="7"/><w:w w:val="105"/><w:sz w:val="11"/></w:rPr><w:t>R</w:t></w:r><w:r><w:rPr><w:rFonts w:ascii="Tahoma" w:hAnsi="Tahoma"/><w:color w:val="0000FF"/><w:w w:val="105"/><w:sz w:val="11"/></w:rPr><w:t>S</w:t></w:r><w:r><w:rPr><w:rFonts w:ascii="Tahoma" w:hAnsi="Tahoma"/><w:color w:val="0000FF"/><w:spacing w:val="0"/><w:w w:val="105"/><w:sz w:val="11"/></w:rPr><w:t xml:space="preserve"> </w:t></w:r><w:r><w:rPr><w:rFonts w:ascii="Tahoma" w:hAnsi="Tahoma"/><w:color w:val="0000FF"/><w:spacing w:val="6"/><w:w w:val="105"/><w:sz w:val="11"/></w:rPr><w:t>02</w:t></w:r><w:r><w:rPr><w:rFonts w:ascii="Tahoma" w:hAnsi="Tahoma"/><w:color w:val="0000FF"/><w:w w:val="105"/><w:sz w:val="11"/></w:rPr><w:t>A</w:t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spacing w:before="11" w:after="0"/><w:rPr><w:rFonts w:ascii="Tahoma" w:hAnsi="Tahoma" w:eastAsia="Tahoma" w:cs="Tahoma"/><w:sz w:val="16"/><w:szCs w:val="16"/></w:rPr></w:pPr><w:r><w:rPr><w:rFonts w:eastAsia="Tahoma" w:cs="Tahoma" w:ascii="Tahoma" w:hAnsi="Tahoma"/><w:sz w:val="16"/><w:szCs w:val="16"/></w:rPr></w:r></w:p><w:p><w:pPr><w:pStyle w:val="Normal"/><w:ind w:left="0" w:hanging="0"/><w:rPr><w:rFonts w:ascii="Lucida Sans" w:hAnsi="Lucida Sans" w:eastAsia="Lucida Sans" w:cs="Lucida Sans"/><w:sz w:val="11"/><w:szCs w:val="11"/></w:rPr></w:pPr><w:r><w:rPr><w:rFonts w:ascii="Lucida Sans" w:hAnsi="Lucida Sans"/><w:b/><w:color w:val="FF6600"/><w:spacing w:val="0"/><w:w w:val="110"/><w:sz w:val="11"/></w:rPr><w:t>STE</w:t></w:r><w:r><w:rPr><w:rFonts w:ascii="Lucida Sans" w:hAnsi="Lucida Sans"/><w:b/><w:color w:val="FF6600"/><w:spacing w:val="1"/><w:w w:val="110"/><w:sz w:val="11"/></w:rPr><w:t xml:space="preserve"> </w:t></w:r><w:r><w:rPr><w:rFonts w:ascii="Lucida Sans" w:hAnsi="Lucida Sans"/><w:b/><w:color w:val="FF6600"/><w:spacing w:val="0"/><w:w w:val="110"/><w:sz w:val="11"/></w:rPr><w:t>MADELEINE</w:t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br w:type="column"/></w: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spacing w:before="8" w:after="0"/><w:rPr><w:rFonts w:ascii="Lucida Sans" w:hAnsi="Lucida Sans" w:eastAsia="Lucida Sans" w:cs="Lucida Sans"/><w:b/><w:b/><w:bCs/><w:sz w:val="15"/><w:szCs w:val="15"/></w:rPr></w:pPr><w:r><w:rPr><w:rFonts w:eastAsia="Lucida Sans" w:cs="Lucida Sans" w:ascii="Lucida Sans" w:hAnsi="Lucida Sans"/><w:b/><w:bCs/><w:sz w:val="15"/><w:szCs w:val="15"/></w:rPr></w:r></w:p><w:p><w:pPr><w:pStyle w:val="Normal"/><w:ind w:left="79" w:hanging="0"/><w:rPr><w:rFonts w:ascii="Tahoma" w:hAnsi="Tahoma" w:eastAsia="Tahoma" w:cs="Tahoma"/><w:sz w:val="11"/><w:szCs w:val="11"/></w:rPr></w:pPr><w:r><w:rPr><w:rFonts w:ascii="Tahoma" w:hAnsi="Tahoma"/><w:color w:val="0000FF"/><w:spacing w:val="1"/><w:w w:val="105"/><w:sz w:val="11"/></w:rPr><w:t>P2</w:t></w:r><w:r><w:rPr><w:rFonts w:ascii="Tahoma" w:hAnsi="Tahoma"/><w:color w:val="0000FF"/><w:spacing w:val="2"/><w:w w:val="105"/><w:sz w:val="11"/></w:rPr><w:t>5</w:t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spacing w:before="3" w:after="0"/><w:rPr><w:rFonts w:ascii="Tahoma" w:hAnsi="Tahoma" w:eastAsia="Tahoma" w:cs="Tahoma"/><w:sz w:val="14"/><w:szCs w:val="14"/></w:rPr></w:pPr><w:r><w:br w:type="column"/></w:r><w:r><w:rPr><w:rFonts w:eastAsia="Tahoma" w:cs="Tahoma" w:ascii="Tahoma" w:hAnsi="Tahoma"/><w:sz w:val="14"/><w:szCs w:val="14"/></w:rPr></w:r></w:p><w:p><w:pPr><w:pStyle w:val="Normal"/><w:ind w:left="338" w:hanging="0"/><w:rPr><w:rFonts w:ascii="Tahoma" w:hAnsi="Tahoma" w:eastAsia="Tahoma" w:cs="Tahoma"/><w:sz w:val="11"/><w:szCs w:val="11"/></w:rPr></w:pPr><w:r><w:rPr><w:rFonts w:ascii="Tahoma" w:hAnsi="Tahoma"/><w:color w:val="0000FF"/><w:spacing w:val="1"/><w:w w:val="105"/><w:sz w:val="11"/></w:rPr><w:t>P1</w:t></w:r><w:r><w:rPr><w:rFonts w:ascii="Tahoma" w:hAnsi="Tahoma"/><w:color w:val="0000FF"/><w:spacing w:val="2"/><w:w w:val="105"/><w:sz w:val="11"/></w:rPr><w:t>5</w:t></w:r></w:p><w:p><w:pPr><w:pStyle w:val="Normal"/><w:spacing w:lineRule="exact" w:line="85"/><w:ind w:right="153" w:hanging="0"/><w:jc w:val="right"/><w:rPr><w:rFonts w:ascii="Lucida Sans" w:hAnsi="Lucida Sans" w:eastAsia="Lucida Sans" w:cs="Lucida Sans"/><w:sz w:val="11"/><w:szCs w:val="11"/></w:rPr></w:pPr><w:r><w:br w:type="column"/></w:r><w:r><w:rPr><w:rFonts w:ascii="Lucida Sans" w:hAnsi="Lucida Sans"/><w:b/><w:color w:val="FF6600"/><w:w w:val="110"/><w:sz w:val="11"/></w:rPr><w:t>ST</w:t></w:r><w:r><w:rPr><w:rFonts w:ascii="Lucida Sans" w:hAnsi="Lucida Sans"/><w:b/><w:color w:val="FF6600"/><w:spacing w:val="0"/><w:w w:val="110"/><w:sz w:val="11"/></w:rPr><w:t xml:space="preserve"> NAZAIRE</w:t></w:r></w:p><w:p><w:pPr><w:pStyle w:val="Normal"/><w:spacing w:before="3" w:after="0"/><w:rPr><w:rFonts w:ascii="Lucida Sans" w:hAnsi="Lucida Sans" w:eastAsia="Lucida Sans" w:cs="Lucida Sans"/><w:b/><w:b/><w:bCs/><w:sz w:val="11"/><w:szCs w:val="11"/></w:rPr></w:pPr><w:r><w:rPr><w:rFonts w:eastAsia="Lucida Sans" w:cs="Lucida Sans" w:ascii="Lucida Sans" w:hAnsi="Lucida Sans"/><w:b/><w:bCs/><w:sz w:val="11"/><w:szCs w:val="11"/></w:rPr></w:r></w:p><w:p><w:pPr><w:pStyle w:val="Normal"/><w:ind w:right="252" w:hanging="0"/><w:jc w:val="right"/><w:rPr><w:rFonts w:ascii="Trebuchet MS" w:hAnsi="Trebuchet MS" w:eastAsia="Trebuchet MS" w:cs="Trebuchet MS"/><w:sz w:val="11"/><w:szCs w:val="11"/></w:rPr></w:pPr><w:r><w:rPr><w:rFonts w:ascii="Trebuchet MS" w:hAnsi="Trebuchet MS"/><w:w w:val="115"/><w:sz w:val="11"/></w:rPr><w:t>!</w:t></w:r></w:p><w:p><w:pPr><w:pStyle w:val="Normal"/><w:spacing w:before="2" w:after="0"/><w:jc w:val="right"/><w:rPr><w:rFonts w:ascii="Tahoma" w:hAnsi="Tahoma" w:eastAsia="Tahoma" w:cs="Tahoma"/><w:sz w:val="11"/><w:szCs w:val="11"/></w:rPr></w:pPr><w:r><w:rPr><w:rFonts w:ascii="Tahoma" w:hAnsi="Tahoma"/><w:color w:val="0000FF"/><w:spacing w:val="1"/><w:w w:val="105"/><w:sz w:val="11"/></w:rPr><w:t>P0</w:t></w:r><w:r><w:rPr><w:rFonts w:ascii="Tahoma" w:hAnsi="Tahoma"/><w:color w:val="0000FF"/><w:spacing w:val="2"/><w:w w:val="105"/><w:sz w:val="11"/></w:rPr><w:t>6</w:t></w:r></w:p><w:p><w:pPr><w:pStyle w:val="Normal"/><w:spacing w:before="5" w:after="0"/><w:rPr><w:rFonts w:ascii="Tahoma" w:hAnsi="Tahoma" w:eastAsia="Tahoma" w:cs="Tahoma"/><w:sz w:val="15"/><w:szCs w:val="15"/></w:rPr></w:pPr><w:r><w:rPr><w:rFonts w:eastAsia="Tahoma" w:cs="Tahoma" w:ascii="Tahoma" w:hAnsi="Tahoma"/><w:sz w:val="15"/><w:szCs w:val="15"/></w:rPr></w:r></w:p><w:p><w:pPr><w:pStyle w:val="Normal"/><w:ind w:right="428" w:hanging="0"/><w:jc w:val="center"/><w:rPr><w:rFonts w:ascii="Lucida Sans" w:hAnsi="Lucida Sans" w:eastAsia="Lucida Sans" w:cs="Lucida Sans"/><w:sz w:val="11"/><w:szCs w:val="11"/></w:rPr></w:pPr><w:r><w:br w:type="column"/></w:r><w:r><w:rPr><w:rFonts w:ascii="Lucida Sans" w:hAnsi="Lucida Sans"/><w:b/><w:color w:val="FF6600"/><w:spacing w:val="0"/><w:w w:val="105"/><w:sz w:val="11"/></w:rPr><w:t>RICHMOND</w:t></w:r></w:p><w:p><w:pPr><w:sectPr><w:type w:val="continuous"/><w:pgSz w:w="12240" w:h="15840"/><w:pgMar w:left="0" w:right="920" w:header="0" w:top="0" w:footer="0" w:bottom="700" w:gutter="0"/><w:cols w:num="8" w:equalWidth="false" w:sep="false"><w:col w:w="3161" w:space="40"/><w:col w:w="565" w:space="40"/><w:col w:w="1054" w:space="40"/><w:col w:w="929" w:space="40"/><w:col w:w="277" w:space="40"/><w:col w:w="535" w:space="40"/><w:col w:w="1054" w:space="40"/><w:col w:w="3461"/></w:cols><w:formProt w:val="false"/><w:textDirection w:val="lrTb"/><w:docGrid w:type="default" w:linePitch="240" w:charSpace="4294965247"/></w:sectPr></w:pP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spacing w:before="4" w:after="0"/><w:rPr><w:rFonts w:ascii="Lucida Sans" w:hAnsi="Lucida Sans" w:eastAsia="Lucida Sans" w:cs="Lucida Sans"/><w:b/><w:b/><w:bCs/><w:sz w:val="13"/><w:szCs w:val="13"/></w:rPr></w:pPr><w:r><w:rPr><w:rFonts w:eastAsia="Lucida Sans" w:cs="Lucida Sans" w:ascii="Lucida Sans" w:hAnsi="Lucida Sans"/><w:b/><w:bCs/><w:sz w:val="13"/><w:szCs w:val="13"/></w:rPr></w:r></w:p><w:p><w:pPr><w:pStyle w:val="Normal"/><w:spacing w:lineRule="atLeast" w:line="220"/><w:ind w:left="4913" w:right="105" w:firstLine="17"/><w:rPr><w:rFonts w:ascii="Tahoma" w:hAnsi="Tahoma" w:eastAsia="Tahoma" w:cs="Tahoma"/><w:sz w:val="11"/><w:szCs w:val="11"/></w:rPr></w:pPr><w:r><w:rPr><w:rFonts w:ascii="Tahoma" w:hAnsi="Tahoma"/><w:color w:val="0000FF"/><w:spacing w:val="1"/><w:w w:val="105"/><w:sz w:val="11"/></w:rPr><w:t>P0</w:t></w:r><w:r><w:rPr><w:rFonts w:ascii="Tahoma" w:hAnsi="Tahoma"/><w:color w:val="0000FF"/><w:spacing w:val="2"/><w:w w:val="105"/><w:sz w:val="11"/></w:rPr><w:t>7</w:t></w:r><w:r><w:rPr><w:rFonts w:ascii="Tahoma" w:hAnsi="Tahoma"/><w:color w:val="0000FF"/><w:spacing w:val="21"/><w:w w:val="96"/><w:sz w:val="11"/></w:rPr><w:t xml:space="preserve"> </w:t></w:r><w:r><w:rPr><w:rFonts w:ascii="Tahoma" w:hAnsi="Tahoma"/><w:color w:val="0000FF"/><w:spacing w:val="7"/><w:w w:val="105"/><w:sz w:val="11"/></w:rPr><w:t>R</w:t></w:r><w:r><w:rPr><w:rFonts w:ascii="Tahoma" w:hAnsi="Tahoma"/><w:color w:val="0000FF"/><w:w w:val="105"/><w:sz w:val="11"/></w:rPr><w:t>S</w:t></w:r><w:r><w:rPr><w:rFonts w:ascii="Tahoma" w:hAnsi="Tahoma"/><w:color w:val="0000FF"/><w:spacing w:val="0"/><w:w w:val="105"/><w:sz w:val="11"/></w:rPr><w:t xml:space="preserve"> </w:t></w:r><w:r><w:rPr><w:rFonts w:ascii="Tahoma" w:hAnsi="Tahoma"/><w:color w:val="0000FF"/><w:spacing w:val="6"/><w:w w:val="105"/><w:sz w:val="11"/></w:rPr><w:t>05</w:t></w:r><w:r><w:rPr><w:rFonts w:ascii="Tahoma" w:hAnsi="Tahoma"/><w:color w:val="0000FF"/><w:w w:val="105"/><w:sz w:val="11"/></w:rPr><w:t>B</w:t></w:r></w:p><w:p><w:pPr><w:pStyle w:val="Normal"/><w:spacing w:lineRule="exact" w:line="84"/><w:jc w:val="right"/><w:rPr><w:rFonts w:ascii="Tahoma" w:hAnsi="Tahoma" w:eastAsia="Tahoma" w:cs="Tahoma"/><w:sz w:val="11"/><w:szCs w:val="11"/></w:rPr></w:pPr><w:r><w:rPr><w:rFonts w:ascii="Tahoma" w:hAnsi="Tahoma"/><w:color w:val="0000FF"/><w:spacing w:val="7"/><w:w w:val="105"/><w:sz w:val="11"/></w:rPr><w:t>R</w:t></w:r><w:r><w:rPr><w:rFonts w:ascii="Tahoma" w:hAnsi="Tahoma"/><w:color w:val="0000FF"/><w:w w:val="105"/><w:sz w:val="11"/></w:rPr><w:t>S</w:t></w:r><w:r><w:rPr><w:rFonts w:ascii="Tahoma" w:hAnsi="Tahoma"/><w:color w:val="0000FF"/><w:spacing w:val="0"/><w:w w:val="105"/><w:sz w:val="11"/></w:rPr><w:t xml:space="preserve"> </w:t></w:r><w:r><w:rPr><w:rFonts w:ascii="Tahoma" w:hAnsi="Tahoma"/><w:color w:val="0000FF"/><w:spacing w:val="6"/><w:w w:val="105"/><w:sz w:val="11"/></w:rPr><w:t>05</w:t></w:r><w:r><w:rPr><w:rFonts w:ascii="Tahoma" w:hAnsi="Tahoma"/><w:color w:val="0000FF"/><w:w w:val="105"/><w:sz w:val="11"/></w:rPr><w:t>A</w:t></w:r></w:p><w:p><w:pPr><w:pStyle w:val="Normal"/><w:spacing w:before="4" w:after="0"/><w:rPr><w:rFonts w:ascii="Tahoma" w:hAnsi="Tahoma" w:eastAsia="Tahoma" w:cs="Tahoma"/><w:sz w:val="14"/><w:szCs w:val="14"/></w:rPr></w:pPr><w:r><w:rPr><w:rFonts w:eastAsia="Tahoma" w:cs="Tahoma" w:ascii="Tahoma" w:hAnsi="Tahoma"/><w:sz w:val="14"/><w:szCs w:val="14"/></w:rPr></w:r></w:p><w:p><w:pPr><w:pStyle w:val="Normal"/><w:ind w:left="324" w:hanging="0"/><w:rPr><w:rFonts w:ascii="Lucida Sans" w:hAnsi="Lucida Sans" w:eastAsia="Lucida Sans" w:cs="Lucida Sans"/><w:sz w:val="11"/><w:szCs w:val="11"/></w:rPr></w:pPr><w:r><w:br w:type="column"/></w:r><w:r><w:rPr><w:rFonts w:ascii="Lucida Sans" w:hAnsi="Lucida Sans"/><w:b/><w:color w:val="FF6600"/><w:w w:val="105"/><w:sz w:val="11"/></w:rPr><w:t>ST</w:t></w:r><w:r><w:rPr><w:rFonts w:ascii="Lucida Sans" w:hAnsi="Lucida Sans"/><w:b/><w:color w:val="FF6600"/><w:spacing w:val="0"/><w:w w:val="105"/><w:sz w:val="11"/></w:rPr><w:t xml:space="preserve"> HYACINTHE</w:t></w:r><w:r><w:rPr><w:rFonts w:ascii="Lucida Sans" w:hAnsi="Lucida Sans"/><w:b/><w:color w:val="FF6600"/><w:spacing w:val="12"/><w:w w:val="105"/><w:sz w:val="11"/></w:rPr><w:t xml:space="preserve"> </w:t></w:r><w:r><w:rPr><w:rFonts w:ascii="Lucida Sans" w:hAnsi="Lucida Sans"/><w:b/><w:color w:val="FF6600"/><w:w w:val="105"/><w:sz w:val="11"/></w:rPr><w:t>2</w:t></w:r></w:p><w:p><w:pPr><w:pStyle w:val="Normal"/><w:spacing w:before="99" w:after="0"/><w:ind w:left="258" w:firstLine="111"/><w:rPr><w:rFonts w:ascii="Tahoma" w:hAnsi="Tahoma" w:eastAsia="Tahoma" w:cs="Tahoma"/><w:sz w:val="11"/><w:szCs w:val="11"/><w:lang w:val="fr-CA"/></w:rPr></w:pPr><w:r><w:rPr><w:rFonts w:ascii="Tahoma" w:hAnsi="Tahoma"/><w:spacing w:val="1"/><w:w w:val="105"/><w:sz w:val="11"/><w:lang w:val="fr-CA"/><w:rPrChange w:id="0" w:author="Rivard, Christine" w:date="2015-03-16T12:31:00Z"><w:rPr><w:sz w:val="11"/><w:spacing w:val="1"/><w:w w:val="105"/><w:rFonts w:ascii="Tahoma" w:hAnsi="Tahoma"/><w:color w:val="0000FF" w:val="0000FF"/></w:rPr></w:rPrChange></w:rPr><w:t>P1</w:t></w:r><w:r><w:rPr><w:rFonts w:ascii="Tahoma" w:hAnsi="Tahoma"/><w:spacing w:val="2"/><w:w w:val="105"/><w:sz w:val="11"/><w:lang w:val="fr-CA"/><w:rPrChange w:id="0" w:author="Rivard, Christine" w:date="2015-03-16T12:31:00Z"><w:rPr><w:sz w:val="11"/><w:spacing w:val="2"/><w:w w:val="105"/><w:rFonts w:ascii="Tahoma" w:hAnsi="Tahoma"/><w:color w:val="0000FF" w:val="0000FF"/></w:rPr></w:rPrChange></w:rPr><w:t>2</w:t></w:r></w:p><w:p><w:pPr><w:pStyle w:val="Normal"/><w:rPr><w:rFonts w:ascii="Tahoma" w:hAnsi="Tahoma" w:eastAsia="Tahoma" w:cs="Tahoma"/><w:sz w:val="12"/><w:szCs w:val="12"/><w:lang w:val="fr-CA"/></w:rPr></w:pPr><w:r><w:rPr><w:rFonts w:eastAsia="Tahoma" w:cs="Tahoma" w:ascii="Tahoma" w:hAnsi="Tahoma"/><w:sz w:val="12"/><w:szCs w:val="12"/><w:lang w:val="fr-CA"/></w:rPr></w:r></w:p><w:p><w:pPr><w:pStyle w:val="Normal"/><w:spacing w:before="5" w:after="0"/><w:rPr><w:rFonts w:ascii="Tahoma" w:hAnsi="Tahoma" w:eastAsia="Tahoma" w:cs="Tahoma"/><w:sz w:val="11"/><w:szCs w:val="11"/><w:lang w:val="fr-CA"/></w:rPr></w:pPr><w:r><w:rPr><w:rFonts w:eastAsia="Tahoma" w:cs="Tahoma" w:ascii="Tahoma" w:hAnsi="Tahoma"/><w:sz w:val="11"/><w:szCs w:val="11"/><w:lang w:val="fr-CA"/></w:rPr></w:r></w:p><w:p><w:pPr><w:pStyle w:val="Normal"/><w:ind w:left="258" w:hanging="0"/><w:rPr><w:rFonts w:ascii="Tahoma" w:hAnsi="Tahoma" w:eastAsia="Tahoma" w:cs="Tahoma"/><w:sz w:val="11"/><w:szCs w:val="11"/><w:lang w:val="fr-CA"/></w:rPr></w:pPr><w:r><w:rPr><w:rFonts w:ascii="Tahoma" w:hAnsi="Tahoma"/><w:spacing w:val="1"/><w:w w:val="105"/><w:sz w:val="11"/><w:lang w:val="fr-CA"/><w:rPrChange w:id="0" w:author="Rivard, Christine" w:date="2015-03-16T12:31:00Z"><w:rPr><w:sz w:val="11"/><w:spacing w:val="1"/><w:w w:val="105"/><w:rFonts w:ascii="Tahoma" w:hAnsi="Tahoma"/><w:color w:val="0000FF" w:val="0000FF"/></w:rPr></w:rPrChange></w:rPr><w:t>P1</w:t></w:r><w:r><w:rPr><w:rFonts w:ascii="Tahoma" w:hAnsi="Tahoma"/><w:spacing w:val="2"/><w:w w:val="105"/><w:sz w:val="11"/><w:lang w:val="fr-CA"/><w:rPrChange w:id="0" w:author="Rivard, Christine" w:date="2015-03-16T12:31:00Z"><w:rPr><w:sz w:val="11"/><w:spacing w:val="2"/><w:w w:val="105"/><w:rFonts w:ascii="Tahoma" w:hAnsi="Tahoma"/><w:color w:val="0000FF" w:val="0000FF"/></w:rPr></w:rPrChange></w:rPr><w:t>9</w:t></w:r></w:p><w:p><w:pPr><w:pStyle w:val="Normal"/><w:rPr><w:rFonts w:ascii="Tahoma" w:hAnsi="Tahoma" w:eastAsia="Tahoma" w:cs="Tahoma"/><w:sz w:val="12"/><w:szCs w:val="12"/><w:lang w:val="fr-CA"/></w:rPr></w:pPr><w:r><w:rPr><w:rFonts w:eastAsia="Tahoma" w:cs="Tahoma" w:ascii="Tahoma" w:hAnsi="Tahoma"/><w:sz w:val="12"/><w:szCs w:val="12"/><w:lang w:val="fr-CA"/></w:rPr></w:r></w:p><w:p><w:pPr><w:pStyle w:val="Normal"/><w:spacing w:before="9" w:after="0"/><w:rPr><w:rFonts w:ascii="Tahoma" w:hAnsi="Tahoma" w:eastAsia="Tahoma" w:cs="Tahoma"/><w:sz w:val="15"/><w:szCs w:val="15"/><w:lang w:val="fr-CA"/></w:rPr></w:pPr><w:r><w:br w:type="column"/></w:r><w:r><w:rPr><w:rFonts w:eastAsia="Tahoma" w:cs="Tahoma" w:ascii="Tahoma" w:hAnsi="Tahoma"/><w:sz w:val="15"/><w:szCs w:val="15"/><w:lang w:val="fr-CA"/></w:rPr></w:r></w:p><w:p><w:pPr><w:pStyle w:val="Normal"/><w:ind w:left="199" w:hanging="0"/><w:rPr><w:rFonts w:ascii="Tahoma" w:hAnsi="Tahoma" w:eastAsia="Tahoma" w:cs="Tahoma"/><w:sz w:val="11"/><w:szCs w:val="11"/><w:lang w:val="fr-CA"/></w:rPr></w:pPr><w:r><w:rPr><w:rFonts w:ascii="Tahoma" w:hAnsi="Tahoma"/><w:spacing w:val="1"/><w:w w:val="105"/><w:sz w:val="11"/><w:lang w:val="fr-CA"/><w:rPrChange w:id="0" w:author="Rivard, Christine" w:date="2015-03-16T12:31:00Z"><w:rPr><w:sz w:val="11"/><w:spacing w:val="1"/><w:w w:val="105"/><w:rFonts w:ascii="Tahoma" w:hAnsi="Tahoma"/><w:color w:val="0000FF" w:val="0000FF"/></w:rPr></w:rPrChange></w:rPr><w:t>P0</w:t></w:r><w:r><w:rPr><w:rFonts w:ascii="Tahoma" w:hAnsi="Tahoma"/><w:spacing w:val="2"/><w:w w:val="105"/><w:sz w:val="11"/><w:lang w:val="fr-CA"/><w:rPrChange w:id="0" w:author="Rivard, Christine" w:date="2015-03-16T12:31:00Z"><w:rPr><w:sz w:val="11"/><w:spacing w:val="2"/><w:w w:val="105"/><w:rFonts w:ascii="Tahoma" w:hAnsi="Tahoma"/><w:color w:val="0000FF" w:val="0000FF"/></w:rPr></w:rPrChange></w:rPr><w:t>4</w:t></w:r></w:p><w:p><w:pPr><w:pStyle w:val="Normal"/><w:rPr><w:rFonts w:ascii="Tahoma" w:hAnsi="Tahoma" w:eastAsia="Tahoma" w:cs="Tahoma"/><w:sz w:val="12"/><w:szCs w:val="12"/><w:lang w:val="fr-CA"/></w:rPr></w:pPr><w:r><w:rPr><w:rFonts w:eastAsia="Tahoma" w:cs="Tahoma" w:ascii="Tahoma" w:hAnsi="Tahoma"/><w:sz w:val="12"/><w:szCs w:val="12"/><w:lang w:val="fr-CA"/></w:rPr></w:r></w:p><w:p><w:pPr><w:pStyle w:val="Normal"/><w:rPr><w:rFonts w:ascii="Tahoma" w:hAnsi="Tahoma" w:eastAsia="Tahoma" w:cs="Tahoma"/><w:sz w:val="12"/><w:szCs w:val="12"/><w:lang w:val="fr-CA"/></w:rPr></w:pPr><w:r><w:br w:type="column"/></w:r><w:r><w:rPr><w:rFonts w:eastAsia="Tahoma" w:cs="Tahoma" w:ascii="Tahoma" w:hAnsi="Tahoma"/><w:sz w:val="12"/><w:szCs w:val="12"/><w:lang w:val="fr-CA"/></w:rPr></w:r></w:p><w:p><w:pPr><w:pStyle w:val="Normal"/><w:rPr><w:rFonts w:ascii="Tahoma" w:hAnsi="Tahoma" w:eastAsia="Tahoma" w:cs="Tahoma"/><w:sz w:val="12"/><w:szCs w:val="12"/><w:lang w:val="fr-CA"/></w:rPr></w:pPr><w:r><w:rPr><w:rFonts w:eastAsia="Tahoma" w:cs="Tahoma" w:ascii="Tahoma" w:hAnsi="Tahoma"/><w:sz w:val="12"/><w:szCs w:val="12"/><w:lang w:val="fr-CA"/></w:rPr></w:r></w:p><w:p><w:pPr><w:pStyle w:val="Normal"/><w:rPr><w:rFonts w:ascii="Tahoma" w:hAnsi="Tahoma" w:eastAsia="Tahoma" w:cs="Tahoma"/><w:sz w:val="12"/><w:szCs w:val="12"/><w:lang w:val="fr-CA"/></w:rPr></w:pPr><w:r><w:rPr><w:rFonts w:eastAsia="Tahoma" w:cs="Tahoma" w:ascii="Tahoma" w:hAnsi="Tahoma"/><w:sz w:val="12"/><w:szCs w:val="12"/><w:lang w:val="fr-CA"/></w:rPr></w:r></w:p><w:p><w:pPr><w:pStyle w:val="Normal"/><w:rPr><w:rFonts w:ascii="Tahoma" w:hAnsi="Tahoma" w:eastAsia="Tahoma" w:cs="Tahoma"/><w:sz w:val="12"/><w:szCs w:val="12"/><w:lang w:val="fr-CA"/></w:rPr></w:pPr><w:r><w:rPr><w:rFonts w:eastAsia="Tahoma" w:cs="Tahoma" w:ascii="Tahoma" w:hAnsi="Tahoma"/><w:sz w:val="12"/><w:szCs w:val="12"/><w:lang w:val="fr-CA"/></w:rPr></w:r></w:p><w:p><w:pPr><w:pStyle w:val="Normal"/><w:spacing w:before="87" w:after="0"/><w:jc w:val="right"/><w:rPr><w:rFonts w:ascii="Tahoma" w:hAnsi="Tahoma" w:eastAsia="Tahoma" w:cs="Tahoma"/><w:sz w:val="11"/><w:szCs w:val="11"/><w:lang w:val="fr-CA"/></w:rPr></w:pPr><w:r><w:rPr><w:rFonts w:ascii="Tahoma" w:hAnsi="Tahoma"/><w:spacing w:val="0"/><w:w w:val="105"/><w:sz w:val="11"/><w:lang w:val="fr-CA"/><w:rPrChange w:id="0" w:author="Rivard, Christine" w:date="2015-03-16T12:31:00Z"><w:rPr><w:sz w:val="11"/><w:spacing w:val="0"/><w:w w:val="105"/><w:rFonts w:ascii="Tahoma" w:hAnsi="Tahoma"/><w:color w:val="0000FF" w:val="0000FF"/></w:rPr></w:rPrChange></w:rPr><w:t>P11</w:t></w:r></w:p><w:p><w:pPr><w:pStyle w:val="Normal"/><w:rPr><w:rFonts w:ascii="Tahoma" w:hAnsi="Tahoma" w:eastAsia="Tahoma" w:cs="Tahoma"/><w:sz w:val="12"/><w:szCs w:val="12"/><w:lang w:val="fr-CA"/></w:rPr></w:pPr><w:r><w:rPr><w:rFonts w:eastAsia="Tahoma" w:cs="Tahoma" w:ascii="Tahoma" w:hAnsi="Tahoma"/><w:sz w:val="12"/><w:szCs w:val="12"/><w:lang w:val="fr-CA"/></w:rPr></w:r></w:p><w:p><w:pPr><w:pStyle w:val="Normal"/><w:rPr><w:rFonts w:ascii="Tahoma" w:hAnsi="Tahoma" w:eastAsia="Tahoma" w:cs="Tahoma"/><w:sz w:val="12"/><w:szCs w:val="12"/><w:lang w:val="fr-CA"/></w:rPr></w:pPr><w:r><w:br w:type="column"/></w:r><w:r><w:rPr><w:rFonts w:eastAsia="Tahoma" w:cs="Tahoma" w:ascii="Tahoma" w:hAnsi="Tahoma"/><w:sz w:val="12"/><w:szCs w:val="12"/><w:lang w:val="fr-CA"/></w:rPr></w:r></w:p><w:p><w:pPr><w:pStyle w:val="Normal"/><w:spacing w:before="80" w:after="0"/><w:ind w:left="278" w:firstLine="358"/><w:rPr><w:rFonts w:ascii="Tahoma" w:hAnsi="Tahoma" w:eastAsia="Tahoma" w:cs="Tahoma"/><w:sz w:val="11"/><w:szCs w:val="11"/><w:lang w:val="fr-CA"/></w:rPr></w:pPr><w:r><w:rPr><w:rFonts w:ascii="Tahoma" w:hAnsi="Tahoma"/><w:spacing w:val="1"/><w:w w:val="105"/><w:sz w:val="11"/><w:lang w:val="fr-CA"/><w:rPrChange w:id="0" w:author="Rivard, Christine" w:date="2015-03-16T12:31:00Z"><w:rPr><w:sz w:val="11"/><w:spacing w:val="1"/><w:w w:val="105"/><w:rFonts w:ascii="Tahoma" w:hAnsi="Tahoma"/><w:color w:val="0000FF" w:val="0000FF"/></w:rPr></w:rPrChange></w:rPr><w:t>P0</w:t></w:r><w:r><w:rPr><w:rFonts w:ascii="Tahoma" w:hAnsi="Tahoma"/><w:spacing w:val="2"/><w:w w:val="105"/><w:sz w:val="11"/><w:lang w:val="fr-CA"/><w:rPrChange w:id="0" w:author="Rivard, Christine" w:date="2015-03-16T12:31:00Z"><w:rPr><w:sz w:val="11"/><w:spacing w:val="2"/><w:w w:val="105"/><w:rFonts w:ascii="Tahoma" w:hAnsi="Tahoma"/><w:color w:val="0000FF" w:val="0000FF"/></w:rPr></w:rPrChange></w:rPr><w:t>9</w:t></w:r></w:p><w:p><w:pPr><w:pStyle w:val="Normal"/><w:rPr><w:rFonts w:ascii="Tahoma" w:hAnsi="Tahoma" w:eastAsia="Tahoma" w:cs="Tahoma"/><w:sz w:val="12"/><w:szCs w:val="12"/><w:lang w:val="fr-CA"/></w:rPr></w:pPr><w:r><w:rPr><w:rFonts w:eastAsia="Tahoma" w:cs="Tahoma" w:ascii="Tahoma" w:hAnsi="Tahoma"/><w:sz w:val="12"/><w:szCs w:val="12"/><w:lang w:val="fr-CA"/></w:rPr></w:r></w:p><w:p><w:pPr><w:pStyle w:val="Normal"/><w:spacing w:before="2" w:after="0"/><w:rPr><w:rFonts w:ascii="Tahoma" w:hAnsi="Tahoma" w:eastAsia="Tahoma" w:cs="Tahoma"/><w:sz w:val="17"/><w:szCs w:val="17"/><w:lang w:val="fr-CA"/></w:rPr></w:pPr><w:r><w:rPr><w:rFonts w:eastAsia="Tahoma" w:cs="Tahoma" w:ascii="Tahoma" w:hAnsi="Tahoma"/><w:sz w:val="17"/><w:szCs w:val="17"/><w:lang w:val="fr-CA"/></w:rPr></w:r></w:p><w:p><w:pPr><w:pStyle w:val="Normal"/><w:spacing w:lineRule="exact" w:line="107"/><w:ind w:left="278" w:hanging="0"/><w:rPr><w:rFonts w:ascii="Lucida Sans" w:hAnsi="Lucida Sans" w:eastAsia="Lucida Sans" w:cs="Lucida Sans"/><w:sz w:val="11"/><w:szCs w:val="11"/><w:lang w:val="fr-CA"/></w:rPr></w:pP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BONSECOURS</w:t></w:r></w:p><w:p><w:pPr><w:sectPr><w:type w:val="continuous"/><w:pgSz w:w="12240" w:h="15840"/><w:pgMar w:left="0" w:right="920" w:header="0" w:top="0" w:footer="0" w:bottom="700" w:gutter="0"/><w:cols w:num="5" w:equalWidth="false" w:sep="false"><w:col w:w="5387" w:space="40"/><w:col w:w="1263" w:space="40"/><w:col w:w="396" w:space="40"/><w:col w:w="661" w:space="40"/><w:col w:w="3450"/></w:cols><w:formProt w:val="false"/><w:textDirection w:val="lrTb"/><w:docGrid w:type="default" w:linePitch="240" w:charSpace="4294965247"/></w:sectPr></w:pPr></w:p><w:p><w:pPr><w:pStyle w:val="Normal"/><w:spacing w:before="7" w:after="0"/><w:rPr><w:rFonts w:ascii="Lucida Sans" w:hAnsi="Lucida Sans" w:eastAsia="Lucida Sans" w:cs="Lucida Sans"/><w:b/><w:b/><w:bCs/><w:sz w:val="17"/><w:szCs w:val="17"/><w:lang w:val="fr-CA"/></w:rPr></w:pPr><w:r><w:rPr><w:rFonts w:eastAsia="Lucida Sans" w:cs="Lucida Sans" w:ascii="Lucida Sans" w:hAnsi="Lucida Sans"/><w:b/><w:bCs/><w:sz w:val="17"/><w:szCs w:val="17"/><w:lang w:val="fr-CA"/></w:rPr></w:r></w:p><w:p><w:pPr><w:pStyle w:val="Normal"/><w:jc w:val="right"/><w:rPr><w:rFonts w:ascii="Tahoma" w:hAnsi="Tahoma" w:eastAsia="Tahoma" w:cs="Tahoma"/><w:sz w:val="11"/><w:szCs w:val="11"/></w:rPr></w:pPr><w:r><w:rPr><w:rFonts w:ascii="Tahoma" w:hAnsi="Tahoma"/><w:color w:val="0000FF"/><w:spacing w:val="1"/><w:w w:val="105"/><w:sz w:val="11"/></w:rPr><w:t>P2</w:t></w:r><w:r><w:rPr><w:rFonts w:ascii="Tahoma" w:hAnsi="Tahoma"/><w:color w:val="0000FF"/><w:spacing w:val="2"/><w:w w:val="105"/><w:sz w:val="11"/></w:rPr><w:t>3</w:t></w:r></w:p><w:p><w:pPr><w:pStyle w:val="Normal"/><w:spacing w:before="29" w:after="0"/><w:ind w:right="83" w:hanging="0"/><w:jc w:val="right"/><w:rPr><w:rFonts w:ascii="Trebuchet MS" w:hAnsi="Trebuchet MS" w:eastAsia="Trebuchet MS" w:cs="Trebuchet MS"/><w:sz w:val="11"/><w:szCs w:val="11"/></w:rPr></w:pPr><w:r><w:rPr><w:rFonts w:ascii="Trebuchet MS" w:hAnsi="Trebuchet MS"/><w:w w:val="110"/><w:sz w:val="11"/></w:rPr><w:t>!</w:t></w:r></w:p><w:p><w:pPr><w:pStyle w:val="Normal"/><w:spacing w:before="66" w:after="0"/><w:ind w:left="516" w:hanging="0"/><w:rPr><w:rFonts w:ascii="Lucida Sans" w:hAnsi="Lucida Sans" w:eastAsia="Lucida Sans" w:cs="Lucida Sans"/><w:sz w:val="11"/><w:szCs w:val="11"/></w:rPr></w:pPr><w:r><w:rPr><w:rFonts w:ascii="Lucida Sans" w:hAnsi="Lucida Sans"/><w:b/><w:color w:val="FF6600"/><w:spacing w:val="0"/><w:w w:val="105"/><w:sz w:val="11"/></w:rPr><w:t>MA</w:t></w:r><w:r><w:rPr><w:rFonts w:ascii="Lucida Sans" w:hAnsi="Lucida Sans"/><w:b/><w:color w:val="FF6600"/><w:w w:val="105"/><w:sz w:val="11"/></w:rPr><w:t>R</w:t></w:r><w:r><w:rPr><w:rFonts w:ascii="Lucida Sans" w:hAnsi="Lucida Sans"/><w:b/><w:color w:val="FF6600"/><w:spacing w:val="0"/><w:w w:val="105"/><w:sz w:val="11"/></w:rPr><w:t>I</w:t></w:r><w:r><w:rPr><w:rFonts w:ascii="Lucida Sans" w:hAnsi="Lucida Sans"/><w:b/><w:color w:val="FF6600"/><w:spacing w:val="3"/><w:w w:val="105"/><w:sz w:val="11"/></w:rPr><w:t>E</w:t></w:r><w:r><w:rPr><w:rFonts w:ascii="Lucida Sans" w:hAnsi="Lucida Sans"/><w:b/><w:color w:val="FF6600"/><w:spacing w:val="0"/><w:w w:val="105"/><w:sz w:val="11"/></w:rPr><w:t>VI</w:t></w:r><w:r><w:rPr><w:rFonts w:ascii="Lucida Sans" w:hAnsi="Lucida Sans"/><w:b/><w:color w:val="FF6600"/><w:spacing w:val="6"/><w:w w:val="105"/><w:sz w:val="11"/></w:rPr><w:t>L</w:t></w:r><w:r><w:rPr><w:rFonts w:ascii="Lucida Sans" w:hAnsi="Lucida Sans"/><w:b/><w:color w:val="FF6600"/><w:spacing w:val="2"/><w:w w:val="105"/><w:sz w:val="11"/></w:rPr><w:t>L</w:t></w:r><w:r><w:rPr><w:rFonts w:ascii="Lucida Sans" w:hAnsi="Lucida Sans"/><w:b/><w:color w:val="FF6600"/><w:w w:val="105"/><w:sz w:val="11"/></w:rPr><w:t>E</w:t></w:r></w:p><w:p><w:pPr><w:pStyle w:val="Normal"/><w:tabs><w:tab w:val="left" w:pos="1969" w:leader="none"/></w:tabs><w:spacing w:lineRule="exact" w:line="140"/><w:ind w:left="1064" w:hanging="0"/><w:rPr><w:rFonts w:ascii="Trebuchet MS" w:hAnsi="Trebuchet MS" w:eastAsia="Trebuchet MS" w:cs="Trebuchet MS"/><w:sz w:val="11"/><w:szCs w:val="11"/></w:rPr></w:pPr><w:r><w:br w:type="column"/></w:r><w:r><w:rPr><w:rFonts w:ascii="Lucida Sans" w:hAnsi="Lucida Sans"/><w:b/><w:color w:val="FF6600"/><w:spacing w:val="0"/><w:w w:val="110"/><w:sz w:val="11"/></w:rPr><w:t>GRANBY</w:t><w:tab/></w:r><w:r><w:rPr><w:rFonts w:ascii="Trebuchet MS" w:hAnsi="Trebuchet MS"/><w:w w:val="110"/><w:position w:val="-1"/><w:sz w:val="11"/></w:rPr><w:t>!</w:t></w:r></w:p><w:p><w:pPr><w:pStyle w:val="Normal"/><w:rPr><w:rFonts w:ascii="Trebuchet MS" w:hAnsi="Trebuchet MS" w:eastAsia="Trebuchet MS" w:cs="Trebuchet MS"/><w:sz w:val="14"/><w:szCs w:val="14"/></w:rPr></w:pPr><w:r><w:rPr><w:rFonts w:eastAsia="Trebuchet MS" w:cs="Trebuchet MS" w:ascii="Trebuchet MS" w:hAnsi="Trebuchet MS"/><w:sz w:val="14"/><w:szCs w:val="14"/></w:rPr></w:r></w:p><w:p><w:pPr><w:pStyle w:val="Normal"/><w:spacing w:before="5" w:after="0"/><w:rPr><w:rFonts w:ascii="Trebuchet MS" w:hAnsi="Trebuchet MS" w:eastAsia="Trebuchet MS" w:cs="Trebuchet MS"/><w:sz w:val="11"/><w:szCs w:val="11"/></w:rPr></w:pPr><w:r><w:rPr><w:rFonts w:eastAsia="Trebuchet MS" w:cs="Trebuchet MS" w:ascii="Trebuchet MS" w:hAnsi="Trebuchet MS"/><w:sz w:val="11"/><w:szCs w:val="11"/></w:rPr></w:r></w:p><w:p><w:pPr><w:pStyle w:val="Normal"/><w:spacing w:lineRule="auto" w:line="242"/><w:ind w:left="1247" w:right="426" w:firstLine="57"/><w:rPr><w:rFonts w:ascii="Tahoma" w:hAnsi="Tahoma" w:eastAsia="Tahoma" w:cs="Tahoma"/><w:sz w:val="11"/><w:szCs w:val="11"/></w:rPr></w:pPr><w:r><w:rPr><w:rFonts w:ascii="Tahoma" w:hAnsi="Tahoma"/><w:color w:val="0000FF"/><w:spacing w:val="2"/><w:w w:val="105"/><w:sz w:val="11"/></w:rPr><w:t>P0</w:t></w:r><w:r><w:rPr><w:rFonts w:ascii="Tahoma" w:hAnsi="Tahoma"/><w:color w:val="0000FF"/><w:spacing w:val="3"/><w:w w:val="105"/><w:sz w:val="11"/></w:rPr><w:t>2</w:t></w:r><w:r><w:rPr><w:rFonts w:ascii="Tahoma" w:hAnsi="Tahoma"/><w:color w:val="0000FF"/><w:spacing w:val="2"/><w:w w:val="105"/><w:sz w:val="11"/></w:rPr><w:t>A</w:t></w:r><w:r><w:rPr><w:rFonts w:ascii="Tahoma" w:hAnsi="Tahoma"/><w:color w:val="0000FF"/><w:spacing w:val="21"/><w:w w:val="117"/><w:sz w:val="11"/></w:rPr><w:t xml:space="preserve"> </w:t></w:r><w:r><w:rPr><w:rFonts w:ascii="Tahoma" w:hAnsi="Tahoma"/><w:color w:val="0000FF"/><w:spacing w:val="3"/><w:w w:val="110"/><w:sz w:val="11"/></w:rPr><w:t>P02</w:t></w:r><w:r><w:rPr><w:rFonts w:ascii="Tahoma" w:hAnsi="Tahoma"/><w:color w:val="0000FF"/><w:spacing w:val="2"/><w:w w:val="110"/><w:sz w:val="11"/></w:rPr><w:t>B</w:t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rPr><w:rFonts w:ascii="Tahoma" w:hAnsi="Tahoma" w:eastAsia="Tahoma" w:cs="Tahoma"/><w:sz w:val="12"/><w:szCs w:val="12"/></w:rPr></w:pPr><w:r><w:br w:type="column"/></w:r><w:r><w:rPr><w:rFonts w:eastAsia="Tahoma" w:cs="Tahoma" w:ascii="Tahoma" w:hAnsi="Tahoma"/><w:sz w:val="12"/><w:szCs w:val="12"/></w:rPr></w:r></w:p><w:p><w:pPr><w:pStyle w:val="Normal"/><w:spacing w:before="7" w:after="0"/><w:rPr><w:rFonts w:ascii="Tahoma" w:hAnsi="Tahoma" w:eastAsia="Tahoma" w:cs="Tahoma"/><w:sz w:val="13"/><w:szCs w:val="13"/></w:rPr></w:pPr><w:r><w:rPr><w:rFonts w:eastAsia="Tahoma" w:cs="Tahoma" w:ascii="Tahoma" w:hAnsi="Tahoma"/><w:sz w:val="13"/><w:szCs w:val="13"/></w:rPr></w:r></w:p><w:p><w:pPr><w:pStyle w:val="Normal"/><w:ind w:left="672" w:hanging="0"/><w:rPr><w:rFonts w:ascii="Tahoma" w:hAnsi="Tahoma" w:eastAsia="Tahoma" w:cs="Tahoma"/><w:sz w:val="11"/><w:szCs w:val="11"/></w:rPr></w:pPr><w:r><w:rPr><w:rFonts w:ascii="Tahoma" w:hAnsi="Tahoma"/><w:color w:val="0000FF"/><w:spacing w:val="1"/><w:w w:val="105"/><w:sz w:val="11"/></w:rPr><w:t>P2</w:t></w:r><w:r><w:rPr><w:rFonts w:ascii="Tahoma" w:hAnsi="Tahoma"/><w:color w:val="0000FF"/><w:spacing w:val="2"/><w:w w:val="105"/><w:sz w:val="11"/></w:rPr><w:t>4</w:t></w:r></w:p><w:p><w:pPr><w:sectPr><w:type w:val="continuous"/><w:pgSz w:w="12240" w:h="15840"/><w:pgMar w:left="0" w:right="920" w:header="0" w:top="0" w:footer="0" w:bottom="700" w:gutter="0"/><w:cols w:num="4" w:equalWidth="false" w:sep="false"><w:col w:w="4513" w:space="40"/><w:col w:w="1214" w:space="40"/><w:col w:w="2016" w:space="40"/><w:col w:w="3454"/></w:cols><w:formProt w:val="false"/><w:textDirection w:val="lrTb"/><w:docGrid w:type="default" w:linePitch="240" w:charSpace="4294965247"/></w:sectPr></w:pP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spacing w:before="7" w:after="0"/><w:rPr><w:rFonts w:ascii="Tahoma" w:hAnsi="Tahoma" w:eastAsia="Tahoma" w:cs="Tahoma"/><w:sz w:val="17"/><w:szCs w:val="17"/></w:rPr></w:pPr><w:r><w:rPr><w:rFonts w:eastAsia="Tahoma" w:cs="Tahoma" w:ascii="Tahoma" w:hAnsi="Tahoma"/><w:sz w:val="17"/><w:szCs w:val="17"/></w:rPr></w:r></w:p><w:p><w:pPr><w:pStyle w:val="Normal"/><w:spacing w:lineRule="exact" w:line="89"/><w:jc w:val="right"/><w:rPr><w:rFonts w:ascii="Lucida Sans" w:hAnsi="Lucida Sans" w:eastAsia="Lucida Sans" w:cs="Lucida Sans"/><w:sz w:val="11"/><w:szCs w:val="11"/></w:rPr></w:pPr><w:r><w:rPr><w:rFonts w:ascii="Lucida Sans" w:hAnsi="Lucida Sans"/><w:b/><w:color w:val="FF6600"/><w:spacing w:val="0"/><w:w w:val="110"/><w:sz w:val="11"/></w:rPr><w:t>STE</w:t></w:r><w:r><w:rPr><w:rFonts w:ascii="Lucida Sans" w:hAnsi="Lucida Sans"/><w:b/><w:color w:val="FF6600"/><w:spacing w:val="2"/><w:w w:val="110"/><w:sz w:val="11"/></w:rPr><w:t xml:space="preserve"> </w:t></w:r><w:r><w:rPr><w:rFonts w:ascii="Lucida Sans" w:hAnsi="Lucida Sans"/><w:b/><w:color w:val="FF6600"/><w:spacing w:val="0"/><w:w w:val="110"/><w:sz w:val="11"/></w:rPr><w:t>MARTINE</w:t></w:r></w:p><w:p><w:pPr><w:pStyle w:val="Normal"/><w:tabs><w:tab w:val="left" w:pos="2367" w:leader="none"/><w:tab w:val="left" w:pos="3462" w:leader="none"/><w:tab w:val="left" w:pos="6215" w:leader="none"/></w:tabs><w:spacing w:lineRule="exact" w:line="139"/><w:ind w:left="1240" w:hanging="515"/><w:rPr><w:rFonts w:ascii="Lucida Sans" w:hAnsi="Lucida Sans" w:eastAsia="Lucida Sans" w:cs="Lucida Sans"/><w:sz w:val="11"/><w:szCs w:val="11"/></w:rPr></w:pPr><w:r><w:br w:type="column"/></w:r><w:r><w:rPr><w:rFonts w:ascii="Lucida Sans" w:hAnsi="Lucida Sans"/><w:b/><w:color w:val="FF6600"/><w:spacing w:val="0"/><w:w w:val="110"/><w:position w:val="1"/><w:sz w:val="11"/></w:rPr><w:t>IB</w:t></w:r><w:r><w:rPr><w:rFonts w:ascii="Lucida Sans" w:hAnsi="Lucida Sans"/><w:b/><w:color w:val="FF6600"/><w:spacing w:val="3"/><w:w w:val="110"/><w:position w:val="1"/><w:sz w:val="11"/></w:rPr><w:t>E</w:t></w:r><w:r><w:rPr><w:rFonts w:ascii="Lucida Sans" w:hAnsi="Lucida Sans"/><w:b/><w:color w:val="FF6600"/><w:spacing w:val="1"/><w:w w:val="110"/><w:position w:val="1"/><w:sz w:val="11"/></w:rPr><w:t>R</w:t></w:r><w:r><w:rPr><w:rFonts w:ascii="Lucida Sans" w:hAnsi="Lucida Sans"/><w:b/><w:color w:val="FF6600"/><w:spacing w:val="0"/><w:w w:val="110"/><w:position w:val="1"/><w:sz w:val="11"/></w:rPr><w:t>VI</w:t></w:r><w:r><w:rPr><w:rFonts w:ascii="Lucida Sans" w:hAnsi="Lucida Sans"/><w:b/><w:color w:val="FF6600"/><w:spacing w:val="2"/><w:w w:val="110"/><w:position w:val="1"/><w:sz w:val="11"/></w:rPr><w:t>L</w:t></w:r><w:r><w:rPr><w:rFonts w:ascii="Lucida Sans" w:hAnsi="Lucida Sans"/><w:b/><w:color w:val="FF6600"/><w:spacing w:val="6"/><w:w w:val="110"/><w:position w:val="1"/><w:sz w:val="11"/></w:rPr><w:t>L</w:t></w:r><w:r><w:rPr><w:rFonts w:ascii="Lucida Sans" w:hAnsi="Lucida Sans"/><w:b/><w:color w:val="FF6600"/><w:w w:val="110"/><w:position w:val="1"/><w:sz w:val="11"/></w:rPr><w:t>E</w:t><w:tab/></w:r><w:r><w:rPr><w:rFonts w:ascii="Lucida Sans" w:hAnsi="Lucida Sans"/><w:b/><w:color w:val="FF6600"/><w:spacing w:val="0"/><w:w w:val="105"/><w:position w:val="4"/><w:sz w:val="11"/></w:rPr><w:t>FA</w:t></w:r><w:r><w:rPr><w:rFonts w:ascii="Lucida Sans" w:hAnsi="Lucida Sans"/><w:b/><w:color w:val="FF6600"/><w:w w:val="105"/><w:position w:val="4"/><w:sz w:val="11"/></w:rPr><w:t>R</w:t></w:r><w:r><w:rPr><w:rFonts w:ascii="Lucida Sans" w:hAnsi="Lucida Sans"/><w:b/><w:color w:val="FF6600"/><w:spacing w:val="0"/><w:w w:val="105"/><w:position w:val="4"/><w:sz w:val="11"/></w:rPr><w:t>NHA</w:t></w:r><w:r><w:rPr><w:rFonts w:ascii="Lucida Sans" w:hAnsi="Lucida Sans"/><w:b/><w:color w:val="FF6600"/><w:w w:val="105"/><w:position w:val="4"/><w:sz w:val="11"/></w:rPr><w:t>M</w:t><w:tab/></w:r><w:r><w:rPr><w:rFonts w:ascii="Trebuchet MS" w:hAnsi="Trebuchet MS"/><w:spacing w:val="0"/><w:w w:val="110"/><w:sz w:val="11"/></w:rPr><w:t>!</w:t></w:r><w:r><w:rPr><w:rFonts w:ascii="Trebuchet MS" w:hAnsi="Trebuchet MS"/><w:w w:val="110"/><w:sz w:val="11"/></w:rPr><w:t>!</w:t><w:tab/></w:r><w:r><w:rPr><w:rFonts w:ascii="Lucida Sans" w:hAnsi="Lucida Sans"/><w:b/><w:color w:val="FF6600"/><w:w w:val="110"/><w:sz w:val="11"/></w:rPr><w:t>M</w:t></w:r></w:p><w:p><w:pPr><w:pStyle w:val="Normal"/><w:spacing w:before="4" w:after="0"/><w:rPr><w:rFonts w:ascii="Lucida Sans" w:hAnsi="Lucida Sans" w:eastAsia="Lucida Sans" w:cs="Lucida Sans"/><w:b/><w:b/><w:bCs/><w:sz w:val="13"/><w:szCs w:val="13"/></w:rPr></w:pPr><w:r><w:rPr><w:rFonts w:eastAsia="Lucida Sans" w:cs="Lucida Sans" w:ascii="Lucida Sans" w:hAnsi="Lucida Sans"/><w:b/><w:bCs/><w:sz w:val="13"/><w:szCs w:val="13"/></w:rPr></w:r></w:p><w:p><w:pPr><w:pStyle w:val="Normal"/><w:ind w:left="1240" w:hanging="0"/><w:rPr><w:rFonts w:ascii="Tahoma" w:hAnsi="Tahoma" w:eastAsia="Tahoma" w:cs="Tahoma"/><w:sz w:val="11"/><w:szCs w:val="11"/></w:rPr></w:pPr><w:r><w:rPr><w:rFonts w:ascii="Tahoma" w:hAnsi="Tahoma"/><w:color w:val="0000FF"/><w:spacing w:val="1"/><w:w w:val="105"/><w:sz w:val="11"/></w:rPr><w:t>P1</w:t></w:r><w:r><w:rPr><w:rFonts w:ascii="Tahoma" w:hAnsi="Tahoma"/><w:color w:val="0000FF"/><w:spacing w:val="2"/><w:w w:val="105"/><w:sz w:val="11"/></w:rPr><w:t>7</w:t></w:r></w:p><w:p><w:pPr><w:sectPr><w:type w:val="continuous"/><w:pgSz w:w="12240" w:h="15840"/><w:pgMar w:left="0" w:right="920" w:header="0" w:top="0" w:footer="0" w:bottom="700" w:gutter="0"/><w:cols w:num="2" w:equalWidth="false" w:sep="false"><w:col w:w="3586" w:space="40"/><w:col w:w="7693"/></w:cols><w:formProt w:val="false"/><w:textDirection w:val="lrTb"/><w:docGrid w:type="default" w:linePitch="240" w:charSpace="4294965247"/></w:sectPr></w:pP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spacing w:lineRule="auto" w:line="266" w:before="101" w:after="0"/><w:ind w:left="2574" w:hanging="62"/><w:rPr><w:rFonts w:ascii="Lucida Sans" w:hAnsi="Lucida Sans" w:eastAsia="Lucida Sans" w:cs="Lucida Sans"/><w:sz w:val="11"/><w:szCs w:val="11"/></w:rPr></w:pPr><w:r><w:rPr><w:rFonts w:ascii="Lucida Sans" w:hAnsi="Lucida Sans"/><w:b/><w:color w:val="FF6600"/><w:spacing w:val="0"/><w:w w:val="110"/><w:sz w:val="11"/></w:rPr><w:t>HEMMINGFORD</w:t></w:r><w:r><w:rPr><w:rFonts w:ascii="Lucida Sans" w:hAnsi="Lucida Sans"/><w:b/><w:color w:val="FF6600"/><w:spacing w:val="21"/><w:w w:val="105"/><w:sz w:val="11"/></w:rPr><w:t xml:space="preserve"> </w:t></w:r><w:r><w:rPr><w:rFonts w:ascii="Lucida Sans" w:hAnsi="Lucida Sans"/><w:b/><w:color w:val="FF6600"/><w:spacing w:val="0"/><w:w w:val="110"/><w:sz w:val="11"/></w:rPr><w:t>FOUR WINDS</w:t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spacing w:before="3" w:after="0"/><w:rPr><w:rFonts w:ascii="Lucida Sans" w:hAnsi="Lucida Sans" w:eastAsia="Lucida Sans" w:cs="Lucida Sans"/><w:b/><w:b/><w:bCs/><w:sz w:val="11"/><w:szCs w:val="11"/></w:rPr></w:pPr><w:r><w:br w:type="column"/></w:r><w:r><w:rPr><w:rFonts w:eastAsia="Lucida Sans" w:cs="Lucida Sans" w:ascii="Lucida Sans" w:hAnsi="Lucida Sans"/><w:b/><w:bCs/><w:sz w:val="11"/><w:szCs w:val="11"/></w:rPr></w:r></w:p><w:p><w:pPr><w:pStyle w:val="Normal"/><w:ind w:left="1078" w:hanging="0"/><w:rPr><w:rFonts w:ascii="Lucida Sans" w:hAnsi="Lucida Sans" w:eastAsia="Lucida Sans" w:cs="Lucida Sans"/><w:sz w:val="11"/><w:szCs w:val="11"/><w:lang w:val="fr-CA"/></w:rPr></w:pP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>SABREVOIS</w:t></w:r></w:p><w:p><w:pPr><w:pStyle w:val="Normal"/><w:spacing w:before="92" w:after="0"/><w:ind w:left="365" w:firstLine="863"/><w:rPr><w:rFonts w:ascii="Tahoma" w:hAnsi="Tahoma" w:eastAsia="Tahoma" w:cs="Tahoma"/><w:sz w:val="11"/><w:szCs w:val="11"/><w:lang w:val="fr-CA"/></w:rPr></w:pPr><w:r><w:rPr><w:rFonts w:ascii="Tahoma" w:hAnsi="Tahoma"/><w:spacing w:val="1"/><w:w w:val="105"/><w:sz w:val="11"/><w:lang w:val="fr-CA"/><w:rPrChange w:id="0" w:author="Rivard, Christine" w:date="2015-03-16T12:31:00Z"><w:rPr><w:sz w:val="11"/><w:spacing w:val="1"/><w:w w:val="105"/><w:rFonts w:ascii="Tahoma" w:hAnsi="Tahoma"/><w:color w:val="0000FF" w:val="0000FF"/></w:rPr></w:rPrChange></w:rPr><w:t>P0</w:t></w:r><w:r><w:rPr><w:rFonts w:ascii="Tahoma" w:hAnsi="Tahoma"/><w:spacing w:val="2"/><w:w w:val="105"/><w:sz w:val="11"/><w:lang w:val="fr-CA"/><w:rPrChange w:id="0" w:author="Rivard, Christine" w:date="2015-03-16T12:31:00Z"><w:rPr><w:sz w:val="11"/><w:spacing w:val="2"/><w:w w:val="105"/><w:rFonts w:ascii="Tahoma" w:hAnsi="Tahoma"/><w:color w:val="0000FF" w:val="0000FF"/></w:rPr></w:rPrChange></w:rPr><w:t>5</w:t></w:r></w:p><w:p><w:pPr><w:pStyle w:val="Normal"/><w:rPr><w:rFonts w:ascii="Tahoma" w:hAnsi="Tahoma" w:eastAsia="Tahoma" w:cs="Tahoma"/><w:sz w:val="12"/><w:szCs w:val="12"/><w:lang w:val="fr-CA"/></w:rPr></w:pPr><w:r><w:rPr><w:rFonts w:eastAsia="Tahoma" w:cs="Tahoma" w:ascii="Tahoma" w:hAnsi="Tahoma"/><w:sz w:val="12"/><w:szCs w:val="12"/><w:lang w:val="fr-CA"/></w:rPr></w:r></w:p><w:p><w:pPr><w:pStyle w:val="Normal"/><w:spacing w:before="5" w:after="0"/><w:rPr><w:rFonts w:ascii="Tahoma" w:hAnsi="Tahoma" w:eastAsia="Tahoma" w:cs="Tahoma"/><w:sz w:val="13"/><w:szCs w:val="13"/><w:lang w:val="fr-CA"/></w:rPr></w:pPr><w:r><w:rPr><w:rFonts w:eastAsia="Tahoma" w:cs="Tahoma" w:ascii="Tahoma" w:hAnsi="Tahoma"/><w:sz w:val="13"/><w:szCs w:val="13"/><w:lang w:val="fr-CA"/></w:rPr></w:r></w:p><w:p><w:pPr><w:pStyle w:val="Normal"/><w:spacing w:lineRule="exact" w:line="128"/><w:ind w:left="373" w:right="620" w:hanging="8"/><w:rPr><w:rFonts w:ascii="Lucida Sans" w:hAnsi="Lucida Sans" w:eastAsia="Lucida Sans" w:cs="Lucida Sans"/><w:sz w:val="11"/><w:szCs w:val="11"/><w:lang w:val="fr-CA"/></w:rPr></w:pPr><w:r><w:rPr><w:rFonts w:ascii="Lucida Sans" w:hAnsi="Lucida Sans"/><w:b/><w:w w:val="110"/><w:sz w:val="11"/><w:lang w:val="fr-CA"/><w:rPrChange w:id="0" w:author="Rivard, Christine" w:date="2015-03-16T12:31:00Z"><w:rPr><w:sz w:val="11"/><w:b/><w:w w:val="110"/><w:rFonts w:ascii="Lucida Sans" w:hAnsi="Lucida Sans"/><w:color w:val="FF6600" w:val="FF6600"/></w:rPr></w:rPrChange></w:rPr><w:t>ST</w:t></w:r><w:r><w:rPr><w:rFonts w:ascii="Lucida Sans" w:hAnsi="Lucida Sans"/><w:b/><w:spacing w:val="0"/><w:w w:val="110"/><w:sz w:val="11"/><w:lang w:val="fr-CA"/><w:rPrChange w:id="0" w:author="Rivard, Christine" w:date="2015-03-16T12:31:00Z"><w:rPr><w:sz w:val="11"/><w:spacing w:val="0"/><w:b/><w:w w:val="110"/><w:rFonts w:ascii="Lucida Sans" w:hAnsi="Lucida Sans"/><w:color w:val="FF6600" w:val="FF6600"/></w:rPr></w:rPrChange></w:rPr><w:t xml:space="preserve"> BERNARD</w:t></w:r><w:r><w:rPr><w:rFonts w:ascii="Lucida Sans" w:hAnsi="Lucida Sans"/><w:b/><w:spacing w:val="21"/><w:w w:val="105"/><w:sz w:val="11"/><w:lang w:val="fr-CA"/><w:rPrChange w:id="0" w:author="Rivard, Christine" w:date="2015-03-16T12:31:00Z"><w:rPr><w:sz w:val="11"/><w:spacing w:val="21"/><w:b/><w:w w:val="105"/><w:rFonts w:ascii="Lucida Sans" w:hAnsi="Lucida Sans"/><w:color w:val="FF6600" w:val="FF6600"/></w:rPr></w:rPrChange></w:rPr><w:t xml:space="preserve"> </w:t></w:r><w:r><w:rPr><w:rFonts w:ascii="Lucida Sans" w:hAnsi="Lucida Sans"/><w:b/><w:spacing w:val="0"/><w:w w:val="105"/><w:sz w:val="11"/><w:lang w:val="fr-CA"/><w:rPrChange w:id="0" w:author="Rivard, Christine" w:date="2015-03-16T12:31:00Z"><w:rPr><w:sz w:val="11"/><w:spacing w:val="0"/><w:b/><w:w w:val="105"/><w:rFonts w:ascii="Lucida Sans" w:hAnsi="Lucida Sans"/><w:color w:val="FF6600" w:val="FF6600"/></w:rPr></w:rPrChange></w:rPr><w:t>DE</w:t></w:r><w:r><w:rPr><w:rFonts w:ascii="Lucida Sans" w:hAnsi="Lucida Sans"/><w:b/><w:spacing w:val="5"/><w:w w:val="105"/><w:sz w:val="11"/><w:lang w:val="fr-CA"/><w:rPrChange w:id="0" w:author="Rivard, Christine" w:date="2015-03-16T12:31:00Z"><w:rPr><w:sz w:val="11"/><w:spacing w:val="5"/><w:b/><w:w w:val="105"/><w:rFonts w:ascii="Lucida Sans" w:hAnsi="Lucida Sans"/><w:color w:val="FF6600" w:val="FF6600"/></w:rPr></w:rPrChange></w:rPr><w:t xml:space="preserve"> </w:t></w:r><w:r><w:rPr><w:rFonts w:ascii="Lucida Sans" w:hAnsi="Lucida Sans"/><w:b/><w:w w:val="105"/><w:sz w:val="11"/><w:lang w:val="fr-CA"/><w:rPrChange w:id="0" w:author="Rivard, Christine" w:date="2015-03-16T12:31:00Z"><w:rPr><w:sz w:val="11"/><w:b/><w:w w:val="105"/><w:rFonts w:ascii="Lucida Sans" w:hAnsi="Lucida Sans"/><w:color w:val="FF6600" w:val="FF6600"/></w:rPr></w:rPrChange></w:rPr><w:t>LACOLLE</w:t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br w:type="column"/></w: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rPr><w:rFonts w:ascii="Lucida Sans" w:hAnsi="Lucida Sans" w:eastAsia="Lucida Sans" w:cs="Lucida Sans"/><w:b/><w:b/><w:bCs/><w:sz w:val="12"/><w:szCs w:val="12"/><w:lang w:val="fr-CA"/></w:rPr></w:pPr><w:r><w:rPr><w:rFonts w:eastAsia="Lucida Sans" w:cs="Lucida Sans" w:ascii="Lucida Sans" w:hAnsi="Lucida Sans"/><w:b/><w:bCs/><w:sz w:val="12"/><w:szCs w:val="12"/><w:lang w:val="fr-CA"/></w:rPr></w:r></w:p><w:p><w:pPr><w:pStyle w:val="Normal"/><w:spacing w:before="104" w:after="0"/><w:ind w:left="104" w:hanging="0"/><w:rPr><w:rFonts w:ascii="Lucida Sans" w:hAnsi="Lucida Sans" w:eastAsia="Lucida Sans" w:cs="Lucida Sans"/><w:sz w:val="11"/><w:szCs w:val="11"/></w:rPr></w:pPr><w:r><w:rPr><w:rFonts w:ascii="Lucida Sans" w:hAnsi="Lucida Sans"/><w:b/><w:color w:val="FF6600"/><w:spacing w:val="0"/><w:w w:val="110"/><w:sz w:val="11"/></w:rPr><w:t>PHILIPSBURG</w:t></w:r></w:p><w:p><w:pPr><w:pStyle w:val="Normal"/><w:spacing w:lineRule="auto" w:line="252" w:before="43" w:after="0"/><w:ind w:left="0" w:firstLine="77"/><w:rPr><w:rFonts w:ascii="Tahoma" w:hAnsi="Tahoma" w:eastAsia="Tahoma" w:cs="Tahoma"/><w:sz w:val="11"/><w:szCs w:val="11"/></w:rPr></w:pPr><w:r><w:br w:type="column"/></w:r><w:r><w:rPr><w:rFonts w:ascii="Tahoma" w:hAnsi="Tahoma"/><w:color w:val="0000FF"/><w:spacing w:val="2"/><w:w w:val="110"/><w:sz w:val="11"/></w:rPr><w:t>P16</w:t></w:r><w:r><w:rPr><w:rFonts w:ascii="Tahoma" w:hAnsi="Tahoma"/><w:color w:val="0000FF"/><w:spacing w:val="1"/><w:w w:val="110"/><w:sz w:val="11"/></w:rPr><w:t>A</w:t></w:r><w:r><w:rPr><w:rFonts w:ascii="Tahoma" w:hAnsi="Tahoma"/><w:color w:val="0000FF"/><w:spacing w:val="23"/><w:w w:val="117"/><w:sz w:val="11"/></w:rPr><w:t xml:space="preserve"> </w:t></w:r><w:r><w:rPr><w:rFonts w:ascii="Tahoma" w:hAnsi="Tahoma"/><w:color w:val="0000FF"/><w:spacing w:val="3"/><w:w w:val="110"/><w:sz w:val="11"/></w:rPr><w:t>P16</w:t></w:r><w:r><w:rPr><w:rFonts w:ascii="Tahoma" w:hAnsi="Tahoma"/><w:color w:val="0000FF"/><w:spacing w:val="2"/><w:w w:val="110"/><w:sz w:val="11"/></w:rPr><w:t>B</w:t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spacing w:before="4" w:after="0"/><w:rPr><w:rFonts w:ascii="Tahoma" w:hAnsi="Tahoma" w:eastAsia="Tahoma" w:cs="Tahoma"/><w:sz w:val="9"/><w:szCs w:val="9"/></w:rPr></w:pPr><w:r><w:rPr><w:rFonts w:eastAsia="Tahoma" w:cs="Tahoma" w:ascii="Tahoma" w:hAnsi="Tahoma"/><w:sz w:val="9"/><w:szCs w:val="9"/></w:rPr></w:r></w:p><w:p><w:pPr><w:pStyle w:val="Normal"/><w:ind w:left="0" w:hanging="0"/><w:rPr><w:rFonts w:ascii="Tahoma" w:hAnsi="Tahoma" w:eastAsia="Tahoma" w:cs="Tahoma"/><w:sz w:val="11"/><w:szCs w:val="11"/></w:rPr></w:pPr><w:r><w:rPr><w:rFonts w:ascii="Tahoma" w:hAnsi="Tahoma"/><w:color w:val="0000FF"/><w:spacing w:val="1"/><w:w w:val="105"/><w:sz w:val="11"/></w:rPr><w:t>P1</w:t></w:r><w:r><w:rPr><w:rFonts w:ascii="Tahoma" w:hAnsi="Tahoma"/><w:color w:val="0000FF"/><w:spacing w:val="2"/><w:w w:val="105"/><w:sz w:val="11"/></w:rPr><w:t>0</w:t></w:r></w:p><w:p><w:pPr><w:pStyle w:val="Normal"/><w:spacing w:lineRule="exact" w:line="109"/><w:ind w:left="441" w:firstLine="55"/><w:rPr><w:rFonts w:ascii="Tahoma" w:hAnsi="Tahoma" w:eastAsia="Tahoma" w:cs="Tahoma"/><w:sz w:val="11"/><w:szCs w:val="11"/></w:rPr></w:pPr><w:r><w:br w:type="column"/></w:r><w:r><w:rPr><w:rFonts w:ascii="Tahoma" w:hAnsi="Tahoma"/><w:color w:val="0000FF"/><w:spacing w:val="2"/><w:w w:val="110"/><w:sz w:val="11"/></w:rPr><w:t>P18</w:t></w:r><w:r><w:rPr><w:rFonts w:ascii="Tahoma" w:hAnsi="Tahoma"/><w:color w:val="0000FF"/><w:spacing w:val="1"/><w:w w:val="110"/><w:sz w:val="11"/></w:rPr><w:t>B</w:t></w:r></w:p><w:p><w:pPr><w:pStyle w:val="Normal"/><w:spacing w:lineRule="exact" w:line="128"/><w:ind w:left="441" w:hanging="0"/><w:rPr><w:rFonts w:ascii="Tahoma" w:hAnsi="Tahoma" w:eastAsia="Tahoma" w:cs="Tahoma"/><w:sz w:val="11"/><w:szCs w:val="11"/></w:rPr></w:pPr><w:r><w:rPr><w:rFonts w:ascii="Tahoma" w:hAnsi="Tahoma"/><w:color w:val="0000FF"/><w:spacing w:val="3"/><w:w w:val="110"/><w:sz w:val="11"/></w:rPr><w:t>P18</w:t></w:r><w:r><w:rPr><w:rFonts w:ascii="Tahoma" w:hAnsi="Tahoma"/><w:color w:val="0000FF"/><w:spacing w:val="2"/><w:w w:val="110"/><w:sz w:val="11"/></w:rPr><w:t>A</w:t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spacing w:before="11" w:after="0"/><w:rPr><w:rFonts w:ascii="Tahoma" w:hAnsi="Tahoma" w:eastAsia="Tahoma" w:cs="Tahoma"/><w:sz w:val="15"/><w:szCs w:val="15"/></w:rPr></w:pPr><w:r><w:rPr><w:rFonts w:eastAsia="Tahoma" w:cs="Tahoma" w:ascii="Tahoma" w:hAnsi="Tahoma"/><w:sz w:val="15"/><w:szCs w:val="15"/></w:rPr></w:r></w:p><w:p><w:pPr><w:pStyle w:val="Normal"/><w:spacing w:lineRule="exact" w:line="130"/><w:ind w:left="650" w:right="74" w:hanging="90"/><w:rPr><w:rFonts w:ascii="Tahoma" w:hAnsi="Tahoma" w:eastAsia="Tahoma" w:cs="Tahoma"/><w:sz w:val="11"/><w:szCs w:val="11"/></w:rPr></w:pPr><w:r><w:rPr><w:rFonts w:ascii="Tahoma" w:hAnsi="Tahoma"/><w:color w:val="0000FF"/><w:spacing w:val="3"/><w:w w:val="110"/><w:sz w:val="11"/></w:rPr><w:t>P22</w:t></w:r><w:r><w:rPr><w:rFonts w:ascii="Tahoma" w:hAnsi="Tahoma"/><w:color w:val="0000FF"/><w:spacing w:val="2"/><w:w w:val="110"/><w:sz w:val="11"/></w:rPr><w:t>A</w:t></w:r><w:r><w:rPr><w:rFonts w:ascii="Tahoma" w:hAnsi="Tahoma"/><w:color w:val="0000FF"/><w:spacing w:val="21"/><w:w w:val="117"/><w:sz w:val="11"/></w:rPr><w:t xml:space="preserve"> </w:t></w:r><w:r><w:rPr><w:rFonts w:ascii="Tahoma" w:hAnsi="Tahoma"/><w:color w:val="0000FF"/><w:spacing w:val="2"/><w:w w:val="105"/><w:sz w:val="11"/></w:rPr><w:t>P2</w:t></w:r><w:r><w:rPr><w:rFonts w:ascii="Tahoma" w:hAnsi="Tahoma"/><w:color w:val="0000FF"/><w:spacing w:val="3"/><w:w w:val="105"/><w:sz w:val="11"/></w:rPr><w:t>2</w:t></w:r><w:r><w:rPr><w:rFonts w:ascii="Tahoma" w:hAnsi="Tahoma"/><w:color w:val="0000FF"/><w:spacing w:val="2"/><w:w w:val="105"/><w:sz w:val="11"/></w:rPr><w:t>B</w:t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spacing w:before="4" w:after="0"/><w:rPr><w:rFonts w:ascii="Tahoma" w:hAnsi="Tahoma" w:eastAsia="Tahoma" w:cs="Tahoma"/><w:sz w:val="14"/><w:szCs w:val="14"/></w:rPr></w:pPr><w:r><w:rPr><w:rFonts w:eastAsia="Tahoma" w:cs="Tahoma" w:ascii="Tahoma" w:hAnsi="Tahoma"/><w:sz w:val="14"/><w:szCs w:val="14"/></w:rPr></w:r></w:p><w:p><w:pPr><w:pStyle w:val="Normal"/><w:ind w:left="525" w:hanging="0"/><w:rPr><w:rFonts w:ascii="Lucida Sans" w:hAnsi="Lucida Sans" w:eastAsia="Lucida Sans" w:cs="Lucida Sans"/><w:sz w:val="11"/><w:szCs w:val="11"/></w:rPr></w:pPr><w:r><w:rPr><w:rFonts w:ascii="Lucida Sans" w:hAnsi="Lucida Sans"/><w:b/><w:color w:val="FF6600"/><w:spacing w:val="0"/><w:w w:val="110"/><w:sz w:val="11"/></w:rPr><w:t>SUTTON</w:t></w:r></w:p><w:p><w:pPr><w:pStyle w:val="Normal"/><w:spacing w:lineRule="exact" w:line="127"/><w:ind w:left="47" w:firstLine="57"/><w:rPr><w:rFonts w:ascii="Lucida Sans" w:hAnsi="Lucida Sans" w:eastAsia="Lucida Sans" w:cs="Lucida Sans"/><w:sz w:val="11"/><w:szCs w:val="11"/></w:rPr></w:pPr><w:r><w:br w:type="column"/></w:r><w:r><w:rPr><w:rFonts w:ascii="Lucida Sans" w:hAnsi="Lucida Sans"/><w:b/><w:color w:val="FF6600"/><w:spacing w:val="0"/><w:w w:val="110"/><w:sz w:val="11"/></w:rPr><w:t>BROME</w:t></w:r></w:p><w:p><w:pPr><w:pStyle w:val="Normal"/><w:rPr><w:rFonts w:ascii="Lucida Sans" w:hAnsi="Lucida Sans" w:eastAsia="Lucida Sans" w:cs="Lucida Sans"/><w:b/><w:b/><w:bCs/><w:sz w:val="12"/><w:szCs w:val="12"/></w:rPr></w:pPr><w:r><w:rPr><w:rFonts w:eastAsia="Lucida Sans" w:cs="Lucida Sans" w:ascii="Lucida Sans" w:hAnsi="Lucida Sans"/><w:b/><w:bCs/><w:sz w:val="12"/><w:szCs w:val="12"/></w:rPr></w:r></w:p><w:p><w:pPr><w:pStyle w:val="Normal"/><w:spacing w:before="9" w:after="0"/><w:rPr><w:rFonts w:ascii="Lucida Sans" w:hAnsi="Lucida Sans" w:eastAsia="Lucida Sans" w:cs="Lucida Sans"/><w:b/><w:b/><w:bCs/><w:sz w:val="11"/><w:szCs w:val="11"/></w:rPr></w:pPr><w:r><w:rPr><w:rFonts w:eastAsia="Lucida Sans" w:cs="Lucida Sans" w:ascii="Lucida Sans" w:hAnsi="Lucida Sans"/><w:b/><w:bCs/><w:sz w:val="11"/><w:szCs w:val="11"/></w:rPr></w:r></w:p><w:p><w:pPr><w:pStyle w:val="Normal"/><w:ind w:left="47" w:hanging="0"/><w:rPr><w:rFonts w:ascii="Tahoma" w:hAnsi="Tahoma" w:eastAsia="Tahoma" w:cs="Tahoma"/><w:sz w:val="11"/><w:szCs w:val="11"/></w:rPr></w:pPr><w:r><w:rPr><w:rFonts w:ascii="Tahoma" w:hAnsi="Tahoma"/><w:color w:val="0000FF"/><w:spacing w:val="1"/><w:w w:val="105"/><w:sz w:val="11"/></w:rPr><w:t>P2</w:t></w:r><w:r><w:rPr><w:rFonts w:ascii="Tahoma" w:hAnsi="Tahoma"/><w:color w:val="0000FF"/><w:spacing w:val="2"/><w:w w:val="105"/><w:sz w:val="11"/></w:rPr><w:t>0</w:t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rPr><w:rFonts w:ascii="Tahoma" w:hAnsi="Tahoma" w:eastAsia="Tahoma" w:cs="Tahoma"/><w:sz w:val="12"/><w:szCs w:val="12"/></w:rPr></w:pPr><w:r><w:br w:type="column"/></w:r><w:r><w:rPr><w:rFonts w:eastAsia="Tahoma" w:cs="Tahoma" w:ascii="Tahoma" w:hAnsi="Tahoma"/><w:sz w:val="12"/><w:szCs w:val="12"/></w:rPr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spacing w:before="99" w:after="0"/><w:ind w:left="17" w:hanging="0"/><w:rPr><w:rFonts w:ascii="Tahoma" w:hAnsi="Tahoma" w:eastAsia="Tahoma" w:cs="Tahoma"/><w:sz w:val="11"/><w:szCs w:val="11"/></w:rPr></w:pPr><w:r><w:rPr><w:rFonts w:ascii="Tahoma" w:hAnsi="Tahoma"/><w:color w:val="0000FF"/><w:spacing w:val="1"/><w:w w:val="105"/><w:sz w:val="11"/></w:rPr><w:t>P2</w:t></w:r><w:r><w:rPr><w:rFonts w:ascii="Tahoma" w:hAnsi="Tahoma"/><w:color w:val="0000FF"/><w:spacing w:val="2"/><w:w w:val="105"/><w:sz w:val="11"/></w:rPr><w:t>1</w:t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rPr><w:rFonts w:ascii="Tahoma" w:hAnsi="Tahoma" w:eastAsia="Tahoma" w:cs="Tahoma"/><w:sz w:val="12"/><w:szCs w:val="12"/></w:rPr></w:pPr><w:r><w:br w:type="column"/></w:r><w:r><w:rPr><w:rFonts w:eastAsia="Tahoma" w:cs="Tahoma" w:ascii="Tahoma" w:hAnsi="Tahoma"/><w:sz w:val="12"/><w:szCs w:val="12"/></w:rPr></w:r></w:p><w:p><w:pPr><w:pStyle w:val="Normal"/><w:rPr><w:rFonts w:ascii="Tahoma" w:hAnsi="Tahoma" w:eastAsia="Tahoma" w:cs="Tahoma"/><w:sz w:val="12"/><w:szCs w:val="12"/></w:rPr></w:pPr><w:r><w:rPr><w:rFonts w:eastAsia="Tahoma" w:cs="Tahoma" w:ascii="Tahoma" w:hAnsi="Tahoma"/><w:sz w:val="12"/><w:szCs w:val="12"/></w:rPr></w:r></w:p><w:p><w:pPr><w:pStyle w:val="Normal"/><w:spacing w:before="12" w:after="0"/><w:rPr><w:rFonts w:ascii="Tahoma" w:hAnsi="Tahoma" w:eastAsia="Tahoma" w:cs="Tahoma"/><w:sz w:val="16"/><w:szCs w:val="16"/></w:rPr></w:pPr><w:r><w:rPr><w:rFonts w:eastAsia="Tahoma" w:cs="Tahoma" w:ascii="Tahoma" w:hAnsi="Tahoma"/><w:sz w:val="16"/><w:szCs w:val="16"/></w:rPr></w:r></w:p><w:p><w:pPr><w:pStyle w:val="Normal"/><w:ind w:left="419" w:hanging="0"/><w:rPr><w:rFonts w:ascii="Lucida Sans" w:hAnsi="Lucida Sans" w:eastAsia="Lucida Sans" w:cs="Lucida Sans"/><w:sz w:val="11"/><w:szCs w:val="11"/></w:rPr></w:pPr><w:r><w:rPr><w:rFonts w:ascii="Lucida Sans" w:hAnsi="Lucida Sans"/><w:b/><w:color w:val="FF6600"/><w:w w:val="105"/><w:sz w:val="11"/></w:rPr><w:t>GEORGEVILLE</w:t></w:r></w:p><w:p><w:pPr><w:sectPr><w:type w:val="continuous"/><w:pgSz w:w="12240" w:h="15840"/><w:pgMar w:left="0" w:right="920" w:header="0" w:top="0" w:footer="0" w:bottom="700" w:gutter="0"/><w:cols w:num="8" w:equalWidth="false" w:sep="false"><w:col w:w="3410" w:space="40"/><w:col w:w="1754" w:space="40"/><w:col w:w="892" w:space="40"/><w:col w:w="349" w:space="40"/><w:col w:w="1008" w:space="40"/><w:col w:w="533" w:space="40"/><w:col w:w="215" w:space="40"/><w:col w:w="2873"/></w:cols><w:formProt w:val="false"/><w:textDirection w:val="lrTb"/><w:docGrid w:type="default" w:linePitch="240" w:charSpace="4294965247"/></w:sectPr></w:pPr></w:p><w:p><w:pPr><w:pStyle w:val="Normal"/><w:rPr><w:rFonts w:ascii="Lucida Sans" w:hAnsi="Lucida Sans" w:eastAsia="Lucida Sans" w:cs="Lucida Sans"/><w:b/><w:b/><w:bCs/><w:sz w:val="20"/><w:szCs w:val="20"/></w:rPr></w:pPr><w:r><w:rPr><w:rFonts w:eastAsia="Lucida Sans" w:cs="Lucida Sans" w:ascii="Lucida Sans" w:hAnsi="Lucida Sans"/><w:b/><w:bCs/><w:sz w:val="20"/><w:szCs w:val="20"/></w:rPr><mc:AlternateContent><mc:Choice Requires="wpg"><w:drawing><wp:anchor behindDoc="1" distT="0" distB="0" distL="114300" distR="114300" simplePos="0" locked="0" layoutInCell="1" allowOverlap="1" relativeHeight="61"><wp:simplePos x="0" y="0"/><wp:positionH relativeFrom="page"><wp:posOffset>0</wp:posOffset></wp:positionH><wp:positionV relativeFrom="page"><wp:posOffset>-5080</wp:posOffset></wp:positionV><wp:extent cx="7118350" cy="6274435"/><wp:effectExtent l="0" t="3810" r="6985" b="8890"/><wp:wrapNone/><wp:docPr id="90" name="Group 130"/><a:graphic xmlns:a="http://schemas.openxmlformats.org/drawingml/2006/main"><a:graphicData uri="http://schemas.microsoft.com/office/word/2010/wordprocessingGroup"><wpg:wgp><wpg:cNvGrpSpPr/><wpg:grpSpPr><a:xfrm><a:off x="0" y="0"/><a:ext cx="7117560" cy="6273720"/></a:xfrm></wpg:grpSpPr><pic:pic xmlns:pic="http://schemas.openxmlformats.org/drawingml/2006/picture"><pic:nvPicPr><pic:cNvPr id="5" name="Picture 369" descr=""/><pic:cNvPicPr/></pic:nvPicPr><pic:blipFill><a:blip r:embed="rId60"></a:blip><a:stretch/></pic:blipFill><pic:spPr><a:xfrm><a:off x="0" y="0"/><a:ext cx="6002640" cy="6273000"/></a:xfrm><a:prstGeom prst="rect"><a:avLst/></a:prstGeom><a:ln><a:noFill/></a:ln></pic:spPr></pic:pic><wpg:grpSp><wpg:cNvGrpSpPr/><wpg:grpSpPr><a:xfrm><a:off x="1038240" y="3240"/><a:ext cx="4399200" cy="4292640"/></a:xfrm></wpg:grpSpPr><wps:wsp><wps:cNvSpPr/><wps:spPr><a:xfrm><a:off x="0" y="0"/><a:ext cx="4399200" cy="4292640"/></a:xfrm><a:custGeom><a:avLst/><a:gdLst/><a:ahLst/><a:rect l="0" t="0" r="r" b="b"/><a:pathLst><a:path w="6922" h="6754"><a:moveTo><a:pt x="6921" y="0"/></a:moveTo><a:lnTo><a:pt x="6900" y="13"/></a:lnTo><a:lnTo><a:pt x="6890" y="36"/></a:lnTo><a:lnTo><a:pt x="6853" y="50"/></a:lnTo><a:lnTo><a:pt x="6825" y="45"/></a:lnTo><a:lnTo><a:pt x="6797" y="41"/></a:lnTo><a:lnTo><a:pt x="6774" y="59"/></a:lnTo><a:lnTo><a:pt x="6755" y="55"/></a:lnTo><a:lnTo><a:pt x="6728" y="59"/></a:lnTo><a:lnTo><a:pt x="6704" y="78"/></a:lnTo><a:lnTo><a:pt x="6686" y="73"/></a:lnTo><a:lnTo><a:pt x="6686" y="41"/></a:lnTo><a:lnTo><a:pt x="6667" y="41"/></a:lnTo><a:lnTo><a:pt x="6648" y="36"/></a:lnTo><a:lnTo><a:pt x="6634" y="87"/></a:lnTo><a:lnTo><a:pt x="6597" y="97"/></a:lnTo><a:lnTo><a:pt x="6569" y="120"/></a:lnTo><a:lnTo><a:pt x="6555" y="134"/></a:lnTo><a:lnTo><a:pt x="6528" y="152"/></a:lnTo><a:lnTo><a:pt x="6509" y="157"/></a:lnTo><a:lnTo><a:pt x="6486" y="176"/></a:lnTo><a:lnTo><a:pt x="6430" y="185"/></a:lnTo><a:lnTo><a:pt x="6430" y="204"/></a:lnTo><a:lnTo><a:pt x="6407" y="213"/></a:lnTo><a:lnTo><a:pt x="6416" y="190"/></a:lnTo><a:lnTo><a:pt x="6388" y="190"/></a:lnTo><a:lnTo><a:pt x="6388" y="208"/></a:lnTo><a:lnTo><a:pt x="6383" y="241"/></a:lnTo><a:lnTo><a:pt x="6360" y="213"/></a:lnTo><a:lnTo><a:pt x="6337" y="241"/></a:lnTo><a:lnTo><a:pt x="6286" y="273"/></a:lnTo><a:lnTo><a:pt x="6262" y="292"/></a:lnTo><a:lnTo><a:pt x="6234" y="325"/></a:lnTo><a:lnTo><a:pt x="6206" y="362"/></a:lnTo><a:lnTo><a:pt x="6179" y="385"/></a:lnTo><a:lnTo><a:pt x="6155" y="404"/></a:lnTo><a:lnTo><a:pt x="6137" y="427"/></a:lnTo><a:lnTo><a:pt x="6118" y="441"/></a:lnTo><a:lnTo><a:pt x="6099" y="450"/></a:lnTo><a:lnTo><a:pt x="6081" y="455"/></a:lnTo><a:lnTo><a:pt x="6053" y="492"/></a:lnTo><a:lnTo><a:pt x="6044" y="529"/></a:lnTo><a:lnTo><a:pt x="6030" y="548"/></a:lnTo><a:lnTo><a:pt x="5992" y="590"/></a:lnTo><a:lnTo><a:pt x="5988" y="599"/></a:lnTo><a:lnTo><a:pt x="5979" y="608"/></a:lnTo><a:lnTo><a:pt x="5941" y="655"/></a:lnTo><a:lnTo><a:pt x="5923" y="678"/></a:lnTo><a:lnTo><a:pt x="5871" y="729"/></a:lnTo><a:lnTo><a:pt x="5834" y="753"/></a:lnTo><a:lnTo><a:pt x="5802" y="776"/></a:lnTo><a:lnTo><a:pt x="5746" y="813"/></a:lnTo><a:lnTo><a:pt x="5737" y="818"/></a:lnTo><a:lnTo><a:pt x="5690" y="846"/></a:lnTo><a:lnTo><a:pt x="5667" y="850"/></a:lnTo><a:lnTo><a:pt x="5625" y="915"/></a:lnTo><a:lnTo><a:pt x="5569" y="957"/></a:lnTo><a:lnTo><a:pt x="5578" y="925"/></a:lnTo><a:lnTo><a:pt x="5574" y="929"/></a:lnTo><a:lnTo><a:pt x="5555" y="943"/></a:lnTo><a:lnTo><a:pt x="5536" y="967"/></a:lnTo><a:lnTo><a:pt x="5527" y="990"/></a:lnTo><a:lnTo><a:pt x="5504" y="1022"/></a:lnTo><a:lnTo><a:pt x="5485" y="1050"/></a:lnTo><a:lnTo><a:pt x="5462" y="1069"/></a:lnTo><a:lnTo><a:pt x="5476" y="1115"/></a:lnTo><a:lnTo><a:pt x="5476" y="1148"/></a:lnTo><a:lnTo><a:pt x="5504" y="1157"/></a:lnTo><a:lnTo><a:pt x="5527" y="1185"/></a:lnTo><a:lnTo><a:pt x="5536" y="1208"/></a:lnTo><a:lnTo><a:pt x="5541" y="1236"/></a:lnTo><a:lnTo><a:pt x="5527" y="1264"/></a:lnTo><a:lnTo><a:pt x="5523" y="1288"/></a:lnTo><a:lnTo><a:pt x="5495" y="1311"/></a:lnTo><a:lnTo><a:pt x="5476" y="1329"/></a:lnTo><a:lnTo><a:pt x="5453" y="1329"/></a:lnTo><a:lnTo><a:pt x="5439" y="1334"/></a:lnTo><a:lnTo><a:pt x="5416" y="1339"/></a:lnTo><a:lnTo><a:pt x="5397" y="1339"/></a:lnTo><a:lnTo><a:pt x="5378" y="1334"/></a:lnTo><a:lnTo><a:pt x="5378" y="1353"/></a:lnTo><a:lnTo><a:pt x="5327" y="1394"/></a:lnTo><a:lnTo><a:pt x="5295" y="1432"/></a:lnTo><a:lnTo><a:pt x="5281" y="1455"/></a:lnTo><a:lnTo><a:pt x="5262" y="1469"/></a:lnTo><a:lnTo><a:pt x="5243" y="1488"/></a:lnTo><a:lnTo><a:pt x="5220" y="1497"/></a:lnTo><a:lnTo><a:pt x="5178" y="1520"/></a:lnTo><a:lnTo><a:pt x="5150" y="1525"/></a:lnTo><a:lnTo><a:pt x="5136" y="1497"/></a:lnTo><a:lnTo><a:pt x="5118" y="1520"/></a:lnTo><a:lnTo><a:pt x="5104" y="1543"/></a:lnTo><a:lnTo><a:pt x="5085" y="1553"/></a:lnTo><a:lnTo><a:pt x="5081" y="1576"/></a:lnTo><a:lnTo><a:pt x="5043" y="1608"/></a:lnTo><a:lnTo><a:pt x="5025" y="1618"/></a:lnTo><a:lnTo><a:pt x="4997" y="1636"/></a:lnTo><a:lnTo><a:pt x="4964" y="1632"/></a:lnTo><a:lnTo><a:pt x="4950" y="1636"/></a:lnTo><a:lnTo><a:pt x="4946" y="1655"/></a:lnTo><a:lnTo><a:pt x="4927" y="1660"/></a:lnTo><a:lnTo><a:pt x="4908" y="1660"/></a:lnTo><a:lnTo><a:pt x="4894" y="1678"/></a:lnTo><a:lnTo><a:pt x="4871" y="1669"/></a:lnTo><a:lnTo><a:pt x="4853" y="1664"/></a:lnTo><a:lnTo><a:pt x="4834" y="1664"/></a:lnTo><a:lnTo><a:pt x="4806" y="1674"/></a:lnTo><a:lnTo><a:pt x="4783" y="1683"/></a:lnTo><a:lnTo><a:pt x="4764" y="1688"/></a:lnTo><a:lnTo><a:pt x="4746" y="1702"/></a:lnTo><a:lnTo><a:pt x="4708" y="1729"/></a:lnTo><a:lnTo><a:pt x="4685" y="1734"/></a:lnTo><a:lnTo><a:pt x="4662" y="1743"/></a:lnTo><a:lnTo><a:pt x="4620" y="1720"/></a:lnTo><a:lnTo><a:pt x="4559" y="1781"/></a:lnTo><a:lnTo><a:pt x="4541" y="1790"/></a:lnTo><a:lnTo><a:pt x="4518" y="1808"/></a:lnTo><a:lnTo><a:pt x="4494" y="1795"/></a:lnTo><a:lnTo><a:pt x="4471" y="1795"/></a:lnTo><a:lnTo><a:pt x="4466" y="1776"/></a:lnTo><a:lnTo><a:pt x="4490" y="1743"/></a:lnTo><a:lnTo><a:pt x="4466" y="1748"/></a:lnTo><a:lnTo><a:pt x="4443" y="1743"/></a:lnTo><a:lnTo><a:pt x="4406" y="1776"/></a:lnTo><a:lnTo><a:pt x="4401" y="1781"/></a:lnTo><a:lnTo><a:pt x="4383" y="1776"/></a:lnTo><a:lnTo><a:pt x="4364" y="1785"/></a:lnTo><a:lnTo><a:pt x="4369" y="1762"/></a:lnTo><a:lnTo><a:pt x="4318" y="1808"/></a:lnTo><a:lnTo><a:pt x="4271" y="1860"/></a:lnTo><a:lnTo><a:pt x="4215" y="1925"/></a:lnTo><a:lnTo><a:pt x="4178" y="1962"/></a:lnTo><a:lnTo><a:pt x="4173" y="1981"/></a:lnTo><a:lnTo><a:pt x="4169" y="2018"/></a:lnTo><a:lnTo><a:pt x="4159" y="2036"/></a:lnTo><a:lnTo><a:pt x="4122" y="2088"/></a:lnTo><a:lnTo><a:pt x="4090" y="2106"/></a:lnTo><a:lnTo><a:pt x="4024" y="2106"/></a:lnTo><a:lnTo><a:pt x="4001" y="2125"/></a:lnTo><a:lnTo><a:pt x="4001" y="2148"/></a:lnTo><a:lnTo><a:pt x="3950" y="2171"/></a:lnTo><a:lnTo><a:pt x="3922" y="2176"/></a:lnTo><a:lnTo><a:pt x="3903" y="2181"/></a:lnTo><a:lnTo><a:pt x="3880" y="2185"/></a:lnTo><a:lnTo><a:pt x="3848" y="2181"/></a:lnTo><a:lnTo><a:pt x="3829" y="2185"/></a:lnTo><a:lnTo><a:pt x="3806" y="2185"/></a:lnTo><a:lnTo><a:pt x="3787" y="2199"/></a:lnTo><a:lnTo><a:pt x="3755" y="2223"/></a:lnTo><a:lnTo><a:pt x="3731" y="2236"/></a:lnTo><a:lnTo><a:pt x="3722" y="2241"/></a:lnTo><a:lnTo><a:pt x="3689" y="2250"/></a:lnTo><a:lnTo><a:pt x="3685" y="2255"/></a:lnTo><a:lnTo><a:pt x="3554" y="2255"/></a:lnTo><a:lnTo><a:pt x="3536" y="2260"/></a:lnTo><a:lnTo><a:pt x="3531" y="2260"/></a:lnTo><a:lnTo><a:pt x="3503" y="2269"/></a:lnTo><a:lnTo><a:pt x="3480" y="2297"/></a:lnTo><a:lnTo><a:pt x="3466" y="2320"/></a:lnTo><a:lnTo><a:pt x="3438" y="2399"/></a:lnTo><a:lnTo><a:pt x="3434" y="2409"/></a:lnTo><a:lnTo><a:pt x="3406" y="2506"/></a:lnTo><a:lnTo><a:pt x="3387" y="2553"/></a:lnTo><a:lnTo><a:pt x="3378" y="2585"/></a:lnTo><a:lnTo><a:pt x="3359" y="2641"/></a:lnTo><a:lnTo><a:pt x="3350" y="2669"/></a:lnTo><a:lnTo><a:pt x="3336" y="2711"/></a:lnTo><a:lnTo><a:pt x="3322" y="2734"/></a:lnTo><a:lnTo><a:pt x="3303" y="2776"/></a:lnTo><a:lnTo><a:pt x="3285" y="2799"/></a:lnTo><a:lnTo><a:pt x="3257" y="2864"/></a:lnTo><a:lnTo><a:pt x="3252" y="2883"/></a:lnTo><a:lnTo><a:pt x="3247" y="2930"/></a:lnTo><a:lnTo><a:pt x="3243" y="2985"/></a:lnTo><a:lnTo><a:pt x="3238" y="3023"/></a:lnTo><a:lnTo><a:pt x="3238" y="3055"/></a:lnTo><a:lnTo><a:pt x="3247" y="3106"/></a:lnTo><a:lnTo><a:pt x="3243" y="3139"/></a:lnTo><a:lnTo><a:pt x="3247" y="3171"/></a:lnTo><a:lnTo><a:pt x="3229" y="3199"/></a:lnTo><a:lnTo><a:pt x="3220" y="3223"/></a:lnTo><a:lnTo><a:pt x="3210" y="3246"/></a:lnTo><a:lnTo><a:pt x="3201" y="3278"/></a:lnTo><a:lnTo><a:pt x="3187" y="3306"/></a:lnTo><a:lnTo><a:pt x="3168" y="3334"/></a:lnTo><a:lnTo><a:pt x="3154" y="3381"/></a:lnTo><a:lnTo><a:pt x="3131" y="3409"/></a:lnTo><a:lnTo><a:pt x="3094" y="3441"/></a:lnTo><a:lnTo><a:pt x="3085" y="3465"/></a:lnTo><a:lnTo><a:pt x="3057" y="3492"/></a:lnTo><a:lnTo><a:pt x="3038" y="3506"/></a:lnTo><a:lnTo><a:pt x="3015" y="3516"/></a:lnTo><a:lnTo><a:pt x="2996" y="3534"/></a:lnTo><a:lnTo><a:pt x="2964" y="3553"/></a:lnTo><a:lnTo><a:pt x="2950" y="3576"/></a:lnTo><a:lnTo><a:pt x="2931" y="3586"/></a:lnTo><a:lnTo><a:pt x="2898" y="3637"/></a:lnTo><a:lnTo><a:pt x="2880" y="3646"/></a:lnTo><a:lnTo><a:pt x="2852" y="3669"/></a:lnTo><a:lnTo><a:pt x="2838" y="3692"/></a:lnTo><a:lnTo><a:pt x="2833" y="3711"/></a:lnTo><a:lnTo><a:pt x="2796" y="3758"/></a:lnTo><a:lnTo><a:pt x="2768" y="3786"/></a:lnTo><a:lnTo><a:pt x="2750" y="3799"/></a:lnTo><a:lnTo><a:pt x="2731" y="3823"/></a:lnTo><a:lnTo><a:pt x="2703" y="3865"/></a:lnTo><a:lnTo><a:pt x="2684" y="3879"/></a:lnTo><a:lnTo><a:pt x="2657" y="3897"/></a:lnTo><a:lnTo><a:pt x="2638" y="3906"/></a:lnTo><a:lnTo><a:pt x="2615" y="3920"/></a:lnTo><a:lnTo><a:pt x="2591" y="3944"/></a:lnTo><a:lnTo><a:pt x="2573" y="3976"/></a:lnTo><a:lnTo><a:pt x="2550" y="4004"/></a:lnTo><a:lnTo><a:pt x="2522" y="4032"/></a:lnTo><a:lnTo><a:pt x="2494" y="4074"/></a:lnTo><a:lnTo><a:pt x="2475" y="4093"/></a:lnTo><a:lnTo><a:pt x="2456" y="4120"/></a:lnTo><a:lnTo><a:pt x="2438" y="4144"/></a:lnTo><a:lnTo><a:pt x="2415" y="4181"/></a:lnTo><a:lnTo><a:pt x="2382" y="4227"/></a:lnTo><a:lnTo><a:pt x="2345" y="4269"/></a:lnTo><a:lnTo><a:pt x="2326" y="4297"/></a:lnTo><a:lnTo><a:pt x="2317" y="4325"/></a:lnTo><a:lnTo><a:pt x="2322" y="4362"/></a:lnTo><a:lnTo><a:pt x="2298" y="4404"/></a:lnTo><a:lnTo><a:pt x="2289" y="4423"/></a:lnTo><a:lnTo><a:pt x="2289" y="4446"/></a:lnTo><a:lnTo><a:pt x="2275" y="4488"/></a:lnTo><a:lnTo><a:pt x="2284" y="4530"/></a:lnTo><a:lnTo><a:pt x="2284" y="4618"/></a:lnTo><a:lnTo><a:pt x="2280" y="4641"/></a:lnTo><a:lnTo><a:pt x="2275" y="4655"/></a:lnTo><a:lnTo><a:pt x="2275" y="4721"/></a:lnTo><a:lnTo><a:pt x="2261" y="4767"/></a:lnTo><a:lnTo><a:pt x="2243" y="4804"/></a:lnTo><a:lnTo><a:pt x="2238" y="4828"/></a:lnTo><a:lnTo><a:pt x="2224" y="4888"/></a:lnTo><a:lnTo><a:pt x="2224" y="4916"/></a:lnTo><a:lnTo><a:pt x="2229" y="4958"/></a:lnTo><a:lnTo><a:pt x="2219" y="5009"/></a:lnTo><a:lnTo><a:pt x="2210" y="5037"/></a:lnTo><a:lnTo><a:pt x="2191" y="5060"/></a:lnTo><a:lnTo><a:pt x="2173" y="5083"/></a:lnTo><a:lnTo><a:pt x="2163" y="5111"/></a:lnTo><a:lnTo><a:pt x="2149" y="5130"/></a:lnTo><a:lnTo><a:pt x="2117" y="5172"/></a:lnTo><a:lnTo><a:pt x="2103" y="5190"/></a:lnTo><a:lnTo><a:pt x="2084" y="5218"/></a:lnTo><a:lnTo><a:pt x="2061" y="5251"/></a:lnTo><a:lnTo><a:pt x="2052" y="5279"/></a:lnTo><a:lnTo><a:pt x="2042" y="5302"/></a:lnTo><a:lnTo><a:pt x="2028" y="5325"/></a:lnTo><a:lnTo><a:pt x="2010" y="5335"/></a:lnTo><a:lnTo><a:pt x="2001" y="5358"/></a:lnTo><a:lnTo><a:pt x="1982" y="5367"/></a:lnTo><a:lnTo><a:pt x="1977" y="5390"/></a:lnTo><a:lnTo><a:pt x="1959" y="5409"/></a:lnTo><a:lnTo><a:pt x="1940" y="5409"/></a:lnTo><a:lnTo><a:pt x="1935" y="5437"/></a:lnTo><a:lnTo><a:pt x="1945" y="5483"/></a:lnTo><a:lnTo><a:pt x="1949" y="5497"/></a:lnTo><a:lnTo><a:pt x="1963" y="5544"/></a:lnTo><a:lnTo><a:pt x="1968" y="5576"/></a:lnTo><a:lnTo><a:pt x="1977" y="5595"/></a:lnTo><a:lnTo><a:pt x="1991" y="5618"/></a:lnTo><a:lnTo><a:pt x="1996" y="5642"/></a:lnTo><a:lnTo><a:pt x="2001" y="5665"/></a:lnTo><a:lnTo><a:pt x="2019" y="5693"/></a:lnTo><a:lnTo><a:pt x="2024" y="5725"/></a:lnTo><a:lnTo><a:pt x="2047" y="5749"/></a:lnTo><a:lnTo><a:pt x="2061" y="5767"/></a:lnTo><a:lnTo><a:pt x="2070" y="5795"/></a:lnTo><a:lnTo><a:pt x="2070" y="5809"/></a:lnTo><a:lnTo><a:pt x="2075" y="5823"/></a:lnTo><a:lnTo><a:pt x="2075" y="5851"/></a:lnTo><a:lnTo><a:pt x="2080" y="5916"/></a:lnTo><a:lnTo><a:pt x="2080" y="5958"/></a:lnTo><a:lnTo><a:pt x="2084" y="5977"/></a:lnTo><a:lnTo><a:pt x="2098" y="6028"/></a:lnTo><a:lnTo><a:pt x="2098" y="6032"/></a:lnTo><a:lnTo><a:pt x="2070" y="6102"/></a:lnTo><a:lnTo><a:pt x="2014" y="6177"/></a:lnTo><a:lnTo><a:pt x="1982" y="6190"/></a:lnTo><a:lnTo><a:pt x="1963" y="6209"/></a:lnTo><a:lnTo><a:pt x="1917" y="6200"/></a:lnTo><a:lnTo><a:pt x="1884" y="6204"/></a:lnTo><a:lnTo><a:pt x="1866" y="6209"/></a:lnTo><a:lnTo><a:pt x="1847" y="6209"/></a:lnTo><a:lnTo><a:pt x="1828" y="6200"/></a:lnTo><a:lnTo><a:pt x="1805" y="6195"/></a:lnTo><a:lnTo><a:pt x="1763" y="6181"/></a:lnTo><a:lnTo><a:pt x="1745" y="6181"/></a:lnTo><a:lnTo><a:pt x="1740" y="6200"/></a:lnTo><a:lnTo><a:pt x="1707" y="6181"/></a:lnTo><a:lnTo><a:pt x="1675" y="6177"/></a:lnTo><a:lnTo><a:pt x="1633" y="6186"/></a:lnTo><a:lnTo><a:pt x="1591" y="6200"/></a:lnTo><a:lnTo><a:pt x="1559" y="6209"/></a:lnTo><a:lnTo><a:pt x="1531" y="6214"/></a:lnTo><a:lnTo><a:pt x="1498" y="6214"/></a:lnTo><a:lnTo><a:pt x="1465" y="6209"/></a:lnTo><a:lnTo><a:pt x="1438" y="6200"/></a:lnTo><a:lnTo><a:pt x="1410" y="6181"/></a:lnTo><a:lnTo><a:pt x="1391" y="6167"/></a:lnTo><a:lnTo><a:pt x="1354" y="6144"/></a:lnTo><a:lnTo><a:pt x="1349" y="6144"/></a:lnTo><a:lnTo><a:pt x="1331" y="6135"/></a:lnTo><a:lnTo><a:pt x="1303" y="6125"/></a:lnTo><a:lnTo><a:pt x="1275" y="6125"/></a:lnTo><a:lnTo><a:pt x="1261" y="6149"/></a:lnTo><a:lnTo><a:pt x="1242" y="6158"/></a:lnTo><a:lnTo><a:pt x="1219" y="6172"/></a:lnTo><a:lnTo><a:pt x="1196" y="6186"/></a:lnTo><a:lnTo><a:pt x="1163" y="6186"/></a:lnTo><a:lnTo><a:pt x="1135" y="6228"/></a:lnTo><a:lnTo><a:pt x="1098" y="6237"/></a:lnTo><a:lnTo><a:pt x="1079" y="6228"/></a:lnTo><a:lnTo><a:pt x="1056" y="6214"/></a:lnTo><a:lnTo><a:pt x="1023" y="6228"/></a:lnTo><a:lnTo><a:pt x="996" y="6223"/></a:lnTo><a:lnTo><a:pt x="949" y="6246"/></a:lnTo><a:lnTo><a:pt x="930" y="6293"/></a:lnTo><a:lnTo><a:pt x="912" y="6307"/></a:lnTo><a:lnTo><a:pt x="916" y="6330"/></a:lnTo><a:lnTo><a:pt x="921" y="6353"/></a:lnTo><a:lnTo><a:pt x="898" y="6377"/></a:lnTo><a:lnTo><a:pt x="889" y="6395"/></a:lnTo><a:lnTo><a:pt x="875" y="6414"/></a:lnTo><a:lnTo><a:pt x="865" y="6437"/></a:lnTo><a:lnTo><a:pt x="847" y="6456"/></a:lnTo><a:lnTo><a:pt x="819" y="6474"/></a:lnTo><a:lnTo><a:pt x="842" y="6488"/></a:lnTo><a:lnTo><a:pt x="823" y="6502"/></a:lnTo><a:lnTo><a:pt x="786" y="6530"/></a:lnTo><a:lnTo><a:pt x="763" y="6558"/></a:lnTo><a:lnTo><a:pt x="744" y="6577"/></a:lnTo><a:lnTo><a:pt x="735" y="6595"/></a:lnTo><a:lnTo><a:pt x="716" y="6623"/></a:lnTo><a:lnTo><a:pt x="684" y="6651"/></a:lnTo><a:lnTo><a:pt x="670" y="6665"/></a:lnTo><a:lnTo><a:pt x="656" y="6665"/></a:lnTo><a:lnTo><a:pt x="633" y="6660"/></a:lnTo><a:lnTo><a:pt x="614" y="6665"/></a:lnTo><a:lnTo><a:pt x="577" y="6684"/></a:lnTo><a:lnTo><a:pt x="581" y="6712"/></a:lnTo><a:lnTo><a:pt x="568" y="6730"/></a:lnTo><a:lnTo><a:pt x="544" y="6725"/></a:lnTo><a:lnTo><a:pt x="526" y="6730"/></a:lnTo><a:lnTo><a:pt x="502" y="6735"/></a:lnTo><a:lnTo><a:pt x="461" y="6739"/></a:lnTo><a:lnTo><a:pt x="451" y="6730"/></a:lnTo><a:lnTo><a:pt x="428" y="6744"/></a:lnTo><a:lnTo><a:pt x="405" y="6744"/></a:lnTo><a:lnTo><a:pt x="386" y="6753"/></a:lnTo><a:lnTo><a:pt x="368" y="6749"/></a:lnTo><a:lnTo><a:pt x="358" y="6749"/></a:lnTo><a:lnTo><a:pt x="326" y="6739"/></a:lnTo><a:lnTo><a:pt x="298" y="6735"/></a:lnTo><a:lnTo><a:pt x="298" y="6730"/></a:lnTo><a:lnTo><a:pt x="214" y="6730"/></a:lnTo><a:lnTo><a:pt x="181" y="6735"/></a:lnTo><a:lnTo><a:pt x="172" y="6712"/></a:lnTo><a:lnTo><a:pt x="167" y="6707"/></a:lnTo><a:lnTo><a:pt x="149" y="6665"/></a:lnTo><a:lnTo><a:pt x="153" y="6665"/></a:lnTo><a:lnTo><a:pt x="153" y="6642"/></a:lnTo><a:lnTo><a:pt x="130" y="6637"/></a:lnTo><a:lnTo><a:pt x="65" y="6637"/></a:lnTo><a:lnTo><a:pt x="42" y="6614"/></a:lnTo><a:lnTo><a:pt x="23" y="6577"/></a:lnTo><a:lnTo><a:pt x="0" y="6558"/></a:lnTo><a:lnTo><a:pt x="0" y="6549"/></a:lnTo><a:lnTo><a:pt x="5" y="6535"/></a:lnTo><a:lnTo><a:pt x="14" y="6521"/></a:lnTo><a:lnTo><a:pt x="42" y="6511"/></a:lnTo><a:lnTo><a:pt x="70" y="6521"/></a:lnTo><a:lnTo><a:pt x="88" y="6539"/></a:lnTo><a:lnTo><a:pt x="121" y="6549"/></a:lnTo><a:lnTo><a:pt x="140" y="6535"/></a:lnTo><a:lnTo><a:pt x="158" y="6525"/></a:lnTo><a:lnTo><a:pt x="219" y="6502"/></a:lnTo><a:lnTo><a:pt x="237" y="6502"/></a:lnTo><a:lnTo><a:pt x="265" y="6507"/></a:lnTo><a:lnTo><a:pt x="284" y="6525"/></a:lnTo><a:lnTo><a:pt x="307" y="6535"/></a:lnTo><a:lnTo><a:pt x="330" y="6553"/></a:lnTo><a:lnTo><a:pt x="340" y="6572"/></a:lnTo><a:lnTo><a:pt x="358" y="6558"/></a:lnTo><a:lnTo><a:pt x="372" y="6539"/></a:lnTo><a:lnTo><a:pt x="395" y="6525"/></a:lnTo><a:lnTo><a:pt x="419" y="6521"/></a:lnTo><a:lnTo><a:pt x="437" y="6507"/></a:lnTo><a:lnTo><a:pt x="465" y="6493"/></a:lnTo><a:lnTo><a:pt x="488" y="6474"/></a:lnTo><a:lnTo><a:pt x="540" y="6460"/></a:lnTo><a:lnTo><a:pt x="563" y="6442"/></a:lnTo><a:lnTo><a:pt x="549" y="6423"/></a:lnTo><a:lnTo><a:pt x="554" y="6400"/></a:lnTo><a:lnTo><a:pt x="540" y="6400"/></a:lnTo><a:lnTo><a:pt x="512" y="6395"/></a:lnTo><a:lnTo><a:pt x="493" y="6395"/></a:lnTo><a:lnTo><a:pt x="470" y="6414"/></a:lnTo><a:lnTo><a:pt x="442" y="6423"/></a:lnTo><a:lnTo><a:pt x="423" y="6404"/></a:lnTo><a:lnTo><a:pt x="400" y="6381"/></a:lnTo><a:lnTo><a:pt x="377" y="6349"/></a:lnTo><a:lnTo><a:pt x="363" y="6321"/></a:lnTo><a:lnTo><a:pt x="377" y="6298"/></a:lnTo><a:lnTo><a:pt x="381" y="6279"/></a:lnTo><a:lnTo><a:pt x="353" y="6270"/></a:lnTo><a:lnTo><a:pt x="326" y="6288"/></a:lnTo><a:lnTo><a:pt x="298" y="6302"/></a:lnTo><a:lnTo><a:pt x="279" y="6288"/></a:lnTo><a:lnTo><a:pt x="242" y="6298"/></a:lnTo><a:lnTo><a:pt x="247" y="6279"/></a:lnTo><a:lnTo><a:pt x="163" y="6279"/></a:lnTo><a:lnTo><a:pt x="144" y="6284"/></a:lnTo><a:lnTo><a:pt x="163" y="6256"/></a:lnTo><a:lnTo><a:pt x="172" y="6242"/></a:lnTo><a:lnTo><a:pt x="177" y="6228"/></a:lnTo><a:lnTo><a:pt x="200" y="6218"/></a:lnTo><a:lnTo><a:pt x="237" y="6223"/></a:lnTo><a:lnTo><a:pt x="256" y="6223"/></a:lnTo><a:lnTo><a:pt x="274" y="6218"/></a:lnTo><a:lnTo><a:pt x="284" y="6200"/></a:lnTo><a:lnTo><a:pt x="307" y="6186"/></a:lnTo><a:lnTo><a:pt x="340" y="6172"/></a:lnTo><a:lnTo><a:pt x="363" y="6172"/></a:lnTo><a:lnTo><a:pt x="400" y="6158"/></a:lnTo><a:lnTo><a:pt x="419" y="6153"/></a:lnTo><a:lnTo><a:pt x="447" y="6153"/></a:lnTo><a:lnTo><a:pt x="484" y="6121"/></a:lnTo><a:lnTo><a:pt x="507" y="6107"/></a:lnTo><a:lnTo><a:pt x="530" y="6093"/></a:lnTo><a:lnTo><a:pt x="549" y="6088"/></a:lnTo><a:lnTo><a:pt x="568" y="6074"/></a:lnTo><a:lnTo><a:pt x="591" y="6060"/></a:lnTo><a:lnTo><a:pt x="609" y="6065"/></a:lnTo><a:lnTo><a:pt x="628" y="6084"/></a:lnTo><a:lnTo><a:pt x="651" y="6065"/></a:lnTo><a:lnTo><a:pt x="670" y="6065"/></a:lnTo><a:lnTo><a:pt x="679" y="6084"/></a:lnTo><a:lnTo><a:pt x="698" y="6065"/></a:lnTo><a:lnTo><a:pt x="716" y="6037"/></a:lnTo><a:lnTo><a:pt x="735" y="6037"/></a:lnTo><a:lnTo><a:pt x="768" y="6028"/></a:lnTo><a:lnTo><a:pt x="768" y="6009"/></a:lnTo><a:lnTo><a:pt x="777" y="5977"/></a:lnTo><a:lnTo><a:pt x="796" y="5953"/></a:lnTo><a:lnTo><a:pt x="814" y="5944"/></a:lnTo><a:lnTo><a:pt x="837" y="5949"/></a:lnTo><a:lnTo><a:pt x="865" y="5953"/></a:lnTo><a:lnTo><a:pt x="889" y="5972"/></a:lnTo><a:lnTo><a:pt x="898" y="5995"/></a:lnTo><a:lnTo><a:pt x="921" y="5990"/></a:lnTo><a:lnTo><a:pt x="944" y="5990"/></a:lnTo><a:lnTo><a:pt x="963" y="5995"/></a:lnTo><a:lnTo><a:pt x="977" y="6014"/></a:lnTo><a:lnTo><a:pt x="1000" y="6014"/></a:lnTo><a:lnTo><a:pt x="1023" y="6000"/></a:lnTo><a:lnTo><a:pt x="1037" y="6000"/></a:lnTo><a:lnTo><a:pt x="1056" y="6004"/></a:lnTo><a:lnTo><a:pt x="1084" y="6009"/></a:lnTo><a:lnTo><a:pt x="1117" y="6000"/></a:lnTo><a:lnTo><a:pt x="1144" y="6004"/></a:lnTo><a:lnTo><a:pt x="1163" y="6009"/></a:lnTo><a:lnTo><a:pt x="1191" y="6018"/></a:lnTo><a:lnTo><a:pt x="1228" y="6023"/></a:lnTo><a:lnTo><a:pt x="1251" y="6032"/></a:lnTo><a:lnTo><a:pt x="1265" y="6028"/></a:lnTo><a:lnTo><a:pt x="1293" y="6032"/></a:lnTo><a:lnTo><a:pt x="1317" y="6037"/></a:lnTo><a:lnTo><a:pt x="1345" y="6042"/></a:lnTo><a:lnTo><a:pt x="1354" y="6051"/></a:lnTo><a:lnTo><a:pt x="1358" y="6051"/></a:lnTo><a:lnTo><a:pt x="1386" y="6074"/></a:lnTo><a:lnTo><a:pt x="1410" y="6097"/></a:lnTo><a:lnTo><a:pt x="1414" y="6097"/></a:lnTo><a:lnTo><a:pt x="1438" y="6111"/></a:lnTo><a:lnTo><a:pt x="1470" y="6130"/></a:lnTo><a:lnTo><a:pt x="1531" y="6130"/></a:lnTo><a:lnTo><a:pt x="1549" y="6135"/></a:lnTo><a:lnTo><a:pt x="1568" y="6125"/></a:lnTo><a:lnTo><a:pt x="1591" y="6125"/></a:lnTo><a:lnTo><a:pt x="1638" y="6093"/></a:lnTo><a:lnTo><a:pt x="1666" y="6056"/></a:lnTo><a:lnTo><a:pt x="1689" y="6028"/></a:lnTo><a:lnTo><a:pt x="1726" y="5990"/></a:lnTo><a:lnTo><a:pt x="1745" y="5967"/></a:lnTo><a:lnTo><a:pt x="1768" y="5935"/></a:lnTo><a:lnTo><a:pt x="1805" y="5939"/></a:lnTo><a:lnTo><a:pt x="1828" y="5939"/></a:lnTo><a:lnTo><a:pt x="1852" y="5921"/></a:lnTo><a:lnTo><a:pt x="1866" y="5902"/></a:lnTo><a:lnTo><a:pt x="1894" y="5860"/></a:lnTo><a:lnTo><a:pt x="1898" y="5842"/></a:lnTo><a:lnTo><a:pt x="1912" y="5818"/></a:lnTo><a:lnTo><a:pt x="1921" y="5795"/></a:lnTo><a:lnTo><a:pt x="1903" y="5772"/></a:lnTo><a:lnTo><a:pt x="1898" y="5735"/></a:lnTo><a:lnTo><a:pt x="1898" y="5716"/></a:lnTo><a:lnTo><a:pt x="1903" y="5697"/></a:lnTo><a:lnTo><a:pt x="1898" y="5688"/></a:lnTo><a:lnTo><a:pt x="1894" y="5683"/></a:lnTo><a:lnTo><a:pt x="1884" y="5665"/></a:lnTo><a:lnTo><a:pt x="1880" y="5628"/></a:lnTo><a:lnTo><a:pt x="1875" y="5604"/></a:lnTo><a:lnTo><a:pt x="1866" y="5614"/></a:lnTo><a:lnTo><a:pt x="1861" y="5642"/></a:lnTo><a:lnTo><a:pt x="1847" y="5665"/></a:lnTo><a:lnTo><a:pt x="1833" y="5600"/></a:lnTo><a:lnTo><a:pt x="1833" y="5595"/></a:lnTo><a:lnTo><a:pt x="1838" y="5572"/></a:lnTo><a:lnTo><a:pt x="1856" y="5572"/></a:lnTo><a:lnTo><a:pt x="1847" y="5549"/></a:lnTo><a:lnTo><a:pt x="1856" y="5535"/></a:lnTo><a:lnTo><a:pt x="1866" y="5479"/></a:lnTo><a:lnTo><a:pt x="1880" y="5409"/></a:lnTo><a:lnTo><a:pt x="1884" y="5395"/></a:lnTo><a:lnTo><a:pt x="1912" y="5349"/></a:lnTo><a:lnTo><a:pt x="1931" y="5325"/></a:lnTo><a:lnTo><a:pt x="1963" y="5265"/></a:lnTo><a:lnTo><a:pt x="1963" y="5246"/></a:lnTo><a:lnTo><a:pt x="1968" y="5209"/></a:lnTo><a:lnTo><a:pt x="1987" y="5181"/></a:lnTo><a:lnTo><a:pt x="2010" y="5153"/></a:lnTo><a:lnTo><a:pt x="2024" y="5121"/></a:lnTo><a:lnTo><a:pt x="2024" y="5097"/></a:lnTo><a:lnTo><a:pt x="2033" y="5079"/></a:lnTo><a:lnTo><a:pt x="2014" y="5046"/></a:lnTo><a:lnTo><a:pt x="2010" y="5023"/></a:lnTo><a:lnTo><a:pt x="2005" y="5000"/></a:lnTo><a:lnTo><a:pt x="2005" y="4976"/></a:lnTo><a:lnTo><a:pt x="2019" y="4939"/></a:lnTo><a:lnTo><a:pt x="2028" y="4897"/></a:lnTo><a:lnTo><a:pt x="2047" y="4855"/></a:lnTo><a:lnTo><a:pt x="2061" y="4837"/></a:lnTo><a:lnTo><a:pt x="2080" y="4814"/></a:lnTo><a:lnTo><a:pt x="2080" y="4795"/></a:lnTo><a:lnTo><a:pt x="2094" y="4762"/></a:lnTo><a:lnTo><a:pt x="2094" y="4739"/></a:lnTo><a:lnTo><a:pt x="2098" y="4702"/></a:lnTo><a:lnTo><a:pt x="2094" y="4683"/></a:lnTo><a:lnTo><a:pt x="2084" y="4651"/></a:lnTo><a:lnTo><a:pt x="2098" y="4646"/></a:lnTo><a:lnTo><a:pt x="2108" y="4641"/></a:lnTo><a:lnTo><a:pt x="2122" y="4637"/></a:lnTo><a:lnTo><a:pt x="2154" y="4600"/></a:lnTo><a:lnTo><a:pt x="2182" y="4576"/></a:lnTo><a:lnTo><a:pt x="2210" y="4548"/></a:lnTo><a:lnTo><a:pt x="2215" y="4525"/></a:lnTo><a:lnTo><a:pt x="2219" y="4502"/></a:lnTo><a:lnTo><a:pt x="2215" y="4483"/></a:lnTo><a:lnTo><a:pt x="2210" y="4455"/></a:lnTo><a:lnTo><a:pt x="2210" y="4381"/></a:lnTo><a:lnTo><a:pt x="2191" y="4395"/></a:lnTo><a:lnTo><a:pt x="2173" y="4418"/></a:lnTo><a:lnTo><a:pt x="2159" y="4427"/></a:lnTo><a:lnTo><a:pt x="2149" y="4427"/></a:lnTo><a:lnTo><a:pt x="2135" y="4414"/></a:lnTo><a:lnTo><a:pt x="2126" y="4400"/></a:lnTo><a:lnTo><a:pt x="2126" y="4381"/></a:lnTo><a:lnTo><a:pt x="2131" y="4358"/></a:lnTo><a:lnTo><a:pt x="2135" y="4353"/></a:lnTo><a:lnTo><a:pt x="2140" y="4320"/></a:lnTo><a:lnTo><a:pt x="2145" y="4325"/></a:lnTo><a:lnTo><a:pt x="2168" y="4307"/></a:lnTo><a:lnTo><a:pt x="2187" y="4279"/></a:lnTo><a:lnTo><a:pt x="2205" y="4260"/></a:lnTo><a:lnTo><a:pt x="2215" y="4241"/></a:lnTo><a:lnTo><a:pt x="2243" y="4204"/></a:lnTo><a:lnTo><a:pt x="2261" y="4190"/></a:lnTo><a:lnTo><a:pt x="2284" y="4162"/></a:lnTo><a:lnTo><a:pt x="2289" y="4144"/></a:lnTo><a:lnTo><a:pt x="2322" y="4093"/></a:lnTo><a:lnTo><a:pt x="2345" y="4060"/></a:lnTo><a:lnTo><a:pt x="2368" y="4018"/></a:lnTo><a:lnTo><a:pt x="2373" y="4000"/></a:lnTo><a:lnTo><a:pt x="2387" y="3972"/></a:lnTo><a:lnTo><a:pt x="2415" y="3948"/></a:lnTo><a:lnTo><a:pt x="2443" y="3902"/></a:lnTo><a:lnTo><a:pt x="2452" y="3883"/></a:lnTo><a:lnTo><a:pt x="2466" y="3855"/></a:lnTo><a:lnTo><a:pt x="2484" y="3832"/></a:lnTo><a:lnTo><a:pt x="2536" y="3781"/></a:lnTo><a:lnTo><a:pt x="2550" y="3748"/></a:lnTo><a:lnTo><a:pt x="2568" y="3720"/></a:lnTo><a:lnTo><a:pt x="2591" y="3660"/></a:lnTo><a:lnTo><a:pt x="2619" y="3637"/></a:lnTo><a:lnTo><a:pt x="2666" y="3604"/></a:lnTo><a:lnTo><a:pt x="2684" y="3599"/></a:lnTo><a:lnTo><a:pt x="2731" y="3586"/></a:lnTo><a:lnTo><a:pt x="2754" y="3567"/></a:lnTo><a:lnTo><a:pt x="2773" y="3544"/></a:lnTo><a:lnTo><a:pt x="2805" y="3506"/></a:lnTo><a:lnTo><a:pt x="2815" y="3488"/></a:lnTo><a:lnTo><a:pt x="2819" y="3478"/></a:lnTo><a:lnTo><a:pt x="2875" y="3413"/></a:lnTo><a:lnTo><a:pt x="2903" y="3376"/></a:lnTo><a:lnTo><a:pt x="2922" y="3358"/></a:lnTo><a:lnTo><a:pt x="2940" y="3330"/></a:lnTo><a:lnTo><a:pt x="2959" y="3288"/></a:lnTo><a:lnTo><a:pt x="2987" y="3251"/></a:lnTo><a:lnTo><a:pt x="2992" y="3227"/></a:lnTo><a:lnTo><a:pt x="3001" y="3204"/></a:lnTo><a:lnTo><a:pt x="3015" y="3176"/></a:lnTo><a:lnTo><a:pt x="3033" y="3139"/></a:lnTo><a:lnTo><a:pt x="3061" y="3088"/></a:lnTo><a:lnTo><a:pt x="3094" y="2999"/></a:lnTo><a:lnTo><a:pt x="3117" y="2958"/></a:lnTo><a:lnTo><a:pt x="3140" y="2930"/></a:lnTo><a:lnTo><a:pt x="3154" y="2892"/></a:lnTo><a:lnTo><a:pt x="3159" y="2874"/></a:lnTo><a:lnTo><a:pt x="3178" y="2841"/></a:lnTo><a:lnTo><a:pt x="3192" y="2818"/></a:lnTo><a:lnTo><a:pt x="3210" y="2799"/></a:lnTo><a:lnTo><a:pt x="3238" y="2757"/></a:lnTo><a:lnTo><a:pt x="3285" y="2683"/></a:lnTo><a:lnTo><a:pt x="3308" y="2604"/></a:lnTo><a:lnTo><a:pt x="3313" y="2571"/></a:lnTo><a:lnTo><a:pt x="3317" y="2557"/></a:lnTo><a:lnTo><a:pt x="3322" y="2516"/></a:lnTo><a:lnTo><a:pt x="3327" y="2483"/></a:lnTo><a:lnTo><a:pt x="3336" y="2446"/></a:lnTo><a:lnTo><a:pt x="3336" y="2423"/></a:lnTo><a:lnTo><a:pt x="3345" y="2367"/></a:lnTo><a:lnTo><a:pt x="3350" y="2330"/></a:lnTo><a:lnTo><a:pt x="3350" y="2260"/></a:lnTo><a:lnTo><a:pt x="3378" y="2255"/></a:lnTo><a:lnTo><a:pt x="3382" y="2241"/></a:lnTo><a:lnTo><a:pt x="3392" y="2223"/></a:lnTo><a:lnTo><a:pt x="3406" y="2199"/></a:lnTo><a:lnTo><a:pt x="3415" y="2162"/></a:lnTo><a:lnTo><a:pt x="3438" y="2148"/></a:lnTo><a:lnTo><a:pt x="3443" y="2176"/></a:lnTo><a:lnTo><a:pt x="3471" y="2176"/></a:lnTo><a:lnTo><a:pt x="3457" y="2190"/></a:lnTo><a:lnTo><a:pt x="3452" y="2223"/></a:lnTo><a:lnTo><a:pt x="3494" y="2213"/></a:lnTo><a:lnTo><a:pt x="3513" y="2204"/></a:lnTo><a:lnTo><a:pt x="3536" y="2199"/></a:lnTo><a:lnTo><a:pt x="3568" y="2190"/></a:lnTo><a:lnTo><a:pt x="3573" y="2190"/></a:lnTo><a:lnTo><a:pt x="3606" y="2171"/></a:lnTo><a:lnTo><a:pt x="3624" y="2157"/></a:lnTo><a:lnTo><a:pt x="3643" y="2143"/></a:lnTo><a:lnTo><a:pt x="3657" y="2134"/></a:lnTo><a:lnTo><a:pt x="3666" y="2129"/></a:lnTo><a:lnTo><a:pt x="3685" y="2116"/></a:lnTo><a:lnTo><a:pt x="3708" y="2074"/></a:lnTo><a:lnTo><a:pt x="3731" y="2055"/></a:lnTo><a:lnTo><a:pt x="3755" y="2036"/></a:lnTo><a:lnTo><a:pt x="3773" y="1990"/></a:lnTo><a:lnTo><a:pt x="3782" y="1967"/></a:lnTo><a:lnTo><a:pt x="3801" y="1985"/></a:lnTo><a:lnTo><a:pt x="3829" y="1981"/></a:lnTo><a:lnTo><a:pt x="3852" y="1939"/></a:lnTo><a:lnTo><a:pt x="3866" y="1911"/></a:lnTo><a:lnTo><a:pt x="3899" y="1874"/></a:lnTo><a:lnTo><a:pt x="3913" y="1841"/></a:lnTo><a:lnTo><a:pt x="3917" y="1808"/></a:lnTo><a:lnTo><a:pt x="3941" y="1836"/></a:lnTo><a:lnTo><a:pt x="3927" y="1869"/></a:lnTo><a:lnTo><a:pt x="3927" y="1888"/></a:lnTo><a:lnTo><a:pt x="3922" y="1911"/></a:lnTo><a:lnTo><a:pt x="3885" y="1957"/></a:lnTo><a:lnTo><a:pt x="3862" y="2004"/></a:lnTo><a:lnTo><a:pt x="3848" y="2046"/></a:lnTo><a:lnTo><a:pt x="3829" y="2074"/></a:lnTo><a:lnTo><a:pt x="3815" y="2097"/></a:lnTo><a:lnTo><a:pt x="3815" y="2116"/></a:lnTo><a:lnTo><a:pt x="3852" y="2134"/></a:lnTo><a:lnTo><a:pt x="3880" y="2134"/></a:lnTo><a:lnTo><a:pt x="3908" y="2125"/></a:lnTo><a:lnTo><a:pt x="3927" y="2111"/></a:lnTo><a:lnTo><a:pt x="3945" y="2074"/></a:lnTo><a:lnTo><a:pt x="3997" y="2055"/></a:lnTo><a:lnTo><a:pt x="4034" y="2027"/></a:lnTo><a:lnTo><a:pt x="4043" y="1999"/></a:lnTo><a:lnTo><a:pt x="4066" y="1967"/></a:lnTo><a:lnTo><a:pt x="4099" y="1948"/></a:lnTo><a:lnTo><a:pt x="4122" y="1939"/></a:lnTo><a:lnTo><a:pt x="4141" y="1934"/></a:lnTo><a:lnTo><a:pt x="4159" y="1911"/></a:lnTo><a:lnTo><a:pt x="4141" y="1911"/></a:lnTo><a:lnTo><a:pt x="4122" y="1916"/></a:lnTo><a:lnTo><a:pt x="4136" y="1888"/></a:lnTo><a:lnTo><a:pt x="4104" y="1869"/></a:lnTo><a:lnTo><a:pt x="4076" y="1869"/></a:lnTo><a:lnTo><a:pt x="4066" y="1813"/></a:lnTo><a:lnTo><a:pt x="4094" y="1790"/></a:lnTo><a:lnTo><a:pt x="4127" y="1771"/></a:lnTo><a:lnTo><a:pt x="4159" y="1748"/></a:lnTo><a:lnTo><a:pt x="4173" y="1720"/></a:lnTo><a:lnTo><a:pt x="4122" y="1739"/></a:lnTo><a:lnTo><a:pt x="4127" y="1711"/></a:lnTo><a:lnTo><a:pt x="4094" y="1711"/></a:lnTo><a:lnTo><a:pt x="4094" y="1697"/></a:lnTo><a:lnTo><a:pt x="4108" y="1688"/></a:lnTo><a:lnTo><a:pt x="4117" y="1664"/></a:lnTo><a:lnTo><a:pt x="4117" y="1646"/></a:lnTo><a:lnTo><a:pt x="4131" y="1618"/></a:lnTo><a:lnTo><a:pt x="4145" y="1595"/></a:lnTo><a:lnTo><a:pt x="4150" y="1567"/></a:lnTo><a:lnTo><a:pt x="4164" y="1543"/></a:lnTo><a:lnTo><a:pt x="4155" y="1515"/></a:lnTo><a:lnTo><a:pt x="4150" y="1483"/></a:lnTo><a:lnTo><a:pt x="4164" y="1460"/></a:lnTo><a:lnTo><a:pt x="4220" y="1418"/></a:lnTo><a:lnTo><a:pt x="4243" y="1408"/></a:lnTo><a:lnTo><a:pt x="4243" y="1381"/></a:lnTo><a:lnTo><a:pt x="4220" y="1371"/></a:lnTo><a:lnTo><a:pt x="4183" y="1390"/></a:lnTo><a:lnTo><a:pt x="4155" y="1385"/></a:lnTo><a:lnTo><a:pt x="4178" y="1353"/></a:lnTo><a:lnTo><a:pt x="4136" y="1357"/></a:lnTo><a:lnTo><a:pt x="4150" y="1329"/></a:lnTo><a:lnTo><a:pt x="4169" y="1320"/></a:lnTo><a:lnTo><a:pt x="4187" y="1320"/></a:lnTo><a:lnTo><a:pt x="4210" y="1306"/></a:lnTo><a:lnTo><a:pt x="4229" y="1301"/></a:lnTo><a:lnTo><a:pt x="4243" y="1288"/></a:lnTo><a:lnTo><a:pt x="4262" y="1278"/></a:lnTo><a:lnTo><a:pt x="4285" y="1269"/></a:lnTo><a:lnTo><a:pt x="4313" y="1241"/></a:lnTo><a:lnTo><a:pt x="4294" y="1236"/></a:lnTo><a:lnTo><a:pt x="4318" y="1222"/></a:lnTo><a:lnTo><a:pt x="4336" y="1218"/></a:lnTo><a:lnTo><a:pt x="4355" y="1208"/></a:lnTo><a:lnTo><a:pt x="4369" y="1204"/></a:lnTo><a:lnTo><a:pt x="4415" y="1204"/></a:lnTo><a:lnTo><a:pt x="4429" y="1185"/></a:lnTo><a:lnTo><a:pt x="4452" y="1162"/></a:lnTo><a:lnTo><a:pt x="4471" y="1139"/></a:lnTo><a:lnTo><a:pt x="4485" y="1115"/></a:lnTo><a:lnTo><a:pt x="4508" y="1087"/></a:lnTo><a:lnTo><a:pt x="4532" y="1064"/></a:lnTo><a:lnTo><a:pt x="4550" y="1055"/></a:lnTo><a:lnTo><a:pt x="4573" y="1041"/></a:lnTo><a:lnTo><a:pt x="4606" y="1022"/></a:lnTo><a:lnTo><a:pt x="4629" y="1008"/></a:lnTo><a:lnTo><a:pt x="4653" y="999"/></a:lnTo><a:lnTo><a:pt x="4671" y="990"/></a:lnTo><a:lnTo><a:pt x="4685" y="967"/></a:lnTo><a:lnTo><a:pt x="4704" y="943"/></a:lnTo><a:lnTo><a:pt x="4671" y="948"/></a:lnTo><a:lnTo><a:pt x="4685" y="920"/></a:lnTo><a:lnTo><a:pt x="4713" y="906"/></a:lnTo><a:lnTo><a:pt x="4741" y="901"/></a:lnTo><a:lnTo><a:pt x="4769" y="934"/></a:lnTo><a:lnTo><a:pt x="4773" y="911"/></a:lnTo><a:lnTo><a:pt x="4797" y="901"/></a:lnTo><a:lnTo><a:pt x="4829" y="911"/></a:lnTo><a:lnTo><a:pt x="4848" y="934"/></a:lnTo><a:lnTo><a:pt x="4839" y="957"/></a:lnTo><a:lnTo><a:pt x="4867" y="943"/></a:lnTo><a:lnTo><a:pt x="4890" y="925"/></a:lnTo><a:lnTo><a:pt x="4922" y="906"/></a:lnTo><a:lnTo><a:pt x="4960" y="887"/></a:lnTo><a:lnTo><a:pt x="4992" y="878"/></a:lnTo><a:lnTo><a:pt x="5034" y="850"/></a:lnTo><a:lnTo><a:pt x="5053" y="841"/></a:lnTo><a:lnTo><a:pt x="5108" y="813"/></a:lnTo><a:lnTo><a:pt x="5164" y="776"/></a:lnTo><a:lnTo><a:pt x="5169" y="771"/></a:lnTo><a:lnTo><a:pt x="5197" y="748"/></a:lnTo><a:lnTo><a:pt x="5225" y="748"/></a:lnTo><a:lnTo><a:pt x="5253" y="743"/></a:lnTo><a:lnTo><a:pt x="5290" y="743"/></a:lnTo><a:lnTo><a:pt x="5341" y="766"/></a:lnTo><a:lnTo><a:pt x="5374" y="771"/></a:lnTo><a:lnTo><a:pt x="5402" y="785"/></a:lnTo><a:lnTo><a:pt x="5429" y="808"/></a:lnTo><a:lnTo><a:pt x="5453" y="818"/></a:lnTo><a:lnTo><a:pt x="5471" y="818"/></a:lnTo><a:lnTo><a:pt x="5495" y="799"/></a:lnTo><a:lnTo><a:pt x="5527" y="794"/></a:lnTo><a:lnTo><a:pt x="5555" y="780"/></a:lnTo><a:lnTo><a:pt x="5578" y="757"/></a:lnTo><a:lnTo><a:pt x="5611" y="753"/></a:lnTo><a:lnTo><a:pt x="5620" y="771"/></a:lnTo><a:lnTo><a:pt x="5644" y="771"/></a:lnTo><a:lnTo><a:pt x="5644" y="748"/></a:lnTo><a:lnTo><a:pt x="5639" y="729"/></a:lnTo><a:lnTo><a:pt x="5681" y="715"/></a:lnTo><a:lnTo><a:pt x="5746" y="706"/></a:lnTo><a:lnTo><a:pt x="5764" y="697"/></a:lnTo><a:lnTo><a:pt x="5806" y="673"/></a:lnTo><a:lnTo><a:pt x="5825" y="655"/></a:lnTo><a:lnTo><a:pt x="5844" y="636"/></a:lnTo><a:lnTo><a:pt x="5867" y="608"/></a:lnTo><a:lnTo><a:pt x="5871" y="599"/></a:lnTo><a:lnTo><a:pt x="5885" y="585"/></a:lnTo><a:lnTo><a:pt x="5904" y="557"/></a:lnTo><a:lnTo><a:pt x="5918" y="539"/></a:lnTo><a:lnTo><a:pt x="5923" y="539"/></a:lnTo><a:lnTo><a:pt x="5932" y="520"/></a:lnTo><a:lnTo><a:pt x="5951" y="501"/></a:lnTo><a:lnTo><a:pt x="5969" y="469"/></a:lnTo><a:lnTo><a:pt x="5988" y="427"/></a:lnTo><a:lnTo><a:pt x="6030" y="385"/></a:lnTo><a:lnTo><a:pt x="6085" y="352"/></a:lnTo><a:lnTo><a:pt x="6118" y="334"/></a:lnTo><a:lnTo><a:pt x="6118" y="306"/></a:lnTo><a:lnTo><a:pt x="6137" y="292"/></a:lnTo><a:lnTo><a:pt x="6155" y="269"/></a:lnTo><a:lnTo><a:pt x="6174" y="241"/></a:lnTo><a:lnTo><a:pt x="6183" y="208"/></a:lnTo><a:lnTo><a:pt x="6206" y="176"/></a:lnTo><a:lnTo><a:pt x="6234" y="148"/></a:lnTo><a:lnTo><a:pt x="6267" y="125"/></a:lnTo><a:lnTo><a:pt x="6286" y="106"/></a:lnTo><a:lnTo><a:pt x="6304" y="92"/></a:lnTo><a:lnTo><a:pt x="6369" y="73"/></a:lnTo><a:lnTo><a:pt x="6388" y="64"/></a:lnTo><a:lnTo><a:pt x="6434" y="27"/></a:lnTo><a:lnTo><a:pt x="6467" y="4"/></a:lnTo><a:lnTo><a:pt x="6474" y="0"/></a:lnTo></a:path></a:pathLst></a:custGeom><a:noFill/><a:ln w="5760"><a:solidFill><a:srgbClr val="6e6e6e"/></a:solidFill><a:round/></a:ln></wps:spPr><wps:style><a:lnRef idx="0"/><a:fillRef idx="0"/><a:effectRef idx="0"/><a:fontRef idx="minor"/></wps:style><wps:bodyPr/></wps:wsp></wpg:grpSp><wpg:grpSp><wpg:cNvGrpSpPr/><wpg:grpSpPr><a:xfrm><a:off x="5213520" y="67896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7" y="5"/></a:lnTo><a:lnTo><a:pt x="22" y="15"/></a:lnTo><a:lnTo><a:pt x="9" y="31"/></a:lnTo><a:lnTo><a:pt x="0" y="53"/></a:lnTo><a:lnTo><a:pt x="0" y="70"/></a:lnTo><a:lnTo><a:pt x="6" y="87"/></a:lnTo><a:lnTo><a:pt x="18" y="101"/></a:lnTo><a:lnTo><a:pt x="36" y="113"/></a:lnTo><a:lnTo><a:pt x="60" y="122"/></a:lnTo><a:lnTo><a:pt x="79" y="119"/></a:lnTo><a:lnTo><a:pt x="122" y="58"/></a:lnTo><a:lnTo><a:pt x="118" y="40"/></a:lnTo><a:lnTo><a:pt x="108" y="23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2151360" y="1792440"/><a:ext cx="77400" cy="77400"/></a:xfrm></wpg:grpSpPr><wps:wsp><wps:cNvSpPr/><wps:spPr><a:xfrm><a:off x="0" y="0"/><a:ext cx="77400" cy="77400"/></a:xfrm><a:custGeom><a:avLst/><a:gdLst/><a:ahLst/><a:rect l="0" t="0" r="r" b="b"/><a:pathLst><a:path w="124" h="123"><a:moveTo><a:pt x="56" y="0"/></a:moveTo><a:lnTo><a:pt x="38" y="5"/></a:lnTo><a:lnTo><a:pt x="23" y="15"/></a:lnTo><a:lnTo><a:pt x="10" y="31"/></a:lnTo><a:lnTo><a:pt x="0" y="53"/></a:lnTo><a:lnTo><a:pt x="1" y="70"/></a:lnTo><a:lnTo><a:pt x="7" y="86"/></a:lnTo><a:lnTo><a:pt x="19" y="101"/></a:lnTo><a:lnTo><a:pt x="37" y="113"/></a:lnTo><a:lnTo><a:pt x="61" y="122"/></a:lnTo><a:lnTo><a:pt x="80" y="119"/></a:lnTo><a:lnTo><a:pt x="123" y="58"/></a:lnTo><a:lnTo><a:pt x="119" y="40"/></a:lnTo><a:lnTo><a:pt x="109" y="23"/></a:lnTo><a:lnTo><a:pt x="94" y="10"/></a:lnTo><a:lnTo><a:pt x="74" y="1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1978560" y="864720"/><a:ext cx="77400" cy="78120"/></a:xfrm></wpg:grpSpPr><wps:wsp><wps:cNvSpPr/><wps:spPr><a:xfrm><a:off x="0" y="0"/><a:ext cx="77400" cy="7812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1" y="70"/></a:lnTo><a:lnTo><a:pt x="7" y="87"/></a:lnTo><a:lnTo><a:pt x="19" y="102"/></a:lnTo><a:lnTo><a:pt x="37" y="114"/></a:lnTo><a:lnTo><a:pt x="61" y="123"/></a:lnTo><a:lnTo><a:pt x="80" y="120"/></a:lnTo><a:lnTo><a:pt x="122" y="58"/></a:lnTo><a:lnTo><a:pt x="118" y="40"/></a:lnTo><a:lnTo><a:pt x="109" y="24"/></a:lnTo><a:lnTo><a:pt x="94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1884600" y="517644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1" y="71"/></a:lnTo><a:lnTo><a:pt x="7" y="87"/></a:lnTo><a:lnTo><a:pt x="19" y="102"/></a:lnTo><a:lnTo><a:pt x="37" y="114"/></a:lnTo><a:lnTo><a:pt x="60" y="123"/></a:lnTo><a:lnTo><a:pt x="80" y="120"/></a:lnTo><a:lnTo><a:pt x="122" y="58"/></a:lnTo><a:lnTo><a:pt x="118" y="40"/></a:lnTo><a:lnTo><a:pt x="109" y="24"/></a:lnTo><a:lnTo><a:pt x="94" y="11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2662560" y="533520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6" y="0"/></a:moveTo><a:lnTo><a:pt x="38" y="5"/></a:lnTo><a:lnTo><a:pt x="22" y="15"/></a:lnTo><a:lnTo><a:pt x="9" y="31"/></a:lnTo><a:lnTo><a:pt x="0" y="53"/></a:lnTo><a:lnTo><a:pt x="1" y="70"/></a:lnTo><a:lnTo><a:pt x="7" y="86"/></a:lnTo><a:lnTo><a:pt x="19" y="101"/></a:lnTo><a:lnTo><a:pt x="37" y="113"/></a:lnTo><a:lnTo><a:pt x="61" y="122"/></a:lnTo><a:lnTo><a:pt x="80" y="119"/></a:lnTo><a:lnTo><a:pt x="122" y="58"/></a:lnTo><a:lnTo><a:pt x="118" y="40"/></a:lnTo><a:lnTo><a:pt x="109" y="23"/></a:lnTo><a:lnTo><a:pt x="94" y="10"/></a:lnTo><a:lnTo><a:pt x="74" y="1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1967400" y="458856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0" y="70"/></a:lnTo><a:lnTo><a:pt x="7" y="87"/></a:lnTo><a:lnTo><a:pt x="18" y="102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1781280" y="294696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7" y="5"/></a:lnTo><a:lnTo><a:pt x="22" y="15"/></a:lnTo><a:lnTo><a:pt x="9" y="31"/></a:lnTo><a:lnTo><a:pt x="0" y="53"/></a:lnTo><a:lnTo><a:pt x="0" y="70"/></a:lnTo><a:lnTo><a:pt x="6" y="86"/></a:lnTo><a:lnTo><a:pt x="18" y="101"/></a:lnTo><a:lnTo><a:pt x="36" y="113"/></a:lnTo><a:lnTo><a:pt x="60" y="122"/></a:lnTo><a:lnTo><a:pt x="79" y="119"/></a:lnTo><a:lnTo><a:pt x="122" y="58"/></a:lnTo><a:lnTo><a:pt x="118" y="39"/></a:lnTo><a:lnTo><a:pt x="108" y="23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2275200" y="2770560"/><a:ext cx="77400" cy="78120"/></a:xfrm></wpg:grpSpPr><wps:wsp><wps:cNvSpPr/><wps:spPr><a:xfrm><a:off x="0" y="0"/><a:ext cx="77400" cy="7812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1" y="70"/></a:lnTo><a:lnTo><a:pt x="7" y="87"/></a:lnTo><a:lnTo><a:pt x="19" y="102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5032440" y="201816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4"/></a:lnTo><a:lnTo><a:pt x="22" y="15"/></a:lnTo><a:lnTo><a:pt x="9" y="31"/></a:lnTo><a:lnTo><a:pt x="0" y="52"/></a:lnTo><a:lnTo><a:pt x="1" y="70"/></a:lnTo><a:lnTo><a:pt x="7" y="86"/></a:lnTo><a:lnTo><a:pt x="19" y="101"/></a:lnTo><a:lnTo><a:pt x="36" y="113"/></a:lnTo><a:lnTo><a:pt x="60" y="122"/></a:lnTo><a:lnTo><a:pt x="79" y="119"/></a:lnTo><a:lnTo><a:pt x="122" y="58"/></a:lnTo><a:lnTo><a:pt x="118" y="39"/></a:lnTo><a:lnTo><a:pt x="109" y="23"/></a:lnTo><a:lnTo><a:pt x="94" y="10"/></a:lnTo><a:lnTo><a:pt x="74" y="0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6000120" y="2907720"/><a:ext cx="78120" cy="77400"/></a:xfrm></wpg:grpSpPr><wps:wsp><wps:cNvSpPr/><wps:spPr><a:xfrm><a:off x="0" y="0"/><a:ext cx="78120" cy="77400"/></a:xfrm><a:custGeom><a:avLst/><a:gdLst/><a:ahLst/><a:rect l="0" t="0" r="r" b="b"/><a:pathLst><a:path w="123" h="123"><a:moveTo><a:pt x="55" y="0"/></a:moveTo><a:lnTo><a:pt x="38" y="4"/></a:lnTo><a:lnTo><a:pt x="22" y="15"/></a:lnTo><a:lnTo><a:pt x="9" y="31"/></a:lnTo><a:lnTo><a:pt x="0" y="52"/></a:lnTo><a:lnTo><a:pt x="1" y="70"/></a:lnTo><a:lnTo><a:pt x="7" y="86"/></a:lnTo><a:lnTo><a:pt x="19" y="101"/></a:lnTo><a:lnTo><a:pt x="37" y="113"/></a:lnTo><a:lnTo><a:pt x="60" y="122"/></a:lnTo><a:lnTo><a:pt x="80" y="119"/></a:lnTo><a:lnTo><a:pt x="122" y="58"/></a:lnTo><a:lnTo><a:pt x="118" y="39"/></a:lnTo><a:lnTo><a:pt x="109" y="23"/></a:lnTo><a:lnTo><a:pt x="94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5936040" y="483696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7" y="4"/></a:lnTo><a:lnTo><a:pt x="22" y="15"/></a:lnTo><a:lnTo><a:pt x="9" y="31"/></a:lnTo><a:lnTo><a:pt x="0" y="52"/></a:lnTo><a:lnTo><a:pt x="0" y="70"/></a:lnTo><a:lnTo><a:pt x="6" y="86"/></a:lnTo><a:lnTo><a:pt x="18" y="101"/></a:lnTo><a:lnTo><a:pt x="36" y="113"/></a:lnTo><a:lnTo><a:pt x="60" y="122"/></a:lnTo><a:lnTo><a:pt x="79" y="119"/></a:lnTo><a:lnTo><a:pt x="122" y="58"/></a:lnTo><a:lnTo><a:pt x="118" y="39"/></a:lnTo><a:lnTo><a:pt x="108" y="23"/></a:lnTo><a:lnTo><a:pt x="93" y="10"/></a:lnTo><a:lnTo><a:pt x="73" y="0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5527800" y="382140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7" y="5"/></a:lnTo><a:lnTo><a:pt x="22" y="15"/></a:lnTo><a:lnTo><a:pt x="9" y="32"/></a:lnTo><a:lnTo><a:pt x="0" y="53"/></a:lnTo><a:lnTo><a:pt x="0" y="70"/></a:lnTo><a:lnTo><a:pt x="6" y="87"/></a:lnTo><a:lnTo><a:pt x="18" y="101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5556240" y="4000680"/><a:ext cx="77400" cy="78120"/></a:xfrm></wpg:grpSpPr><wps:wsp><wps:cNvSpPr/><wps:spPr><a:xfrm><a:off x="0" y="0"/><a:ext cx="77400" cy="78120"/></a:xfrm><a:custGeom><a:avLst/><a:gdLst/><a:ahLst/><a:rect l="0" t="0" r="r" b="b"/><a:pathLst><a:path w="123" h="124"><a:moveTo><a:pt x="55" y="0"/></a:moveTo><a:lnTo><a:pt x="37" y="5"/></a:lnTo><a:lnTo><a:pt x="22" y="16"/></a:lnTo><a:lnTo><a:pt x="9" y="32"/></a:lnTo><a:lnTo><a:pt x="0" y="53"/></a:lnTo><a:lnTo><a:pt x="0" y="70"/></a:lnTo><a:lnTo><a:pt x="6" y="87"/></a:lnTo><a:lnTo><a:pt x="18" y="101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5495400" y="352440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5"/></a:lnTo><a:lnTo><a:pt x="22" y="15"/></a:lnTo><a:lnTo><a:pt x="9" y="31"/></a:lnTo><a:lnTo><a:pt x="0" y="53"/></a:lnTo><a:lnTo><a:pt x="0" y="70"/></a:lnTo><a:lnTo><a:pt x="6" y="86"/></a:lnTo><a:lnTo><a:pt x="18" y="101"/></a:lnTo><a:lnTo><a:pt x="36" y="113"/></a:lnTo><a:lnTo><a:pt x="60" y="122"/></a:lnTo><a:lnTo><a:pt x="79" y="119"/></a:lnTo><a:lnTo><a:pt x="122" y="58"/></a:lnTo><a:lnTo><a:pt x="118" y="40"/></a:lnTo><a:lnTo><a:pt x="108" y="23"/></a:lnTo><a:lnTo><a:pt x="93" y="10"/></a:lnTo><a:lnTo><a:pt x="73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4742280" y="249120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1" y="70"/></a:lnTo><a:lnTo><a:pt x="7" y="87"/></a:lnTo><a:lnTo><a:pt x="19" y="102"/></a:lnTo><a:lnTo><a:pt x="37" y="114"/></a:lnTo><a:lnTo><a:pt x="60" y="123"/></a:lnTo><a:lnTo><a:pt x="80" y="120"/></a:lnTo><a:lnTo><a:pt x="122" y="58"/></a:lnTo><a:lnTo><a:pt x="118" y="40"/></a:lnTo><a:lnTo><a:pt x="109" y="24"/></a:lnTo><a:lnTo><a:pt x="94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4717440" y="504432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7" y="5"/></a:lnTo><a:lnTo><a:pt x="22" y="15"/></a:lnTo><a:lnTo><a:pt x="9" y="31"/></a:lnTo><a:lnTo><a:pt x="0" y="53"/></a:lnTo><a:lnTo><a:pt x="0" y="70"/></a:lnTo><a:lnTo><a:pt x="6" y="86"/></a:lnTo><a:lnTo><a:pt x="18" y="101"/></a:lnTo><a:lnTo><a:pt x="36" y="113"/></a:lnTo><a:lnTo><a:pt x="60" y="122"/></a:lnTo><a:lnTo><a:pt x="79" y="119"/></a:lnTo><a:lnTo><a:pt x="122" y="58"/></a:lnTo><a:lnTo><a:pt x="118" y="40"/></a:lnTo><a:lnTo><a:pt x="108" y="23"/></a:lnTo><a:lnTo><a:pt x="93" y="10"/></a:lnTo><a:lnTo><a:pt x="73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4591080" y="5105520"/><a:ext cx="78120" cy="77400"/></a:xfrm></wpg:grpSpPr><wps:wsp><wps:cNvSpPr/><wps:spPr><a:xfrm><a:off x="0" y="0"/><a:ext cx="78120" cy="77400"/></a:xfrm><a:custGeom><a:avLst/><a:gdLst/><a:ahLst/><a:rect l="0" t="0" r="r" b="b"/><a:pathLst><a:path w="123" h="123"><a:moveTo><a:pt x="55" y="0"/></a:moveTo><a:lnTo><a:pt x="38" y="4"/></a:lnTo><a:lnTo><a:pt x="22" y="15"/></a:lnTo><a:lnTo><a:pt x="9" y="31"/></a:lnTo><a:lnTo><a:pt x="0" y="52"/></a:lnTo><a:lnTo><a:pt x="1" y="70"/></a:lnTo><a:lnTo><a:pt x="7" y="86"/></a:lnTo><a:lnTo><a:pt x="19" y="101"/></a:lnTo><a:lnTo><a:pt x="37" y="113"/></a:lnTo><a:lnTo><a:pt x="60" y="122"/></a:lnTo><a:lnTo><a:pt x="80" y="119"/></a:lnTo><a:lnTo><a:pt x="122" y="58"/></a:lnTo><a:lnTo><a:pt x="118" y="39"/></a:lnTo><a:lnTo><a:pt x="109" y="23"/></a:lnTo><a:lnTo><a:pt x="94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4813920" y="4699800"/><a:ext cx="77400" cy="78120"/></a:xfrm></wpg:grpSpPr><wps:wsp><wps:cNvSpPr/><wps:spPr><a:xfrm><a:off x="0" y="0"/><a:ext cx="77400" cy="7812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0" y="70"/></a:lnTo><a:lnTo><a:pt x="7" y="87"/></a:lnTo><a:lnTo><a:pt x="19" y="101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4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4899600" y="4656600"/><a:ext cx="77400" cy="78120"/></a:xfrm></wpg:grpSpPr><wps:wsp><wps:cNvSpPr/><wps:spPr><a:xfrm><a:off x="0" y="0"/><a:ext cx="77400" cy="78120"/></a:xfrm><a:custGeom><a:avLst/><a:gdLst/><a:ahLst/><a:rect l="0" t="0" r="r" b="b"/><a:pathLst><a:path w="124" h="124"><a:moveTo><a:pt x="56" y="0"/></a:moveTo><a:lnTo><a:pt x="38" y="5"/></a:lnTo><a:lnTo><a:pt x="22" y="16"/></a:lnTo><a:lnTo><a:pt x="10" y="32"/></a:lnTo><a:lnTo><a:pt x="0" y="53"/></a:lnTo><a:lnTo><a:pt x="1" y="71"/></a:lnTo><a:lnTo><a:pt x="7" y="87"/></a:lnTo><a:lnTo><a:pt x="19" y="102"/></a:lnTo><a:lnTo><a:pt x="37" y="114"/></a:lnTo><a:lnTo><a:pt x="61" y="123"/></a:lnTo><a:lnTo><a:pt x="80" y="120"/></a:lnTo><a:lnTo><a:pt x="123" y="59"/></a:lnTo><a:lnTo><a:pt x="118" y="40"/></a:lnTo><a:lnTo><a:pt x="109" y="24"/></a:lnTo><a:lnTo><a:pt x="94" y="11"/></a:lnTo><a:lnTo><a:pt x="74" y="1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3587760" y="505836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7" y="5"/></a:lnTo><a:lnTo><a:pt x="22" y="16"/></a:lnTo><a:lnTo><a:pt x="9" y="32"/></a:lnTo><a:lnTo><a:pt x="0" y="53"/></a:lnTo><a:lnTo><a:pt x="0" y="70"/></a:lnTo><a:lnTo><a:pt x="6" y="87"/></a:lnTo><a:lnTo><a:pt x="18" y="102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3146400" y="4606200"/><a:ext cx="78120" cy="77400"/></a:xfrm></wpg:grpSpPr><wps:wsp><wps:cNvSpPr/><wps:spPr><a:xfrm><a:off x="0" y="0"/><a:ext cx="7812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0" y="71"/></a:lnTo><a:lnTo><a:pt x="6" y="87"/></a:lnTo><a:lnTo><a:pt x="18" y="102"/></a:lnTo><a:lnTo><a:pt x="36" y="114"/></a:lnTo><a:lnTo><a:pt x="60" y="123"/></a:lnTo><a:lnTo><a:pt x="79" y="120"/></a:lnTo><a:lnTo><a:pt x="122" y="58"/></a:lnTo><a:lnTo><a:pt x="118" y="40"/></a:lnTo><a:lnTo><a:pt x="108" y="24"/></a:lnTo><a:lnTo><a:pt x="93" y="11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2867040" y="487224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5"/></a:lnTo><a:lnTo><a:pt x="22" y="15"/></a:lnTo><a:lnTo><a:pt x="9" y="31"/></a:lnTo><a:lnTo><a:pt x="0" y="53"/></a:lnTo><a:lnTo><a:pt x="0" y="70"/></a:lnTo><a:lnTo><a:pt x="6" y="87"/></a:lnTo><a:lnTo><a:pt x="18" y="101"/></a:lnTo><a:lnTo><a:pt x="36" y="113"/></a:lnTo><a:lnTo><a:pt x="60" y="122"/></a:lnTo><a:lnTo><a:pt x="79" y="119"/></a:lnTo><a:lnTo><a:pt x="122" y="58"/></a:lnTo><a:lnTo><a:pt x="118" y="40"/></a:lnTo><a:lnTo><a:pt x="108" y="23"/></a:lnTo><a:lnTo><a:pt x="93" y="10"/></a:lnTo><a:lnTo><a:pt x="73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4035960" y="516636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4"/></a:lnTo><a:lnTo><a:pt x="22" y="15"/></a:lnTo><a:lnTo><a:pt x="9" y="31"/></a:lnTo><a:lnTo><a:pt x="0" y="52"/></a:lnTo><a:lnTo><a:pt x="0" y="70"/></a:lnTo><a:lnTo><a:pt x="6" y="86"/></a:lnTo><a:lnTo><a:pt x="18" y="101"/></a:lnTo><a:lnTo><a:pt x="36" y="113"/></a:lnTo><a:lnTo><a:pt x="60" y="122"/></a:lnTo><a:lnTo><a:pt x="79" y="119"/></a:lnTo><a:lnTo><a:pt x="122" y="58"/></a:lnTo><a:lnTo><a:pt x="118" y="39"/></a:lnTo><a:lnTo><a:pt x="108" y="23"/></a:lnTo><a:lnTo><a:pt x="93" y="10"/></a:lnTo><a:lnTo><a:pt x="73" y="0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2985120" y="449568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4"/></a:lnTo><a:lnTo><a:pt x="22" y="15"/></a:lnTo><a:lnTo><a:pt x="9" y="31"/></a:lnTo><a:lnTo><a:pt x="0" y="52"/></a:lnTo><a:lnTo><a:pt x="1" y="70"/></a:lnTo><a:lnTo><a:pt x="7" y="86"/></a:lnTo><a:lnTo><a:pt x="19" y="101"/></a:lnTo><a:lnTo><a:pt x="36" y="113"/></a:lnTo><a:lnTo><a:pt x="60" y="122"/></a:lnTo><a:lnTo><a:pt x="79" y="119"/></a:lnTo><a:lnTo><a:pt x="122" y="58"/></a:lnTo><a:lnTo><a:pt x="118" y="39"/></a:lnTo><a:lnTo><a:pt x="108" y="23"/></a:lnTo><a:lnTo><a:pt x="93" y="10"/></a:lnTo><a:lnTo><a:pt x="74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2970360" y="4119120"/><a:ext cx="77400" cy="77400"/></a:xfrm></wpg:grpSpPr><wps:wsp><wps:cNvSpPr/><wps:spPr><a:xfrm><a:off x="0" y="0"/><a:ext cx="77400" cy="77400"/></a:xfrm><a:custGeom><a:avLst/><a:gdLst/><a:ahLst/><a:rect l="0" t="0" r="r" b="b"/><a:pathLst><a:path w="124" h="124"><a:moveTo><a:pt x="56" y="0"/></a:moveTo><a:lnTo><a:pt x="38" y="5"/></a:lnTo><a:lnTo><a:pt x="23" y="16"/></a:lnTo><a:lnTo><a:pt x="10" y="32"/></a:lnTo><a:lnTo><a:pt x="0" y="53"/></a:lnTo><a:lnTo><a:pt x="1" y="70"/></a:lnTo><a:lnTo><a:pt x="7" y="87"/></a:lnTo><a:lnTo><a:pt x="19" y="102"/></a:lnTo><a:lnTo><a:pt x="37" y="114"/></a:lnTo><a:lnTo><a:pt x="61" y="123"/></a:lnTo><a:lnTo><a:pt x="80" y="120"/></a:lnTo><a:lnTo><a:pt x="123" y="58"/></a:lnTo><a:lnTo><a:pt x="119" y="40"/></a:lnTo><a:lnTo><a:pt x="109" y="24"/></a:lnTo><a:lnTo><a:pt x="94" y="10"/></a:lnTo><a:lnTo><a:pt x="74" y="1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3522960" y="367488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5"/></a:lnTo><a:lnTo><a:pt x="22" y="15"/></a:lnTo><a:lnTo><a:pt x="9" y="31"/></a:lnTo><a:lnTo><a:pt x="0" y="53"/></a:lnTo><a:lnTo><a:pt x="1" y="70"/></a:lnTo><a:lnTo><a:pt x="7" y="86"/></a:lnTo><a:lnTo><a:pt x="19" y="101"/></a:lnTo><a:lnTo><a:pt x="37" y="113"/></a:lnTo><a:lnTo><a:pt x="60" y="122"/></a:lnTo><a:lnTo><a:pt x="80" y="119"/></a:lnTo><a:lnTo><a:pt x="122" y="58"/></a:lnTo><a:lnTo><a:pt x="118" y="40"/></a:lnTo><a:lnTo><a:pt x="109" y="23"/></a:lnTo><a:lnTo><a:pt x="94" y="10"/></a:lnTo><a:lnTo><a:pt x="74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3451320" y="372816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6" y="0"/></a:moveTo><a:lnTo><a:pt x="38" y="5"/></a:lnTo><a:lnTo><a:pt x="22" y="16"/></a:lnTo><a:lnTo><a:pt x="10" y="32"/></a:lnTo><a:lnTo><a:pt x="0" y="53"/></a:lnTo><a:lnTo><a:pt x="1" y="71"/></a:lnTo><a:lnTo><a:pt x="7" y="87"/></a:lnTo><a:lnTo><a:pt x="19" y="102"/></a:lnTo><a:lnTo><a:pt x="37" y="114"/></a:lnTo><a:lnTo><a:pt x="61" y="123"/></a:lnTo><a:lnTo><a:pt x="80" y="120"/></a:lnTo><a:lnTo><a:pt x="122" y="58"/></a:lnTo><a:lnTo><a:pt x="118" y="40"/></a:lnTo><a:lnTo><a:pt x="109" y="24"/></a:lnTo><a:lnTo><a:pt x="94" y="11"/></a:lnTo><a:lnTo><a:pt x="74" y="1"/></a:lnTo><a:lnTo><a:pt x="56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3297600" y="395028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0" y="70"/></a:lnTo><a:lnTo><a:pt x="6" y="87"/></a:lnTo><a:lnTo><a:pt x="18" y="101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3949560" y="4316760"/><a:ext cx="77400" cy="77400"/></a:xfrm></wpg:grpSpPr><wps:wsp><wps:cNvSpPr/><wps:spPr><a:xfrm><a:off x="0" y="0"/><a:ext cx="77400" cy="77400"/></a:xfrm><a:custGeom><a:avLst/><a:gdLst/><a:ahLst/><a:rect l="0" t="0" r="r" b="b"/><a:pathLst><a:path w="124" h="123"><a:moveTo><a:pt x="56" y="0"/></a:moveTo><a:lnTo><a:pt x="38" y="4"/></a:lnTo><a:lnTo><a:pt x="23" y="15"/></a:lnTo><a:lnTo><a:pt x="10" y="31"/></a:lnTo><a:lnTo><a:pt x="0" y="52"/></a:lnTo><a:lnTo><a:pt x="1" y="70"/></a:lnTo><a:lnTo><a:pt x="7" y="86"/></a:lnTo><a:lnTo><a:pt x="19" y="101"/></a:lnTo><a:lnTo><a:pt x="37" y="113"/></a:lnTo><a:lnTo><a:pt x="61" y="122"/></a:lnTo><a:lnTo><a:pt x="80" y="119"/></a:lnTo><a:lnTo><a:pt x="123" y="58"/></a:lnTo><a:lnTo><a:pt x="119" y="39"/></a:lnTo><a:lnTo><a:pt x="109" y="23"/></a:lnTo><a:lnTo><a:pt x="94" y="10"/></a:lnTo><a:lnTo><a:pt x="74" y="0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4469040" y="3914640"/><a:ext cx="77400" cy="77400"/></a:xfrm></wpg:grpSpPr><wps:wsp><wps:cNvSpPr/><wps:spPr><a:xfrm><a:off x="0" y="0"/><a:ext cx="77400" cy="77400"/></a:xfrm><a:custGeom><a:avLst/><a:gdLst/><a:ahLst/><a:rect l="0" t="0" r="r" b="b"/><a:pathLst><a:path w="124" h="123"><a:moveTo><a:pt x="56" y="0"/></a:moveTo><a:lnTo><a:pt x="38" y="5"/></a:lnTo><a:lnTo><a:pt x="23" y="15"/></a:lnTo><a:lnTo><a:pt x="10" y="31"/></a:lnTo><a:lnTo><a:pt x="0" y="53"/></a:lnTo><a:lnTo><a:pt x="1" y="70"/></a:lnTo><a:lnTo><a:pt x="7" y="86"/></a:lnTo><a:lnTo><a:pt x="19" y="101"/></a:lnTo><a:lnTo><a:pt x="37" y="113"/></a:lnTo><a:lnTo><a:pt x="61" y="122"/></a:lnTo><a:lnTo><a:pt x="80" y="119"/></a:lnTo><a:lnTo><a:pt x="123" y="58"/></a:lnTo><a:lnTo><a:pt x="119" y="40"/></a:lnTo><a:lnTo><a:pt x="109" y="23"/></a:lnTo><a:lnTo><a:pt x="94" y="10"/></a:lnTo><a:lnTo><a:pt x="74" y="1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3809520" y="3154680"/><a:ext cx="77400" cy="77400"/></a:xfrm></wpg:grpSpPr><wps:wsp><wps:cNvSpPr/><wps:spPr><a:xfrm><a:off x="0" y="0"/><a:ext cx="77400" cy="77400"/></a:xfrm><a:custGeom><a:avLst/><a:gdLst/><a:ahLst/><a:rect l="0" t="0" r="r" b="b"/><a:pathLst><a:path w="124" h="123"><a:moveTo><a:pt x="56" y="0"/></a:moveTo><a:lnTo><a:pt x="38" y="5"/></a:lnTo><a:lnTo><a:pt x="23" y="15"/></a:lnTo><a:lnTo><a:pt x="10" y="31"/></a:lnTo><a:lnTo><a:pt x="0" y="53"/></a:lnTo><a:lnTo><a:pt x="1" y="70"/></a:lnTo><a:lnTo><a:pt x="7" y="86"/></a:lnTo><a:lnTo><a:pt x="19" y="101"/></a:lnTo><a:lnTo><a:pt x="37" y="113"/></a:lnTo><a:lnTo><a:pt x="61" y="122"/></a:lnTo><a:lnTo><a:pt x="80" y="119"/></a:lnTo><a:lnTo><a:pt x="123" y="58"/></a:lnTo><a:lnTo><a:pt x="119" y="40"/></a:lnTo><a:lnTo><a:pt x="109" y="23"/></a:lnTo><a:lnTo><a:pt x="94" y="10"/></a:lnTo><a:lnTo><a:pt x="74" y="1"/></a:lnTo><a:lnTo><a:pt x="56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3841920" y="3201120"/><a:ext cx="78120" cy="77400"/></a:xfrm></wpg:grpSpPr><wps:wsp><wps:cNvSpPr/><wps:spPr><a:xfrm><a:off x="0" y="0"/><a:ext cx="78120" cy="77400"/></a:xfrm><a:custGeom><a:avLst/><a:gdLst/><a:ahLst/><a:rect l="0" t="0" r="r" b="b"/><a:pathLst><a:path w="123" h="124"><a:moveTo><a:pt x="56" y="0"/></a:moveTo><a:lnTo><a:pt x="38" y="5"/></a:lnTo><a:lnTo><a:pt x="22" y="16"/></a:lnTo><a:lnTo><a:pt x="9" y="32"/></a:lnTo><a:lnTo><a:pt x="0" y="53"/></a:lnTo><a:lnTo><a:pt x="1" y="70"/></a:lnTo><a:lnTo><a:pt x="7" y="87"/></a:lnTo><a:lnTo><a:pt x="19" y="101"/></a:lnTo><a:lnTo><a:pt x="37" y="114"/></a:lnTo><a:lnTo><a:pt x="60" y="123"/></a:lnTo><a:lnTo><a:pt x="80" y="120"/></a:lnTo><a:lnTo><a:pt x="122" y="58"/></a:lnTo><a:lnTo><a:pt x="118" y="40"/></a:lnTo><a:lnTo><a:pt x="109" y="24"/></a:lnTo><a:lnTo><a:pt x="94" y="10"/></a:lnTo><a:lnTo><a:pt x="74" y="1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4293720" y="334440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5"/></a:lnTo><a:lnTo><a:pt x="22" y="15"/></a:lnTo><a:lnTo><a:pt x="9" y="31"/></a:lnTo><a:lnTo><a:pt x="0" y="53"/></a:lnTo><a:lnTo><a:pt x="1" y="70"/></a:lnTo><a:lnTo><a:pt x="7" y="86"/></a:lnTo><a:lnTo><a:pt x="19" y="101"/></a:lnTo><a:lnTo><a:pt x="36" y="113"/></a:lnTo><a:lnTo><a:pt x="60" y="122"/></a:lnTo><a:lnTo><a:pt x="79" y="119"/></a:lnTo><a:lnTo><a:pt x="122" y="58"/></a:lnTo><a:lnTo><a:pt x="118" y="40"/></a:lnTo><a:lnTo><a:pt x="108" y="23"/></a:lnTo><a:lnTo><a:pt x="93" y="10"/></a:lnTo><a:lnTo><a:pt x="74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4057560" y="2792160"/><a:ext cx="77400" cy="78120"/></a:xfrm></wpg:grpSpPr><wps:wsp><wps:cNvSpPr/><wps:spPr><a:xfrm><a:off x="0" y="0"/><a:ext cx="77400" cy="78120"/></a:xfrm><a:custGeom><a:avLst/><a:gdLst/><a:ahLst/><a:rect l="0" t="0" r="r" b="b"/><a:pathLst><a:path w="123" h="124"><a:moveTo><a:pt x="55" y="0"/></a:moveTo><a:lnTo><a:pt x="37" y="5"/></a:lnTo><a:lnTo><a:pt x="22" y="15"/></a:lnTo><a:lnTo><a:pt x="9" y="32"/></a:lnTo><a:lnTo><a:pt x="0" y="53"/></a:lnTo><a:lnTo><a:pt x="0" y="70"/></a:lnTo><a:lnTo><a:pt x="6" y="87"/></a:lnTo><a:lnTo><a:pt x="18" y="101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3587760" y="3441240"/><a:ext cx="77400" cy="78120"/></a:xfrm></wpg:grpSpPr><wps:wsp><wps:cNvSpPr/><wps:spPr><a:xfrm><a:off x="0" y="0"/><a:ext cx="77400" cy="7812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0" y="70"/></a:lnTo><a:lnTo><a:pt x="6" y="87"/></a:lnTo><a:lnTo><a:pt x="18" y="101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2873880" y="290772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4"/></a:lnTo><a:lnTo><a:pt x="22" y="15"/></a:lnTo><a:lnTo><a:pt x="9" y="31"/></a:lnTo><a:lnTo><a:pt x="0" y="52"/></a:lnTo><a:lnTo><a:pt x="1" y="70"/></a:lnTo><a:lnTo><a:pt x="7" y="86"/></a:lnTo><a:lnTo><a:pt x="19" y="101"/></a:lnTo><a:lnTo><a:pt x="36" y="113"/></a:lnTo><a:lnTo><a:pt x="60" y="122"/></a:lnTo><a:lnTo><a:pt x="80" y="119"/></a:lnTo><a:lnTo><a:pt x="122" y="58"/></a:lnTo><a:lnTo><a:pt x="118" y="39"/></a:lnTo><a:lnTo><a:pt x="109" y="23"/></a:lnTo><a:lnTo><a:pt x="94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3261240" y="289296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6" y="0"/></a:moveTo><a:lnTo><a:pt x="38" y="5"/></a:lnTo><a:lnTo><a:pt x="22" y="15"/></a:lnTo><a:lnTo><a:pt x="10" y="31"/></a:lnTo><a:lnTo><a:pt x="0" y="53"/></a:lnTo><a:lnTo><a:pt x="1" y="70"/></a:lnTo><a:lnTo><a:pt x="7" y="87"/></a:lnTo><a:lnTo><a:pt x="19" y="101"/></a:lnTo><a:lnTo><a:pt x="37" y="114"/></a:lnTo><a:lnTo><a:pt x="61" y="122"/></a:lnTo><a:lnTo><a:pt x="80" y="120"/></a:lnTo><a:lnTo><a:pt x="122" y="58"/></a:lnTo><a:lnTo><a:pt x="118" y="40"/></a:lnTo><a:lnTo><a:pt x="109" y="24"/></a:lnTo><a:lnTo><a:pt x="94" y="10"/></a:lnTo><a:lnTo><a:pt x="74" y="1"/></a:lnTo><a:lnTo><a:pt x="56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3039120" y="352440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7" y="5"/></a:lnTo><a:lnTo><a:pt x="22" y="15"/></a:lnTo><a:lnTo><a:pt x="9" y="31"/></a:lnTo><a:lnTo><a:pt x="0" y="53"/></a:lnTo><a:lnTo><a:pt x="0" y="70"/></a:lnTo><a:lnTo><a:pt x="6" y="86"/></a:lnTo><a:lnTo><a:pt x="18" y="101"/></a:lnTo><a:lnTo><a:pt x="36" y="113"/></a:lnTo><a:lnTo><a:pt x="60" y="122"/></a:lnTo><a:lnTo><a:pt x="79" y="119"/></a:lnTo><a:lnTo><a:pt x="122" y="58"/></a:lnTo><a:lnTo><a:pt x="118" y="40"/></a:lnTo><a:lnTo><a:pt x="108" y="23"/></a:lnTo><a:lnTo><a:pt x="93" y="10"/></a:lnTo><a:lnTo><a:pt x="73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2784600" y="299340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5"/></a:lnTo><a:lnTo><a:pt x="22" y="15"/></a:lnTo><a:lnTo><a:pt x="9" y="31"/></a:lnTo><a:lnTo><a:pt x="0" y="53"/></a:lnTo><a:lnTo><a:pt x="1" y="70"/></a:lnTo><a:lnTo><a:pt x="7" y="87"/></a:lnTo><a:lnTo><a:pt x="19" y="101"/></a:lnTo><a:lnTo><a:pt x="36" y="113"/></a:lnTo><a:lnTo><a:pt x="60" y="122"/></a:lnTo><a:lnTo><a:pt x="79" y="120"/></a:lnTo><a:lnTo><a:pt x="122" y="58"/></a:lnTo><a:lnTo><a:pt x="118" y="40"/></a:lnTo><a:lnTo><a:pt x="109" y="23"/></a:lnTo><a:lnTo><a:pt x="94" y="10"/></a:lnTo><a:lnTo><a:pt x="74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3282840" y="300024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1" y="70"/></a:lnTo><a:lnTo><a:pt x="7" y="87"/></a:lnTo><a:lnTo><a:pt x="19" y="102"/></a:lnTo><a:lnTo><a:pt x="37" y="114"/></a:lnTo><a:lnTo><a:pt x="60" y="123"/></a:lnTo><a:lnTo><a:pt x="80" y="120"/></a:lnTo><a:lnTo><a:pt x="122" y="58"/></a:lnTo><a:lnTo><a:pt x="118" y="40"/></a:lnTo><a:lnTo><a:pt x="109" y="24"/></a:lnTo><a:lnTo><a:pt x="94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2867040" y="256284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5"/></a:lnTo><a:lnTo><a:pt x="22" y="15"/></a:lnTo><a:lnTo><a:pt x="9" y="31"/></a:lnTo><a:lnTo><a:pt x="0" y="53"/></a:lnTo><a:lnTo><a:pt x="0" y="70"/></a:lnTo><a:lnTo><a:pt x="6" y="87"/></a:lnTo><a:lnTo><a:pt x="18" y="101"/></a:lnTo><a:lnTo><a:pt x="36" y="114"/></a:lnTo><a:lnTo><a:pt x="60" y="122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4223520" y="209088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7" y="5"/></a:lnTo><a:lnTo><a:pt x="22" y="16"/></a:lnTo><a:lnTo><a:pt x="9" y="32"/></a:lnTo><a:lnTo><a:pt x="0" y="53"/></a:lnTo><a:lnTo><a:pt x="0" y="71"/></a:lnTo><a:lnTo><a:pt x="6" y="87"/></a:lnTo><a:lnTo><a:pt x="18" y="102"/></a:lnTo><a:lnTo><a:pt x="36" y="114"/></a:lnTo><a:lnTo><a:pt x="60" y="123"/></a:lnTo><a:lnTo><a:pt x="79" y="120"/></a:lnTo><a:lnTo><a:pt x="122" y="59"/></a:lnTo><a:lnTo><a:pt x="118" y="40"/></a:lnTo><a:lnTo><a:pt x="108" y="24"/></a:lnTo><a:lnTo><a:pt x="93" y="11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4250160" y="201240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0" y="71"/></a:lnTo><a:lnTo><a:pt x="6" y="87"/></a:lnTo><a:lnTo><a:pt x="18" y="102"/></a:lnTo><a:lnTo><a:pt x="36" y="114"/></a:lnTo><a:lnTo><a:pt x="60" y="123"/></a:lnTo><a:lnTo><a:pt x="79" y="120"/></a:lnTo><a:lnTo><a:pt x="122" y="58"/></a:lnTo><a:lnTo><a:pt x="118" y="40"/></a:lnTo><a:lnTo><a:pt x="108" y="24"/></a:lnTo><a:lnTo><a:pt x="93" y="11"/></a:lnTo><a:lnTo><a:pt x="73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2644200" y="5283360"/><a:ext cx="372240" cy="990720"/></a:xfrm></wpg:grpSpPr><wps:wsp><wps:cNvSpPr/><wps:spPr><a:xfrm><a:off x="0" y="0"/><a:ext cx="372240" cy="990720"/></a:xfrm><a:custGeom><a:avLst/><a:gdLst/><a:ahLst/><a:rect l="0" t="0" r="r" b="b"/><a:pathLst><a:path w="588" h="1559"><a:moveTo><a:pt x="214" y="1558"/></a:moveTo><a:lnTo><a:pt x="219" y="1544"/></a:lnTo><a:lnTo><a:pt x="200" y="1503"/></a:lnTo><a:lnTo><a:pt x="196" y="1479"/></a:lnTo><a:lnTo><a:pt x="172" y="1465"/></a:lnTo><a:lnTo><a:pt x="163" y="1433"/></a:lnTo><a:lnTo><a:pt x="163" y="1410"/></a:lnTo><a:lnTo><a:pt x="145" y="1400"/></a:lnTo><a:lnTo><a:pt x="126" y="1424"/></a:lnTo><a:lnTo><a:pt x="107" y="1442"/></a:lnTo><a:lnTo><a:pt x="89" y="1447"/></a:lnTo><a:lnTo><a:pt x="61" y="1437"/></a:lnTo><a:lnTo><a:pt x="47" y="1414"/></a:lnTo><a:lnTo><a:pt x="33" y="1377"/></a:lnTo><a:lnTo><a:pt x="19" y="1358"/></a:lnTo><a:lnTo><a:pt x="14" y="1340"/></a:lnTo><a:lnTo><a:pt x="0" y="1317"/></a:lnTo><a:lnTo><a:pt x="14" y="1289"/></a:lnTo><a:lnTo><a:pt x="51" y="1279"/></a:lnTo><a:lnTo><a:pt x="61" y="1261"/></a:lnTo><a:lnTo><a:pt x="70" y="1237"/></a:lnTo><a:lnTo><a:pt x="93" y="1219"/></a:lnTo><a:lnTo><a:pt x="93" y="1191"/></a:lnTo><a:lnTo><a:pt x="70" y="1177"/></a:lnTo><a:lnTo><a:pt x="61" y="1154"/></a:lnTo><a:lnTo><a:pt x="56" y="1135"/></a:lnTo><a:lnTo><a:pt x="61" y="1112"/></a:lnTo><a:lnTo><a:pt x="89" y="1103"/></a:lnTo><a:lnTo><a:pt x="107" y="1093"/></a:lnTo><a:lnTo><a:pt x="112" y="1075"/></a:lnTo><a:lnTo><a:pt x="131" y="1056"/></a:lnTo><a:lnTo><a:pt x="126" y="1033"/></a:lnTo><a:lnTo><a:pt x="131" y="1009"/></a:lnTo><a:lnTo><a:pt x="126" y="991"/></a:lnTo><a:lnTo><a:pt x="126" y="944"/></a:lnTo><a:lnTo><a:pt x="117" y="898"/></a:lnTo><a:lnTo><a:pt x="135" y="861"/></a:lnTo><a:lnTo><a:pt x="131" y="828"/></a:lnTo><a:lnTo><a:pt x="117" y="809"/></a:lnTo><a:lnTo><a:pt x="98" y="786"/></a:lnTo><a:lnTo><a:pt x="93" y="768"/></a:lnTo><a:lnTo><a:pt x="84" y="716"/></a:lnTo><a:lnTo><a:pt x="98" y="679"/></a:lnTo><a:lnTo><a:pt x="107" y="661"/></a:lnTo><a:lnTo><a:pt x="121" y="633"/></a:lnTo><a:lnTo><a:pt x="140" y="614"/></a:lnTo><a:lnTo><a:pt x="158" y="619"/></a:lnTo><a:lnTo><a:pt x="177" y="623"/></a:lnTo><a:lnTo><a:pt x="186" y="647"/></a:lnTo><a:lnTo><a:pt x="186" y="693"/></a:lnTo><a:lnTo><a:pt x="210" y="712"/></a:lnTo><a:lnTo><a:pt x="224" y="693"/></a:lnTo><a:lnTo><a:pt x="238" y="651"/></a:lnTo><a:lnTo><a:pt x="233" y="628"/></a:lnTo><a:lnTo><a:pt x="214" y="605"/></a:lnTo><a:lnTo><a:pt x="200" y="572"/></a:lnTo><a:lnTo><a:pt x="196" y="554"/></a:lnTo><a:lnTo><a:pt x="200" y="530"/></a:lnTo><a:lnTo><a:pt x="205" y="512"/></a:lnTo><a:lnTo><a:pt x="205" y="484"/></a:lnTo><a:lnTo><a:pt x="186" y="461"/></a:lnTo><a:lnTo><a:pt x="186" y="442"/></a:lnTo><a:lnTo><a:pt x="182" y="405"/></a:lnTo><a:lnTo><a:pt x="186" y="368"/></a:lnTo><a:lnTo><a:pt x="200" y="330"/></a:lnTo><a:lnTo><a:pt x="214" y="316"/></a:lnTo><a:lnTo><a:pt x="219" y="293"/></a:lnTo><a:lnTo><a:pt x="224" y="256"/></a:lnTo><a:lnTo><a:pt x="224" y="251"/></a:lnTo><a:lnTo><a:pt x="219" y="233"/></a:lnTo><a:lnTo><a:pt x="214" y="214"/></a:lnTo><a:lnTo><a:pt x="214" y="195"/></a:lnTo><a:lnTo><a:pt x="224" y="163"/></a:lnTo><a:lnTo><a:pt x="228" y="135"/></a:lnTo><a:lnTo><a:pt x="228" y="116"/></a:lnTo><a:lnTo><a:pt x="238" y="93"/></a:lnTo><a:lnTo><a:pt x="247" y="75"/></a:lnTo><a:lnTo><a:pt x="265" y="61"/></a:lnTo><a:lnTo><a:pt x="279" y="28"/></a:lnTo><a:lnTo><a:pt x="284" y="0"/></a:lnTo><a:lnTo><a:pt x="312" y="5"/></a:lnTo><a:lnTo><a:pt x="340" y="14"/></a:lnTo><a:lnTo><a:pt x="340" y="23"/></a:lnTo><a:lnTo><a:pt x="331" y="42"/></a:lnTo><a:lnTo><a:pt x="331" y="65"/></a:lnTo><a:lnTo><a:pt x="326" y="93"/></a:lnTo><a:lnTo><a:pt x="312" y="116"/></a:lnTo><a:lnTo><a:pt x="303" y="144"/></a:lnTo><a:lnTo><a:pt x="298" y="168"/></a:lnTo><a:lnTo><a:pt x="298" y="200"/></a:lnTo><a:lnTo><a:pt x="293" y="237"/></a:lnTo><a:lnTo><a:pt x="298" y="247"/></a:lnTo><a:lnTo><a:pt x="307" y="288"/></a:lnTo><a:lnTo><a:pt x="303" y="312"/></a:lnTo><a:lnTo><a:pt x="307" y="321"/></a:lnTo><a:lnTo><a:pt x="312" y="330"/></a:lnTo><a:lnTo><a:pt x="326" y="349"/></a:lnTo><a:lnTo><a:pt x="307" y="368"/></a:lnTo><a:lnTo><a:pt x="289" y="363"/></a:lnTo><a:lnTo><a:pt x="265" y="363"/></a:lnTo><a:lnTo><a:pt x="265" y="381"/></a:lnTo><a:lnTo><a:pt x="270" y="423"/></a:lnTo><a:lnTo><a:pt x="289" y="409"/></a:lnTo><a:lnTo><a:pt x="312" y="405"/></a:lnTo><a:lnTo><a:pt x="335" y="409"/></a:lnTo><a:lnTo><a:pt x="363" y="414"/></a:lnTo><a:lnTo><a:pt x="382" y="419"/></a:lnTo><a:lnTo><a:pt x="405" y="442"/></a:lnTo><a:lnTo><a:pt x="414" y="484"/></a:lnTo><a:lnTo><a:pt x="428" y="507"/></a:lnTo><a:lnTo><a:pt x="428" y="530"/></a:lnTo><a:lnTo><a:pt x="424" y="568"/></a:lnTo><a:lnTo><a:pt x="424" y="595"/></a:lnTo><a:lnTo><a:pt x="405" y="628"/></a:lnTo><a:lnTo><a:pt x="396" y="656"/></a:lnTo><a:lnTo><a:pt x="396" y="675"/></a:lnTo><a:lnTo><a:pt x="391" y="693"/></a:lnTo><a:lnTo><a:pt x="396" y="716"/></a:lnTo><a:lnTo><a:pt x="410" y="735"/></a:lnTo><a:lnTo><a:pt x="414" y="754"/></a:lnTo><a:lnTo><a:pt x="405" y="791"/></a:lnTo><a:lnTo><a:pt x="400" y="809"/></a:lnTo><a:lnTo><a:pt x="391" y="842"/></a:lnTo><a:lnTo><a:pt x="396" y="851"/></a:lnTo><a:lnTo><a:pt x="372" y="870"/></a:lnTo><a:lnTo><a:pt x="349" y="889"/></a:lnTo><a:lnTo><a:pt x="345" y="884"/></a:lnTo><a:lnTo><a:pt x="321" y="884"/></a:lnTo><a:lnTo><a:pt x="298" y="856"/></a:lnTo><a:lnTo><a:pt x="270" y="875"/></a:lnTo><a:lnTo><a:pt x="256" y="893"/></a:lnTo><a:lnTo><a:pt x="252" y="926"/></a:lnTo><a:lnTo><a:pt x="233" y="982"/></a:lnTo><a:lnTo><a:pt x="224" y="1009"/></a:lnTo><a:lnTo><a:pt x="219" y="1037"/></a:lnTo><a:lnTo><a:pt x="214" y="1056"/></a:lnTo><a:lnTo><a:pt x="210" y="1084"/></a:lnTo><a:lnTo><a:pt x="210" y="1098"/></a:lnTo><a:lnTo><a:pt x="205" y="1121"/></a:lnTo><a:lnTo><a:pt x="205" y="1182"/></a:lnTo><a:lnTo><a:pt x="200" y="1210"/></a:lnTo><a:lnTo><a:pt x="182" y="1223"/></a:lnTo><a:lnTo><a:pt x="182" y="1247"/></a:lnTo><a:lnTo><a:pt x="196" y="1265"/></a:lnTo><a:lnTo><a:pt x="214" y="1284"/></a:lnTo><a:lnTo><a:pt x="214" y="1307"/></a:lnTo><a:lnTo><a:pt x="210" y="1326"/></a:lnTo><a:lnTo><a:pt x="233" y="1335"/></a:lnTo><a:lnTo><a:pt x="256" y="1354"/></a:lnTo><a:lnTo><a:pt x="275" y="1358"/></a:lnTo><a:lnTo><a:pt x="303" y="1340"/></a:lnTo><a:lnTo><a:pt x="312" y="1321"/></a:lnTo><a:lnTo><a:pt x="321" y="1298"/></a:lnTo><a:lnTo><a:pt x="312" y="1279"/></a:lnTo><a:lnTo><a:pt x="331" y="1256"/></a:lnTo><a:lnTo><a:pt x="345" y="1228"/></a:lnTo><a:lnTo><a:pt x="331" y="1205"/></a:lnTo><a:lnTo><a:pt x="335" y="1186"/></a:lnTo><a:lnTo><a:pt x="354" y="1172"/></a:lnTo><a:lnTo><a:pt x="372" y="1154"/></a:lnTo><a:lnTo><a:pt x="368" y="1135"/></a:lnTo><a:lnTo><a:pt x="345" y="1112"/></a:lnTo><a:lnTo><a:pt x="358" y="1084"/></a:lnTo><a:lnTo><a:pt x="372" y="1065"/></a:lnTo><a:lnTo><a:pt x="368" y="1019"/></a:lnTo><a:lnTo><a:pt x="372" y="1000"/></a:lnTo><a:lnTo><a:pt x="382" y="982"/></a:lnTo><a:lnTo><a:pt x="410" y="986"/></a:lnTo><a:lnTo><a:pt x="438" y="991"/></a:lnTo><a:lnTo><a:pt x="442" y="1009"/></a:lnTo><a:lnTo><a:pt x="433" y="1033"/></a:lnTo><a:lnTo><a:pt x="424" y="1051"/></a:lnTo><a:lnTo><a:pt x="424" y="1075"/></a:lnTo><a:lnTo><a:pt x="414" y="1093"/></a:lnTo><a:lnTo><a:pt x="424" y="1117"/></a:lnTo><a:lnTo><a:pt x="452" y="1135"/></a:lnTo><a:lnTo><a:pt x="484" y="1144"/></a:lnTo><a:lnTo><a:pt x="489" y="1177"/></a:lnTo><a:lnTo><a:pt x="484" y="1196"/></a:lnTo><a:lnTo><a:pt x="475" y="1219"/></a:lnTo><a:lnTo><a:pt x="489" y="1242"/></a:lnTo><a:lnTo><a:pt x="531" y="1242"/></a:lnTo><a:lnTo><a:pt x="549" y="1251"/></a:lnTo><a:lnTo><a:pt x="568" y="1251"/></a:lnTo><a:lnTo><a:pt x="587" y="1247"/></a:lnTo><a:lnTo><a:pt x="582" y="1275"/></a:lnTo><a:lnTo><a:pt x="577" y="1293"/></a:lnTo><a:lnTo><a:pt x="573" y="1312"/></a:lnTo><a:lnTo><a:pt x="568" y="1335"/></a:lnTo><a:lnTo><a:pt x="549" y="1331"/></a:lnTo><a:lnTo><a:pt x="531" y="1331"/></a:lnTo><a:lnTo><a:pt x="507" y="1321"/></a:lnTo><a:lnTo><a:pt x="493" y="1344"/></a:lnTo><a:lnTo><a:pt x="475" y="1363"/></a:lnTo><a:lnTo><a:pt x="475" y="1382"/></a:lnTo><a:lnTo><a:pt x="466" y="1405"/></a:lnTo><a:lnTo><a:pt x="452" y="1372"/></a:lnTo><a:lnTo><a:pt x="456" y="1349"/></a:lnTo><a:lnTo><a:pt x="466" y="1331"/></a:lnTo><a:lnTo><a:pt x="466" y="1312"/></a:lnTo><a:lnTo><a:pt x="442" y="1312"/></a:lnTo><a:lnTo><a:pt x="433" y="1331"/></a:lnTo><a:lnTo><a:pt x="424" y="1358"/></a:lnTo><a:lnTo><a:pt x="414" y="1391"/></a:lnTo><a:lnTo><a:pt x="410" y="1419"/></a:lnTo><a:lnTo><a:pt x="414" y="1447"/></a:lnTo><a:lnTo><a:pt x="419" y="1465"/></a:lnTo><a:lnTo><a:pt x="410" y="1493"/></a:lnTo><a:lnTo><a:pt x="405" y="1521"/></a:lnTo><a:lnTo><a:pt x="410" y="1558"/></a:lnTo><a:lnTo><a:pt x="214" y="1558"/></a:lnTo></a:path></a:pathLst></a:custGeom><a:noFill/><a:ln w="5760"><a:solidFill><a:srgbClr val="6e6e6e"/></a:solidFill><a:round/></a:ln></wps:spPr><wps:style><a:lnRef idx="0"/><a:fillRef idx="0"/><a:effectRef idx="0"/><a:fontRef idx="minor"/></wps:style><wps:bodyPr/></wps:wsp></wpg:grpSp><wpg:grpSp><wpg:cNvGrpSpPr/><wpg:grpSpPr><a:xfrm><a:off x="2978280" y="5144040"/><a:ext cx="555480" cy="1128960"/></a:xfrm></wpg:grpSpPr><wps:wsp><wps:cNvSpPr/><wps:spPr><a:xfrm><a:off x="0" y="0"/><a:ext cx="555480" cy="1128960"/></a:xfrm><a:custGeom><a:avLst/><a:gdLst/><a:ahLst/><a:rect l="0" t="0" r="r" b="b"/><a:pathLst><a:path w="876" h="1778"><a:moveTo><a:pt x="0" y="1777"/></a:moveTo><a:lnTo><a:pt x="0" y="1684"/></a:lnTo><a:lnTo><a:pt x="5" y="1656"/></a:lnTo><a:lnTo><a:pt x="0" y="1638"/></a:lnTo><a:lnTo><a:pt x="9" y="1615"/></a:lnTo><a:lnTo><a:pt x="28" y="1624"/></a:lnTo><a:lnTo><a:pt x="47" y="1629"/></a:lnTo><a:lnTo><a:pt x="42" y="1610"/></a:lnTo><a:lnTo><a:pt x="47" y="1587"/></a:lnTo><a:lnTo><a:pt x="56" y="1559"/></a:lnTo><a:lnTo><a:pt x="74" y="1531"/></a:lnTo><a:lnTo><a:pt x="84" y="1512"/></a:lnTo><a:lnTo><a:pt x="93" y="1480"/></a:lnTo><a:lnTo><a:pt x="102" y="1461"/></a:lnTo><a:lnTo><a:pt x="121" y="1429"/></a:lnTo><a:lnTo><a:pt x="126" y="1410"/></a:lnTo><a:lnTo><a:pt x="126" y="1387"/></a:lnTo><a:lnTo><a:pt x="140" y="1359"/></a:lnTo><a:lnTo><a:pt x="158" y="1349"/></a:lnTo><a:lnTo><a:pt x="163" y="1331"/></a:lnTo><a:lnTo><a:pt x="154" y="1303"/></a:lnTo><a:lnTo><a:pt x="168" y="1280"/></a:lnTo><a:lnTo><a:pt x="181" y="1252"/></a:lnTo><a:lnTo><a:pt x="200" y="1242"/></a:lnTo><a:lnTo><a:pt x="219" y="1247"/></a:lnTo><a:lnTo><a:pt x="237" y="1224"/></a:lnTo><a:lnTo><a:pt x="233" y="1196"/></a:lnTo><a:lnTo><a:pt x="228" y="1168"/></a:lnTo><a:lnTo><a:pt x="228" y="1084"/></a:lnTo><a:lnTo><a:pt x="223" y="1061"/></a:lnTo><a:lnTo><a:pt x="209" y="1038"/></a:lnTo><a:lnTo><a:pt x="195" y="1001"/></a:lnTo><a:lnTo><a:pt x="177" y="1001"/></a:lnTo><a:lnTo><a:pt x="163" y="1028"/></a:lnTo><a:lnTo><a:pt x="140" y="1052"/></a:lnTo><a:lnTo><a:pt x="130" y="1084"/></a:lnTo><a:lnTo><a:pt x="121" y="1103"/></a:lnTo><a:lnTo><a:pt x="112" y="1131"/></a:lnTo><a:lnTo><a:pt x="107" y="1149"/></a:lnTo><a:lnTo><a:pt x="79" y="1145"/></a:lnTo><a:lnTo><a:pt x="65" y="1126"/></a:lnTo><a:lnTo><a:pt x="51" y="1103"/></a:lnTo><a:lnTo><a:pt x="61" y="1089"/></a:lnTo><a:lnTo><a:pt x="65" y="1066"/></a:lnTo><a:lnTo><a:pt x="51" y="1047"/></a:lnTo><a:lnTo><a:pt x="51" y="1024"/></a:lnTo><a:lnTo><a:pt x="56" y="1001"/></a:lnTo><a:lnTo><a:pt x="79" y="963"/></a:lnTo><a:lnTo><a:pt x="84" y="931"/></a:lnTo><a:lnTo><a:pt x="102" y="908"/></a:lnTo><a:lnTo><a:pt x="98" y="884"/></a:lnTo><a:lnTo><a:pt x="98" y="861"/></a:lnTo><a:lnTo><a:pt x="84" y="819"/></a:lnTo><a:lnTo><a:pt x="84" y="801"/></a:lnTo><a:lnTo><a:pt x="126" y="773"/></a:lnTo><a:lnTo><a:pt x="154" y="759"/></a:lnTo><a:lnTo><a:pt x="177" y="754"/></a:lnTo><a:lnTo><a:pt x="195" y="749"/></a:lnTo><a:lnTo><a:pt x="209" y="735"/></a:lnTo><a:lnTo><a:pt x="219" y="712"/></a:lnTo><a:lnTo><a:pt x="233" y="694"/></a:lnTo><a:lnTo><a:pt x="247" y="666"/></a:lnTo><a:lnTo><a:pt x="251" y="642"/></a:lnTo><a:lnTo><a:pt x="270" y="610"/></a:lnTo><a:lnTo><a:pt x="284" y="573"/></a:lnTo><a:lnTo><a:pt x="284" y="521"/></a:lnTo><a:lnTo><a:pt x="293" y="489"/></a:lnTo><a:lnTo><a:pt x="298" y="461"/></a:lnTo><a:lnTo><a:pt x="307" y="442"/></a:lnTo><a:lnTo><a:pt x="326" y="424"/></a:lnTo><a:lnTo><a:pt x="344" y="424"/></a:lnTo><a:lnTo><a:pt x="372" y="428"/></a:lnTo><a:lnTo><a:pt x="391" y="428"/></a:lnTo><a:lnTo><a:pt x="409" y="391"/></a:lnTo><a:lnTo><a:pt x="419" y="363"/></a:lnTo><a:lnTo><a:pt x="456" y="331"/></a:lnTo><a:lnTo><a:pt x="470" y="298"/></a:lnTo><a:lnTo><a:pt x="470" y="275"/></a:lnTo><a:lnTo><a:pt x="475" y="247"/></a:lnTo><a:lnTo><a:pt x="475" y="224"/></a:lnTo><a:lnTo><a:pt x="479" y="200"/></a:lnTo><a:lnTo><a:pt x="475" y="177"/></a:lnTo><a:lnTo><a:pt x="498" y="168"/></a:lnTo><a:lnTo><a:pt x="516" y="154"/></a:lnTo><a:lnTo><a:pt x="535" y="112"/></a:lnTo><a:lnTo><a:pt x="544" y="80"/></a:lnTo><a:lnTo><a:pt x="544" y="42"/></a:lnTo><a:lnTo><a:pt x="563" y="10"/></a:lnTo><a:lnTo><a:pt x="596" y="0"/></a:lnTo><a:lnTo><a:pt x="614" y="5"/></a:lnTo><a:lnTo><a:pt x="637" y="24"/></a:lnTo><a:lnTo><a:pt x="637" y="47"/></a:lnTo><a:lnTo><a:pt x="628" y="75"/></a:lnTo><a:lnTo><a:pt x="623" y="93"/></a:lnTo><a:lnTo><a:pt x="614" y="140"/></a:lnTo><a:lnTo><a:pt x="610" y="163"/></a:lnTo><a:lnTo><a:pt x="619" y="145"/></a:lnTo><a:lnTo><a:pt x="628" y="126"/></a:lnTo><a:lnTo><a:pt x="637" y="103"/></a:lnTo><a:lnTo><a:pt x="651" y="89"/></a:lnTo><a:lnTo><a:pt x="670" y="75"/></a:lnTo><a:lnTo><a:pt x="689" y="70"/></a:lnTo><a:lnTo><a:pt x="721" y="70"/></a:lnTo><a:lnTo><a:pt x="754" y="75"/></a:lnTo><a:lnTo><a:pt x="786" y="70"/></a:lnTo><a:lnTo><a:pt x="800" y="93"/></a:lnTo><a:lnTo><a:pt x="824" y="107"/></a:lnTo><a:lnTo><a:pt x="847" y="131"/></a:lnTo><a:lnTo><a:pt x="865" y="163"/></a:lnTo><a:lnTo><a:pt x="865" y="186"/></a:lnTo><a:lnTo><a:pt x="870" y="214"/></a:lnTo><a:lnTo><a:pt x="875" y="247"/></a:lnTo><a:lnTo><a:pt x="870" y="270"/></a:lnTo><a:lnTo><a:pt x="842" y="284"/></a:lnTo><a:lnTo><a:pt x="828" y="321"/></a:lnTo><a:lnTo><a:pt x="819" y="359"/></a:lnTo><a:lnTo><a:pt x="814" y="382"/></a:lnTo><a:lnTo><a:pt x="819" y="410"/></a:lnTo><a:lnTo><a:pt x="814" y="414"/></a:lnTo><a:lnTo><a:pt x="810" y="433"/></a:lnTo><a:lnTo><a:pt x="814" y="456"/></a:lnTo><a:lnTo><a:pt x="814" y="475"/></a:lnTo><a:lnTo><a:pt x="819" y="508"/></a:lnTo><a:lnTo><a:pt x="819" y="531"/></a:lnTo><a:lnTo><a:pt x="828" y="549"/></a:lnTo><a:lnTo><a:pt x="819" y="577"/></a:lnTo><a:lnTo><a:pt x="805" y="591"/></a:lnTo><a:lnTo><a:pt x="782" y="610"/></a:lnTo><a:lnTo><a:pt x="763" y="624"/></a:lnTo><a:lnTo><a:pt x="744" y="638"/></a:lnTo><a:lnTo><a:pt x="726" y="666"/></a:lnTo><a:lnTo><a:pt x="707" y="670"/></a:lnTo><a:lnTo><a:pt x="679" y="661"/></a:lnTo><a:lnTo><a:pt x="651" y="647"/></a:lnTo><a:lnTo><a:pt x="633" y="652"/></a:lnTo><a:lnTo><a:pt x="610" y="638"/></a:lnTo><a:lnTo><a:pt x="614" y="610"/></a:lnTo><a:lnTo><a:pt x="614" y="587"/></a:lnTo><a:lnTo><a:pt x="591" y="591"/></a:lnTo><a:lnTo><a:pt x="591" y="554"/></a:lnTo><a:lnTo><a:pt x="600" y="535"/></a:lnTo><a:lnTo><a:pt x="610" y="512"/></a:lnTo><a:lnTo><a:pt x="628" y="489"/></a:lnTo><a:lnTo><a:pt x="633" y="466"/></a:lnTo><a:lnTo><a:pt x="605" y="466"/></a:lnTo><a:lnTo><a:pt x="572" y="456"/></a:lnTo><a:lnTo><a:pt x="554" y="470"/></a:lnTo><a:lnTo><a:pt x="516" y="480"/></a:lnTo><a:lnTo><a:pt x="521" y="503"/></a:lnTo><a:lnTo><a:pt x="544" y="517"/></a:lnTo><a:lnTo><a:pt x="516" y="526"/></a:lnTo><a:lnTo><a:pt x="507" y="554"/></a:lnTo><a:lnTo><a:pt x="502" y="582"/></a:lnTo><a:lnTo><a:pt x="498" y="610"/></a:lnTo><a:lnTo><a:pt x="484" y="624"/></a:lnTo><a:lnTo><a:pt x="489" y="600"/></a:lnTo><a:lnTo><a:pt x="484" y="573"/></a:lnTo><a:lnTo><a:pt x="461" y="559"/></a:lnTo><a:lnTo><a:pt x="442" y="559"/></a:lnTo><a:lnTo><a:pt x="423" y="568"/></a:lnTo><a:lnTo><a:pt x="405" y="600"/></a:lnTo><a:lnTo><a:pt x="396" y="619"/></a:lnTo><a:lnTo><a:pt x="377" y="642"/></a:lnTo><a:lnTo><a:pt x="363" y="661"/></a:lnTo><a:lnTo><a:pt x="340" y="666"/></a:lnTo><a:lnTo><a:pt x="316" y="680"/></a:lnTo><a:lnTo><a:pt x="288" y="735"/></a:lnTo><a:lnTo><a:pt x="275" y="759"/></a:lnTo><a:lnTo><a:pt x="265" y="782"/></a:lnTo><a:lnTo><a:pt x="261" y="810"/></a:lnTo><a:lnTo><a:pt x="251" y="838"/></a:lnTo><a:lnTo><a:pt x="242" y="870"/></a:lnTo><a:lnTo><a:pt x="242" y="908"/></a:lnTo><a:lnTo><a:pt x="261" y="935"/></a:lnTo><a:lnTo><a:pt x="270" y="954"/></a:lnTo><a:lnTo><a:pt x="293" y="963"/></a:lnTo><a:lnTo><a:pt x="302" y="996"/></a:lnTo><a:lnTo><a:pt x="326" y="982"/></a:lnTo><a:lnTo><a:pt x="340" y="959"/></a:lnTo><a:lnTo><a:pt x="344" y="935"/></a:lnTo><a:lnTo><a:pt x="358" y="917"/></a:lnTo><a:lnTo><a:pt x="382" y="912"/></a:lnTo><a:lnTo><a:pt x="405" y="917"/></a:lnTo><a:lnTo><a:pt x="428" y="921"/></a:lnTo><a:lnTo><a:pt x="447" y="931"/></a:lnTo><a:lnTo><a:pt x="475" y="940"/></a:lnTo><a:lnTo><a:pt x="507" y="963"/></a:lnTo><a:lnTo><a:pt x="521" y="982"/></a:lnTo><a:lnTo><a:pt x="521" y="1005"/></a:lnTo><a:lnTo><a:pt x="512" y="1047"/></a:lnTo><a:lnTo><a:pt x="512" y="1066"/></a:lnTo><a:lnTo><a:pt x="498" y="1098"/></a:lnTo><a:lnTo><a:pt x="498" y="1117"/></a:lnTo><a:lnTo><a:pt x="502" y="1135"/></a:lnTo><a:lnTo><a:pt x="502" y="1163"/></a:lnTo><a:lnTo><a:pt x="489" y="1205"/></a:lnTo><a:lnTo><a:pt x="479" y="1238"/></a:lnTo><a:lnTo><a:pt x="470" y="1266"/></a:lnTo><a:lnTo><a:pt x="451" y="1294"/></a:lnTo><a:lnTo><a:pt x="447" y="1336"/></a:lnTo><a:lnTo><a:pt x="442" y="1368"/></a:lnTo><a:lnTo><a:pt x="442" y="1512"/></a:lnTo><a:lnTo><a:pt x="428" y="1531"/></a:lnTo><a:lnTo><a:pt x="423" y="1550"/></a:lnTo><a:lnTo><a:pt x="419" y="1582"/></a:lnTo><a:lnTo><a:pt x="419" y="1605"/></a:lnTo><a:lnTo><a:pt x="414" y="1633"/></a:lnTo><a:lnTo><a:pt x="405" y="1652"/></a:lnTo><a:lnTo><a:pt x="405" y="1680"/></a:lnTo><a:lnTo><a:pt x="428" y="1643"/></a:lnTo><a:lnTo><a:pt x="447" y="1633"/></a:lnTo><a:lnTo><a:pt x="479" y="1652"/></a:lnTo><a:lnTo><a:pt x="502" y="1675"/></a:lnTo><a:lnTo><a:pt x="498" y="1703"/></a:lnTo><a:lnTo><a:pt x="475" y="1712"/></a:lnTo><a:lnTo><a:pt x="456" y="1731"/></a:lnTo><a:lnTo><a:pt x="437" y="1759"/></a:lnTo><a:lnTo><a:pt x="433" y="1777"/></a:lnTo><a:lnTo><a:pt x="0" y="1777"/></a:lnTo></a:path></a:pathLst></a:custGeom><a:noFill/><a:ln w="5760"><a:solidFill><a:srgbClr val="6e6e6e"/></a:solidFill><a:round/></a:ln></wps:spPr><wps:style><a:lnRef idx="0"/><a:fillRef idx="0"/><a:effectRef idx="0"/><a:fontRef idx="minor"/></wps:style><wps:bodyPr/></wps:wsp></wpg:grpSp><wpg:grpSp><wpg:cNvGrpSpPr/><wpg:grpSpPr><a:xfrm><a:off x="5625000" y="4352400"/><a:ext cx="378000" cy="1300320"/></a:xfrm></wpg:grpSpPr><wps:wsp><wps:cNvSpPr/><wps:spPr><a:xfrm><a:off x="0" y="0"/><a:ext cx="378000" cy="1300320"/></a:xfrm><a:custGeom><a:avLst/><a:gdLst/><a:ahLst/><a:rect l="0" t="0" r="r" b="b"/><a:pathLst><a:path w="597" h="2048"><a:moveTo><a:pt x="582" y="0"/></a:moveTo><a:lnTo><a:pt x="596" y="18"/></a:lnTo><a:lnTo><a:pt x="586" y="46"/></a:lnTo><a:lnTo><a:pt x="577" y="74"/></a:lnTo><a:lnTo><a:pt x="572" y="97"/></a:lnTo><a:lnTo><a:pt x="568" y="121"/></a:lnTo><a:lnTo><a:pt x="554" y="153"/></a:lnTo><a:lnTo><a:pt x="535" y="209"/></a:lnTo><a:lnTo><a:pt x="526" y="232"/></a:lnTo><a:lnTo><a:pt x="498" y="218"/></a:lnTo><a:lnTo><a:pt x="479" y="232"/></a:lnTo><a:lnTo><a:pt x="470" y="274"/></a:lnTo><a:lnTo><a:pt x="461" y="307"/></a:lnTo><a:lnTo><a:pt x="451" y="335"/></a:lnTo><a:lnTo><a:pt x="447" y="353"/></a:lnTo><a:lnTo><a:pt x="423" y="372"/></a:lnTo><a:lnTo><a:pt x="414" y="400"/></a:lnTo><a:lnTo><a:pt x="405" y="423"/></a:lnTo><a:lnTo><a:pt x="405" y="442"/></a:lnTo><a:lnTo><a:pt x="386" y="465"/></a:lnTo><a:lnTo><a:pt x="382" y="488"/></a:lnTo><a:lnTo><a:pt x="363" y="488"/></a:lnTo><a:lnTo><a:pt x="363" y="516"/></a:lnTo><a:lnTo><a:pt x="344" y="544"/></a:lnTo><a:lnTo><a:pt x="335" y="567"/></a:lnTo><a:lnTo><a:pt x="321" y="595"/></a:lnTo><a:lnTo><a:pt x="303" y="609"/></a:lnTo><a:lnTo><a:pt x="293" y="632"/></a:lnTo><a:lnTo><a:pt x="275" y="670"/></a:lnTo><a:lnTo><a:pt x="265" y="674"/></a:lnTo><a:lnTo><a:pt x="256" y="684"/></a:lnTo><a:lnTo><a:pt x="247" y="707"/></a:lnTo><a:lnTo><a:pt x="247" y="725"/></a:lnTo><a:lnTo><a:pt x="242" y="749"/></a:lnTo><a:lnTo><a:pt x="223" y="763"/></a:lnTo><a:lnTo><a:pt x="223" y="791"/></a:lnTo><a:lnTo><a:pt x="214" y="814"/></a:lnTo><a:lnTo><a:pt x="191" y="846"/></a:lnTo><a:lnTo><a:pt x="182" y="888"/></a:lnTo><a:lnTo><a:pt x="177" y="930"/></a:lnTo><a:lnTo><a:pt x="168" y="953"/></a:lnTo><a:lnTo><a:pt x="209" y="953"/></a:lnTo><a:lnTo><a:pt x="219" y="981"/></a:lnTo><a:lnTo><a:pt x="205" y="1009"/></a:lnTo><a:lnTo><a:pt x="182" y="1014"/></a:lnTo><a:lnTo><a:pt x="158" y="1032"/></a:lnTo><a:lnTo><a:pt x="182" y="1037"/></a:lnTo><a:lnTo><a:pt x="200" y="1037"/></a:lnTo><a:lnTo><a:pt x="195" y="1056"/></a:lnTo><a:lnTo><a:pt x="177" y="1084"/></a:lnTo><a:lnTo><a:pt x="168" y="1107"/></a:lnTo><a:lnTo><a:pt x="154" y="1121"/></a:lnTo><a:lnTo><a:pt x="144" y="1144"/></a:lnTo><a:lnTo><a:pt x="149" y="1163"/></a:lnTo><a:lnTo><a:pt x="158" y="1195"/></a:lnTo><a:lnTo><a:pt x="172" y="1209"/></a:lnTo><a:lnTo><a:pt x="182" y="1228"/></a:lnTo><a:lnTo><a:pt x="191" y="1251"/></a:lnTo><a:lnTo><a:pt x="191" y="1274"/></a:lnTo><a:lnTo><a:pt x="200" y="1293"/></a:lnTo><a:lnTo><a:pt x="223" y="1302"/></a:lnTo><a:lnTo><a:pt x="242" y="1293"/></a:lnTo><a:lnTo><a:pt x="256" y="1279"/></a:lnTo><a:lnTo><a:pt x="289" y="1270"/></a:lnTo><a:lnTo><a:pt x="312" y="1270"/></a:lnTo><a:lnTo><a:pt x="321" y="1288"/></a:lnTo><a:lnTo><a:pt x="340" y="1344"/></a:lnTo><a:lnTo><a:pt x="340" y="1381"/></a:lnTo><a:lnTo><a:pt x="354" y="1405"/></a:lnTo><a:lnTo><a:pt x="335" y="1428"/></a:lnTo><a:lnTo><a:pt x="326" y="1479"/></a:lnTo><a:lnTo><a:pt x="340" y="1507"/></a:lnTo><a:lnTo><a:pt x="368" y="1498"/></a:lnTo><a:lnTo><a:pt x="386" y="1502"/></a:lnTo><a:lnTo><a:pt x="405" y="1502"/></a:lnTo><a:lnTo><a:pt x="414" y="1526"/></a:lnTo><a:lnTo><a:pt x="414" y="1549"/></a:lnTo><a:lnTo><a:pt x="423" y="1563"/></a:lnTo><a:lnTo><a:pt x="437" y="1595"/></a:lnTo><a:lnTo><a:pt x="433" y="1614"/></a:lnTo><a:lnTo><a:pt x="442" y="1633"/></a:lnTo><a:lnTo><a:pt x="479" y="1642"/></a:lnTo><a:lnTo><a:pt x="489" y="1670"/></a:lnTo><a:lnTo><a:pt x="493" y="1688"/></a:lnTo><a:lnTo><a:pt x="512" y="1688"/></a:lnTo><a:lnTo><a:pt x="530" y="1674"/></a:lnTo><a:lnTo><a:pt x="535" y="1693"/></a:lnTo><a:lnTo><a:pt x="530" y="1716"/></a:lnTo><a:lnTo><a:pt x="535" y="1740"/></a:lnTo><a:lnTo><a:pt x="535" y="1781"/></a:lnTo><a:lnTo><a:pt x="521" y="1828"/></a:lnTo><a:lnTo><a:pt x="498" y="1870"/></a:lnTo><a:lnTo><a:pt x="470" y="1874"/></a:lnTo><a:lnTo><a:pt x="442" y="1888"/></a:lnTo><a:lnTo><a:pt x="405" y="1926"/></a:lnTo><a:lnTo><a:pt x="423" y="1949"/></a:lnTo><a:lnTo><a:pt x="442" y="1949"/></a:lnTo><a:lnTo><a:pt x="456" y="1944"/></a:lnTo><a:lnTo><a:pt x="451" y="1967"/></a:lnTo><a:lnTo><a:pt x="465" y="1986"/></a:lnTo><a:lnTo><a:pt x="461" y="2023"/></a:lnTo><a:lnTo><a:pt x="442" y="2028"/></a:lnTo><a:lnTo><a:pt x="428" y="2047"/></a:lnTo><a:lnTo><a:pt x="419" y="2028"/></a:lnTo><a:lnTo><a:pt x="423" y="2009"/></a:lnTo><a:lnTo><a:pt x="405" y="1995"/></a:lnTo><a:lnTo><a:pt x="386" y="1995"/></a:lnTo><a:lnTo><a:pt x="363" y="1981"/></a:lnTo><a:lnTo><a:pt x="349" y="1954"/></a:lnTo><a:lnTo><a:pt x="340" y="1907"/></a:lnTo><a:lnTo><a:pt x="326" y="1879"/></a:lnTo><a:lnTo><a:pt x="307" y="1870"/></a:lnTo><a:lnTo><a:pt x="293" y="1851"/></a:lnTo><a:lnTo><a:pt x="307" y="1823"/></a:lnTo><a:lnTo><a:pt x="312" y="1800"/></a:lnTo><a:lnTo><a:pt x="321" y="1781"/></a:lnTo><a:lnTo><a:pt x="316" y="1758"/></a:lnTo><a:lnTo><a:pt x="316" y="1740"/></a:lnTo><a:lnTo><a:pt x="293" y="1721"/></a:lnTo><a:lnTo><a:pt x="289" y="1702"/></a:lnTo><a:lnTo><a:pt x="270" y="1674"/></a:lnTo><a:lnTo><a:pt x="256" y="1651"/></a:lnTo><a:lnTo><a:pt x="242" y="1623"/></a:lnTo><a:lnTo><a:pt x="237" y="1614"/></a:lnTo><a:lnTo><a:pt x="214" y="1567"/></a:lnTo><a:lnTo><a:pt x="191" y="1521"/></a:lnTo><a:lnTo><a:pt x="191" y="1502"/></a:lnTo><a:lnTo><a:pt x="177" y="1479"/></a:lnTo><a:lnTo><a:pt x="163" y="1432"/></a:lnTo><a:lnTo><a:pt x="135" y="1395"/></a:lnTo><a:lnTo><a:pt x="121" y="1377"/></a:lnTo><a:lnTo><a:pt x="126" y="1349"/></a:lnTo><a:lnTo><a:pt x="121" y="1330"/></a:lnTo><a:lnTo><a:pt x="126" y="1312"/></a:lnTo><a:lnTo><a:pt x="112" y="1298"/></a:lnTo><a:lnTo><a:pt x="112" y="1242"/></a:lnTo><a:lnTo><a:pt x="98" y="1209"/></a:lnTo><a:lnTo><a:pt x="93" y="1191"/></a:lnTo><a:lnTo><a:pt x="93" y="1172"/></a:lnTo><a:lnTo><a:pt x="74" y="1139"/></a:lnTo><a:lnTo><a:pt x="56" y="1093"/></a:lnTo><a:lnTo><a:pt x="56" y="1028"/></a:lnTo><a:lnTo><a:pt x="65" y="991"/></a:lnTo><a:lnTo><a:pt x="70" y="967"/></a:lnTo><a:lnTo><a:pt x="79" y="949"/></a:lnTo><a:lnTo><a:pt x="79" y="925"/></a:lnTo><a:lnTo><a:pt x="88" y="902"/></a:lnTo><a:lnTo><a:pt x="93" y="879"/></a:lnTo><a:lnTo><a:pt x="98" y="842"/></a:lnTo><a:lnTo><a:pt x="107" y="823"/></a:lnTo><a:lnTo><a:pt x="107" y="804"/></a:lnTo><a:lnTo><a:pt x="98" y="781"/></a:lnTo><a:lnTo><a:pt x="79" y="763"/></a:lnTo><a:lnTo><a:pt x="79" y="749"/></a:lnTo><a:lnTo><a:pt x="61" y="744"/></a:lnTo><a:lnTo><a:pt x="56" y="730"/></a:lnTo><a:lnTo><a:pt x="56" y="721"/></a:lnTo><a:lnTo><a:pt x="33" y="716"/></a:lnTo><a:lnTo><a:pt x="28" y="698"/></a:lnTo><a:lnTo><a:pt x="23" y="684"/></a:lnTo><a:lnTo><a:pt x="14" y="656"/></a:lnTo><a:lnTo><a:pt x="14" y="637"/></a:lnTo><a:lnTo><a:pt x="28" y="614"/></a:lnTo><a:lnTo><a:pt x="28" y="595"/></a:lnTo><a:lnTo><a:pt x="5" y="600"/></a:lnTo><a:lnTo><a:pt x="0" y="567"/></a:lnTo><a:lnTo><a:pt x="33" y="567"/></a:lnTo><a:lnTo><a:pt x="61" y="586"/></a:lnTo><a:lnTo><a:pt x="56" y="614"/></a:lnTo><a:lnTo><a:pt x="74" y="642"/></a:lnTo><a:lnTo><a:pt x="79" y="656"/></a:lnTo><a:lnTo><a:pt x="79" y="674"/></a:lnTo><a:lnTo><a:pt x="93" y="693"/></a:lnTo><a:lnTo><a:pt x="121" y="735"/></a:lnTo><a:lnTo><a:pt x="149" y="730"/></a:lnTo><a:lnTo><a:pt x="172" y="730"/></a:lnTo><a:lnTo><a:pt x="182" y="707"/></a:lnTo><a:lnTo><a:pt x="191" y="679"/></a:lnTo><a:lnTo><a:pt x="195" y="674"/></a:lnTo><a:lnTo><a:pt x="209" y="656"/></a:lnTo><a:lnTo><a:pt x="219" y="651"/></a:lnTo><a:lnTo><a:pt x="223" y="642"/></a:lnTo><a:lnTo><a:pt x="251" y="586"/></a:lnTo><a:lnTo><a:pt x="275" y="563"/></a:lnTo><a:lnTo><a:pt x="289" y="539"/></a:lnTo><a:lnTo><a:pt x="293" y="516"/></a:lnTo><a:lnTo><a:pt x="298" y="488"/></a:lnTo><a:lnTo><a:pt x="316" y="456"/></a:lnTo><a:lnTo><a:pt x="326" y="423"/></a:lnTo><a:lnTo><a:pt x="326" y="386"/></a:lnTo><a:lnTo><a:pt x="316" y="367"/></a:lnTo><a:lnTo><a:pt x="326" y="335"/></a:lnTo><a:lnTo><a:pt x="349" y="330"/></a:lnTo><a:lnTo><a:pt x="372" y="339"/></a:lnTo><a:lnTo><a:pt x="377" y="307"/></a:lnTo><a:lnTo><a:pt x="382" y="284"/></a:lnTo><a:lnTo><a:pt x="386" y="284"/></a:lnTo><a:lnTo><a:pt x="400" y="274"/></a:lnTo><a:lnTo><a:pt x="410" y="251"/></a:lnTo><a:lnTo><a:pt x="400" y="232"/></a:lnTo><a:lnTo><a:pt x="410" y="209"/></a:lnTo><a:lnTo><a:pt x="428" y="181"/></a:lnTo><a:lnTo><a:pt x="428" y="153"/></a:lnTo><a:lnTo><a:pt x="442" y="130"/></a:lnTo><a:lnTo><a:pt x="451" y="107"/></a:lnTo><a:lnTo><a:pt x="456" y="79"/></a:lnTo><a:lnTo><a:pt x="465" y="51"/></a:lnTo><a:lnTo><a:pt x="475" y="32"/></a:lnTo><a:lnTo><a:pt x="498" y="28"/></a:lnTo><a:lnTo><a:pt x="517" y="4"/></a:lnTo><a:lnTo><a:pt x="554" y="9"/></a:lnTo><a:lnTo><a:pt x="582" y="0"/></a:lnTo></a:path></a:pathLst></a:custGeom><a:noFill/><a:ln w="5760"><a:solidFill><a:srgbClr val="6e6e6e"/></a:solidFill><a:round/></a:ln></wps:spPr><wps:style><a:lnRef idx="0"/><a:fillRef idx="0"/><a:effectRef idx="0"/><a:fontRef idx="minor"/></wps:style><wps:bodyPr/></wps:wsp></wpg:grpSp><wpg:grpSp><wpg:cNvGrpSpPr/><wpg:grpSpPr><a:xfrm><a:off x="2677320" y="248040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0" y="70"/></a:lnTo><a:lnTo><a:pt x="7" y="87"/></a:lnTo><a:lnTo><a:pt x="18" y="102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3267720" y="206172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7" y="5"/></a:lnTo><a:lnTo><a:pt x="22" y="16"/></a:lnTo><a:lnTo><a:pt x="9" y="32"/></a:lnTo><a:lnTo><a:pt x="0" y="53"/></a:lnTo><a:lnTo><a:pt x="0" y="71"/></a:lnTo><a:lnTo><a:pt x="6" y="87"/></a:lnTo><a:lnTo><a:pt x="18" y="102"/></a:lnTo><a:lnTo><a:pt x="36" y="114"/></a:lnTo><a:lnTo><a:pt x="60" y="123"/></a:lnTo><a:lnTo><a:pt x="79" y="120"/></a:lnTo><a:lnTo><a:pt x="122" y="59"/></a:lnTo><a:lnTo><a:pt x="118" y="40"/></a:lnTo><a:lnTo><a:pt x="108" y="24"/></a:lnTo><a:lnTo><a:pt x="93" y="11"/></a:lnTo><a:lnTo><a:pt x="73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2079720" y="2435760"/><a:ext cx="3657600" cy="3069000"/></a:xfrm></wpg:grpSpPr><wps:wsp><wps:cNvSpPr/><wps:spPr><a:xfrm><a:off x="0" y="0"/><a:ext cx="3657600" cy="3069000"/></a:xfrm><a:custGeom><a:avLst/><a:gdLst/><a:ahLst/><a:rect l="0" t="0" r="r" b="b"/><a:pathLst><a:path w="5756" h="4830"><a:moveTo><a:pt x="1019" y="0"/></a:moveTo><a:lnTo><a:pt x="1014" y="10"/></a:lnTo><a:lnTo><a:pt x="995" y="10"/></a:lnTo><a:lnTo><a:pt x="991" y="14"/></a:lnTo><a:lnTo><a:pt x="981" y="19"/></a:lnTo><a:lnTo><a:pt x="972" y="28"/></a:lnTo><a:lnTo><a:pt x="967" y="28"/></a:lnTo><a:lnTo><a:pt x="963" y="33"/></a:lnTo><a:lnTo><a:pt x="958" y="38"/></a:lnTo><a:lnTo><a:pt x="953" y="38"/></a:lnTo><a:lnTo><a:pt x="949" y="42"/></a:lnTo><a:lnTo><a:pt x="930" y="42"/></a:lnTo><a:lnTo><a:pt x="926" y="38"/></a:lnTo><a:lnTo><a:pt x="921" y="38"/></a:lnTo><a:lnTo><a:pt x="916" y="33"/></a:lnTo><a:lnTo><a:pt x="912" y="33"/></a:lnTo><a:lnTo><a:pt x="898" y="19"/></a:lnTo><a:lnTo><a:pt x="879" y="19"/></a:lnTo><a:lnTo><a:pt x="874" y="24"/></a:lnTo><a:lnTo><a:pt x="865" y="33"/></a:lnTo><a:lnTo><a:pt x="856" y="47"/></a:lnTo><a:lnTo><a:pt x="842" y="65"/></a:lnTo><a:lnTo><a:pt x="832" y="79"/></a:lnTo><a:lnTo><a:pt x="823" y="98"/></a:lnTo><a:lnTo><a:pt x="800" y="135"/></a:lnTo><a:lnTo><a:pt x="777" y="173"/></a:lnTo><a:lnTo><a:pt x="758" y="200"/></a:lnTo><a:lnTo><a:pt x="744" y="224"/></a:lnTo><a:lnTo><a:pt x="735" y="238"/></a:lnTo><a:lnTo><a:pt x="725" y="256"/></a:lnTo><a:lnTo><a:pt x="725" y="317"/></a:lnTo><a:lnTo><a:pt x="721" y="326"/></a:lnTo><a:lnTo><a:pt x="711" y="345"/></a:lnTo><a:lnTo><a:pt x="684" y="382"/></a:lnTo><a:lnTo><a:pt x="670" y="400"/></a:lnTo><a:lnTo><a:pt x="656" y="424"/></a:lnTo><a:lnTo><a:pt x="632" y="456"/></a:lnTo><a:lnTo><a:pt x="600" y="498"/></a:lnTo><a:lnTo><a:pt x="577" y="521"/></a:lnTo><a:lnTo><a:pt x="572" y="531"/></a:lnTo><a:lnTo><a:pt x="567" y="535"/></a:lnTo><a:lnTo><a:pt x="567" y="540"/></a:lnTo><a:lnTo><a:pt x="563" y="545"/></a:lnTo><a:lnTo><a:pt x="549" y="545"/></a:lnTo><a:lnTo><a:pt x="544" y="549"/></a:lnTo><a:lnTo><a:pt x="535" y="549"/></a:lnTo><a:lnTo><a:pt x="530" y="554"/></a:lnTo><a:lnTo><a:pt x="521" y="559"/></a:lnTo><a:lnTo><a:pt x="516" y="563"/></a:lnTo><a:lnTo><a:pt x="507" y="568"/></a:lnTo><a:lnTo><a:pt x="502" y="568"/></a:lnTo><a:lnTo><a:pt x="497" y="573"/></a:lnTo><a:lnTo><a:pt x="493" y="577"/></a:lnTo><a:lnTo><a:pt x="493" y="582"/></a:lnTo><a:lnTo><a:pt x="488" y="587"/></a:lnTo><a:lnTo><a:pt x="488" y="610"/></a:lnTo><a:lnTo><a:pt x="484" y="619"/></a:lnTo><a:lnTo><a:pt x="474" y="638"/></a:lnTo><a:lnTo><a:pt x="465" y="647"/></a:lnTo><a:lnTo><a:pt x="460" y="661"/></a:lnTo><a:lnTo><a:pt x="460" y="675"/></a:lnTo><a:lnTo><a:pt x="456" y="703"/></a:lnTo><a:lnTo><a:pt x="456" y="735"/></a:lnTo><a:lnTo><a:pt x="460" y="763"/></a:lnTo><a:lnTo><a:pt x="460" y="796"/></a:lnTo><a:lnTo><a:pt x="465" y="814"/></a:lnTo><a:lnTo><a:pt x="474" y="833"/></a:lnTo><a:lnTo><a:pt x="484" y="847"/></a:lnTo><a:lnTo><a:pt x="493" y="861"/></a:lnTo><a:lnTo><a:pt x="502" y="875"/></a:lnTo><a:lnTo><a:pt x="502" y="912"/></a:lnTo><a:lnTo><a:pt x="497" y="931"/></a:lnTo><a:lnTo><a:pt x="479" y="968"/></a:lnTo><a:lnTo><a:pt x="474" y="982"/></a:lnTo><a:lnTo><a:pt x="637" y="828"/></a:lnTo><a:lnTo><a:pt x="651" y="842"/></a:lnTo><a:lnTo><a:pt x="651" y="847"/></a:lnTo><a:lnTo><a:pt x="665" y="856"/></a:lnTo><a:lnTo><a:pt x="679" y="875"/></a:lnTo><a:lnTo><a:pt x="702" y="903"/></a:lnTo><a:lnTo><a:pt x="707" y="903"/></a:lnTo><a:lnTo><a:pt x="730" y="931"/></a:lnTo><a:lnTo><a:pt x="735" y="931"/></a:lnTo><a:lnTo><a:pt x="763" y="963"/></a:lnTo><a:lnTo><a:pt x="805" y="1010"/></a:lnTo><a:lnTo><a:pt x="837" y="1042"/></a:lnTo><a:lnTo><a:pt x="888" y="1103"/></a:lnTo><a:lnTo><a:pt x="902" y="1117"/></a:lnTo><a:lnTo><a:pt x="921" y="1135"/></a:lnTo><a:lnTo><a:pt x="926" y="1140"/></a:lnTo><a:lnTo><a:pt x="953" y="1168"/></a:lnTo><a:lnTo><a:pt x="953" y="1173"/></a:lnTo><a:lnTo><a:pt x="958" y="1173"/></a:lnTo><a:lnTo><a:pt x="972" y="1187"/></a:lnTo><a:lnTo><a:pt x="1005" y="1224"/></a:lnTo><a:lnTo><a:pt x="1005" y="1284"/></a:lnTo><a:lnTo><a:pt x="1000" y="1294"/></a:lnTo><a:lnTo><a:pt x="1000" y="1326"/></a:lnTo><a:lnTo><a:pt x="1009" y="1340"/></a:lnTo><a:lnTo><a:pt x="1009" y="1345"/></a:lnTo><a:lnTo><a:pt x="1005" y="1354"/></a:lnTo><a:lnTo><a:pt x="1000" y="1359"/></a:lnTo><a:lnTo><a:pt x="995" y="1368"/></a:lnTo><a:lnTo><a:pt x="995" y="1373"/></a:lnTo><a:lnTo><a:pt x="991" y="1382"/></a:lnTo><a:lnTo><a:pt x="981" y="1382"/></a:lnTo><a:lnTo><a:pt x="977" y="1377"/></a:lnTo><a:lnTo><a:pt x="972" y="1373"/></a:lnTo><a:lnTo><a:pt x="953" y="1354"/></a:lnTo><a:lnTo><a:pt x="953" y="1349"/></a:lnTo><a:lnTo><a:pt x="949" y="1349"/></a:lnTo><a:lnTo><a:pt x="949" y="1345"/></a:lnTo><a:lnTo><a:pt x="939" y="1345"/></a:lnTo><a:lnTo><a:pt x="930" y="1340"/></a:lnTo><a:lnTo><a:pt x="902" y="1340"/></a:lnTo><a:lnTo><a:pt x="888" y="1345"/></a:lnTo><a:lnTo><a:pt x="865" y="1345"/></a:lnTo><a:lnTo><a:pt x="856" y="1349"/></a:lnTo><a:lnTo><a:pt x="828" y="1349"/></a:lnTo><a:lnTo><a:pt x="828" y="1354"/></a:lnTo><a:lnTo><a:pt x="814" y="1354"/></a:lnTo><a:lnTo><a:pt x="781" y="1321"/></a:lnTo><a:lnTo><a:pt x="772" y="1317"/></a:lnTo><a:lnTo><a:pt x="772" y="1312"/></a:lnTo><a:lnTo><a:pt x="749" y="1340"/></a:lnTo><a:lnTo><a:pt x="739" y="1354"/></a:lnTo><a:lnTo><a:pt x="730" y="1368"/></a:lnTo><a:lnTo><a:pt x="725" y="1368"/></a:lnTo><a:lnTo><a:pt x="725" y="1377"/></a:lnTo><a:lnTo><a:pt x="721" y="1387"/></a:lnTo><a:lnTo><a:pt x="721" y="1391"/></a:lnTo><a:lnTo><a:pt x="716" y="1396"/></a:lnTo><a:lnTo><a:pt x="716" y="1410"/></a:lnTo><a:lnTo><a:pt x="711" y="1424"/></a:lnTo><a:lnTo><a:pt x="707" y="1433"/></a:lnTo><a:lnTo><a:pt x="702" y="1447"/></a:lnTo><a:lnTo><a:pt x="702" y="1452"/></a:lnTo><a:lnTo><a:pt x="697" y="1456"/></a:lnTo><a:lnTo><a:pt x="697" y="1461"/></a:lnTo><a:lnTo><a:pt x="684" y="1475"/></a:lnTo><a:lnTo><a:pt x="684" y="1480"/></a:lnTo><a:lnTo><a:pt x="679" y="1484"/></a:lnTo><a:lnTo><a:pt x="674" y="1489"/></a:lnTo><a:lnTo><a:pt x="665" y="1494"/></a:lnTo><a:lnTo><a:pt x="646" y="1517"/></a:lnTo><a:lnTo><a:pt x="642" y="1517"/></a:lnTo><a:lnTo><a:pt x="642" y="1522"/></a:lnTo><a:lnTo><a:pt x="637" y="1522"/></a:lnTo><a:lnTo><a:pt x="637" y="1540"/></a:lnTo><a:lnTo><a:pt x="642" y="1554"/></a:lnTo><a:lnTo><a:pt x="642" y="1582"/></a:lnTo><a:lnTo><a:pt x="637" y="1591"/></a:lnTo><a:lnTo><a:pt x="637" y="1629"/></a:lnTo><a:lnTo><a:pt x="642" y="1633"/></a:lnTo><a:lnTo><a:pt x="642" y="1638"/></a:lnTo><a:lnTo><a:pt x="646" y="1642"/></a:lnTo><a:lnTo><a:pt x="646" y="1647"/></a:lnTo><a:lnTo><a:pt x="665" y="1666"/></a:lnTo><a:lnTo><a:pt x="670" y="1666"/></a:lnTo><a:lnTo><a:pt x="674" y="1670"/></a:lnTo><a:lnTo><a:pt x="679" y="1670"/></a:lnTo><a:lnTo><a:pt x="684" y="1675"/></a:lnTo><a:lnTo><a:pt x="688" y="1680"/></a:lnTo><a:lnTo><a:pt x="688" y="1684"/></a:lnTo><a:lnTo><a:pt x="693" y="1689"/></a:lnTo><a:lnTo><a:pt x="693" y="1703"/></a:lnTo><a:lnTo><a:pt x="697" y="1703"/></a:lnTo><a:lnTo><a:pt x="697" y="1708"/></a:lnTo><a:lnTo><a:pt x="702" y="1712"/></a:lnTo><a:lnTo><a:pt x="702" y="1717"/></a:lnTo><a:lnTo><a:pt x="707" y="1722"/></a:lnTo><a:lnTo><a:pt x="711" y="1726"/></a:lnTo><a:lnTo><a:pt x="716" y="1731"/></a:lnTo><a:lnTo><a:pt x="721" y="1735"/></a:lnTo><a:lnTo><a:pt x="730" y="1740"/></a:lnTo><a:lnTo><a:pt x="744" y="1759"/></a:lnTo><a:lnTo><a:pt x="758" y="1768"/></a:lnTo><a:lnTo><a:pt x="758" y="1773"/></a:lnTo><a:lnTo><a:pt x="763" y="1773"/></a:lnTo><a:lnTo><a:pt x="767" y="1782"/></a:lnTo><a:lnTo><a:pt x="818" y="1782"/></a:lnTo><a:lnTo><a:pt x="837" y="1791"/></a:lnTo><a:lnTo><a:pt x="842" y="1796"/></a:lnTo><a:lnTo><a:pt x="846" y="1796"/></a:lnTo><a:lnTo><a:pt x="860" y="1805"/></a:lnTo><a:lnTo><a:pt x="865" y="1810"/></a:lnTo><a:lnTo><a:pt x="870" y="1815"/></a:lnTo><a:lnTo><a:pt x="870" y="1819"/></a:lnTo><a:lnTo><a:pt x="874" y="1819"/></a:lnTo><a:lnTo><a:pt x="874" y="1861"/></a:lnTo><a:lnTo><a:pt x="870" y="1870"/></a:lnTo><a:lnTo><a:pt x="870" y="1889"/></a:lnTo><a:lnTo><a:pt x="865" y="1898"/></a:lnTo><a:lnTo><a:pt x="860" y="1903"/></a:lnTo><a:lnTo><a:pt x="860" y="1908"/></a:lnTo><a:lnTo><a:pt x="856" y="1917"/></a:lnTo><a:lnTo><a:pt x="828" y="1945"/></a:lnTo><a:lnTo><a:pt x="828" y="1949"/></a:lnTo><a:lnTo><a:pt x="823" y="1954"/></a:lnTo><a:lnTo><a:pt x="823" y="1959"/></a:lnTo><a:lnTo><a:pt x="818" y="1959"/></a:lnTo><a:lnTo><a:pt x="818" y="1973"/></a:lnTo><a:lnTo><a:pt x="814" y="1987"/></a:lnTo><a:lnTo><a:pt x="814" y="2038"/></a:lnTo><a:lnTo><a:pt x="809" y="2047"/></a:lnTo><a:lnTo><a:pt x="809" y="2070"/></a:lnTo><a:lnTo><a:pt x="805" y="2075"/></a:lnTo><a:lnTo><a:pt x="805" y="2122"/></a:lnTo><a:lnTo><a:pt x="809" y="2136"/></a:lnTo><a:lnTo><a:pt x="809" y="2150"/></a:lnTo><a:lnTo><a:pt x="814" y="2159"/></a:lnTo><a:lnTo><a:pt x="818" y="2163"/></a:lnTo><a:lnTo><a:pt x="818" y="2205"/></a:lnTo><a:lnTo><a:pt x="823" y="2210"/></a:lnTo><a:lnTo><a:pt x="828" y="2219"/></a:lnTo><a:lnTo><a:pt x="828" y="2354"/></a:lnTo><a:lnTo><a:pt x="832" y="2359"/></a:lnTo><a:lnTo><a:pt x="832" y="2368"/></a:lnTo><a:lnTo><a:pt x="837" y="2368"/></a:lnTo><a:lnTo><a:pt x="837" y="2377"/></a:lnTo><a:lnTo><a:pt x="842" y="2377"/></a:lnTo><a:lnTo><a:pt x="842" y="2382"/></a:lnTo><a:lnTo><a:pt x="846" y="2382"/></a:lnTo><a:lnTo><a:pt x="856" y="2391"/></a:lnTo><a:lnTo><a:pt x="870" y="2401"/></a:lnTo><a:lnTo><a:pt x="879" y="2410"/></a:lnTo><a:lnTo><a:pt x="884" y="2419"/></a:lnTo><a:lnTo><a:pt x="893" y="2424"/></a:lnTo><a:lnTo><a:pt x="893" y="2433"/></a:lnTo><a:lnTo><a:pt x="898" y="2433"/></a:lnTo><a:lnTo><a:pt x="898" y="2489"/></a:lnTo><a:lnTo><a:pt x="893" y="2498"/></a:lnTo><a:lnTo><a:pt x="884" y="2508"/></a:lnTo><a:lnTo><a:pt x="870" y="2531"/></a:lnTo><a:lnTo><a:pt x="870" y="2536"/></a:lnTo><a:lnTo><a:pt x="884" y="2536"/></a:lnTo><a:lnTo><a:pt x="879" y="2540"/></a:lnTo><a:lnTo><a:pt x="884" y="2559"/></a:lnTo><a:lnTo><a:pt x="884" y="2582"/></a:lnTo><a:lnTo><a:pt x="888" y="2591"/></a:lnTo><a:lnTo><a:pt x="888" y="2610"/></a:lnTo><a:lnTo><a:pt x="884" y="2624"/></a:lnTo><a:lnTo><a:pt x="884" y="2633"/></a:lnTo><a:lnTo><a:pt x="879" y="2638"/></a:lnTo><a:lnTo><a:pt x="879" y="2647"/></a:lnTo><a:lnTo><a:pt x="874" y="2657"/></a:lnTo><a:lnTo><a:pt x="874" y="2671"/></a:lnTo><a:lnTo><a:pt x="870" y="2675"/></a:lnTo><a:lnTo><a:pt x="865" y="2689"/></a:lnTo><a:lnTo><a:pt x="851" y="2694"/></a:lnTo><a:lnTo><a:pt x="842" y="2703"/></a:lnTo><a:lnTo><a:pt x="842" y="2736"/></a:lnTo><a:lnTo><a:pt x="837" y="2736"/></a:lnTo><a:lnTo><a:pt x="837" y="2740"/></a:lnTo><a:lnTo><a:pt x="828" y="2754"/></a:lnTo><a:lnTo><a:pt x="823" y="2764"/></a:lnTo><a:lnTo><a:pt x="818" y="2773"/></a:lnTo><a:lnTo><a:pt x="814" y="2782"/></a:lnTo><a:lnTo><a:pt x="805" y="2796"/></a:lnTo><a:lnTo><a:pt x="795" y="2801"/></a:lnTo><a:lnTo><a:pt x="781" y="2810"/></a:lnTo><a:lnTo><a:pt x="777" y="2815"/></a:lnTo><a:lnTo><a:pt x="777" y="2824"/></a:lnTo><a:lnTo><a:pt x="772" y="2838"/></a:lnTo><a:lnTo><a:pt x="767" y="2847"/></a:lnTo><a:lnTo><a:pt x="753" y="2866"/></a:lnTo><a:lnTo><a:pt x="739" y="2885"/></a:lnTo><a:lnTo><a:pt x="749" y="2908"/></a:lnTo><a:lnTo><a:pt x="749" y="2936"/></a:lnTo><a:lnTo><a:pt x="758" y="2987"/></a:lnTo><a:lnTo><a:pt x="758" y="3033"/></a:lnTo><a:lnTo><a:pt x="763" y="3043"/></a:lnTo><a:lnTo><a:pt x="767" y="3047"/></a:lnTo><a:lnTo><a:pt x="767" y="3052"/></a:lnTo><a:lnTo><a:pt x="777" y="3057"/></a:lnTo><a:lnTo><a:pt x="781" y="3066"/></a:lnTo><a:lnTo><a:pt x="786" y="3071"/></a:lnTo><a:lnTo><a:pt x="791" y="3080"/></a:lnTo><a:lnTo><a:pt x="791" y="3089"/></a:lnTo><a:lnTo><a:pt x="795" y="3098"/></a:lnTo><a:lnTo><a:pt x="795" y="3103"/></a:lnTo><a:lnTo><a:pt x="800" y="3108"/></a:lnTo><a:lnTo><a:pt x="805" y="3112"/></a:lnTo><a:lnTo><a:pt x="805" y="3117"/></a:lnTo><a:lnTo><a:pt x="809" y="3131"/></a:lnTo><a:lnTo><a:pt x="809" y="3173"/></a:lnTo><a:lnTo><a:pt x="805" y="3187"/></a:lnTo><a:lnTo><a:pt x="805" y="3210"/></a:lnTo><a:lnTo><a:pt x="800" y="3215"/></a:lnTo><a:lnTo><a:pt x="795" y="3238"/></a:lnTo><a:lnTo><a:pt x="795" y="3243"/></a:lnTo><a:lnTo><a:pt x="800" y="3247"/></a:lnTo><a:lnTo><a:pt x="800" y="3252"/></a:lnTo><a:lnTo><a:pt x="795" y="3257"/></a:lnTo><a:lnTo><a:pt x="795" y="3289"/></a:lnTo><a:lnTo><a:pt x="791" y="3303"/></a:lnTo><a:lnTo><a:pt x="786" y="3312"/></a:lnTo><a:lnTo><a:pt x="781" y="3317"/></a:lnTo><a:lnTo><a:pt x="781" y="3322"/></a:lnTo><a:lnTo><a:pt x="777" y="3326"/></a:lnTo><a:lnTo><a:pt x="772" y="3340"/></a:lnTo><a:lnTo><a:pt x="772" y="3345"/></a:lnTo><a:lnTo><a:pt x="767" y="3350"/></a:lnTo><a:lnTo><a:pt x="763" y="3354"/></a:lnTo><a:lnTo><a:pt x="763" y="3359"/></a:lnTo><a:lnTo><a:pt x="758" y="3359"/></a:lnTo><a:lnTo><a:pt x="758" y="3364"/></a:lnTo><a:lnTo><a:pt x="739" y="3364"/></a:lnTo><a:lnTo><a:pt x="739" y="3359"/></a:lnTo><a:lnTo><a:pt x="735" y="3359"/></a:lnTo><a:lnTo><a:pt x="735" y="3354"/></a:lnTo><a:lnTo><a:pt x="730" y="3350"/></a:lnTo><a:lnTo><a:pt x="725" y="3345"/></a:lnTo><a:lnTo><a:pt x="725" y="3340"/></a:lnTo><a:lnTo><a:pt x="716" y="3340"/></a:lnTo><a:lnTo><a:pt x="707" y="3336"/></a:lnTo><a:lnTo><a:pt x="702" y="3336"/></a:lnTo><a:lnTo><a:pt x="697" y="3331"/></a:lnTo><a:lnTo><a:pt x="688" y="3331"/></a:lnTo><a:lnTo><a:pt x="688" y="3326"/></a:lnTo><a:lnTo><a:pt x="674" y="3326"/></a:lnTo><a:lnTo><a:pt x="656" y="3336"/></a:lnTo><a:lnTo><a:pt x="651" y="3336"/></a:lnTo><a:lnTo><a:pt x="632" y="3331"/></a:lnTo><a:lnTo><a:pt x="600" y="3331"/></a:lnTo><a:lnTo><a:pt x="600" y="3326"/></a:lnTo><a:lnTo><a:pt x="595" y="3326"/></a:lnTo><a:lnTo><a:pt x="572" y="3322"/></a:lnTo><a:lnTo><a:pt x="572" y="3340"/></a:lnTo><a:lnTo><a:pt x="577" y="3345"/></a:lnTo><a:lnTo><a:pt x="581" y="3350"/></a:lnTo><a:lnTo><a:pt x="581" y="3364"/></a:lnTo><a:lnTo><a:pt x="586" y="3373"/></a:lnTo><a:lnTo><a:pt x="591" y="3382"/></a:lnTo><a:lnTo><a:pt x="591" y="3396"/></a:lnTo><a:lnTo><a:pt x="595" y="3401"/></a:lnTo><a:lnTo><a:pt x="586" y="3410"/></a:lnTo><a:lnTo><a:pt x="586" y="3419"/></a:lnTo><a:lnTo><a:pt x="581" y="3419"/></a:lnTo><a:lnTo><a:pt x="581" y="3424"/></a:lnTo><a:lnTo><a:pt x="577" y="3424"/></a:lnTo><a:lnTo><a:pt x="572" y="3433"/></a:lnTo><a:lnTo><a:pt x="572" y="3443"/></a:lnTo><a:lnTo><a:pt x="567" y="3447"/></a:lnTo><a:lnTo><a:pt x="567" y="3461"/></a:lnTo><a:lnTo><a:pt x="563" y="3480"/></a:lnTo><a:lnTo><a:pt x="563" y="3494"/></a:lnTo><a:lnTo><a:pt x="558" y="3517"/></a:lnTo><a:lnTo><a:pt x="558" y="3522"/></a:lnTo><a:lnTo><a:pt x="553" y="3526"/></a:lnTo><a:lnTo><a:pt x="553" y="3568"/></a:lnTo><a:lnTo><a:pt x="549" y="3568"/></a:lnTo><a:lnTo><a:pt x="549" y="3573"/></a:lnTo><a:lnTo><a:pt x="544" y="3578"/></a:lnTo><a:lnTo><a:pt x="544" y="3573"/></a:lnTo><a:lnTo><a:pt x="539" y="3573"/></a:lnTo><a:lnTo><a:pt x="539" y="3550"/></a:lnTo><a:lnTo><a:pt x="511" y="3550"/></a:lnTo><a:lnTo><a:pt x="502" y="3545"/></a:lnTo><a:lnTo><a:pt x="488" y="3540"/></a:lnTo><a:lnTo><a:pt x="484" y="3540"/></a:lnTo><a:lnTo><a:pt x="479" y="3536"/></a:lnTo><a:lnTo><a:pt x="474" y="3536"/></a:lnTo><a:lnTo><a:pt x="474" y="3540"/></a:lnTo><a:lnTo><a:pt x="470" y="3540"/></a:lnTo><a:lnTo><a:pt x="470" y="3545"/></a:lnTo><a:lnTo><a:pt x="465" y="3545"/></a:lnTo><a:lnTo><a:pt x="465" y="3550"/></a:lnTo><a:lnTo><a:pt x="460" y="3554"/></a:lnTo><a:lnTo><a:pt x="456" y="3564"/></a:lnTo><a:lnTo><a:pt x="456" y="3568"/></a:lnTo><a:lnTo><a:pt x="442" y="3568"/></a:lnTo><a:lnTo><a:pt x="442" y="3573"/></a:lnTo><a:lnTo><a:pt x="437" y="3573"/></a:lnTo><a:lnTo><a:pt x="432" y="3582"/></a:lnTo><a:lnTo><a:pt x="428" y="3587"/></a:lnTo><a:lnTo><a:pt x="428" y="3592"/></a:lnTo><a:lnTo><a:pt x="423" y="3596"/></a:lnTo><a:lnTo><a:pt x="423" y="3601"/></a:lnTo><a:lnTo><a:pt x="418" y="3615"/></a:lnTo><a:lnTo><a:pt x="418" y="3619"/></a:lnTo><a:lnTo><a:pt x="414" y="3629"/></a:lnTo><a:lnTo><a:pt x="414" y="3652"/></a:lnTo><a:lnTo><a:pt x="409" y="3675"/></a:lnTo><a:lnTo><a:pt x="404" y="3675"/></a:lnTo><a:lnTo><a:pt x="404" y="3680"/></a:lnTo><a:lnTo><a:pt x="400" y="3685"/></a:lnTo><a:lnTo><a:pt x="395" y="3689"/></a:lnTo><a:lnTo><a:pt x="386" y="3699"/></a:lnTo><a:lnTo><a:pt x="386" y="3703"/></a:lnTo><a:lnTo><a:pt x="372" y="3717"/></a:lnTo><a:lnTo><a:pt x="367" y="3731"/></a:lnTo><a:lnTo><a:pt x="363" y="3736"/></a:lnTo><a:lnTo><a:pt x="335" y="3801"/></a:lnTo><a:lnTo><a:pt x="335" y="3819"/></a:lnTo><a:lnTo><a:pt x="330" y="3824"/></a:lnTo><a:lnTo><a:pt x="330" y="3838"/></a:lnTo><a:lnTo><a:pt x="325" y="3843"/></a:lnTo><a:lnTo><a:pt x="325" y="3847"/></a:lnTo><a:lnTo><a:pt x="321" y="3861"/></a:lnTo><a:lnTo><a:pt x="316" y="3866"/></a:lnTo><a:lnTo><a:pt x="307" y="3880"/></a:lnTo><a:lnTo><a:pt x="302" y="3885"/></a:lnTo><a:lnTo><a:pt x="283" y="3885"/></a:lnTo><a:lnTo><a:pt x="260" y="3913"/></a:lnTo><a:lnTo><a:pt x="228" y="3945"/></a:lnTo><a:lnTo><a:pt x="214" y="3964"/></a:lnTo><a:lnTo><a:pt x="214" y="3968"/></a:lnTo><a:lnTo><a:pt x="209" y="3973"/></a:lnTo><a:lnTo><a:pt x="204" y="3973"/></a:lnTo><a:lnTo><a:pt x="204" y="3978"/></a:lnTo><a:lnTo><a:pt x="209" y="3982"/></a:lnTo><a:lnTo><a:pt x="209" y="3996"/></a:lnTo><a:lnTo><a:pt x="204" y="4001"/></a:lnTo><a:lnTo><a:pt x="204" y="4006"/></a:lnTo><a:lnTo><a:pt x="200" y="4006"/></a:lnTo><a:lnTo><a:pt x="200" y="4020"/></a:lnTo><a:lnTo><a:pt x="195" y="4020"/></a:lnTo><a:lnTo><a:pt x="190" y="4038"/></a:lnTo><a:lnTo><a:pt x="186" y="4043"/></a:lnTo><a:lnTo><a:pt x="186" y="4052"/></a:lnTo><a:lnTo><a:pt x="181" y="4057"/></a:lnTo><a:lnTo><a:pt x="181" y="4071"/></a:lnTo><a:lnTo><a:pt x="176" y="4075"/></a:lnTo><a:lnTo><a:pt x="176" y="4080"/></a:lnTo><a:lnTo><a:pt x="172" y="4094"/></a:lnTo><a:lnTo><a:pt x="172" y="4117"/></a:lnTo><a:lnTo><a:pt x="162" y="4117"/></a:lnTo><a:lnTo><a:pt x="162" y="4122"/></a:lnTo><a:lnTo><a:pt x="158" y="4122"/></a:lnTo><a:lnTo><a:pt x="158" y="4140"/></a:lnTo><a:lnTo><a:pt x="162" y="4145"/></a:lnTo><a:lnTo><a:pt x="162" y="4154"/></a:lnTo><a:lnTo><a:pt x="167" y="4168"/></a:lnTo><a:lnTo><a:pt x="167" y="4178"/></a:lnTo><a:lnTo><a:pt x="172" y="4182"/></a:lnTo><a:lnTo><a:pt x="176" y="4182"/></a:lnTo><a:lnTo><a:pt x="176" y="4196"/></a:lnTo><a:lnTo><a:pt x="181" y="4206"/></a:lnTo><a:lnTo><a:pt x="186" y="4210"/></a:lnTo><a:lnTo><a:pt x="186" y="4234"/></a:lnTo><a:lnTo><a:pt x="190" y="4243"/></a:lnTo><a:lnTo><a:pt x="190" y="4247"/></a:lnTo><a:lnTo><a:pt x="195" y="4257"/></a:lnTo><a:lnTo><a:pt x="195" y="4285"/></a:lnTo><a:lnTo><a:pt x="190" y="4299"/></a:lnTo><a:lnTo><a:pt x="190" y="4303"/></a:lnTo><a:lnTo><a:pt x="186" y="4303"/></a:lnTo><a:lnTo><a:pt x="176" y="4313"/></a:lnTo><a:lnTo><a:pt x="176" y="4317"/></a:lnTo><a:lnTo><a:pt x="172" y="4317"/></a:lnTo><a:lnTo><a:pt x="172" y="4322"/></a:lnTo><a:lnTo><a:pt x="176" y="4341"/></a:lnTo><a:lnTo><a:pt x="176" y="4392"/></a:lnTo><a:lnTo><a:pt x="167" y="4392"/></a:lnTo><a:lnTo><a:pt x="167" y="4396"/></a:lnTo><a:lnTo><a:pt x="153" y="4396"/></a:lnTo><a:lnTo><a:pt x="148" y="4401"/></a:lnTo><a:lnTo><a:pt x="125" y="4401"/></a:lnTo><a:lnTo><a:pt x="125" y="4392"/></a:lnTo><a:lnTo><a:pt x="121" y="4387"/></a:lnTo><a:lnTo><a:pt x="111" y="4387"/></a:lnTo><a:lnTo><a:pt x="97" y="4392"/></a:lnTo><a:lnTo><a:pt x="93" y="4396"/></a:lnTo><a:lnTo><a:pt x="88" y="4396"/></a:lnTo><a:lnTo><a:pt x="83" y="4401"/></a:lnTo><a:lnTo><a:pt x="79" y="4401"/></a:lnTo><a:lnTo><a:pt x="69" y="4410"/></a:lnTo><a:lnTo><a:pt x="65" y="4410"/></a:lnTo><a:lnTo><a:pt x="51" y="4420"/></a:lnTo><a:lnTo><a:pt x="41" y="4424"/></a:lnTo><a:lnTo><a:pt x="41" y="4429"/></a:lnTo><a:lnTo><a:pt x="46" y="4429"/></a:lnTo><a:lnTo><a:pt x="46" y="4447"/></a:lnTo><a:lnTo><a:pt x="51" y="4452"/></a:lnTo><a:lnTo><a:pt x="51" y="4489"/></a:lnTo><a:lnTo><a:pt x="55" y="4508"/></a:lnTo><a:lnTo><a:pt x="65" y="4531"/></a:lnTo><a:lnTo><a:pt x="65" y="4536"/></a:lnTo><a:lnTo><a:pt x="69" y="4545"/></a:lnTo><a:lnTo><a:pt x="69" y="4578"/></a:lnTo><a:lnTo><a:pt x="65" y="4578"/></a:lnTo><a:lnTo><a:pt x="65" y="4582"/></a:lnTo><a:lnTo><a:pt x="60" y="4587"/></a:lnTo><a:lnTo><a:pt x="55" y="4592"/></a:lnTo><a:lnTo><a:pt x="37" y="4592"/></a:lnTo><a:lnTo><a:pt x="37" y="4596"/></a:lnTo><a:lnTo><a:pt x="32" y="4596"/></a:lnTo><a:lnTo><a:pt x="28" y="4601"/></a:lnTo><a:lnTo><a:pt x="28" y="4610"/></a:lnTo><a:lnTo><a:pt x="23" y="4615"/></a:lnTo><a:lnTo><a:pt x="23" y="4620"/></a:lnTo><a:lnTo><a:pt x="28" y="4629"/></a:lnTo><a:lnTo><a:pt x="28" y="4648"/></a:lnTo><a:lnTo><a:pt x="23" y="4648"/></a:lnTo><a:lnTo><a:pt x="23" y="4652"/></a:lnTo><a:lnTo><a:pt x="18" y="4657"/></a:lnTo><a:lnTo><a:pt x="14" y="4666"/></a:lnTo><a:lnTo><a:pt x="9" y="4666"/></a:lnTo><a:lnTo><a:pt x="9" y="4717"/></a:lnTo><a:lnTo><a:pt x="14" y="4722"/></a:lnTo><a:lnTo><a:pt x="14" y="4731"/></a:lnTo><a:lnTo><a:pt x="18" y="4731"/></a:lnTo><a:lnTo><a:pt x="14" y="4741"/></a:lnTo><a:lnTo><a:pt x="14" y="4745"/></a:lnTo><a:lnTo><a:pt x="4" y="4755"/></a:lnTo><a:lnTo><a:pt x="4" y="4764"/></a:lnTo><a:lnTo><a:pt x="0" y="4768"/></a:lnTo><a:lnTo><a:pt x="0" y="4792"/></a:lnTo><a:lnTo><a:pt x="4" y="4801"/></a:lnTo><a:lnTo><a:pt x="9" y="4806"/></a:lnTo><a:lnTo><a:pt x="9" y="4810"/></a:lnTo><a:lnTo><a:pt x="14" y="4810"/></a:lnTo><a:lnTo><a:pt x="14" y="4824"/></a:lnTo><a:lnTo><a:pt x="18" y="4824"/></a:lnTo><a:lnTo><a:pt x="23" y="4829"/></a:lnTo><a:lnTo><a:pt x="28" y="4829"/></a:lnTo><a:lnTo><a:pt x="32" y="4824"/></a:lnTo><a:lnTo><a:pt x="46" y="4829"/></a:lnTo><a:lnTo><a:pt x="83" y="4829"/></a:lnTo><a:lnTo><a:pt x="88" y="4824"/></a:lnTo><a:lnTo><a:pt x="107" y="4824"/></a:lnTo><a:lnTo><a:pt x="107" y="4815"/></a:lnTo><a:lnTo><a:pt x="111" y="4815"/></a:lnTo><a:lnTo><a:pt x="111" y="4806"/></a:lnTo><a:lnTo><a:pt x="116" y="4806"/></a:lnTo><a:lnTo><a:pt x="116" y="4801"/></a:lnTo><a:lnTo><a:pt x="125" y="4801"/></a:lnTo><a:lnTo><a:pt x="130" y="4806"/></a:lnTo><a:lnTo><a:pt x="148" y="4810"/></a:lnTo><a:lnTo><a:pt x="153" y="4810"/></a:lnTo><a:lnTo><a:pt x="162" y="4815"/></a:lnTo><a:lnTo><a:pt x="167" y="4815"/></a:lnTo><a:lnTo><a:pt x="172" y="4820"/></a:lnTo><a:lnTo><a:pt x="181" y="4820"/></a:lnTo><a:lnTo><a:pt x="186" y="4815"/></a:lnTo><a:lnTo><a:pt x="195" y="4815"/></a:lnTo><a:lnTo><a:pt x="200" y="4810"/></a:lnTo><a:lnTo><a:pt x="209" y="4806"/></a:lnTo><a:lnTo><a:pt x="218" y="4806"/></a:lnTo><a:lnTo><a:pt x="218" y="4801"/></a:lnTo><a:lnTo><a:pt x="330" y="4801"/></a:lnTo><a:lnTo><a:pt x="335" y="4796"/></a:lnTo><a:lnTo><a:pt x="335" y="4787"/></a:lnTo><a:lnTo><a:pt x="339" y="4782"/></a:lnTo><a:lnTo><a:pt x="344" y="4773"/></a:lnTo><a:lnTo><a:pt x="344" y="4768"/></a:lnTo><a:lnTo><a:pt x="516" y="4759"/></a:lnTo><a:lnTo><a:pt x="553" y="4755"/></a:lnTo><a:lnTo><a:pt x="665" y="4750"/></a:lnTo><a:lnTo><a:pt x="860" y="4741"/></a:lnTo><a:lnTo><a:pt x="1149" y="4731"/></a:lnTo><a:lnTo><a:pt x="1181" y="4727"/></a:lnTo><a:lnTo><a:pt x="1246" y="4727"/></a:lnTo><a:lnTo><a:pt x="1260" y="4722"/></a:lnTo><a:lnTo><a:pt x="1321" y="4722"/></a:lnTo><a:lnTo><a:pt x="1349" y="4717"/></a:lnTo><a:lnTo><a:pt x="1423" y="4717"/></a:lnTo><a:lnTo><a:pt x="1451" y="4713"/></a:lnTo><a:lnTo><a:pt x="1549" y="4713"/></a:lnTo><a:lnTo><a:pt x="1554" y="4708"/></a:lnTo><a:lnTo><a:pt x="1600" y="4708"/></a:lnTo><a:lnTo><a:pt x="1605" y="4713"/></a:lnTo><a:lnTo><a:pt x="1628" y="4713"/></a:lnTo><a:lnTo><a:pt x="1637" y="4708"/></a:lnTo><a:lnTo><a:pt x="1721" y="4703"/></a:lnTo><a:lnTo><a:pt x="1786" y="4699"/></a:lnTo><a:lnTo><a:pt x="1796" y="4699"/></a:lnTo><a:lnTo><a:pt x="2019" y="4689"/></a:lnTo><a:lnTo><a:pt x="2135" y="4680"/></a:lnTo><a:lnTo><a:pt x="2233" y="4675"/></a:lnTo><a:lnTo><a:pt x="2298" y="4675"/></a:lnTo><a:lnTo><a:pt x="2331" y="4671"/></a:lnTo><a:lnTo><a:pt x="2759" y="4671"/></a:lnTo><a:lnTo><a:pt x="2852" y="4666"/></a:lnTo><a:lnTo><a:pt x="2931" y="4661"/></a:lnTo><a:lnTo><a:pt x="2959" y="4661"/></a:lnTo><a:lnTo><a:pt x="3140" y="4652"/></a:lnTo><a:lnTo><a:pt x="3182" y="4648"/></a:lnTo><a:lnTo><a:pt x="3210" y="4648"/></a:lnTo><a:lnTo><a:pt x="3242" y="4643"/></a:lnTo><a:lnTo><a:pt x="3484" y="4643"/></a:lnTo><a:lnTo><a:pt x="3577" y="4638"/></a:lnTo><a:lnTo><a:pt x="3764" y="4638"/></a:lnTo><a:lnTo><a:pt x="3922" y="4634"/></a:lnTo><a:lnTo><a:pt x="3978" y="4634"/></a:lnTo><a:lnTo><a:pt x="4019" y="4629"/></a:lnTo><a:lnTo><a:pt x="4201" y="4629"/></a:lnTo><a:lnTo><a:pt x="4382" y="4638"/></a:lnTo><a:lnTo><a:pt x="4382" y="4643"/></a:lnTo><a:lnTo><a:pt x="4387" y="4648"/></a:lnTo><a:lnTo><a:pt x="4392" y="4643"/></a:lnTo><a:lnTo><a:pt x="4410" y="4643"/></a:lnTo><a:lnTo><a:pt x="4494" y="4657"/></a:lnTo><a:lnTo><a:pt x="4531" y="4661"/></a:lnTo><a:lnTo><a:pt x="4559" y="4661"/></a:lnTo><a:lnTo><a:pt x="4601" y="4657"/></a:lnTo><a:lnTo><a:pt x="4675" y="4657"/></a:lnTo><a:lnTo><a:pt x="4717" y="4652"/></a:lnTo><a:lnTo><a:pt x="4755" y="4652"/></a:lnTo><a:lnTo><a:pt x="4820" y="4648"/></a:lnTo><a:lnTo><a:pt x="5271" y="4648"/></a:lnTo><a:lnTo><a:pt x="5276" y="4652"/></a:lnTo><a:lnTo><a:pt x="5280" y="4648"/></a:lnTo><a:lnTo><a:pt x="5452" y="4648"/></a:lnTo><a:lnTo><a:pt x="5573" y="4652"/></a:lnTo><a:lnTo><a:pt x="5755" y="4643"/></a:lnTo><a:lnTo><a:pt x="5755" y="4610"/></a:lnTo><a:lnTo><a:pt x="5750" y="4610"/></a:lnTo><a:lnTo><a:pt x="5750" y="4606"/></a:lnTo><a:lnTo><a:pt x="5746" y="4601"/></a:lnTo><a:lnTo><a:pt x="5741" y="4601"/></a:lnTo><a:lnTo><a:pt x="5741" y="4596"/></a:lnTo><a:lnTo><a:pt x="5727" y="4596"/></a:lnTo><a:lnTo><a:pt x="5727" y="4592"/></a:lnTo><a:lnTo><a:pt x="5713" y="4582"/></a:lnTo><a:lnTo><a:pt x="5699" y="4582"/></a:lnTo><a:lnTo><a:pt x="5694" y="4578"/></a:lnTo><a:lnTo><a:pt x="5690" y="4578"/></a:lnTo><a:lnTo><a:pt x="5685" y="4573"/></a:lnTo><a:lnTo><a:pt x="5680" y="4573"/></a:lnTo><a:lnTo><a:pt x="5680" y="4568"/></a:lnTo><a:lnTo><a:pt x="5671" y="4573"/></a:lnTo><a:lnTo><a:pt x="5671" y="4568"/></a:lnTo><a:lnTo><a:pt x="5648" y="4568"/></a:lnTo><a:lnTo><a:pt x="5648" y="4564"/></a:lnTo><a:lnTo><a:pt x="5652" y="4559"/></a:lnTo><a:lnTo><a:pt x="5657" y="4550"/></a:lnTo><a:lnTo><a:pt x="5657" y="4545"/></a:lnTo><a:lnTo><a:pt x="5662" y="4545"/></a:lnTo><a:lnTo><a:pt x="5662" y="4527"/></a:lnTo><a:lnTo><a:pt x="5666" y="4527"/></a:lnTo><a:lnTo><a:pt x="5666" y="4513"/></a:lnTo><a:lnTo><a:pt x="5671" y="4513"/></a:lnTo><a:lnTo><a:pt x="5671" y="4508"/></a:lnTo><a:lnTo><a:pt x="5676" y="4508"/></a:lnTo><a:lnTo><a:pt x="5680" y="4503"/></a:lnTo><a:lnTo><a:pt x="5680" y="4494"/></a:lnTo><a:lnTo><a:pt x="5685" y="4494"/></a:lnTo><a:lnTo><a:pt x="5685" y="4485"/></a:lnTo><a:lnTo><a:pt x="5680" y="4485"/></a:lnTo></a:path></a:pathLst></a:custGeom><a:noFill/><a:ln w="23400"><a:solidFill><a:srgbClr val="aa0000"/></a:solidFill><a:round/></a:ln></wps:spPr><wps:style><a:lnRef idx="0"/><a:fillRef idx="0"/><a:effectRef idx="0"/><a:fontRef idx="minor"/></wps:style><wps:bodyPr/></wps:wsp></wpg:grpSp><wpg:grpSp><wpg:cNvGrpSpPr/><wpg:grpSpPr><a:xfrm><a:off x="5506560" y="3169440"/><a:ext cx="345600" cy="2116440"/></a:xfrm></wpg:grpSpPr><wps:wsp><wps:cNvSpPr/><wps:spPr><a:xfrm><a:off x="0" y="0"/><a:ext cx="345600" cy="2116440"/></a:xfrm><a:custGeom><a:avLst/><a:gdLst/><a:ahLst/><a:rect l="0" t="0" r="r" b="b"/><a:pathLst><a:path w="545" h="3332"><a:moveTo><a:pt x="288" y="3331"/></a:moveTo><a:lnTo><a:pt x="288" y="3321"/></a:lnTo><a:lnTo><a:pt x="284" y="3317"/></a:lnTo><a:lnTo><a:pt x="284" y="3312"/></a:lnTo><a:lnTo><a:pt x="279" y="3307"/></a:lnTo><a:lnTo><a:pt x="279" y="3298"/></a:lnTo><a:lnTo><a:pt x="274" y="3289"/></a:lnTo><a:lnTo><a:pt x="274" y="3284"/></a:lnTo><a:lnTo><a:pt x="270" y="3280"/></a:lnTo><a:lnTo><a:pt x="265" y="3275"/></a:lnTo><a:lnTo><a:pt x="256" y="3275"/></a:lnTo><a:lnTo><a:pt x="256" y="3270"/></a:lnTo><a:lnTo><a:pt x="251" y="3266"/></a:lnTo><a:lnTo><a:pt x="256" y="3261"/></a:lnTo><a:lnTo><a:pt x="256" y="3247"/></a:lnTo><a:lnTo><a:pt x="251" y="3242"/></a:lnTo><a:lnTo><a:pt x="251" y="3219"/></a:lnTo><a:lnTo><a:pt x="256" y="3214"/></a:lnTo><a:lnTo><a:pt x="256" y="3205"/></a:lnTo><a:lnTo><a:pt x="251" y="3205"/></a:lnTo><a:lnTo><a:pt x="251" y="3200"/></a:lnTo><a:lnTo><a:pt x="247" y="3196"/></a:lnTo><a:lnTo><a:pt x="247" y="3182"/></a:lnTo><a:lnTo><a:pt x="242" y="3182"/></a:lnTo><a:lnTo><a:pt x="242" y="3177"/></a:lnTo><a:lnTo><a:pt x="237" y="3173"/></a:lnTo><a:lnTo><a:pt x="237" y="3168"/></a:lnTo><a:lnTo><a:pt x="233" y="3163"/></a:lnTo><a:lnTo><a:pt x="228" y="3159"/></a:lnTo><a:lnTo><a:pt x="228" y="3149"/></a:lnTo><a:lnTo><a:pt x="233" y="3145"/></a:lnTo><a:lnTo><a:pt x="233" y="3131"/></a:lnTo><a:lnTo><a:pt x="228" y="3131"/></a:lnTo><a:lnTo><a:pt x="233" y="3131"/></a:lnTo><a:lnTo><a:pt x="233" y="3121"/></a:lnTo><a:lnTo><a:pt x="228" y="3121"/></a:lnTo><a:lnTo><a:pt x="228" y="3112"/></a:lnTo><a:lnTo><a:pt x="223" y="3107"/></a:lnTo><a:lnTo><a:pt x="223" y="3103"/></a:lnTo><a:lnTo><a:pt x="214" y="3089"/></a:lnTo><a:lnTo><a:pt x="209" y="3089"/></a:lnTo><a:lnTo><a:pt x="209" y="3084"/></a:lnTo><a:lnTo><a:pt x="200" y="3080"/></a:lnTo><a:lnTo><a:pt x="195" y="3075"/></a:lnTo><a:lnTo><a:pt x="191" y="3075"/></a:lnTo><a:lnTo><a:pt x="191" y="3070"/></a:lnTo><a:lnTo><a:pt x="186" y="3066"/></a:lnTo><a:lnTo><a:pt x="167" y="3066"/></a:lnTo><a:lnTo><a:pt x="167" y="3061"/></a:lnTo><a:lnTo><a:pt x="154" y="3061"/></a:lnTo><a:lnTo><a:pt x="144" y="3056"/></a:lnTo><a:lnTo><a:pt x="126" y="3052"/></a:lnTo><a:lnTo><a:pt x="121" y="3052"/></a:lnTo><a:lnTo><a:pt x="121" y="3047"/></a:lnTo><a:lnTo><a:pt x="116" y="3047"/></a:lnTo><a:lnTo><a:pt x="116" y="3038"/></a:lnTo><a:lnTo><a:pt x="112" y="3033"/></a:lnTo><a:lnTo><a:pt x="112" y="3028"/></a:lnTo><a:lnTo><a:pt x="102" y="3028"/></a:lnTo><a:lnTo><a:pt x="102" y="3033"/></a:lnTo><a:lnTo><a:pt x="88" y="3033"/></a:lnTo><a:lnTo><a:pt x="93" y="3028"/></a:lnTo><a:lnTo><a:pt x="93" y="3014"/></a:lnTo><a:lnTo><a:pt x="88" y="3010"/></a:lnTo><a:lnTo><a:pt x="84" y="3005"/></a:lnTo><a:lnTo><a:pt x="84" y="2968"/></a:lnTo><a:lnTo><a:pt x="79" y="2963"/></a:lnTo><a:lnTo><a:pt x="79" y="2959"/></a:lnTo><a:lnTo><a:pt x="74" y="2954"/></a:lnTo><a:lnTo><a:pt x="65" y="2954"/></a:lnTo><a:lnTo><a:pt x="65" y="2949"/></a:lnTo><a:lnTo><a:pt x="60" y="2949"/></a:lnTo><a:lnTo><a:pt x="60" y="2940"/></a:lnTo><a:lnTo><a:pt x="65" y="2935"/></a:lnTo><a:lnTo><a:pt x="65" y="2912"/></a:lnTo><a:lnTo><a:pt x="60" y="2907"/></a:lnTo><a:lnTo><a:pt x="60" y="2852"/></a:lnTo><a:lnTo><a:pt x="70" y="2842"/></a:lnTo><a:lnTo><a:pt x="70" y="2805"/></a:lnTo><a:lnTo><a:pt x="102" y="2805"/></a:lnTo><a:lnTo><a:pt x="102" y="2791"/></a:lnTo><a:lnTo><a:pt x="98" y="2791"/></a:lnTo><a:lnTo><a:pt x="98" y="2777"/></a:lnTo><a:lnTo><a:pt x="93" y="2773"/></a:lnTo><a:lnTo><a:pt x="88" y="2768"/></a:lnTo><a:lnTo><a:pt x="88" y="2759"/></a:lnTo><a:lnTo><a:pt x="84" y="2754"/></a:lnTo><a:lnTo><a:pt x="84" y="2740"/></a:lnTo><a:lnTo><a:pt x="74" y="2735"/></a:lnTo><a:lnTo><a:pt x="74" y="2731"/></a:lnTo><a:lnTo><a:pt x="70" y="2726"/></a:lnTo><a:lnTo><a:pt x="70" y="2721"/></a:lnTo><a:lnTo><a:pt x="60" y="2721"/></a:lnTo><a:lnTo><a:pt x="60" y="2717"/></a:lnTo><a:lnTo><a:pt x="51" y="2717"/></a:lnTo><a:lnTo><a:pt x="47" y="2712"/></a:lnTo><a:lnTo><a:pt x="42" y="2712"/></a:lnTo><a:lnTo><a:pt x="37" y="2707"/></a:lnTo><a:lnTo><a:pt x="33" y="2698"/></a:lnTo><a:lnTo><a:pt x="33" y="2693"/></a:lnTo><a:lnTo><a:pt x="28" y="2689"/></a:lnTo><a:lnTo><a:pt x="28" y="2684"/></a:lnTo><a:lnTo><a:pt x="33" y="2679"/></a:lnTo><a:lnTo><a:pt x="33" y="2665"/></a:lnTo><a:lnTo><a:pt x="42" y="2656"/></a:lnTo><a:lnTo><a:pt x="47" y="2656"/></a:lnTo><a:lnTo><a:pt x="47" y="2652"/></a:lnTo><a:lnTo><a:pt x="51" y="2652"/></a:lnTo><a:lnTo><a:pt x="51" y="2628"/></a:lnTo><a:lnTo><a:pt x="56" y="2628"/></a:lnTo><a:lnTo><a:pt x="56" y="2605"/></a:lnTo><a:lnTo><a:pt x="51" y="2605"/></a:lnTo><a:lnTo><a:pt x="51" y="2596"/></a:lnTo><a:lnTo><a:pt x="47" y="2591"/></a:lnTo><a:lnTo><a:pt x="47" y="2586"/></a:lnTo><a:lnTo><a:pt x="37" y="2577"/></a:lnTo><a:lnTo><a:pt x="33" y="2577"/></a:lnTo><a:lnTo><a:pt x="33" y="2572"/></a:lnTo><a:lnTo><a:pt x="23" y="2572"/></a:lnTo><a:lnTo><a:pt x="19" y="2568"/></a:lnTo><a:lnTo><a:pt x="9" y="2568"/></a:lnTo><a:lnTo><a:pt x="9" y="2563"/></a:lnTo><a:lnTo><a:pt x="5" y="2563"/></a:lnTo><a:lnTo><a:pt x="5" y="2559"/></a:lnTo><a:lnTo><a:pt x="0" y="2554"/></a:lnTo><a:lnTo><a:pt x="0" y="2545"/></a:lnTo><a:lnTo><a:pt x="5" y="2540"/></a:lnTo><a:lnTo><a:pt x="5" y="2535"/></a:lnTo><a:lnTo><a:pt x="9" y="2535"/></a:lnTo><a:lnTo><a:pt x="9" y="2512"/></a:lnTo><a:lnTo><a:pt x="14" y="2512"/></a:lnTo><a:lnTo><a:pt x="14" y="2498"/></a:lnTo><a:lnTo><a:pt x="19" y="2489"/></a:lnTo><a:lnTo><a:pt x="19" y="2479"/></a:lnTo><a:lnTo><a:pt x="23" y="2470"/></a:lnTo><a:lnTo><a:pt x="28" y="2465"/></a:lnTo><a:lnTo><a:pt x="33" y="2465"/></a:lnTo><a:lnTo><a:pt x="33" y="2461"/></a:lnTo><a:lnTo><a:pt x="37" y="2456"/></a:lnTo><a:lnTo><a:pt x="33" y="2456"/></a:lnTo><a:lnTo><a:pt x="33" y="2452"/></a:lnTo><a:lnTo><a:pt x="23" y="2442"/></a:lnTo><a:lnTo><a:pt x="23" y="2438"/></a:lnTo><a:lnTo><a:pt x="19" y="2438"/></a:lnTo><a:lnTo><a:pt x="19" y="2428"/></a:lnTo><a:lnTo><a:pt x="14" y="2428"/></a:lnTo><a:lnTo><a:pt x="14" y="2414"/></a:lnTo><a:lnTo><a:pt x="19" y="2410"/></a:lnTo><a:lnTo><a:pt x="19" y="2405"/></a:lnTo><a:lnTo><a:pt x="14" y="2400"/></a:lnTo><a:lnTo><a:pt x="14" y="2391"/></a:lnTo><a:lnTo><a:pt x="19" y="2386"/></a:lnTo><a:lnTo><a:pt x="19" y="2382"/></a:lnTo><a:lnTo><a:pt x="23" y="2382"/></a:lnTo><a:lnTo><a:pt x="23" y="2340"/></a:lnTo><a:lnTo><a:pt x="28" y="2335"/></a:lnTo><a:lnTo><a:pt x="28" y="2331"/></a:lnTo><a:lnTo><a:pt x="23" y="2331"/></a:lnTo><a:lnTo><a:pt x="23" y="2312"/></a:lnTo><a:lnTo><a:pt x="28" y="2303"/></a:lnTo><a:lnTo><a:pt x="28" y="2293"/></a:lnTo><a:lnTo><a:pt x="33" y="2289"/></a:lnTo><a:lnTo><a:pt x="37" y="2279"/></a:lnTo><a:lnTo><a:pt x="37" y="2275"/></a:lnTo><a:lnTo><a:pt x="42" y="2270"/></a:lnTo><a:lnTo><a:pt x="42" y="2261"/></a:lnTo><a:lnTo><a:pt x="37" y="2256"/></a:lnTo><a:lnTo><a:pt x="37" y="2242"/></a:lnTo><a:lnTo><a:pt x="42" y="2228"/></a:lnTo><a:lnTo><a:pt x="42" y="2205"/></a:lnTo><a:lnTo><a:pt x="51" y="2205"/></a:lnTo><a:lnTo><a:pt x="51" y="2182"/></a:lnTo><a:lnTo><a:pt x="47" y="2177"/></a:lnTo><a:lnTo><a:pt x="47" y="2158"/></a:lnTo><a:lnTo><a:pt x="51" y="2149"/></a:lnTo><a:lnTo><a:pt x="51" y="2140"/></a:lnTo><a:lnTo><a:pt x="56" y="2145"/></a:lnTo><a:lnTo><a:pt x="60" y="2145"/></a:lnTo><a:lnTo><a:pt x="65" y="2140"/></a:lnTo><a:lnTo><a:pt x="70" y="2140"/></a:lnTo><a:lnTo><a:pt x="70" y="2131"/></a:lnTo><a:lnTo><a:pt x="79" y="2131"/></a:lnTo><a:lnTo><a:pt x="79" y="2145"/></a:lnTo><a:lnTo><a:pt x="84" y="2149"/></a:lnTo><a:lnTo><a:pt x="98" y="2149"/></a:lnTo><a:lnTo><a:pt x="98" y="2145"/></a:lnTo><a:lnTo><a:pt x="102" y="2145"/></a:lnTo><a:lnTo><a:pt x="107" y="2140"/></a:lnTo><a:lnTo><a:pt x="112" y="2140"/></a:lnTo><a:lnTo><a:pt x="112" y="2145"/></a:lnTo><a:lnTo><a:pt x="126" y="2145"/></a:lnTo><a:lnTo><a:pt x="126" y="2140"/></a:lnTo><a:lnTo><a:pt x="144" y="2140"/></a:lnTo><a:lnTo><a:pt x="154" y="2149"/></a:lnTo><a:lnTo><a:pt x="158" y="2158"/></a:lnTo><a:lnTo><a:pt x="167" y="2158"/></a:lnTo><a:lnTo><a:pt x="167" y="2154"/></a:lnTo><a:lnTo><a:pt x="172" y="2154"/></a:lnTo><a:lnTo><a:pt x="167" y="2149"/></a:lnTo><a:lnTo><a:pt x="172" y="2140"/></a:lnTo><a:lnTo><a:pt x="167" y="2135"/></a:lnTo><a:lnTo><a:pt x="167" y="2117"/></a:lnTo><a:lnTo><a:pt x="172" y="2117"/></a:lnTo><a:lnTo><a:pt x="172" y="2107"/></a:lnTo><a:lnTo><a:pt x="177" y="2103"/></a:lnTo><a:lnTo><a:pt x="177" y="2098"/></a:lnTo><a:lnTo><a:pt x="181" y="2098"/></a:lnTo><a:lnTo><a:pt x="181" y="2084"/></a:lnTo><a:lnTo><a:pt x="186" y="2084"/></a:lnTo><a:lnTo><a:pt x="186" y="2079"/></a:lnTo><a:lnTo><a:pt x="195" y="2079"/></a:lnTo><a:lnTo><a:pt x="200" y="2075"/></a:lnTo><a:lnTo><a:pt x="205" y="2075"/></a:lnTo><a:lnTo><a:pt x="209" y="2070"/></a:lnTo><a:lnTo><a:pt x="219" y="2070"/></a:lnTo><a:lnTo><a:pt x="219" y="2065"/></a:lnTo><a:lnTo><a:pt x="223" y="2065"/></a:lnTo><a:lnTo><a:pt x="223" y="2061"/></a:lnTo><a:lnTo><a:pt x="228" y="2051"/></a:lnTo><a:lnTo><a:pt x="233" y="2047"/></a:lnTo><a:lnTo><a:pt x="233" y="2028"/></a:lnTo><a:lnTo><a:pt x="228" y="2024"/></a:lnTo><a:lnTo><a:pt x="223" y="2014"/></a:lnTo><a:lnTo><a:pt x="219" y="2010"/></a:lnTo><a:lnTo><a:pt x="219" y="1996"/></a:lnTo><a:lnTo><a:pt x="233" y="1996"/></a:lnTo><a:lnTo><a:pt x="233" y="1972"/></a:lnTo><a:lnTo><a:pt x="228" y="1972"/></a:lnTo><a:lnTo><a:pt x="228" y="1963"/></a:lnTo><a:lnTo><a:pt x="237" y="1963"/></a:lnTo><a:lnTo><a:pt x="237" y="1958"/></a:lnTo><a:lnTo><a:pt x="242" y="1958"/></a:lnTo><a:lnTo><a:pt x="247" y="1954"/></a:lnTo><a:lnTo><a:pt x="247" y="1940"/></a:lnTo><a:lnTo><a:pt x="251" y="1940"/></a:lnTo><a:lnTo><a:pt x="256" y="1935"/></a:lnTo><a:lnTo><a:pt x="256" y="1912"/></a:lnTo><a:lnTo><a:pt x="260" y="1907"/></a:lnTo><a:lnTo><a:pt x="279" y="1907"/></a:lnTo><a:lnTo><a:pt x="284" y="1912"/></a:lnTo><a:lnTo><a:pt x="288" y="1912"/></a:lnTo><a:lnTo><a:pt x="293" y="1907"/></a:lnTo><a:lnTo><a:pt x="302" y="1907"/></a:lnTo><a:lnTo><a:pt x="307" y="1903"/></a:lnTo><a:lnTo><a:pt x="307" y="1893"/></a:lnTo><a:lnTo><a:pt x="302" y="1893"/></a:lnTo><a:lnTo><a:pt x="298" y="1889"/></a:lnTo><a:lnTo><a:pt x="293" y="1889"/></a:lnTo><a:lnTo><a:pt x="288" y="1879"/></a:lnTo><a:lnTo><a:pt x="284" y="1879"/></a:lnTo><a:lnTo><a:pt x="284" y="1875"/></a:lnTo><a:lnTo><a:pt x="279" y="1875"/></a:lnTo><a:lnTo><a:pt x="279" y="1870"/></a:lnTo><a:lnTo><a:pt x="274" y="1865"/></a:lnTo><a:lnTo><a:pt x="274" y="1847"/></a:lnTo><a:lnTo><a:pt x="279" y="1837"/></a:lnTo><a:lnTo><a:pt x="279" y="1828"/></a:lnTo><a:lnTo><a:pt x="284" y="1824"/></a:lnTo><a:lnTo><a:pt x="284" y="1814"/></a:lnTo><a:lnTo><a:pt x="293" y="1814"/></a:lnTo><a:lnTo><a:pt x="293" y="1810"/></a:lnTo><a:lnTo><a:pt x="298" y="1805"/></a:lnTo><a:lnTo><a:pt x="302" y="1805"/></a:lnTo><a:lnTo><a:pt x="302" y="1800"/></a:lnTo><a:lnTo><a:pt x="307" y="1800"/></a:lnTo><a:lnTo><a:pt x="312" y="1791"/></a:lnTo><a:lnTo><a:pt x="316" y="1786"/></a:lnTo><a:lnTo><a:pt x="316" y="1782"/></a:lnTo><a:lnTo><a:pt x="321" y="1777"/></a:lnTo><a:lnTo><a:pt x="326" y="1777"/></a:lnTo><a:lnTo><a:pt x="326" y="1772"/></a:lnTo><a:lnTo><a:pt x="330" y="1772"/></a:lnTo><a:lnTo><a:pt x="330" y="1768"/></a:lnTo><a:lnTo><a:pt x="335" y="1768"/></a:lnTo><a:lnTo><a:pt x="340" y="1763"/></a:lnTo><a:lnTo><a:pt x="340" y="1758"/></a:lnTo><a:lnTo><a:pt x="344" y="1758"/></a:lnTo><a:lnTo><a:pt x="344" y="1744"/></a:lnTo><a:lnTo><a:pt x="354" y="1735"/></a:lnTo><a:lnTo><a:pt x="354" y="1726"/></a:lnTo><a:lnTo><a:pt x="358" y="1721"/></a:lnTo><a:lnTo><a:pt x="358" y="1717"/></a:lnTo><a:lnTo><a:pt x="354" y="1712"/></a:lnTo><a:lnTo><a:pt x="354" y="1698"/></a:lnTo><a:lnTo><a:pt x="349" y="1693"/></a:lnTo><a:lnTo><a:pt x="349" y="1679"/></a:lnTo><a:lnTo><a:pt x="354" y="1675"/></a:lnTo><a:lnTo><a:pt x="358" y="1670"/></a:lnTo><a:lnTo><a:pt x="363" y="1665"/></a:lnTo><a:lnTo><a:pt x="363" y="1661"/></a:lnTo><a:lnTo><a:pt x="368" y="1656"/></a:lnTo><a:lnTo><a:pt x="372" y="1647"/></a:lnTo><a:lnTo><a:pt x="377" y="1647"/></a:lnTo><a:lnTo><a:pt x="381" y="1642"/></a:lnTo><a:lnTo><a:pt x="377" y="1637"/></a:lnTo><a:lnTo><a:pt x="377" y="1628"/></a:lnTo><a:lnTo><a:pt x="381" y="1628"/></a:lnTo><a:lnTo><a:pt x="381" y="1623"/></a:lnTo><a:lnTo><a:pt x="391" y="1623"/></a:lnTo><a:lnTo><a:pt x="395" y="1619"/></a:lnTo><a:lnTo><a:pt x="419" y="1619"/></a:lnTo><a:lnTo><a:pt x="423" y="1623"/></a:lnTo><a:lnTo><a:pt x="428" y="1623"/></a:lnTo><a:lnTo><a:pt x="428" y="1614"/></a:lnTo><a:lnTo><a:pt x="423" y="1610"/></a:lnTo><a:lnTo><a:pt x="423" y="1600"/></a:lnTo><a:lnTo><a:pt x="419" y="1596"/></a:lnTo><a:lnTo><a:pt x="419" y="1577"/></a:lnTo><a:lnTo><a:pt x="423" y="1577"/></a:lnTo><a:lnTo><a:pt x="423" y="1572"/></a:lnTo><a:lnTo><a:pt x="419" y="1572"/></a:lnTo><a:lnTo><a:pt x="419" y="1568"/></a:lnTo><a:lnTo><a:pt x="414" y="1568"/></a:lnTo><a:lnTo><a:pt x="414" y="1563"/></a:lnTo><a:lnTo><a:pt x="419" y="1558"/></a:lnTo><a:lnTo><a:pt x="419" y="1554"/></a:lnTo><a:lnTo><a:pt x="414" y="1549"/></a:lnTo><a:lnTo><a:pt x="414" y="1526"/></a:lnTo><a:lnTo><a:pt x="400" y="1526"/></a:lnTo><a:lnTo><a:pt x="400" y="1521"/></a:lnTo><a:lnTo><a:pt x="395" y="1521"/></a:lnTo><a:lnTo><a:pt x="395" y="1517"/></a:lnTo><a:lnTo><a:pt x="400" y="1517"/></a:lnTo><a:lnTo><a:pt x="400" y="1507"/></a:lnTo><a:lnTo><a:pt x="405" y="1507"/></a:lnTo><a:lnTo><a:pt x="405" y="1498"/></a:lnTo><a:lnTo><a:pt x="391" y="1498"/></a:lnTo><a:lnTo><a:pt x="391" y="1484"/></a:lnTo><a:lnTo><a:pt x="386" y="1484"/></a:lnTo><a:lnTo><a:pt x="391" y="1484"/></a:lnTo><a:lnTo><a:pt x="391" y="1470"/></a:lnTo><a:lnTo><a:pt x="386" y="1470"/></a:lnTo><a:lnTo><a:pt x="381" y="1465"/></a:lnTo><a:lnTo><a:pt x="363" y="1447"/></a:lnTo><a:lnTo><a:pt x="354" y="1442"/></a:lnTo><a:lnTo><a:pt x="349" y="1433"/></a:lnTo><a:lnTo><a:pt x="344" y="1428"/></a:lnTo><a:lnTo><a:pt x="344" y="1400"/></a:lnTo><a:lnTo><a:pt x="335" y="1391"/></a:lnTo><a:lnTo><a:pt x="330" y="1386"/></a:lnTo><a:lnTo><a:pt x="321" y="1377"/></a:lnTo><a:lnTo><a:pt x="316" y="1377"/></a:lnTo><a:lnTo><a:pt x="316" y="1372"/></a:lnTo><a:lnTo><a:pt x="312" y="1372"/></a:lnTo><a:lnTo><a:pt x="312" y="1358"/></a:lnTo><a:lnTo><a:pt x="307" y="1358"/></a:lnTo><a:lnTo><a:pt x="307" y="1326"/></a:lnTo><a:lnTo><a:pt x="312" y="1326"/></a:lnTo><a:lnTo><a:pt x="312" y="1321"/></a:lnTo><a:lnTo><a:pt x="321" y="1317"/></a:lnTo><a:lnTo><a:pt x="321" y="1312"/></a:lnTo><a:lnTo><a:pt x="326" y="1307"/></a:lnTo><a:lnTo><a:pt x="326" y="1298"/></a:lnTo><a:lnTo><a:pt x="316" y="1298"/></a:lnTo><a:lnTo><a:pt x="312" y="1293"/></a:lnTo><a:lnTo><a:pt x="312" y="1289"/></a:lnTo><a:lnTo><a:pt x="307" y="1289"/></a:lnTo><a:lnTo><a:pt x="302" y="1284"/></a:lnTo><a:lnTo><a:pt x="293" y="1284"/></a:lnTo><a:lnTo><a:pt x="293" y="1279"/></a:lnTo><a:lnTo><a:pt x="288" y="1279"/></a:lnTo><a:lnTo><a:pt x="288" y="1270"/></a:lnTo><a:lnTo><a:pt x="284" y="1261"/></a:lnTo><a:lnTo><a:pt x="284" y="1219"/></a:lnTo><a:lnTo><a:pt x="288" y="1214"/></a:lnTo><a:lnTo><a:pt x="288" y="1209"/></a:lnTo><a:lnTo><a:pt x="293" y="1205"/></a:lnTo><a:lnTo><a:pt x="293" y="1200"/></a:lnTo><a:lnTo><a:pt x="302" y="1196"/></a:lnTo><a:lnTo><a:pt x="302" y="1191"/></a:lnTo><a:lnTo><a:pt x="307" y="1186"/></a:lnTo><a:lnTo><a:pt x="307" y="1182"/></a:lnTo><a:lnTo><a:pt x="312" y="1182"/></a:lnTo><a:lnTo><a:pt x="316" y="1177"/></a:lnTo><a:lnTo><a:pt x="321" y="1177"/></a:lnTo><a:lnTo><a:pt x="326" y="1172"/></a:lnTo><a:lnTo><a:pt x="330" y="1172"/></a:lnTo><a:lnTo><a:pt x="340" y="1163"/></a:lnTo><a:lnTo><a:pt x="340" y="1154"/></a:lnTo><a:lnTo><a:pt x="344" y="1154"/></a:lnTo><a:lnTo><a:pt x="344" y="1149"/></a:lnTo><a:lnTo><a:pt x="349" y="1144"/></a:lnTo><a:lnTo><a:pt x="358" y="1144"/></a:lnTo><a:lnTo><a:pt x="358" y="1140"/></a:lnTo><a:lnTo><a:pt x="368" y="1130"/></a:lnTo><a:lnTo><a:pt x="368" y="1126"/></a:lnTo><a:lnTo><a:pt x="349" y="1126"/></a:lnTo><a:lnTo><a:pt x="349" y="1121"/></a:lnTo><a:lnTo><a:pt x="344" y="1121"/></a:lnTo><a:lnTo><a:pt x="340" y="1112"/></a:lnTo><a:lnTo><a:pt x="335" y="1107"/></a:lnTo><a:lnTo><a:pt x="335" y="1103"/></a:lnTo><a:lnTo><a:pt x="344" y="1089"/></a:lnTo><a:lnTo><a:pt x="354" y="1079"/></a:lnTo><a:lnTo><a:pt x="358" y="1075"/></a:lnTo><a:lnTo><a:pt x="363" y="1070"/></a:lnTo><a:lnTo><a:pt x="368" y="1065"/></a:lnTo><a:lnTo><a:pt x="372" y="1061"/></a:lnTo><a:lnTo><a:pt x="372" y="1056"/></a:lnTo><a:lnTo><a:pt x="377" y="1051"/></a:lnTo><a:lnTo><a:pt x="377" y="1047"/></a:lnTo><a:lnTo><a:pt x="386" y="1047"/></a:lnTo><a:lnTo><a:pt x="391" y="1042"/></a:lnTo><a:lnTo><a:pt x="391" y="1037"/></a:lnTo><a:lnTo><a:pt x="395" y="1037"/></a:lnTo><a:lnTo><a:pt x="400" y="1033"/></a:lnTo><a:lnTo><a:pt x="405" y="1033"/></a:lnTo><a:lnTo><a:pt x="405" y="1014"/></a:lnTo><a:lnTo><a:pt x="409" y="1014"/></a:lnTo><a:lnTo><a:pt x="409" y="1000"/></a:lnTo><a:lnTo><a:pt x="414" y="1000"/></a:lnTo><a:lnTo><a:pt x="414" y="991"/></a:lnTo><a:lnTo><a:pt x="419" y="986"/></a:lnTo><a:lnTo><a:pt x="419" y="977"/></a:lnTo><a:lnTo><a:pt x="423" y="977"/></a:lnTo><a:lnTo><a:pt x="423" y="972"/></a:lnTo><a:lnTo><a:pt x="428" y="972"/></a:lnTo><a:lnTo><a:pt x="433" y="968"/></a:lnTo><a:lnTo><a:pt x="437" y="963"/></a:lnTo><a:lnTo><a:pt x="442" y="963"/></a:lnTo><a:lnTo><a:pt x="447" y="958"/></a:lnTo><a:lnTo><a:pt x="451" y="954"/></a:lnTo><a:lnTo><a:pt x="456" y="949"/></a:lnTo><a:lnTo><a:pt x="461" y="949"/></a:lnTo><a:lnTo><a:pt x="461" y="944"/></a:lnTo><a:lnTo><a:pt x="465" y="944"/></a:lnTo><a:lnTo><a:pt x="470" y="940"/></a:lnTo><a:lnTo><a:pt x="475" y="940"/></a:lnTo><a:lnTo><a:pt x="475" y="930"/></a:lnTo><a:lnTo><a:pt x="479" y="930"/></a:lnTo><a:lnTo><a:pt x="479" y="926"/></a:lnTo><a:lnTo><a:pt x="484" y="926"/></a:lnTo><a:lnTo><a:pt x="484" y="912"/></a:lnTo><a:lnTo><a:pt x="479" y="912"/></a:lnTo><a:lnTo><a:pt x="479" y="907"/></a:lnTo><a:lnTo><a:pt x="475" y="902"/></a:lnTo><a:lnTo><a:pt x="475" y="898"/></a:lnTo><a:lnTo><a:pt x="470" y="898"/></a:lnTo><a:lnTo><a:pt x="470" y="879"/></a:lnTo><a:lnTo><a:pt x="465" y="875"/></a:lnTo><a:lnTo><a:pt x="465" y="865"/></a:lnTo><a:lnTo><a:pt x="461" y="865"/></a:lnTo><a:lnTo><a:pt x="456" y="861"/></a:lnTo><a:lnTo><a:pt x="451" y="861"/></a:lnTo><a:lnTo><a:pt x="451" y="856"/></a:lnTo><a:lnTo><a:pt x="447" y="851"/></a:lnTo><a:lnTo><a:pt x="447" y="847"/></a:lnTo><a:lnTo><a:pt x="442" y="837"/></a:lnTo><a:lnTo><a:pt x="437" y="833"/></a:lnTo><a:lnTo><a:pt x="437" y="828"/></a:lnTo><a:lnTo><a:pt x="433" y="823"/></a:lnTo><a:lnTo><a:pt x="433" y="819"/></a:lnTo><a:lnTo><a:pt x="428" y="814"/></a:lnTo><a:lnTo><a:pt x="428" y="795"/></a:lnTo><a:lnTo><a:pt x="423" y="795"/></a:lnTo><a:lnTo><a:pt x="423" y="782"/></a:lnTo><a:lnTo><a:pt x="428" y="782"/></a:lnTo><a:lnTo><a:pt x="428" y="777"/></a:lnTo><a:lnTo><a:pt x="423" y="772"/></a:lnTo><a:lnTo><a:pt x="419" y="777"/></a:lnTo><a:lnTo><a:pt x="391" y="777"/></a:lnTo><a:lnTo><a:pt x="391" y="768"/></a:lnTo><a:lnTo><a:pt x="395" y="763"/></a:lnTo><a:lnTo><a:pt x="400" y="758"/></a:lnTo><a:lnTo><a:pt x="405" y="758"/></a:lnTo><a:lnTo><a:pt x="405" y="740"/></a:lnTo><a:lnTo><a:pt x="409" y="740"/></a:lnTo><a:lnTo><a:pt x="409" y="730"/></a:lnTo><a:lnTo><a:pt x="414" y="726"/></a:lnTo><a:lnTo><a:pt x="414" y="721"/></a:lnTo><a:lnTo><a:pt x="419" y="721"/></a:lnTo><a:lnTo><a:pt x="419" y="716"/></a:lnTo><a:lnTo><a:pt x="428" y="716"/></a:lnTo><a:lnTo><a:pt x="428" y="712"/></a:lnTo><a:lnTo><a:pt x="433" y="712"/></a:lnTo><a:lnTo><a:pt x="433" y="698"/></a:lnTo><a:lnTo><a:pt x="437" y="693"/></a:lnTo><a:lnTo><a:pt x="437" y="679"/></a:lnTo><a:lnTo><a:pt x="433" y="679"/></a:lnTo><a:lnTo><a:pt x="442" y="670"/></a:lnTo><a:lnTo><a:pt x="442" y="665"/></a:lnTo><a:lnTo><a:pt x="447" y="661"/></a:lnTo><a:lnTo><a:pt x="451" y="661"/></a:lnTo><a:lnTo><a:pt x="456" y="656"/></a:lnTo><a:lnTo><a:pt x="461" y="656"/></a:lnTo><a:lnTo><a:pt x="461" y="647"/></a:lnTo><a:lnTo><a:pt x="465" y="647"/></a:lnTo><a:lnTo><a:pt x="465" y="633"/></a:lnTo><a:lnTo><a:pt x="461" y="628"/></a:lnTo><a:lnTo><a:pt x="461" y="600"/></a:lnTo><a:lnTo><a:pt x="465" y="595"/></a:lnTo><a:lnTo><a:pt x="465" y="581"/></a:lnTo><a:lnTo><a:pt x="461" y="577"/></a:lnTo><a:lnTo><a:pt x="461" y="558"/></a:lnTo><a:lnTo><a:pt x="465" y="554"/></a:lnTo><a:lnTo><a:pt x="470" y="554"/></a:lnTo><a:lnTo><a:pt x="470" y="535"/></a:lnTo><a:lnTo><a:pt x="465" y="535"/></a:lnTo><a:lnTo><a:pt x="465" y="526"/></a:lnTo><a:lnTo><a:pt x="470" y="526"/></a:lnTo><a:lnTo><a:pt x="470" y="521"/></a:lnTo><a:lnTo><a:pt x="475" y="512"/></a:lnTo><a:lnTo><a:pt x="479" y="512"/></a:lnTo><a:lnTo><a:pt x="484" y="507"/></a:lnTo><a:lnTo><a:pt x="489" y="507"/></a:lnTo><a:lnTo><a:pt x="489" y="493"/></a:lnTo><a:lnTo><a:pt x="484" y="488"/></a:lnTo><a:lnTo><a:pt x="484" y="484"/></a:lnTo><a:lnTo><a:pt x="498" y="470"/></a:lnTo><a:lnTo><a:pt x="502" y="470"/></a:lnTo><a:lnTo><a:pt x="502" y="456"/></a:lnTo><a:lnTo><a:pt x="507" y="451"/></a:lnTo><a:lnTo><a:pt x="502" y="447"/></a:lnTo><a:lnTo><a:pt x="502" y="437"/></a:lnTo><a:lnTo><a:pt x="516" y="423"/></a:lnTo><a:lnTo><a:pt x="516" y="414"/></a:lnTo><a:lnTo><a:pt x="521" y="400"/></a:lnTo><a:lnTo><a:pt x="521" y="391"/></a:lnTo><a:lnTo><a:pt x="516" y="386"/></a:lnTo><a:lnTo><a:pt x="516" y="372"/></a:lnTo><a:lnTo><a:pt x="521" y="368"/></a:lnTo><a:lnTo><a:pt x="526" y="363"/></a:lnTo><a:lnTo><a:pt x="526" y="349"/></a:lnTo><a:lnTo><a:pt x="530" y="349"/></a:lnTo><a:lnTo><a:pt x="530" y="312"/></a:lnTo><a:lnTo><a:pt x="535" y="312"/></a:lnTo><a:lnTo><a:pt x="535" y="307"/></a:lnTo><a:lnTo><a:pt x="540" y="302"/></a:lnTo><a:lnTo><a:pt x="540" y="298"/></a:lnTo><a:lnTo><a:pt x="544" y="293"/></a:lnTo><a:lnTo><a:pt x="544" y="279"/></a:lnTo><a:lnTo><a:pt x="540" y="270"/></a:lnTo><a:lnTo><a:pt x="540" y="256"/></a:lnTo><a:lnTo><a:pt x="544" y="256"/></a:lnTo><a:lnTo><a:pt x="540" y="256"/></a:lnTo><a:lnTo><a:pt x="540" y="251"/></a:lnTo><a:lnTo><a:pt x="535" y="251"/></a:lnTo><a:lnTo><a:pt x="530" y="247"/></a:lnTo><a:lnTo><a:pt x="530" y="237"/></a:lnTo><a:lnTo><a:pt x="526" y="237"/></a:lnTo><a:lnTo><a:pt x="526" y="228"/></a:lnTo><a:lnTo><a:pt x="475" y="228"/></a:lnTo><a:lnTo><a:pt x="475" y="233"/></a:lnTo><a:lnTo><a:pt x="470" y="233"/></a:lnTo><a:lnTo><a:pt x="465" y="237"/></a:lnTo><a:lnTo><a:pt x="451" y="247"/></a:lnTo><a:lnTo><a:pt x="442" y="251"/></a:lnTo><a:lnTo><a:pt x="442" y="256"/></a:lnTo><a:lnTo><a:pt x="437" y="261"/></a:lnTo><a:lnTo><a:pt x="433" y="261"/></a:lnTo><a:lnTo><a:pt x="423" y="265"/></a:lnTo><a:lnTo><a:pt x="409" y="265"/></a:lnTo><a:lnTo><a:pt x="405" y="270"/></a:lnTo><a:lnTo><a:pt x="391" y="270"/></a:lnTo><a:lnTo><a:pt x="391" y="275"/></a:lnTo><a:lnTo><a:pt x="372" y="275"/></a:lnTo><a:lnTo><a:pt x="368" y="270"/></a:lnTo><a:lnTo><a:pt x="363" y="270"/></a:lnTo><a:lnTo><a:pt x="354" y="265"/></a:lnTo><a:lnTo><a:pt x="349" y="265"/></a:lnTo><a:lnTo><a:pt x="349" y="270"/></a:lnTo><a:lnTo><a:pt x="344" y="275"/></a:lnTo><a:lnTo><a:pt x="344" y="288"/></a:lnTo><a:lnTo><a:pt x="340" y="288"/></a:lnTo><a:lnTo><a:pt x="340" y="307"/></a:lnTo><a:lnTo><a:pt x="335" y="307"/></a:lnTo><a:lnTo><a:pt x="335" y="312"/></a:lnTo><a:lnTo><a:pt x="330" y="312"/></a:lnTo><a:lnTo><a:pt x="330" y="316"/></a:lnTo><a:lnTo><a:pt x="265" y="316"/></a:lnTo><a:lnTo><a:pt x="260" y="312"/></a:lnTo><a:lnTo><a:pt x="256" y="312"/></a:lnTo><a:lnTo><a:pt x="251" y="307"/></a:lnTo><a:lnTo><a:pt x="247" y="298"/></a:lnTo><a:lnTo><a:pt x="237" y="298"/></a:lnTo><a:lnTo><a:pt x="228" y="293"/></a:lnTo><a:lnTo><a:pt x="223" y="288"/></a:lnTo><a:lnTo><a:pt x="219" y="288"/></a:lnTo><a:lnTo><a:pt x="205" y="284"/></a:lnTo><a:lnTo><a:pt x="200" y="284"/></a:lnTo><a:lnTo><a:pt x="195" y="279"/></a:lnTo><a:lnTo><a:pt x="163" y="279"/></a:lnTo><a:lnTo><a:pt x="163" y="284"/></a:lnTo><a:lnTo><a:pt x="158" y="284"/></a:lnTo><a:lnTo><a:pt x="154" y="293"/></a:lnTo><a:lnTo><a:pt x="149" y="293"/></a:lnTo><a:lnTo><a:pt x="144" y="288"/></a:lnTo><a:lnTo><a:pt x="140" y="284"/></a:lnTo><a:lnTo><a:pt x="140" y="279"/></a:lnTo><a:lnTo><a:pt x="135" y="279"/></a:lnTo><a:lnTo><a:pt x="130" y="275"/></a:lnTo><a:lnTo><a:pt x="126" y="275"/></a:lnTo><a:lnTo><a:pt x="126" y="233"/></a:lnTo><a:lnTo><a:pt x="130" y="233"/></a:lnTo><a:lnTo><a:pt x="135" y="223"/></a:lnTo><a:lnTo><a:pt x="135" y="214"/></a:lnTo><a:lnTo><a:pt x="130" y="209"/></a:lnTo><a:lnTo><a:pt x="130" y="205"/></a:lnTo><a:lnTo><a:pt x="126" y="205"/></a:lnTo><a:lnTo><a:pt x="121" y="200"/></a:lnTo><a:lnTo><a:pt x="116" y="191"/></a:lnTo><a:lnTo><a:pt x="116" y="186"/></a:lnTo><a:lnTo><a:pt x="112" y="181"/></a:lnTo><a:lnTo><a:pt x="112" y="163"/></a:lnTo><a:lnTo><a:pt x="116" y="158"/></a:lnTo><a:lnTo><a:pt x="116" y="154"/></a:lnTo><a:lnTo><a:pt x="121" y="149"/></a:lnTo><a:lnTo><a:pt x="126" y="144"/></a:lnTo><a:lnTo><a:pt x="130" y="140"/></a:lnTo><a:lnTo><a:pt x="135" y="140"/></a:lnTo><a:lnTo><a:pt x="135" y="144"/></a:lnTo><a:lnTo><a:pt x="140" y="144"/></a:lnTo><a:lnTo><a:pt x="144" y="149"/></a:lnTo><a:lnTo><a:pt x="154" y="149"/></a:lnTo><a:lnTo><a:pt x="163" y="144"/></a:lnTo><a:lnTo><a:pt x="167" y="144"/></a:lnTo><a:lnTo><a:pt x="172" y="140"/></a:lnTo><a:lnTo><a:pt x="172" y="135"/></a:lnTo><a:lnTo><a:pt x="177" y="135"/></a:lnTo><a:lnTo><a:pt x="181" y="126"/></a:lnTo><a:lnTo><a:pt x="186" y="126"/></a:lnTo><a:lnTo><a:pt x="191" y="130"/></a:lnTo><a:lnTo><a:pt x="205" y="130"/></a:lnTo><a:lnTo><a:pt x="209" y="126"/></a:lnTo><a:lnTo><a:pt x="209" y="116"/></a:lnTo><a:lnTo><a:pt x="214" y="112"/></a:lnTo><a:lnTo><a:pt x="214" y="107"/></a:lnTo><a:lnTo><a:pt x="219" y="102"/></a:lnTo><a:lnTo><a:pt x="223" y="102"/></a:lnTo><a:lnTo><a:pt x="223" y="98"/></a:lnTo><a:lnTo><a:pt x="228" y="98"/></a:lnTo><a:lnTo><a:pt x="228" y="93"/></a:lnTo><a:lnTo><a:pt x="233" y="93"/></a:lnTo><a:lnTo><a:pt x="233" y="84"/></a:lnTo><a:lnTo><a:pt x="237" y="74"/></a:lnTo><a:lnTo><a:pt x="237" y="61"/></a:lnTo><a:lnTo><a:pt x="242" y="47"/></a:lnTo><a:lnTo><a:pt x="247" y="47"/></a:lnTo><a:lnTo><a:pt x="247" y="42"/></a:lnTo><a:lnTo><a:pt x="256" y="23"/></a:lnTo><a:lnTo><a:pt x="260" y="23"/></a:lnTo><a:lnTo><a:pt x="260" y="14"/></a:lnTo><a:lnTo><a:pt x="247" y="5"/></a:lnTo><a:lnTo><a:pt x="247" y="0"/></a:lnTo><a:lnTo><a:pt x="242" y="0"/></a:lnTo><a:lnTo><a:pt x="242" y="5"/></a:lnTo><a:lnTo><a:pt x="233" y="5"/></a:lnTo><a:lnTo><a:pt x="228" y="9"/></a:lnTo><a:lnTo><a:pt x="223" y="9"/></a:lnTo><a:lnTo><a:pt x="209" y="23"/></a:lnTo><a:lnTo><a:pt x="205" y="28"/></a:lnTo><a:lnTo><a:pt x="195" y="33"/></a:lnTo><a:lnTo><a:pt x="191" y="37"/></a:lnTo><a:lnTo><a:pt x="186" y="37"/></a:lnTo><a:lnTo><a:pt x="181" y="42"/></a:lnTo><a:lnTo><a:pt x="181" y="37"/></a:lnTo><a:lnTo><a:pt x="172" y="37"/></a:lnTo><a:lnTo><a:pt x="163" y="33"/></a:lnTo><a:lnTo><a:pt x="158" y="28"/></a:lnTo><a:lnTo><a:pt x="149" y="23"/></a:lnTo><a:lnTo><a:pt x="149" y="19"/></a:lnTo><a:lnTo><a:pt x="144" y="19"/></a:lnTo><a:lnTo><a:pt x="144" y="14"/></a:lnTo><a:lnTo><a:pt x="135" y="14"/></a:lnTo><a:lnTo><a:pt x="130" y="19"/></a:lnTo><a:lnTo><a:pt x="121" y="33"/></a:lnTo><a:lnTo><a:pt x="107" y="47"/></a:lnTo><a:lnTo><a:pt x="107" y="51"/></a:lnTo><a:lnTo><a:pt x="98" y="51"/></a:lnTo><a:lnTo><a:pt x="93" y="56"/></a:lnTo><a:lnTo><a:pt x="93" y="42"/></a:lnTo></a:path></a:pathLst></a:custGeom><a:noFill/><a:ln w="23400"><a:solidFill><a:srgbClr val="aa0000"/></a:solidFill><a:round/></a:ln></wps:spPr><wps:style><a:lnRef idx="0"/><a:fillRef idx="0"/><a:effectRef idx="0"/><a:fontRef idx="minor"/></wps:style><wps:bodyPr/></wps:wsp></wpg:grpSp><wpg:grpSp><wpg:cNvGrpSpPr/><wpg:grpSpPr><a:xfrm><a:off x="3146400" y="1179360"/><a:ext cx="2442960" cy="2016000"/></a:xfrm></wpg:grpSpPr><wps:wsp><wps:cNvSpPr/><wps:spPr><a:xfrm><a:off x="0" y="0"/><a:ext cx="2442960" cy="2016000"/></a:xfrm><a:custGeom><a:avLst/><a:gdLst/><a:ahLst/><a:rect l="0" t="0" r="r" b="b"/><a:pathLst><a:path w="3844" h="3174"><a:moveTo><a:pt x="3806" y="3173"/></a:moveTo><a:lnTo><a:pt x="3801" y="3173"/></a:lnTo><a:lnTo><a:pt x="3801" y="3164"/></a:lnTo><a:lnTo><a:pt x="3792" y="3154"/></a:lnTo><a:lnTo><a:pt x="3792" y="3150"/></a:lnTo><a:lnTo><a:pt x="3787" y="3150"/></a:lnTo><a:lnTo><a:pt x="3787" y="3122"/></a:lnTo><a:lnTo><a:pt x="3783" y="3117"/></a:lnTo><a:lnTo><a:pt x="3783" y="3108"/></a:lnTo><a:lnTo><a:pt x="3778" y="3108"/></a:lnTo><a:lnTo><a:pt x="3778" y="3098"/></a:lnTo><a:lnTo><a:pt x="3783" y="3098"/></a:lnTo><a:lnTo><a:pt x="3783" y="3085"/></a:lnTo><a:lnTo><a:pt x="3764" y="3066"/></a:lnTo><a:lnTo><a:pt x="3769" y="3061"/></a:lnTo><a:lnTo><a:pt x="3769" y="3057"/></a:lnTo><a:lnTo><a:pt x="3773" y="3052"/></a:lnTo><a:lnTo><a:pt x="3778" y="3047"/></a:lnTo><a:lnTo><a:pt x="3783" y="3043"/></a:lnTo><a:lnTo><a:pt x="3787" y="3038"/></a:lnTo><a:lnTo><a:pt x="3792" y="3033"/></a:lnTo><a:lnTo><a:pt x="3797" y="3029"/></a:lnTo><a:lnTo><a:pt x="3811" y="3024"/></a:lnTo><a:lnTo><a:pt x="3820" y="3019"/></a:lnTo><a:lnTo><a:pt x="3829" y="3015"/></a:lnTo><a:lnTo><a:pt x="3834" y="3010"/></a:lnTo><a:lnTo><a:pt x="3839" y="3010"/></a:lnTo><a:lnTo><a:pt x="3839" y="3005"/></a:lnTo><a:lnTo><a:pt x="3843" y="3005"/></a:lnTo><a:lnTo><a:pt x="3843" y="2996"/></a:lnTo><a:lnTo><a:pt x="3839" y="2996"/></a:lnTo><a:lnTo><a:pt x="3834" y="2991"/></a:lnTo><a:lnTo><a:pt x="3829" y="2991"/></a:lnTo><a:lnTo><a:pt x="3820" y="2982"/></a:lnTo><a:lnTo><a:pt x="3815" y="2968"/></a:lnTo><a:lnTo><a:pt x="3811" y="2964"/></a:lnTo><a:lnTo><a:pt x="3801" y="2968"/></a:lnTo><a:lnTo><a:pt x="3797" y="2973"/></a:lnTo><a:lnTo><a:pt x="3787" y="2973"/></a:lnTo><a:lnTo><a:pt x="3783" y="2978"/></a:lnTo><a:lnTo><a:pt x="3750" y="2978"/></a:lnTo><a:lnTo><a:pt x="3746" y="2982"/></a:lnTo><a:lnTo><a:pt x="3732" y="2982"/></a:lnTo><a:lnTo><a:pt x="3727" y="2978"/></a:lnTo><a:lnTo><a:pt x="3722" y="2973"/></a:lnTo><a:lnTo><a:pt x="3713" y="2968"/></a:lnTo><a:lnTo><a:pt x="3708" y="2964"/></a:lnTo><a:lnTo><a:pt x="3699" y="2959"/></a:lnTo><a:lnTo><a:pt x="3694" y="2954"/></a:lnTo><a:lnTo><a:pt x="3694" y="2950"/></a:lnTo><a:lnTo><a:pt x="3690" y="2945"/></a:lnTo><a:lnTo><a:pt x="3690" y="2926"/></a:lnTo><a:lnTo><a:pt x="3694" y="2922"/></a:lnTo><a:lnTo><a:pt x="3694" y="2917"/></a:lnTo><a:lnTo><a:pt x="3704" y="2917"/></a:lnTo><a:lnTo><a:pt x="3708" y="2912"/></a:lnTo><a:lnTo><a:pt x="3713" y="2908"/></a:lnTo><a:lnTo><a:pt x="3713" y="2903"/></a:lnTo><a:lnTo><a:pt x="3708" y="2903"/></a:lnTo><a:lnTo><a:pt x="3708" y="2898"/></a:lnTo><a:lnTo><a:pt x="3704" y="2898"/></a:lnTo><a:lnTo><a:pt x="3704" y="2894"/></a:lnTo><a:lnTo><a:pt x="3699" y="2894"/></a:lnTo><a:lnTo><a:pt x="3699" y="2866"/></a:lnTo><a:lnTo><a:pt x="3694" y="2861"/></a:lnTo><a:lnTo><a:pt x="3690" y="2861"/></a:lnTo><a:lnTo><a:pt x="3690" y="2857"/></a:lnTo><a:lnTo><a:pt x="3685" y="2857"/></a:lnTo><a:lnTo><a:pt x="3685" y="2833"/></a:lnTo><a:lnTo><a:pt x="3704" y="2815"/></a:lnTo><a:lnTo><a:pt x="3704" y="2805"/></a:lnTo><a:lnTo><a:pt x="3708" y="2805"/></a:lnTo><a:lnTo><a:pt x="3704" y="2805"/></a:lnTo><a:lnTo><a:pt x="3704" y="2773"/></a:lnTo><a:lnTo><a:pt x="3699" y="2768"/></a:lnTo><a:lnTo><a:pt x="3699" y="2759"/></a:lnTo><a:lnTo><a:pt x="3690" y="2750"/></a:lnTo><a:lnTo><a:pt x="3676" y="2750"/></a:lnTo><a:lnTo><a:pt x="3666" y="2740"/></a:lnTo><a:lnTo><a:pt x="3657" y="2740"/></a:lnTo><a:lnTo><a:pt x="3648" y="2745"/></a:lnTo><a:lnTo><a:pt x="3648" y="2750"/></a:lnTo><a:lnTo><a:pt x="3643" y="2750"/></a:lnTo><a:lnTo><a:pt x="3639" y="2745"/></a:lnTo><a:lnTo><a:pt x="3634" y="2740"/></a:lnTo><a:lnTo><a:pt x="3629" y="2736"/></a:lnTo><a:lnTo><a:pt x="3625" y="2736"/></a:lnTo><a:lnTo><a:pt x="3620" y="2740"/></a:lnTo><a:lnTo><a:pt x="3615" y="2740"/></a:lnTo><a:lnTo><a:pt x="3611" y="2736"/></a:lnTo><a:lnTo><a:pt x="3611" y="2722"/></a:lnTo><a:lnTo><a:pt x="3615" y="2717"/></a:lnTo><a:lnTo><a:pt x="3620" y="2708"/></a:lnTo><a:lnTo><a:pt x="3625" y="2703"/></a:lnTo><a:lnTo><a:pt x="3629" y="2703"/></a:lnTo><a:lnTo><a:pt x="3629" y="2694"/></a:lnTo><a:lnTo><a:pt x="3634" y="2689"/></a:lnTo><a:lnTo><a:pt x="3634" y="2670"/></a:lnTo><a:lnTo><a:pt x="3639" y="2666"/></a:lnTo><a:lnTo><a:pt x="3639" y="2661"/></a:lnTo><a:lnTo><a:pt x="3643" y="2657"/></a:lnTo><a:lnTo><a:pt x="3643" y="2652"/></a:lnTo><a:lnTo><a:pt x="3648" y="2643"/></a:lnTo><a:lnTo><a:pt x="3653" y="2633"/></a:lnTo><a:lnTo><a:pt x="3657" y="2633"/></a:lnTo><a:lnTo><a:pt x="3657" y="2629"/></a:lnTo><a:lnTo><a:pt x="3662" y="2619"/></a:lnTo><a:lnTo><a:pt x="3662" y="2615"/></a:lnTo><a:lnTo><a:pt x="3666" y="2610"/></a:lnTo><a:lnTo><a:pt x="3666" y="2591"/></a:lnTo><a:lnTo><a:pt x="3662" y="2582"/></a:lnTo><a:lnTo><a:pt x="3657" y="2582"/></a:lnTo><a:lnTo><a:pt x="3657" y="2564"/></a:lnTo><a:lnTo><a:pt x="3662" y="2559"/></a:lnTo><a:lnTo><a:pt x="3662" y="2550"/></a:lnTo><a:lnTo><a:pt x="3653" y="2550"/></a:lnTo><a:lnTo><a:pt x="3648" y="2554"/></a:lnTo><a:lnTo><a:pt x="3634" y="2554"/></a:lnTo><a:lnTo><a:pt x="3629" y="2550"/></a:lnTo><a:lnTo><a:pt x="3625" y="2550"/></a:lnTo><a:lnTo><a:pt x="3620" y="2545"/></a:lnTo><a:lnTo><a:pt x="3611" y="2545"/></a:lnTo><a:lnTo><a:pt x="3601" y="2540"/></a:lnTo><a:lnTo><a:pt x="3597" y="2540"/></a:lnTo><a:lnTo><a:pt x="3587" y="2536"/></a:lnTo><a:lnTo><a:pt x="3583" y="2536"/></a:lnTo><a:lnTo><a:pt x="3578" y="2531"/></a:lnTo><a:lnTo><a:pt x="3569" y="2526"/></a:lnTo><a:lnTo><a:pt x="3559" y="2526"/></a:lnTo><a:lnTo><a:pt x="3555" y="2522"/></a:lnTo><a:lnTo><a:pt x="3545" y="2517"/></a:lnTo><a:lnTo><a:pt x="3541" y="2512"/></a:lnTo><a:lnTo><a:pt x="3536" y="2508"/></a:lnTo><a:lnTo><a:pt x="3532" y="2503"/></a:lnTo><a:lnTo><a:pt x="3527" y="2498"/></a:lnTo><a:lnTo><a:pt x="3522" y="2498"/></a:lnTo><a:lnTo><a:pt x="3518" y="2494"/></a:lnTo><a:lnTo><a:pt x="3490" y="2494"/></a:lnTo><a:lnTo><a:pt x="3476" y="2480"/></a:lnTo><a:lnTo><a:pt x="3476" y="2475"/></a:lnTo><a:lnTo><a:pt x="3471" y="2475"/></a:lnTo><a:lnTo><a:pt x="3466" y="2461"/></a:lnTo><a:lnTo><a:pt x="3462" y="2461"/></a:lnTo><a:lnTo><a:pt x="3457" y="2457"/></a:lnTo><a:lnTo><a:pt x="3434" y="2457"/></a:lnTo><a:lnTo><a:pt x="3429" y="2461"/></a:lnTo><a:lnTo><a:pt x="3424" y="2461"/></a:lnTo><a:lnTo><a:pt x="3420" y="2457"/></a:lnTo><a:lnTo><a:pt x="3406" y="2452"/></a:lnTo><a:lnTo><a:pt x="3397" y="2443"/></a:lnTo><a:lnTo><a:pt x="3392" y="2443"/></a:lnTo><a:lnTo><a:pt x="3387" y="2438"/></a:lnTo><a:lnTo><a:pt x="3378" y="2433"/></a:lnTo><a:lnTo><a:pt x="3369" y="2429"/></a:lnTo><a:lnTo><a:pt x="3364" y="2429"/></a:lnTo><a:lnTo><a:pt x="3364" y="2433"/></a:lnTo><a:lnTo><a:pt x="3359" y="2438"/></a:lnTo><a:lnTo><a:pt x="3359" y="2457"/></a:lnTo><a:lnTo><a:pt x="3355" y="2457"/></a:lnTo><a:lnTo><a:pt x="3350" y="2452"/></a:lnTo><a:lnTo><a:pt x="3341" y="2447"/></a:lnTo><a:lnTo><a:pt x="3336" y="2443"/></a:lnTo><a:lnTo><a:pt x="3331" y="2433"/></a:lnTo><a:lnTo><a:pt x="3327" y="2429"/></a:lnTo><a:lnTo><a:pt x="3322" y="2424"/></a:lnTo><a:lnTo><a:pt x="3322" y="2419"/></a:lnTo><a:lnTo><a:pt x="3317" y="2419"/></a:lnTo><a:lnTo><a:pt x="3317" y="2410"/></a:lnTo><a:lnTo><a:pt x="3308" y="2401"/></a:lnTo><a:lnTo><a:pt x="3304" y="2391"/></a:lnTo><a:lnTo><a:pt x="3299" y="2391"/></a:lnTo><a:lnTo><a:pt x="3294" y="2382"/></a:lnTo><a:lnTo><a:pt x="3290" y="2382"/></a:lnTo><a:lnTo><a:pt x="3285" y="2377"/></a:lnTo><a:lnTo><a:pt x="3280" y="2373"/></a:lnTo><a:lnTo><a:pt x="3257" y="2373"/></a:lnTo><a:lnTo><a:pt x="3252" y="2368"/></a:lnTo><a:lnTo><a:pt x="3248" y="2368"/></a:lnTo><a:lnTo><a:pt x="3243" y="2363"/></a:lnTo><a:lnTo><a:pt x="3238" y="2363"/></a:lnTo><a:lnTo><a:pt x="3238" y="2359"/></a:lnTo><a:lnTo><a:pt x="3229" y="2354"/></a:lnTo><a:lnTo><a:pt x="3215" y="2340"/></a:lnTo><a:lnTo><a:pt x="3187" y="2340"/></a:lnTo><a:lnTo><a:pt x="3183" y="2345"/></a:lnTo><a:lnTo><a:pt x="3159" y="2345"/></a:lnTo><a:lnTo><a:pt x="3145" y="2350"/></a:lnTo><a:lnTo><a:pt x="3131" y="2350"/></a:lnTo><a:lnTo><a:pt x="3122" y="2354"/></a:lnTo><a:lnTo><a:pt x="3117" y="2354"/></a:lnTo><a:lnTo><a:pt x="3108" y="2359"/></a:lnTo><a:lnTo><a:pt x="3103" y="2359"/></a:lnTo><a:lnTo><a:pt x="3099" y="2363"/></a:lnTo><a:lnTo><a:pt x="3094" y="2363"/></a:lnTo><a:lnTo><a:pt x="3094" y="2368"/></a:lnTo><a:lnTo><a:pt x="3090" y="2373"/></a:lnTo><a:lnTo><a:pt x="3085" y="2382"/></a:lnTo><a:lnTo><a:pt x="3080" y="2382"/></a:lnTo><a:lnTo><a:pt x="3080" y="2401"/></a:lnTo><a:lnTo><a:pt x="3076" y="2401"/></a:lnTo><a:lnTo><a:pt x="3076" y="2405"/></a:lnTo><a:lnTo><a:pt x="3071" y="2405"/></a:lnTo><a:lnTo><a:pt x="3071" y="2410"/></a:lnTo><a:lnTo><a:pt x="3066" y="2415"/></a:lnTo><a:lnTo><a:pt x="3062" y="2419"/></a:lnTo><a:lnTo><a:pt x="3057" y="2419"/></a:lnTo><a:lnTo><a:pt x="3052" y="2424"/></a:lnTo><a:lnTo><a:pt x="3029" y="2424"/></a:lnTo><a:lnTo><a:pt x="3020" y="2429"/></a:lnTo><a:lnTo><a:pt x="3010" y="2438"/></a:lnTo><a:lnTo><a:pt x="3001" y="2438"/></a:lnTo><a:lnTo><a:pt x="3001" y="2433"/></a:lnTo><a:lnTo><a:pt x="2996" y="2433"/></a:lnTo><a:lnTo><a:pt x="2987" y="2424"/></a:lnTo><a:lnTo><a:pt x="2978" y="2419"/></a:lnTo><a:lnTo><a:pt x="2978" y="2415"/></a:lnTo><a:lnTo><a:pt x="2973" y="2415"/></a:lnTo><a:lnTo><a:pt x="2973" y="2410"/></a:lnTo><a:lnTo><a:pt x="2969" y="2405"/></a:lnTo><a:lnTo><a:pt x="2969" y="2401"/></a:lnTo><a:lnTo><a:pt x="2964" y="2391"/></a:lnTo><a:lnTo><a:pt x="2959" y="2382"/></a:lnTo><a:lnTo><a:pt x="2955" y="2382"/></a:lnTo><a:lnTo><a:pt x="2955" y="2373"/></a:lnTo><a:lnTo><a:pt x="2950" y="2373"/></a:lnTo><a:lnTo><a:pt x="2950" y="2368"/></a:lnTo><a:lnTo><a:pt x="2936" y="2368"/></a:lnTo><a:lnTo><a:pt x="2936" y="2345"/></a:lnTo><a:lnTo><a:pt x="2941" y="2340"/></a:lnTo><a:lnTo><a:pt x="2941" y="2336"/></a:lnTo><a:lnTo><a:pt x="2936" y="2336"/></a:lnTo><a:lnTo><a:pt x="2936" y="2322"/></a:lnTo><a:lnTo><a:pt x="2931" y="2317"/></a:lnTo><a:lnTo><a:pt x="2931" y="2308"/></a:lnTo><a:lnTo><a:pt x="2936" y="2308"/></a:lnTo><a:lnTo><a:pt x="2936" y="2298"/></a:lnTo><a:lnTo><a:pt x="2941" y="2298"/></a:lnTo><a:lnTo><a:pt x="2941" y="2294"/></a:lnTo><a:lnTo><a:pt x="2945" y="2289"/></a:lnTo><a:lnTo><a:pt x="2945" y="2284"/></a:lnTo><a:lnTo><a:pt x="2950" y="2284"/></a:lnTo><a:lnTo><a:pt x="2950" y="2270"/></a:lnTo><a:lnTo><a:pt x="2945" y="2270"/></a:lnTo><a:lnTo><a:pt x="2945" y="2266"/></a:lnTo><a:lnTo><a:pt x="2941" y="2261"/></a:lnTo><a:lnTo><a:pt x="2941" y="2252"/></a:lnTo><a:lnTo><a:pt x="2936" y="2252"/></a:lnTo><a:lnTo><a:pt x="2936" y="2247"/></a:lnTo><a:lnTo><a:pt x="2931" y="2247"/></a:lnTo><a:lnTo><a:pt x="2931" y="2243"/></a:lnTo><a:lnTo><a:pt x="2927" y="2243"/></a:lnTo><a:lnTo><a:pt x="2927" y="2238"/></a:lnTo><a:lnTo><a:pt x="2922" y="2238"/></a:lnTo><a:lnTo><a:pt x="2922" y="2233"/></a:lnTo><a:lnTo><a:pt x="2917" y="2233"/></a:lnTo><a:lnTo><a:pt x="2917" y="2229"/></a:lnTo><a:lnTo><a:pt x="2913" y="2224"/></a:lnTo><a:lnTo><a:pt x="2913" y="2215"/></a:lnTo><a:lnTo><a:pt x="2908" y="2215"/></a:lnTo><a:lnTo><a:pt x="2908" y="2210"/></a:lnTo><a:lnTo><a:pt x="2903" y="2210"/></a:lnTo><a:lnTo><a:pt x="2899" y="2205"/></a:lnTo><a:lnTo><a:pt x="2894" y="2205"/></a:lnTo><a:lnTo><a:pt x="2894" y="2201"/></a:lnTo><a:lnTo><a:pt x="2889" y="2201"/></a:lnTo><a:lnTo><a:pt x="2889" y="2196"/></a:lnTo><a:lnTo><a:pt x="2880" y="2187"/></a:lnTo><a:lnTo><a:pt x="2880" y="2182"/></a:lnTo><a:lnTo><a:pt x="2876" y="2182"/></a:lnTo><a:lnTo><a:pt x="2871" y="2177"/></a:lnTo><a:lnTo><a:pt x="2866" y="2168"/></a:lnTo><a:lnTo><a:pt x="2862" y="2163"/></a:lnTo><a:lnTo><a:pt x="2862" y="2159"/></a:lnTo><a:lnTo><a:pt x="2857" y="2159"/></a:lnTo><a:lnTo><a:pt x="2852" y="2154"/></a:lnTo><a:lnTo><a:pt x="2848" y="2154"/></a:lnTo><a:lnTo><a:pt x="2848" y="2150"/></a:lnTo><a:lnTo><a:pt x="2838" y="2150"/></a:lnTo><a:lnTo><a:pt x="2838" y="2145"/></a:lnTo><a:lnTo><a:pt x="2834" y="2145"/></a:lnTo><a:lnTo><a:pt x="2834" y="2136"/></a:lnTo><a:lnTo><a:pt x="2829" y="2131"/></a:lnTo><a:lnTo><a:pt x="2829" y="2126"/></a:lnTo><a:lnTo><a:pt x="2824" y="2126"/></a:lnTo><a:lnTo><a:pt x="2820" y="2122"/></a:lnTo><a:lnTo><a:pt x="2815" y="2122"/></a:lnTo><a:lnTo><a:pt x="2796" y="2108"/></a:lnTo><a:lnTo><a:pt x="2787" y="2103"/></a:lnTo><a:lnTo><a:pt x="2782" y="2098"/></a:lnTo><a:lnTo><a:pt x="2764" y="2098"/></a:lnTo><a:lnTo><a:pt x="2759" y="2094"/></a:lnTo><a:lnTo><a:pt x="2727" y="2094"/></a:lnTo><a:lnTo><a:pt x="2722" y="2089"/></a:lnTo><a:lnTo><a:pt x="2717" y="2089"/></a:lnTo><a:lnTo><a:pt x="2699" y="2070"/></a:lnTo><a:lnTo><a:pt x="2694" y="2061"/></a:lnTo><a:lnTo><a:pt x="2689" y="2056"/></a:lnTo><a:lnTo><a:pt x="2685" y="2052"/></a:lnTo><a:lnTo><a:pt x="2685" y="2047"/></a:lnTo><a:lnTo><a:pt x="2680" y="2047"/></a:lnTo><a:lnTo><a:pt x="2680" y="2038"/></a:lnTo><a:lnTo><a:pt x="2685" y="2029"/></a:lnTo><a:lnTo><a:pt x="2699" y="2019"/></a:lnTo><a:lnTo><a:pt x="2713" y="2005"/></a:lnTo><a:lnTo><a:pt x="2713" y="2001"/></a:lnTo><a:lnTo><a:pt x="2717" y="1977"/></a:lnTo><a:lnTo><a:pt x="2713" y="1973"/></a:lnTo><a:lnTo><a:pt x="2713" y="1968"/></a:lnTo><a:lnTo><a:pt x="2699" y="1949"/></a:lnTo><a:lnTo><a:pt x="2689" y="1936"/></a:lnTo><a:lnTo><a:pt x="2675" y="1922"/></a:lnTo><a:lnTo><a:pt x="2671" y="1922"/></a:lnTo><a:lnTo><a:pt x="2671" y="1917"/></a:lnTo><a:lnTo><a:pt x="2662" y="1908"/></a:lnTo><a:lnTo><a:pt x="2657" y="1908"/></a:lnTo><a:lnTo><a:pt x="2652" y="1903"/></a:lnTo><a:lnTo><a:pt x="2648" y="1898"/></a:lnTo><a:lnTo><a:pt x="2643" y="1898"/></a:lnTo><a:lnTo><a:pt x="2624" y="1894"/></a:lnTo><a:lnTo><a:pt x="2620" y="1889"/></a:lnTo><a:lnTo><a:pt x="2596" y="1889"/></a:lnTo><a:lnTo><a:pt x="2596" y="1884"/></a:lnTo><a:lnTo><a:pt x="2578" y="1884"/></a:lnTo><a:lnTo><a:pt x="2578" y="1889"/></a:lnTo><a:lnTo><a:pt x="2568" y="1889"/></a:lnTo><a:lnTo><a:pt x="2559" y="1894"/></a:lnTo><a:lnTo><a:pt x="2554" y="1894"/></a:lnTo><a:lnTo><a:pt x="2545" y="1898"/></a:lnTo><a:lnTo><a:pt x="2545" y="1903"/></a:lnTo><a:lnTo><a:pt x="2541" y="1908"/></a:lnTo><a:lnTo><a:pt x="2541" y="1917"/></a:lnTo><a:lnTo><a:pt x="2545" y="1917"/></a:lnTo><a:lnTo><a:pt x="2545" y="1926"/></a:lnTo><a:lnTo><a:pt x="2545" y="1922"/></a:lnTo><a:lnTo><a:pt x="2522" y="1908"/></a:lnTo><a:lnTo><a:pt x="2508" y="1898"/></a:lnTo><a:lnTo><a:pt x="2503" y="1908"/></a:lnTo><a:lnTo><a:pt x="2485" y="1926"/></a:lnTo><a:lnTo><a:pt x="2485" y="1931"/></a:lnTo><a:lnTo><a:pt x="2480" y="1931"/></a:lnTo><a:lnTo><a:pt x="2475" y="1940"/></a:lnTo><a:lnTo><a:pt x="2471" y="1945"/></a:lnTo><a:lnTo><a:pt x="2466" y="1954"/></a:lnTo><a:lnTo><a:pt x="2461" y="1949"/></a:lnTo><a:lnTo><a:pt x="2457" y="1945"/></a:lnTo><a:lnTo><a:pt x="2457" y="1940"/></a:lnTo><a:lnTo><a:pt x="2452" y="1940"/></a:lnTo><a:lnTo><a:pt x="2452" y="1922"/></a:lnTo><a:lnTo><a:pt x="2457" y="1912"/></a:lnTo><a:lnTo><a:pt x="2461" y="1912"/></a:lnTo><a:lnTo><a:pt x="2461" y="1908"/></a:lnTo><a:lnTo><a:pt x="2457" y="1903"/></a:lnTo><a:lnTo><a:pt x="2457" y="1880"/></a:lnTo><a:lnTo><a:pt x="2461" y="1875"/></a:lnTo><a:lnTo><a:pt x="2457" y="1875"/></a:lnTo><a:lnTo><a:pt x="2457" y="1870"/></a:lnTo><a:lnTo><a:pt x="2443" y="1866"/></a:lnTo><a:lnTo><a:pt x="2443" y="1861"/></a:lnTo><a:lnTo><a:pt x="2434" y="1856"/></a:lnTo><a:lnTo><a:pt x="2434" y="1852"/></a:lnTo><a:lnTo><a:pt x="2429" y="1852"/></a:lnTo><a:lnTo><a:pt x="2429" y="1838"/></a:lnTo><a:lnTo><a:pt x="2434" y="1833"/></a:lnTo><a:lnTo><a:pt x="2457" y="1833"/></a:lnTo><a:lnTo><a:pt x="2457" y="1829"/></a:lnTo><a:lnTo><a:pt x="2461" y="1829"/></a:lnTo><a:lnTo><a:pt x="2466" y="1824"/></a:lnTo><a:lnTo><a:pt x="2461" y="1819"/></a:lnTo><a:lnTo><a:pt x="2457" y="1815"/></a:lnTo><a:lnTo><a:pt x="2457" y="1810"/></a:lnTo><a:lnTo><a:pt x="2452" y="1805"/></a:lnTo><a:lnTo><a:pt x="2452" y="1791"/></a:lnTo><a:lnTo><a:pt x="2457" y="1782"/></a:lnTo><a:lnTo><a:pt x="2457" y="1768"/></a:lnTo><a:lnTo><a:pt x="2461" y="1768"/></a:lnTo><a:lnTo><a:pt x="2461" y="1745"/></a:lnTo><a:lnTo><a:pt x="2466" y="1736"/></a:lnTo><a:lnTo><a:pt x="2466" y="1712"/></a:lnTo><a:lnTo><a:pt x="2471" y="1712"/></a:lnTo><a:lnTo><a:pt x="2471" y="1703"/></a:lnTo><a:lnTo><a:pt x="2475" y="1698"/></a:lnTo><a:lnTo><a:pt x="2475" y="1694"/></a:lnTo><a:lnTo><a:pt x="2480" y="1694"/></a:lnTo><a:lnTo><a:pt x="2480" y="1689"/></a:lnTo><a:lnTo><a:pt x="2485" y="1684"/></a:lnTo><a:lnTo><a:pt x="2485" y="1675"/></a:lnTo><a:lnTo><a:pt x="2475" y="1661"/></a:lnTo><a:lnTo><a:pt x="2475" y="1656"/></a:lnTo><a:lnTo><a:pt x="2471" y="1656"/></a:lnTo><a:lnTo><a:pt x="2471" y="1652"/></a:lnTo><a:lnTo><a:pt x="2466" y="1652"/></a:lnTo><a:lnTo><a:pt x="2466" y="1647"/></a:lnTo><a:lnTo><a:pt x="2461" y="1642"/></a:lnTo><a:lnTo><a:pt x="2461" y="1638"/></a:lnTo><a:lnTo><a:pt x="2466" y="1638"/></a:lnTo><a:lnTo><a:pt x="2466" y="1633"/></a:lnTo><a:lnTo><a:pt x="2471" y="1628"/></a:lnTo><a:lnTo><a:pt x="2471" y="1624"/></a:lnTo><a:lnTo><a:pt x="2475" y="1624"/></a:lnTo><a:lnTo><a:pt x="2475" y="1619"/></a:lnTo><a:lnTo><a:pt x="2485" y="1619"/></a:lnTo><a:lnTo><a:pt x="2485" y="1624"/></a:lnTo><a:lnTo><a:pt x="2494" y="1624"/></a:lnTo><a:lnTo><a:pt x="2499" y="1628"/></a:lnTo><a:lnTo><a:pt x="2503" y="1628"/></a:lnTo><a:lnTo><a:pt x="2503" y="1624"/></a:lnTo><a:lnTo><a:pt x="2513" y="1610"/></a:lnTo><a:lnTo><a:pt x="2517" y="1605"/></a:lnTo><a:lnTo><a:pt x="2522" y="1601"/></a:lnTo><a:lnTo><a:pt x="2527" y="1596"/></a:lnTo><a:lnTo><a:pt x="2531" y="1591"/></a:lnTo><a:lnTo><a:pt x="2554" y="1563"/></a:lnTo><a:lnTo><a:pt x="2559" y="1559"/></a:lnTo><a:lnTo><a:pt x="2564" y="1554"/></a:lnTo><a:lnTo><a:pt x="2564" y="1549"/></a:lnTo><a:lnTo><a:pt x="2568" y="1549"/></a:lnTo><a:lnTo><a:pt x="2568" y="1545"/></a:lnTo><a:lnTo><a:pt x="2582" y="1531"/></a:lnTo><a:lnTo><a:pt x="2582" y="1526"/></a:lnTo><a:lnTo><a:pt x="2587" y="1526"/></a:lnTo><a:lnTo><a:pt x="2592" y="1522"/></a:lnTo><a:lnTo><a:pt x="2596" y="1522"/></a:lnTo><a:lnTo><a:pt x="2601" y="1517"/></a:lnTo><a:lnTo><a:pt x="2610" y="1517"/></a:lnTo><a:lnTo><a:pt x="2615" y="1512"/></a:lnTo><a:lnTo><a:pt x="2620" y="1512"/></a:lnTo><a:lnTo><a:pt x="2620" y="1508"/></a:lnTo><a:lnTo><a:pt x="2624" y="1508"/></a:lnTo><a:lnTo><a:pt x="2629" y="1503"/></a:lnTo><a:lnTo><a:pt x="2634" y="1503"/></a:lnTo><a:lnTo><a:pt x="2634" y="1498"/></a:lnTo><a:lnTo><a:pt x="2638" y="1494"/></a:lnTo><a:lnTo><a:pt x="2638" y="1484"/></a:lnTo><a:lnTo><a:pt x="2643" y="1484"/></a:lnTo><a:lnTo><a:pt x="2643" y="1466"/></a:lnTo><a:lnTo><a:pt x="2638" y="1461"/></a:lnTo><a:lnTo><a:pt x="2638" y="1405"/></a:lnTo><a:lnTo><a:pt x="2643" y="1401"/></a:lnTo><a:lnTo><a:pt x="2643" y="1359"/></a:lnTo><a:lnTo><a:pt x="2638" y="1349"/></a:lnTo><a:lnTo><a:pt x="2638" y="1340"/></a:lnTo><a:lnTo><a:pt x="2629" y="1335"/></a:lnTo><a:lnTo><a:pt x="2615" y="1321"/></a:lnTo><a:lnTo><a:pt x="2606" y="1317"/></a:lnTo><a:lnTo><a:pt x="2601" y="1312"/></a:lnTo><a:lnTo><a:pt x="2596" y="1312"/></a:lnTo><a:lnTo><a:pt x="2582" y="1298"/></a:lnTo><a:lnTo><a:pt x="2578" y="1298"/></a:lnTo><a:lnTo><a:pt x="2573" y="1294"/></a:lnTo><a:lnTo><a:pt x="2568" y="1294"/></a:lnTo><a:lnTo><a:pt x="2568" y="1289"/></a:lnTo><a:lnTo><a:pt x="2564" y="1289"/></a:lnTo><a:lnTo><a:pt x="2564" y="1294"/></a:lnTo><a:lnTo><a:pt x="2550" y="1308"/></a:lnTo><a:lnTo><a:pt x="2550" y="1312"/></a:lnTo><a:lnTo><a:pt x="2545" y="1312"/></a:lnTo><a:lnTo><a:pt x="2536" y="1303"/></a:lnTo><a:lnTo><a:pt x="2527" y="1298"/></a:lnTo><a:lnTo><a:pt x="2527" y="1294"/></a:lnTo><a:lnTo><a:pt x="2522" y="1289"/></a:lnTo><a:lnTo><a:pt x="2522" y="1280"/></a:lnTo><a:lnTo><a:pt x="2517" y="1275"/></a:lnTo><a:lnTo><a:pt x="2517" y="1266"/></a:lnTo><a:lnTo><a:pt x="2513" y="1266"/></a:lnTo><a:lnTo><a:pt x="2508" y="1261"/></a:lnTo><a:lnTo><a:pt x="2489" y="1242"/></a:lnTo><a:lnTo><a:pt x="2485" y="1233"/></a:lnTo><a:lnTo><a:pt x="2480" y="1228"/></a:lnTo><a:lnTo><a:pt x="2480" y="1224"/></a:lnTo><a:lnTo><a:pt x="2485" y="1224"/></a:lnTo><a:lnTo><a:pt x="2485" y="1214"/></a:lnTo><a:lnTo><a:pt x="2489" y="1214"/></a:lnTo><a:lnTo><a:pt x="2489" y="1205"/></a:lnTo><a:lnTo><a:pt x="2485" y="1205"/></a:lnTo><a:lnTo><a:pt x="2471" y="1191"/></a:lnTo><a:lnTo><a:pt x="2466" y="1191"/></a:lnTo><a:lnTo><a:pt x="2466" y="1187"/></a:lnTo><a:lnTo><a:pt x="2457" y="1177"/></a:lnTo><a:lnTo><a:pt x="2452" y="1177"/></a:lnTo><a:lnTo><a:pt x="2452" y="1173"/></a:lnTo><a:lnTo><a:pt x="2447" y="1173"/></a:lnTo><a:lnTo><a:pt x="2443" y="1177"/></a:lnTo><a:lnTo><a:pt x="2438" y="1182"/></a:lnTo><a:lnTo><a:pt x="2434" y="1187"/></a:lnTo><a:lnTo><a:pt x="2406" y="1187"/></a:lnTo><a:lnTo><a:pt x="2401" y="1191"/></a:lnTo><a:lnTo><a:pt x="2387" y="1191"/></a:lnTo><a:lnTo><a:pt x="2378" y="1182"/></a:lnTo><a:lnTo><a:pt x="2364" y="1168"/></a:lnTo><a:lnTo><a:pt x="2359" y="1168"/></a:lnTo><a:lnTo><a:pt x="2359" y="1163"/></a:lnTo><a:lnTo><a:pt x="2354" y="1163"/></a:lnTo><a:lnTo><a:pt x="2350" y="1159"/></a:lnTo><a:lnTo><a:pt x="2350" y="1154"/></a:lnTo><a:lnTo><a:pt x="2345" y="1154"/></a:lnTo><a:lnTo><a:pt x="2345" y="1140"/></a:lnTo><a:lnTo><a:pt x="2340" y="1140"/></a:lnTo><a:lnTo><a:pt x="2340" y="1135"/></a:lnTo><a:lnTo><a:pt x="2336" y="1126"/></a:lnTo><a:lnTo><a:pt x="2336" y="1121"/></a:lnTo><a:lnTo><a:pt x="2331" y="1121"/></a:lnTo><a:lnTo><a:pt x="2327" y="1117"/></a:lnTo><a:lnTo><a:pt x="2327" y="1112"/></a:lnTo><a:lnTo><a:pt x="2317" y="1103"/></a:lnTo><a:lnTo><a:pt x="2317" y="1089"/></a:lnTo><a:lnTo><a:pt x="2313" y="1084"/></a:lnTo><a:lnTo><a:pt x="2317" y="1084"/></a:lnTo><a:lnTo><a:pt x="2317" y="1075"/></a:lnTo><a:lnTo><a:pt x="2313" y="1075"/></a:lnTo><a:lnTo><a:pt x="2313" y="1070"/></a:lnTo><a:lnTo><a:pt x="2308" y="1061"/></a:lnTo><a:lnTo><a:pt x="2303" y="1056"/></a:lnTo><a:lnTo><a:pt x="2294" y="1052"/></a:lnTo><a:lnTo><a:pt x="2285" y="1038"/></a:lnTo><a:lnTo><a:pt x="2275" y="1033"/></a:lnTo><a:lnTo><a:pt x="2275" y="1024"/></a:lnTo><a:lnTo><a:pt x="2271" y="1014"/></a:lnTo><a:lnTo><a:pt x="2257" y="1000"/></a:lnTo><a:lnTo><a:pt x="2247" y="996"/></a:lnTo><a:lnTo><a:pt x="2215" y="996"/></a:lnTo><a:lnTo><a:pt x="2215" y="1000"/></a:lnTo><a:lnTo><a:pt x="2210" y="1005"/></a:lnTo><a:lnTo><a:pt x="2206" y="1010"/></a:lnTo><a:lnTo><a:pt x="2196" y="1019"/></a:lnTo><a:lnTo><a:pt x="2192" y="1024"/></a:lnTo><a:lnTo><a:pt x="2187" y="1019"/></a:lnTo><a:lnTo><a:pt x="2182" y="1019"/></a:lnTo><a:lnTo><a:pt x="2182" y="1014"/></a:lnTo><a:lnTo><a:pt x="2178" y="1014"/></a:lnTo><a:lnTo><a:pt x="2178" y="1005"/></a:lnTo><a:lnTo><a:pt x="2173" y="1000"/></a:lnTo><a:lnTo><a:pt x="2168" y="1000"/></a:lnTo><a:lnTo><a:pt x="2164" y="996"/></a:lnTo><a:lnTo><a:pt x="2145" y="996"/></a:lnTo><a:lnTo><a:pt x="2117" y="977"/></a:lnTo><a:lnTo><a:pt x="2094" y="977"/></a:lnTo><a:lnTo><a:pt x="2089" y="973"/></a:lnTo><a:lnTo><a:pt x="2080" y="973"/></a:lnTo><a:lnTo><a:pt x="2075" y="968"/></a:lnTo><a:lnTo><a:pt x="2071" y="968"/></a:lnTo><a:lnTo><a:pt x="2066" y="963"/></a:lnTo><a:lnTo><a:pt x="2061" y="963"/></a:lnTo><a:lnTo><a:pt x="2057" y="959"/></a:lnTo><a:lnTo><a:pt x="2047" y="959"/></a:lnTo><a:lnTo><a:pt x="2029" y="949"/></a:lnTo><a:lnTo><a:pt x="2015" y="949"/></a:lnTo><a:lnTo><a:pt x="2010" y="945"/></a:lnTo><a:lnTo><a:pt x="2005" y="945"/></a:lnTo><a:lnTo><a:pt x="1996" y="935"/></a:lnTo><a:lnTo><a:pt x="1987" y="931"/></a:lnTo><a:lnTo><a:pt x="1973" y="926"/></a:lnTo><a:lnTo><a:pt x="1964" y="921"/></a:lnTo><a:lnTo><a:pt x="1959" y="917"/></a:lnTo><a:lnTo><a:pt x="1950" y="917"/></a:lnTo><a:lnTo><a:pt x="1945" y="912"/></a:lnTo><a:lnTo><a:pt x="1936" y="912"/></a:lnTo><a:lnTo><a:pt x="1917" y="903"/></a:lnTo><a:lnTo><a:pt x="1903" y="903"/></a:lnTo><a:lnTo><a:pt x="1903" y="907"/></a:lnTo><a:lnTo><a:pt x="1885" y="921"/></a:lnTo><a:lnTo><a:pt x="1880" y="931"/></a:lnTo><a:lnTo><a:pt x="1875" y="931"/></a:lnTo><a:lnTo><a:pt x="1871" y="935"/></a:lnTo><a:lnTo><a:pt x="1847" y="912"/></a:lnTo><a:lnTo><a:pt x="1838" y="898"/></a:lnTo><a:lnTo><a:pt x="1819" y="884"/></a:lnTo><a:lnTo><a:pt x="1810" y="870"/></a:lnTo><a:lnTo><a:pt x="1801" y="866"/></a:lnTo><a:lnTo><a:pt x="1796" y="861"/></a:lnTo><a:lnTo><a:pt x="1791" y="861"/></a:lnTo><a:lnTo><a:pt x="1787" y="856"/></a:lnTo><a:lnTo><a:pt x="1782" y="856"/></a:lnTo><a:lnTo><a:pt x="1778" y="852"/></a:lnTo><a:lnTo><a:pt x="1754" y="852"/></a:lnTo><a:lnTo><a:pt x="1750" y="847"/></a:lnTo><a:lnTo><a:pt x="1745" y="847"/></a:lnTo><a:lnTo><a:pt x="1736" y="838"/></a:lnTo><a:lnTo><a:pt x="1731" y="833"/></a:lnTo><a:lnTo><a:pt x="1726" y="833"/></a:lnTo><a:lnTo><a:pt x="1726" y="828"/></a:lnTo><a:lnTo><a:pt x="1717" y="828"/></a:lnTo><a:lnTo><a:pt x="1708" y="838"/></a:lnTo><a:lnTo><a:pt x="1698" y="842"/></a:lnTo><a:lnTo><a:pt x="1698" y="847"/></a:lnTo><a:lnTo><a:pt x="1694" y="852"/></a:lnTo><a:lnTo><a:pt x="1689" y="852"/></a:lnTo><a:lnTo><a:pt x="1680" y="847"/></a:lnTo><a:lnTo><a:pt x="1670" y="838"/></a:lnTo><a:lnTo><a:pt x="1675" y="833"/></a:lnTo><a:lnTo><a:pt x="1670" y="824"/></a:lnTo><a:lnTo><a:pt x="1638" y="796"/></a:lnTo><a:lnTo><a:pt x="1624" y="782"/></a:lnTo><a:lnTo><a:pt x="1619" y="777"/></a:lnTo><a:lnTo><a:pt x="1638" y="759"/></a:lnTo><a:lnTo><a:pt x="1638" y="754"/></a:lnTo><a:lnTo><a:pt x="1643" y="754"/></a:lnTo><a:lnTo><a:pt x="1657" y="735"/></a:lnTo><a:lnTo><a:pt x="1666" y="731"/></a:lnTo><a:lnTo><a:pt x="1666" y="726"/></a:lnTo><a:lnTo><a:pt x="1680" y="712"/></a:lnTo><a:lnTo><a:pt x="1661" y="703"/></a:lnTo><a:lnTo><a:pt x="1666" y="698"/></a:lnTo><a:lnTo><a:pt x="1666" y="694"/></a:lnTo><a:lnTo><a:pt x="1680" y="680"/></a:lnTo><a:lnTo><a:pt x="1680" y="675"/></a:lnTo><a:lnTo><a:pt x="1684" y="666"/></a:lnTo><a:lnTo><a:pt x="1684" y="661"/></a:lnTo><a:lnTo><a:pt x="1689" y="656"/></a:lnTo><a:lnTo><a:pt x="1689" y="652"/></a:lnTo><a:lnTo><a:pt x="1694" y="647"/></a:lnTo><a:lnTo><a:pt x="1694" y="642"/></a:lnTo><a:lnTo><a:pt x="1698" y="633"/></a:lnTo><a:lnTo><a:pt x="1698" y="628"/></a:lnTo><a:lnTo><a:pt x="1689" y="624"/></a:lnTo><a:lnTo><a:pt x="1689" y="619"/></a:lnTo><a:lnTo><a:pt x="1680" y="610"/></a:lnTo><a:lnTo><a:pt x="1670" y="605"/></a:lnTo><a:lnTo><a:pt x="1666" y="600"/></a:lnTo><a:lnTo><a:pt x="1647" y="586"/></a:lnTo><a:lnTo><a:pt x="1643" y="582"/></a:lnTo><a:lnTo><a:pt x="1638" y="582"/></a:lnTo><a:lnTo><a:pt x="1643" y="577"/></a:lnTo><a:lnTo><a:pt x="1638" y="577"/></a:lnTo><a:lnTo><a:pt x="1629" y="573"/></a:lnTo><a:lnTo><a:pt x="1624" y="573"/></a:lnTo><a:lnTo><a:pt x="1619" y="568"/></a:lnTo><a:lnTo><a:pt x="1610" y="563"/></a:lnTo><a:lnTo><a:pt x="1596" y="549"/></a:lnTo><a:lnTo><a:pt x="1582" y="531"/></a:lnTo><a:lnTo><a:pt x="1573" y="521"/></a:lnTo><a:lnTo><a:pt x="1563" y="507"/></a:lnTo><a:lnTo><a:pt x="1559" y="503"/></a:lnTo><a:lnTo><a:pt x="1545" y="493"/></a:lnTo><a:lnTo><a:pt x="1540" y="489"/></a:lnTo><a:lnTo><a:pt x="1536" y="484"/></a:lnTo><a:lnTo><a:pt x="1531" y="484"/></a:lnTo><a:lnTo><a:pt x="1517" y="470"/></a:lnTo><a:lnTo><a:pt x="1512" y="470"/></a:lnTo><a:lnTo><a:pt x="1512" y="507"/></a:lnTo><a:lnTo><a:pt x="1508" y="521"/></a:lnTo><a:lnTo><a:pt x="1503" y="521"/></a:lnTo><a:lnTo><a:pt x="1503" y="512"/></a:lnTo><a:lnTo><a:pt x="1489" y="498"/></a:lnTo><a:lnTo><a:pt x="1461" y="493"/></a:lnTo><a:lnTo><a:pt x="1447" y="480"/></a:lnTo><a:lnTo><a:pt x="1429" y="466"/></a:lnTo><a:lnTo><a:pt x="1419" y="452"/></a:lnTo><a:lnTo><a:pt x="1401" y="438"/></a:lnTo><a:lnTo><a:pt x="1396" y="433"/></a:lnTo><a:lnTo><a:pt x="1387" y="424"/></a:lnTo><a:lnTo><a:pt x="1373" y="410"/></a:lnTo><a:lnTo><a:pt x="1373" y="419"/></a:lnTo><a:lnTo><a:pt x="1368" y="428"/></a:lnTo><a:lnTo><a:pt x="1363" y="438"/></a:lnTo><a:lnTo><a:pt x="1359" y="438"/></a:lnTo><a:lnTo><a:pt x="1354" y="442"/></a:lnTo><a:lnTo><a:pt x="1345" y="442"/></a:lnTo><a:lnTo><a:pt x="1336" y="452"/></a:lnTo><a:lnTo><a:pt x="1331" y="452"/></a:lnTo><a:lnTo><a:pt x="1326" y="456"/></a:lnTo><a:lnTo><a:pt x="1317" y="442"/></a:lnTo><a:lnTo><a:pt x="1303" y="456"/></a:lnTo><a:lnTo><a:pt x="1294" y="466"/></a:lnTo><a:lnTo><a:pt x="1289" y="461"/></a:lnTo><a:lnTo><a:pt x="1284" y="461"/></a:lnTo><a:lnTo><a:pt x="1280" y="452"/></a:lnTo><a:lnTo><a:pt x="1266" y="438"/></a:lnTo><a:lnTo><a:pt x="1256" y="433"/></a:lnTo><a:lnTo><a:pt x="1247" y="424"/></a:lnTo><a:lnTo><a:pt x="1215" y="391"/></a:lnTo><a:lnTo><a:pt x="1196" y="377"/></a:lnTo><a:lnTo><a:pt x="1168" y="349"/></a:lnTo><a:lnTo><a:pt x="1163" y="345"/></a:lnTo><a:lnTo><a:pt x="1149" y="331"/></a:lnTo><a:lnTo><a:pt x="1135" y="321"/></a:lnTo><a:lnTo><a:pt x="1135" y="317"/></a:lnTo><a:lnTo><a:pt x="1131" y="317"/></a:lnTo><a:lnTo><a:pt x="1121" y="303"/></a:lnTo><a:lnTo><a:pt x="1103" y="289"/></a:lnTo><a:lnTo><a:pt x="1098" y="279"/></a:lnTo><a:lnTo><a:pt x="1061" y="247"/></a:lnTo><a:lnTo><a:pt x="1028" y="219"/></a:lnTo><a:lnTo><a:pt x="1028" y="214"/></a:lnTo><a:lnTo><a:pt x="1033" y="214"/></a:lnTo><a:lnTo><a:pt x="1028" y="210"/></a:lnTo><a:lnTo><a:pt x="1033" y="205"/></a:lnTo><a:lnTo><a:pt x="1024" y="200"/></a:lnTo><a:lnTo><a:pt x="1024" y="168"/></a:lnTo><a:lnTo><a:pt x="1019" y="163"/></a:lnTo><a:lnTo><a:pt x="1019" y="154"/></a:lnTo><a:lnTo><a:pt x="1024" y="145"/></a:lnTo><a:lnTo><a:pt x="1024" y="140"/></a:lnTo><a:lnTo><a:pt x="1014" y="135"/></a:lnTo><a:lnTo><a:pt x="1014" y="168"/></a:lnTo><a:lnTo><a:pt x="1001" y="168"/></a:lnTo><a:lnTo><a:pt x="996" y="172"/></a:lnTo><a:lnTo><a:pt x="996" y="177"/></a:lnTo><a:lnTo><a:pt x="991" y="182"/></a:lnTo><a:lnTo><a:pt x="977" y="168"/></a:lnTo><a:lnTo><a:pt x="977" y="163"/></a:lnTo><a:lnTo><a:pt x="982" y="163"/></a:lnTo><a:lnTo><a:pt x="982" y="159"/></a:lnTo><a:lnTo><a:pt x="977" y="159"/></a:lnTo><a:lnTo><a:pt x="977" y="154"/></a:lnTo><a:lnTo><a:pt x="963" y="154"/></a:lnTo><a:lnTo><a:pt x="954" y="145"/></a:lnTo><a:lnTo><a:pt x="949" y="140"/></a:lnTo><a:lnTo><a:pt x="945" y="135"/></a:lnTo><a:lnTo><a:pt x="940" y="135"/></a:lnTo><a:lnTo><a:pt x="926" y="117"/></a:lnTo><a:lnTo><a:pt x="921" y="112"/></a:lnTo><a:lnTo><a:pt x="912" y="107"/></a:lnTo><a:lnTo><a:pt x="903" y="98"/></a:lnTo><a:lnTo><a:pt x="810" y="10"/></a:lnTo><a:lnTo><a:pt x="791" y="5"/></a:lnTo><a:lnTo><a:pt x="768" y="0"/></a:lnTo><a:lnTo><a:pt x="726" y="0"/></a:lnTo><a:lnTo><a:pt x="717" y="5"/></a:lnTo><a:lnTo><a:pt x="703" y="10"/></a:lnTo><a:lnTo><a:pt x="693" y="14"/></a:lnTo><a:lnTo><a:pt x="684" y="19"/></a:lnTo><a:lnTo><a:pt x="656" y="28"/></a:lnTo><a:lnTo><a:pt x="647" y="33"/></a:lnTo><a:lnTo><a:pt x="633" y="33"/></a:lnTo><a:lnTo><a:pt x="624" y="38"/></a:lnTo><a:lnTo><a:pt x="614" y="38"/></a:lnTo><a:lnTo><a:pt x="605" y="42"/></a:lnTo><a:lnTo><a:pt x="596" y="47"/></a:lnTo><a:lnTo><a:pt x="591" y="47"/></a:lnTo><a:lnTo><a:pt x="582" y="56"/></a:lnTo><a:lnTo><a:pt x="563" y="84"/></a:lnTo><a:lnTo><a:pt x="559" y="93"/></a:lnTo><a:lnTo><a:pt x="549" y="107"/></a:lnTo><a:lnTo><a:pt x="545" y="121"/></a:lnTo><a:lnTo><a:pt x="535" y="135"/></a:lnTo><a:lnTo><a:pt x="526" y="154"/></a:lnTo><a:lnTo><a:pt x="517" y="168"/></a:lnTo><a:lnTo><a:pt x="507" y="186"/></a:lnTo><a:lnTo><a:pt x="498" y="200"/></a:lnTo><a:lnTo><a:pt x="489" y="214"/></a:lnTo><a:lnTo><a:pt x="479" y="233"/></a:lnTo><a:lnTo><a:pt x="470" y="247"/></a:lnTo><a:lnTo><a:pt x="461" y="261"/></a:lnTo><a:lnTo><a:pt x="452" y="270"/></a:lnTo><a:lnTo><a:pt x="442" y="284"/></a:lnTo><a:lnTo><a:pt x="428" y="298"/></a:lnTo><a:lnTo><a:pt x="414" y="307"/></a:lnTo><a:lnTo><a:pt x="396" y="321"/></a:lnTo><a:lnTo><a:pt x="382" y="331"/></a:lnTo><a:lnTo><a:pt x="363" y="335"/></a:lnTo><a:lnTo><a:pt x="345" y="345"/></a:lnTo><a:lnTo><a:pt x="321" y="354"/></a:lnTo><a:lnTo><a:pt x="293" y="359"/></a:lnTo><a:lnTo><a:pt x="275" y="368"/></a:lnTo><a:lnTo><a:pt x="256" y="368"/></a:lnTo><a:lnTo><a:pt x="233" y="373"/></a:lnTo><a:lnTo><a:pt x="214" y="377"/></a:lnTo><a:lnTo><a:pt x="186" y="386"/></a:lnTo><a:lnTo><a:pt x="172" y="391"/></a:lnTo><a:lnTo><a:pt x="158" y="396"/></a:lnTo><a:lnTo><a:pt x="149" y="400"/></a:lnTo><a:lnTo><a:pt x="135" y="414"/></a:lnTo><a:lnTo><a:pt x="131" y="424"/></a:lnTo><a:lnTo><a:pt x="126" y="428"/></a:lnTo><a:lnTo><a:pt x="117" y="438"/></a:lnTo><a:lnTo><a:pt x="112" y="452"/></a:lnTo><a:lnTo><a:pt x="103" y="466"/></a:lnTo><a:lnTo><a:pt x="93" y="489"/></a:lnTo><a:lnTo><a:pt x="84" y="517"/></a:lnTo><a:lnTo><a:pt x="70" y="549"/></a:lnTo><a:lnTo><a:pt x="65" y="568"/></a:lnTo><a:lnTo><a:pt x="61" y="596"/></a:lnTo><a:lnTo><a:pt x="56" y="619"/></a:lnTo><a:lnTo><a:pt x="47" y="656"/></a:lnTo><a:lnTo><a:pt x="37" y="689"/></a:lnTo><a:lnTo><a:pt x="33" y="712"/></a:lnTo><a:lnTo><a:pt x="23" y="749"/></a:lnTo><a:lnTo><a:pt x="14" y="777"/></a:lnTo><a:lnTo><a:pt x="10" y="800"/></a:lnTo><a:lnTo><a:pt x="5" y="810"/></a:lnTo><a:lnTo><a:pt x="0" y="833"/></a:lnTo></a:path></a:pathLst></a:custGeom><a:noFill/><a:ln w="23400"><a:solidFill><a:srgbClr val="aa0000"/></a:solidFill><a:round/></a:ln></wps:spPr><wps:style><a:lnRef idx="0"/><a:fillRef idx="0"/><a:effectRef idx="0"/><a:fontRef idx="minor"/></wps:style><wps:bodyPr/></wps:wsp></wpg:grpSp><wpg:grpSp><wpg:cNvGrpSpPr/><wpg:grpSpPr><a:xfrm><a:off x="2727360" y="1708920"/><a:ext cx="419040" cy="727200"/></a:xfrm></wpg:grpSpPr><wps:wsp><wps:cNvSpPr/><wps:spPr><a:xfrm><a:off x="0" y="0"/><a:ext cx="419040" cy="727200"/></a:xfrm><a:custGeom><a:avLst/><a:gdLst/><a:ahLst/><a:rect l="0" t="0" r="r" b="b"/><a:pathLst><a:path w="661" h="1145"><a:moveTo><a:pt x="660" y="0"/></a:moveTo><a:lnTo><a:pt x="651" y="23"/></a:lnTo><a:lnTo><a:pt x="642" y="47"/></a:lnTo><a:lnTo><a:pt x="628" y="65"/></a:lnTo><a:lnTo><a:pt x="609" y="88"/></a:lnTo><a:lnTo><a:pt x="600" y="107"/></a:lnTo><a:lnTo><a:pt x="586" y="130"/></a:lnTo><a:lnTo><a:pt x="572" y="154"/></a:lnTo><a:lnTo><a:pt x="563" y="177"/></a:lnTo><a:lnTo><a:pt x="558" y="191"/></a:lnTo><a:lnTo><a:pt x="553" y="214"/></a:lnTo><a:lnTo><a:pt x="544" y="237"/></a:lnTo><a:lnTo><a:pt x="535" y="261"/></a:lnTo><a:lnTo><a:pt x="521" y="284"/></a:lnTo><a:lnTo><a:pt x="502" y="307"/></a:lnTo><a:lnTo><a:pt x="488" y="335"/></a:lnTo><a:lnTo><a:pt x="474" y="372"/></a:lnTo><a:lnTo><a:pt x="465" y="400"/></a:lnTo><a:lnTo><a:pt x="460" y="419"/></a:lnTo><a:lnTo><a:pt x="456" y="451"/></a:lnTo><a:lnTo><a:pt x="456" y="475"/></a:lnTo><a:lnTo><a:pt x="451" y="493"/></a:lnTo><a:lnTo><a:pt x="451" y="512"/></a:lnTo><a:lnTo><a:pt x="442" y="526"/></a:lnTo><a:lnTo><a:pt x="437" y="540"/></a:lnTo><a:lnTo><a:pt x="432" y="554"/></a:lnTo><a:lnTo><a:pt x="418" y="572"/></a:lnTo><a:lnTo><a:pt x="390" y="628"/></a:lnTo><a:lnTo><a:pt x="372" y="647"/></a:lnTo><a:lnTo><a:pt x="362" y="661"/></a:lnTo><a:lnTo><a:pt x="348" y="684"/></a:lnTo><a:lnTo><a:pt x="335" y="702"/></a:lnTo><a:lnTo><a:pt x="325" y="726"/></a:lnTo><a:lnTo><a:pt x="321" y="749"/></a:lnTo><a:lnTo><a:pt x="316" y="768"/></a:lnTo><a:lnTo><a:pt x="316" y="791"/></a:lnTo><a:lnTo><a:pt x="311" y="800"/></a:lnTo><a:lnTo><a:pt x="307" y="819"/></a:lnTo><a:lnTo><a:pt x="297" y="837"/></a:lnTo><a:lnTo><a:pt x="283" y="856"/></a:lnTo><a:lnTo><a:pt x="269" y="875"/></a:lnTo><a:lnTo><a:pt x="260" y="889"/></a:lnTo><a:lnTo><a:pt x="241" y="916"/></a:lnTo><a:lnTo><a:pt x="214" y="944"/></a:lnTo><a:lnTo><a:pt x="195" y="958"/></a:lnTo><a:lnTo><a:pt x="186" y="972"/></a:lnTo><a:lnTo><a:pt x="158" y="1000"/></a:lnTo><a:lnTo><a:pt x="153" y="1014"/></a:lnTo><a:lnTo><a:pt x="144" y="1028"/></a:lnTo><a:lnTo><a:pt x="134" y="1042"/></a:lnTo><a:lnTo><a:pt x="121" y="1061"/></a:lnTo><a:lnTo><a:pt x="107" y="1075"/></a:lnTo><a:lnTo><a:pt x="79" y="1084"/></a:lnTo><a:lnTo><a:pt x="69" y="1084"/></a:lnTo><a:lnTo><a:pt x="60" y="1089"/></a:lnTo><a:lnTo><a:pt x="51" y="1093"/></a:lnTo><a:lnTo><a:pt x="41" y="1103"/></a:lnTo><a:lnTo><a:pt x="32" y="1112"/></a:lnTo><a:lnTo><a:pt x="23" y="1121"/></a:lnTo><a:lnTo><a:pt x="18" y="1130"/></a:lnTo><a:lnTo><a:pt x="9" y="1140"/></a:lnTo><a:lnTo><a:pt x="0" y="1144"/></a:lnTo></a:path></a:pathLst></a:custGeom><a:noFill/><a:ln w="23400"><a:solidFill><a:srgbClr val="aa0000"/></a:solidFill><a:round/></a:ln></wps:spPr><wps:style><a:lnRef idx="0"/><a:fillRef idx="0"/><a:effectRef idx="0"/><a:fontRef idx="minor"/></wps:style><wps:bodyPr/></wps:wsp></wpg:grpSp><wpg:grpSp><wpg:cNvGrpSpPr/><wpg:grpSpPr><a:xfrm><a:off x="769680" y="3769200"/><a:ext cx="1833120" cy="1194480"/></a:xfrm></wpg:grpSpPr><wps:wsp><wps:cNvSpPr/><wps:spPr><a:xfrm><a:off x="0" y="0"/><a:ext cx="1833120" cy="1194480"/></a:xfrm><a:custGeom><a:avLst/><a:gdLst/><a:ahLst/><a:rect l="0" t="0" r="r" b="b"/><a:pathLst><a:path w="2885" h="1881"><a:moveTo><a:pt x="2875" y="1568"/></a:moveTo><a:lnTo><a:pt x="2535" y="1880"/></a:lnTo><a:lnTo><a:pt x="0" y="1577"/></a:lnTo><a:lnTo><a:pt x="0" y="1489"/></a:lnTo><a:lnTo><a:pt x="2312" y="0"/></a:lnTo><a:lnTo><a:pt x="2884" y="1261"/></a:lnTo><a:lnTo><a:pt x="2875" y="1568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543480" y="3781440"/><a:ext cx="934200" cy="1090800"/></a:xfrm></wpg:grpSpPr><wps:wsp><wps:cNvSpPr/><wps:spPr><a:xfrm><a:off x="0" y="0"/><a:ext cx="934200" cy="1090800"/></a:xfrm><a:custGeom><a:avLst/><a:gdLst/><a:ahLst/><a:rect l="0" t="0" r="r" b="b"/><a:pathLst><a:path w="1471" h="1717"><a:moveTo><a:pt x="511" y="19"/></a:moveTo><a:lnTo><a:pt x="674" y="0"/></a:lnTo><a:lnTo><a:pt x="1470" y="1061"/></a:lnTo><a:lnTo><a:pt x="1340" y="1396"/></a:lnTo><a:lnTo><a:pt x="939" y="1716"/></a:lnTo><a:lnTo><a:pt x="149" y="1344"/></a:lnTo><a:lnTo><a:pt x="0" y="940"/></a:lnTo><a:lnTo><a:pt x="511" y="19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255360" y="434160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5"/></a:lnTo><a:lnTo><a:pt x="22" y="15"/></a:lnTo><a:lnTo><a:pt x="9" y="32"/></a:lnTo><a:lnTo><a:pt x="0" y="53"/></a:lnTo><a:lnTo><a:pt x="0" y="70"/></a:lnTo><a:lnTo><a:pt x="6" y="87"/></a:lnTo><a:lnTo><a:pt x="18" y="101"/></a:lnTo><a:lnTo><a:pt x="36" y="114"/></a:lnTo><a:lnTo><a:pt x="60" y="122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5763960" y="3790440"/><a:ext cx="1353960" cy="1531080"/></a:xfrm></wpg:grpSpPr><wps:wsp><wps:cNvSpPr/><wps:spPr><a:xfrm><a:off x="0" y="0"/><a:ext cx="1353960" cy="1531080"/></a:xfrm><a:custGeom><a:avLst/><a:gdLst/><a:ahLst/><a:rect l="0" t="0" r="r" b="b"/><a:pathLst><a:path w="2132" h="2411"><a:moveTo><a:pt x="2131" y="381"/></a:moveTo><a:lnTo><a:pt x="2131" y="2410"/></a:lnTo><a:lnTo><a:pt x="0" y="898"/></a:lnTo><a:lnTo><a:pt x="656" y="0"/></a:lnTo><a:lnTo><a:pt x="2131" y="381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287680" y="2477160"/><a:ext cx="1395720" cy="1028880"/></a:xfrm></wpg:grpSpPr><wps:wsp><wps:cNvSpPr/><wps:spPr><a:xfrm><a:off x="0" y="0"/><a:ext cx="1395720" cy="1028880"/></a:xfrm><a:custGeom><a:avLst/><a:gdLst/><a:ahLst/><a:rect l="0" t="0" r="r" b="b"/><a:pathLst><a:path w="2197" h="1620"><a:moveTo><a:pt x="0" y="1019"/></a:moveTo><a:lnTo><a:pt x="265" y="196"/></a:lnTo><a:lnTo><a:pt x="446" y="0"/></a:lnTo><a:lnTo><a:pt x="2196" y="233"/></a:lnTo><a:lnTo><a:pt x="1172" y="1619"/></a:lnTo><a:lnTo><a:pt x="0" y="1019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167280" y="1856880"/><a:ext cx="1049760" cy="963360"/></a:xfrm></wpg:grpSpPr><wps:wsp><wps:cNvSpPr/><wps:spPr><a:xfrm><a:off x="0" y="0"/><a:ext cx="1049760" cy="963360"/></a:xfrm><a:custGeom><a:avLst/><a:gdLst/><a:ahLst/><a:rect l="0" t="0" r="r" b="b"/><a:pathLst><a:path w="1652" h="1517"><a:moveTo><a:pt x="93" y="1060"/></a:moveTo><a:lnTo><a:pt x="0" y="372"/></a:lnTo><a:lnTo><a:pt x="879" y="0"/></a:lnTo><a:lnTo><a:pt x="1051" y="65"/></a:lnTo><a:lnTo><a:pt x="1651" y="1372"/></a:lnTo><a:lnTo><a:pt x="1651" y="1377"/></a:lnTo><a:lnTo><a:pt x="856" y="1516"/></a:lnTo><a:lnTo><a:pt x="93" y="106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90360" y="2320920"/><a:ext cx="741600" cy="1332720"/></a:xfrm></wpg:grpSpPr><wps:wsp><wps:cNvSpPr/><wps:spPr><a:xfrm><a:off x="0" y="0"/><a:ext cx="741600" cy="1332720"/></a:xfrm><a:custGeom><a:avLst/><a:gdLst/><a:ahLst/><a:rect l="0" t="0" r="r" b="b"/><a:pathLst><a:path w="1169" h="2099"><a:moveTo><a:pt x="0" y="79"/></a:moveTo><a:lnTo><a:pt x="577" y="0"/></a:lnTo><a:lnTo><a:pt x="1168" y="772"/></a:lnTo><a:lnTo><a:pt x="903" y="2005"/></a:lnTo><a:lnTo><a:pt x="721" y="2098"/></a:lnTo><a:lnTo><a:pt x="0" y="79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289520" y="206280"/><a:ext cx="1478160" cy="1312560"/></a:xfrm></wpg:grpSpPr><wps:wsp><wps:cNvSpPr/><wps:spPr><a:xfrm><a:off x="0" y="0"/><a:ext cx="1478160" cy="1312560"/></a:xfrm><a:custGeom><a:avLst/><a:gdLst/><a:ahLst/><a:rect l="0" t="0" r="r" b="b"/><a:pathLst><a:path w="2328" h="2066"><a:moveTo><a:pt x="0" y="2065"/></a:moveTo><a:lnTo><a:pt x="1117" y="0"/></a:lnTo><a:lnTo><a:pt x="2327" y="1251"/></a:lnTo><a:lnTo><a:pt x="2145" y="1661"/></a:lnTo><a:lnTo><a:pt x="0" y="2065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78280" y="3240"/><a:ext cx="1108800" cy="1084680"/></a:xfrm></wpg:grpSpPr><wps:wsp><wps:cNvSpPr/><wps:spPr><a:xfrm><a:off x="0" y="0"/><a:ext cx="1108800" cy="1084680"/></a:xfrm><a:custGeom><a:avLst/><a:gdLst/><a:ahLst/><a:rect l="0" t="0" r="r" b="b"/><a:pathLst><a:path w="1746" h="1707"><a:moveTo><a:pt x="1745" y="1371"/></a:moveTo><a:lnTo><a:pt x="1103" y="1706"/></a:lnTo><a:lnTo><a:pt x="0" y="1399"/></a:lnTo><a:lnTo><a:pt x="484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087440" y="3240"/><a:ext cx="255960" cy="871200"/></a:xfrm></wpg:grpSpPr><wps:wsp><wps:cNvSpPr/><wps:spPr><a:xfrm><a:off x="0" y="0"/><a:ext cx="255960" cy="871200"/></a:xfrm><a:custGeom><a:avLst/><a:gdLst/><a:ahLst/><a:rect l="0" t="0" r="r" b="b"/><a:pathLst><a:path w="404" h="1372"><a:moveTo><a:pt x="403" y="0"/></a:moveTo><a:lnTo><a:pt x="0" y="1371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735800" y="3240"/><a:ext cx="1000800" cy="1447920"/></a:xfrm></wpg:grpSpPr><wps:wsp><wps:cNvSpPr/><wps:spPr><a:xfrm><a:off x="0" y="0"/><a:ext cx="1000800" cy="1447920"/></a:xfrm><a:custGeom><a:avLst/><a:gdLst/><a:ahLst/><a:rect l="0" t="0" r="r" b="b"/><a:pathLst><a:path w="1577" h="2279"><a:moveTo><a:pt x="1576" y="2223"/></a:moveTo><a:lnTo><a:pt x="1483" y="2278"/></a:lnTo><a:lnTo><a:pt x="613" y="2162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737320" y="3240"/><a:ext cx="774720" cy="1412280"/></a:xfrm></wpg:grpSpPr><wps:wsp><wps:cNvSpPr/><wps:spPr><a:xfrm><a:off x="0" y="0"/><a:ext cx="774720" cy="1412280"/></a:xfrm><a:custGeom><a:avLst/><a:gdLst/><a:ahLst/><a:rect l="0" t="0" r="r" b="b"/><a:pathLst><a:path w="1220" h="2224"><a:moveTo><a:pt x="1219" y="0"/></a:moveTo><a:lnTo><a:pt x="0" y="2223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69680" y="3151440"/><a:ext cx="1472040" cy="1563840"/></a:xfrm></wpg:grpSpPr><wps:wsp><wps:cNvSpPr/><wps:spPr><a:xfrm><a:off x="0" y="0"/><a:ext cx="1472040" cy="1563840"/></a:xfrm><a:custGeom><a:avLst/><a:gdLst/><a:ahLst/><a:rect l="0" t="0" r="r" b="b"/><a:pathLst><a:path w="2318" h="2462"><a:moveTo><a:pt x="2312" y="972"/></a:moveTo><a:lnTo><a:pt x="0" y="2461"/></a:lnTo><a:lnTo><a:pt x="0" y="89"/></a:lnTo><a:lnTo><a:pt x="972" y="0"/></a:lnTo><a:lnTo><a:pt x="2317" y="958"/></a:lnTo><a:lnTo><a:pt x="2312" y="972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17960" y="4766400"/><a:ext cx="1132200" cy="1099080"/></a:xfrm></wpg:grpSpPr><wps:wsp><wps:cNvSpPr/><wps:spPr><a:xfrm><a:off x="0" y="0"/><a:ext cx="1132200" cy="1099080"/></a:xfrm><a:custGeom><a:avLst/><a:gdLst/><a:ahLst/><a:rect l="0" t="0" r="r" b="b"/><a:pathLst><a:path w="1783" h="1731"><a:moveTo><a:pt x="1782" y="1730"/></a:moveTo><a:lnTo><a:pt x="0" y="1730"/></a:lnTo><a:lnTo><a:pt x="256" y="312"/></a:lnTo><a:lnTo><a:pt x="596" y="0"/></a:lnTo><a:lnTo><a:pt x="1452" y="577"/></a:lnTo><a:lnTo><a:pt x="1782" y="173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38840" y="3556800"/><a:ext cx="1076400" cy="1013400"/></a:xfrm></wpg:grpSpPr><wps:wsp><wps:cNvSpPr/><wps:spPr><a:xfrm><a:off x="0" y="0"/><a:ext cx="1076400" cy="1013400"/></a:xfrm><a:custGeom><a:avLst/><a:gdLst/><a:ahLst/><a:rect l="0" t="0" r="r" b="b"/><a:pathLst><a:path w="1694" h="1597"><a:moveTo><a:pt x="172" y="154"/></a:moveTo><a:lnTo><a:pt x="354" y="61"/></a:lnTo><a:lnTo><a:pt x="1042" y="0"/></a:lnTo><a:lnTo><a:pt x="1693" y="1210"/></a:lnTo><a:lnTo><a:pt x="572" y="1596"/></a:lnTo><a:lnTo><a:pt x="0" y="335"/></a:lnTo><a:lnTo><a:pt x="5" y="321"/></a:lnTo><a:lnTo><a:pt x="172" y="154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69680" y="4772160"/><a:ext cx="1611000" cy="1093320"/></a:xfrm></wpg:grpSpPr><wps:wsp><wps:cNvSpPr/><wps:spPr><a:xfrm><a:off x="0" y="0"/><a:ext cx="1611000" cy="1093320"/></a:xfrm><a:custGeom><a:avLst/><a:gdLst/><a:ahLst/><a:rect l="0" t="0" r="r" b="b"/><a:pathLst><a:path w="2536" h="1722"><a:moveTo><a:pt x="2279" y="1721"/></a:moveTo><a:lnTo><a:pt x="0" y="1721"/></a:lnTo><a:lnTo><a:pt x="0" y="0"/></a:lnTo><a:lnTo><a:pt x="2535" y="303"/></a:lnTo><a:lnTo><a:pt x="2279" y="1721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087440" y="4668480"/><a:ext cx="1389240" cy="1197000"/></a:xfrm></wpg:grpSpPr><wps:wsp><wps:cNvSpPr/><wps:spPr><a:xfrm><a:off x="0" y="0"/><a:ext cx="1389240" cy="1197000"/></a:xfrm><a:custGeom><a:avLst/><a:gdLst/><a:ahLst/><a:rect l="0" t="0" r="r" b="b"/><a:pathLst><a:path w="2187" h="1884"><a:moveTo><a:pt x="2186" y="1883"/></a:moveTo><a:lnTo><a:pt x="0" y="1883"/></a:lnTo><a:lnTo><a:pt x="83" y="320"/></a:lnTo><a:lnTo><a:pt x="484" y="0"/></a:lnTo><a:lnTo><a:pt x="2005" y="1018"/></a:lnTo><a:lnTo><a:pt x="2186" y="1883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97040" y="4325760"/><a:ext cx="1040040" cy="806400"/></a:xfrm></wpg:grpSpPr><wps:wsp><wps:cNvSpPr/><wps:spPr><a:xfrm><a:off x="0" y="0"/><a:ext cx="1040040" cy="806400"/></a:xfrm><a:custGeom><a:avLst/><a:gdLst/><a:ahLst/><a:rect l="0" t="0" r="r" b="b"/><a:pathLst><a:path w="1639" h="1271"><a:moveTo><a:pt x="9" y="386"/></a:moveTo><a:lnTo><a:pt x="1130" y="0"/></a:lnTo><a:lnTo><a:pt x="1489" y="84"/></a:lnTo><a:lnTo><a:pt x="1638" y="488"/></a:lnTo><a:lnTo><a:pt x="856" y="1270"/></a:lnTo><a:lnTo><a:pt x="0" y="693"/></a:lnTo><a:lnTo><a:pt x="9" y="386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140640" y="4635360"/><a:ext cx="999360" cy="1230120"/></a:xfrm></wpg:grpSpPr><wps:wsp><wps:cNvSpPr/><wps:spPr><a:xfrm><a:off x="0" y="0"/><a:ext cx="999360" cy="1230120"/></a:xfrm><a:custGeom><a:avLst/><a:gdLst/><a:ahLst/><a:rect l="0" t="0" r="r" b="b"/><a:pathLst><a:path w="1573" h="1936"><a:moveTo><a:pt x="1489" y="1935"/></a:moveTo><a:lnTo><a:pt x="330" y="1935"/></a:lnTo><a:lnTo><a:pt x="0" y="782"/></a:lnTo><a:lnTo><a:pt x="782" y="0"/></a:lnTo><a:lnTo><a:pt x="1572" y="372"/></a:lnTo><a:lnTo><a:pt x="1489" y="1935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01240" y="3506400"/><a:ext cx="966600" cy="871920"/></a:xfrm></wpg:grpSpPr><wps:wsp><wps:cNvSpPr/><wps:spPr><a:xfrm><a:off x="0" y="0"/><a:ext cx="966600" cy="871920"/></a:xfrm><a:custGeom><a:avLst/><a:gdLst/><a:ahLst/><a:rect l="0" t="0" r="r" b="b"/><a:pathLst><a:path w="1522" h="1374"><a:moveTo><a:pt x="0" y="79"/></a:moveTo><a:lnTo><a:pt x="163" y="10"/></a:lnTo><a:lnTo><a:pt x="879" y="0"/></a:lnTo><a:lnTo><a:pt x="1521" y="452"/></a:lnTo><a:lnTo><a:pt x="1010" y="1373"/></a:lnTo><a:lnTo><a:pt x="651" y="1289"/></a:lnTo><a:lnTo><a:pt x="0" y="79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971880" y="3225240"/><a:ext cx="1087920" cy="1230120"/></a:xfrm></wpg:grpSpPr><wps:wsp><wps:cNvSpPr/><wps:spPr><a:xfrm><a:off x="0" y="0"/><a:ext cx="1087920" cy="1230120"/></a:xfrm><a:custGeom><a:avLst/><a:gdLst/><a:ahLst/><a:rect l="0" t="0" r="r" b="b"/><a:pathLst><a:path w="1713" h="1937"><a:moveTo><a:pt x="0" y="875"/></a:moveTo><a:lnTo><a:pt x="982" y="0"/></a:lnTo><a:lnTo><a:pt x="1591" y="121"/></a:lnTo><a:lnTo><a:pt x="1712" y="1429"/></a:lnTo><a:lnTo><a:pt x="796" y="1936"/></a:lnTo><a:lnTo><a:pt x="0" y="875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394880" y="4133880"/><a:ext cx="1103040" cy="1181880"/></a:xfrm></wpg:grpSpPr><wps:wsp><wps:cNvSpPr/><wps:spPr><a:xfrm><a:off x="0" y="0"/><a:ext cx="1103040" cy="1181880"/></a:xfrm><a:custGeom><a:avLst/><a:gdLst/><a:ahLst/><a:rect l="0" t="0" r="r" b="b"/><a:pathLst><a:path w="1736" h="1861"><a:moveTo><a:pt x="130" y="507"/></a:moveTo><a:lnTo><a:pt x="1046" y="0"/></a:lnTo><a:lnTo><a:pt x="1735" y="530"/></a:lnTo><a:lnTo><a:pt x="1521" y="1860"/></a:lnTo><a:lnTo><a:pt x="0" y="842"/></a:lnTo><a:lnTo><a:pt x="130" y="507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361840" y="4361040"/><a:ext cx="1755720" cy="1504440"/></a:xfrm></wpg:grpSpPr><wps:wsp><wps:cNvSpPr/><wps:spPr><a:xfrm><a:off x="0" y="0"/><a:ext cx="1755720" cy="1504440"/></a:xfrm><a:custGeom><a:avLst/><a:gdLst/><a:ahLst/><a:rect l="0" t="0" r="r" b="b"/><a:pathLst><a:path w="2765" h="2368"><a:moveTo><a:pt x="2764" y="2367"/></a:moveTo><a:lnTo><a:pt x="181" y="2367"/></a:lnTo><a:lnTo><a:pt x="0" y="1502"/></a:lnTo><a:lnTo><a:pt x="214" y="172"/></a:lnTo><a:lnTo><a:pt x="633" y="0"/></a:lnTo><a:lnTo><a:pt x="2764" y="1512"/></a:lnTo><a:lnTo><a:pt x="2764" y="2367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982760" y="3124800"/><a:ext cx="1197720" cy="1344960"/></a:xfrm></wpg:grpSpPr><wps:wsp><wps:cNvSpPr/><wps:spPr><a:xfrm><a:off x="0" y="0"/><a:ext cx="1197720" cy="1344960"/></a:xfrm><a:custGeom><a:avLst/><a:gdLst/><a:ahLst/><a:rect l="0" t="0" r="r" b="b"/><a:pathLst><a:path w="1886" h="2118"><a:moveTo><a:pt x="0" y="279"/></a:moveTo><a:lnTo><a:pt x="480" y="0"/></a:lnTo><a:lnTo><a:pt x="1652" y="600"/></a:lnTo><a:lnTo><a:pt x="1885" y="1047"/></a:lnTo><a:lnTo><a:pt x="1229" y="1945"/></a:lnTo><a:lnTo><a:pt x="810" y="2117"/></a:lnTo><a:lnTo><a:pt x="121" y="1587"/></a:lnTo><a:lnTo><a:pt x="0" y="279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640760" y="1377360"/><a:ext cx="1037520" cy="1223640"/></a:xfrm></wpg:grpSpPr><wps:wsp><wps:cNvSpPr/><wps:spPr><a:xfrm><a:off x="0" y="0"/><a:ext cx="1037520" cy="1223640"/></a:xfrm><a:custGeom><a:avLst/><a:gdLst/><a:ahLst/><a:rect l="0" t="0" r="r" b="b"/><a:pathLst><a:path w="1634" h="1927"><a:moveTo><a:pt x="70" y="1196"/></a:moveTo><a:lnTo><a:pt x="0" y="409"/></a:lnTo><a:lnTo><a:pt x="107" y="228"/></a:lnTo><a:lnTo><a:pt x="763" y="0"/></a:lnTo><a:lnTo><a:pt x="1633" y="116"/></a:lnTo><a:lnTo><a:pt x="1465" y="1730"/></a:lnTo><a:lnTo><a:pt x="1284" y="1926"/></a:lnTo><a:lnTo><a:pt x="70" y="1196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099840" y="2124720"/><a:ext cx="77400" cy="78120"/></a:xfrm></wpg:grpSpPr><wps:wsp><wps:cNvSpPr/><wps:spPr><a:xfrm><a:off x="0" y="0"/><a:ext cx="77400" cy="78120"/></a:xfrm><a:custGeom><a:avLst/><a:gdLst/><a:ahLst/><a:rect l="0" t="0" r="r" b="b"/><a:pathLst><a:path w="123" h="123"><a:moveTo><a:pt x="55" y="0"/></a:moveTo><a:lnTo><a:pt x="38" y="4"/></a:lnTo><a:lnTo><a:pt x="22" y="15"/></a:lnTo><a:lnTo><a:pt x="9" y="31"/></a:lnTo><a:lnTo><a:pt x="0" y="53"/></a:lnTo><a:lnTo><a:pt x="1" y="70"/></a:lnTo><a:lnTo><a:pt x="7" y="86"/></a:lnTo><a:lnTo><a:pt x="19" y="101"/></a:lnTo><a:lnTo><a:pt x="37" y="113"/></a:lnTo><a:lnTo><a:pt x="60" y="122"/></a:lnTo><a:lnTo><a:pt x="80" y="119"/></a:lnTo><a:lnTo><a:pt x="122" y="58"/></a:lnTo><a:lnTo><a:pt x="118" y="39"/></a:lnTo><a:lnTo><a:pt x="109" y="23"/></a:lnTo><a:lnTo><a:pt x="94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5571360" y="1415880"/><a:ext cx="1546200" cy="1208880"/></a:xfrm></wpg:grpSpPr><wps:wsp><wps:cNvSpPr/><wps:spPr><a:xfrm><a:off x="0" y="0"/><a:ext cx="1546200" cy="1208880"/></a:xfrm><a:custGeom><a:avLst/><a:gdLst/><a:ahLst/><a:rect l="0" t="0" r="r" b="b"/><a:pathLst><a:path w="2435" h="1903"><a:moveTo><a:pt x="2434" y="1642"/></a:moveTo><a:lnTo><a:pt x="1750" y="1902"/></a:lnTo><a:lnTo><a:pt x="0" y="1669"/></a:lnTo><a:lnTo><a:pt x="168" y="55"/></a:lnTo><a:lnTo><a:pt x="261" y="0"/></a:lnTo><a:lnTo><a:pt x="2434" y="1339"/></a:lnTo><a:lnTo><a:pt x="2434" y="1642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032520" y="2459880"/><a:ext cx="1085040" cy="1572120"/></a:xfrm></wpg:grpSpPr><wps:wsp><wps:cNvSpPr/><wps:spPr><a:xfrm><a:off x="0" y="0"/><a:ext cx="1085040" cy="1572120"/></a:xfrm><a:custGeom><a:avLst/><a:gdLst/><a:ahLst/><a:rect l="0" t="0" r="r" b="b"/><a:pathLst><a:path w="1709" h="2475"><a:moveTo><a:pt x="1708" y="0"/></a:moveTo><a:lnTo><a:pt x="1708" y="2474"/></a:lnTo><a:lnTo><a:pt x="233" y="2093"/></a:lnTo><a:lnTo><a:pt x="0" y="1646"/></a:lnTo><a:lnTo><a:pt x="1024" y="260"/></a:lnTo><a:lnTo><a:pt x="1708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04920" y="2530440"/><a:ext cx="705960" cy="981720"/></a:xfrm></wpg:grpSpPr><wps:wsp><wps:cNvSpPr/><wps:spPr><a:xfrm><a:off x="0" y="0"/><a:ext cx="705960" cy="981720"/></a:xfrm><a:custGeom><a:avLst/><a:gdLst/><a:ahLst/><a:rect l="0" t="0" r="r" b="b"/><a:pathLst><a:path w="1113" h="1546"><a:moveTo><a:pt x="0" y="1545"/></a:moveTo><a:lnTo><a:pt x="335" y="19"/></a:lnTo><a:lnTo><a:pt x="349" y="0"/></a:lnTo><a:lnTo><a:pt x="1112" y="456"/></a:lnTo><a:lnTo><a:pt x="716" y="1535"/></a:lnTo><a:lnTo><a:pt x="0" y="1545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217040" y="2137320"/><a:ext cx="1238760" cy="1164600"/></a:xfrm></wpg:grpSpPr><wps:wsp><wps:cNvSpPr/><wps:spPr><a:xfrm><a:off x="0" y="0"/><a:ext cx="1238760" cy="1164600"/></a:xfrm><a:custGeom><a:avLst/><a:gdLst/><a:ahLst/><a:rect l="0" t="0" r="r" b="b"/><a:pathLst><a:path w="1951" h="1833"><a:moveTo><a:pt x="0" y="935"/></a:moveTo><a:lnTo><a:pt x="0" y="930"/></a:lnTo><a:lnTo><a:pt x="736" y="0"/></a:lnTo><a:lnTo><a:pt x="1950" y="730"/></a:lnTo><a:lnTo><a:pt x="1685" y="1553"/></a:lnTo><a:lnTo><a:pt x="1205" y="1832"/></a:lnTo><a:lnTo><a:pt x="596" y="1711"/></a:lnTo><a:lnTo><a:pt x="0" y="935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459960" y="2731680"/><a:ext cx="1134720" cy="1060920"/></a:xfrm></wpg:grpSpPr><wps:wsp><wps:cNvSpPr/><wps:spPr><a:xfrm><a:off x="0" y="0"/><a:ext cx="1134720" cy="1060920"/></a:xfrm><a:custGeom><a:avLst/><a:gdLst/><a:ahLst/><a:rect l="0" t="0" r="r" b="b"/><a:pathLst><a:path w="1788" h="1671"><a:moveTo><a:pt x="0" y="1218"/></a:moveTo><a:lnTo><a:pt x="396" y="139"/></a:lnTo><a:lnTo><a:pt x="1191" y="0"/></a:lnTo><a:lnTo><a:pt x="1787" y="776"/></a:lnTo><a:lnTo><a:pt x="805" y="1651"/></a:lnTo><a:lnTo><a:pt x="642" y="1670"/></a:lnTo><a:lnTo><a:pt x="0" y="1218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835440" y="1637640"/><a:ext cx="848880" cy="1090440"/></a:xfrm></wpg:grpSpPr><wps:wsp><wps:cNvSpPr/><wps:spPr><a:xfrm><a:off x="0" y="0"/><a:ext cx="848880" cy="1090440"/></a:xfrm><a:custGeom><a:avLst/><a:gdLst/><a:ahLst/><a:rect l="0" t="0" r="r" b="b"/><a:pathLst><a:path w="1337" h="1718"><a:moveTo><a:pt x="600" y="1717"/></a:moveTo><a:lnTo><a:pt x="0" y="410"/></a:lnTo><a:lnTo><a:pt x="1266" y="0"/></a:lnTo><a:lnTo><a:pt x="1336" y="787"/></a:lnTo><a:lnTo><a:pt x="600" y="1717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256840" y="1889280"/><a:ext cx="969480" cy="921960"/></a:xfrm></wpg:grpSpPr><wps:wsp><wps:cNvSpPr/><wps:spPr><a:xfrm><a:off x="0" y="0"/><a:ext cx="969480" cy="921960"/></a:xfrm><a:custGeom><a:avLst/><a:gdLst/><a:ahLst/><a:rect l="0" t="0" r="r" b="b"/><a:pathLst><a:path w="1527" h="1452"><a:moveTo><a:pt x="591" y="1451"/></a:moveTo><a:lnTo><a:pt x="0" y="679"/></a:lnTo><a:lnTo><a:pt x="907" y="0"/></a:lnTo><a:lnTo><a:pt x="1433" y="321"/></a:lnTo><a:lnTo><a:pt x="1526" y="1009"/></a:lnTo><a:lnTo><a:pt x="1512" y="1028"/></a:lnTo><a:lnTo><a:pt x="591" y="1451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69680" y="1602720"/><a:ext cx="1070640" cy="1604520"/></a:xfrm></wpg:grpSpPr><wps:wsp><wps:cNvSpPr/><wps:spPr><a:xfrm><a:off x="0" y="0"/><a:ext cx="1070640" cy="1604520"/></a:xfrm><a:custGeom><a:avLst/><a:gdLst/><a:ahLst/><a:rect l="0" t="0" r="r" b="b"/><a:pathLst><a:path w="1685" h="2527"><a:moveTo><a:pt x="972" y="2437"/></a:moveTo><a:lnTo><a:pt x="0" y="2526"/></a:lnTo><a:lnTo><a:pt x="0" y="0"/></a:lnTo><a:lnTo><a:pt x="572" y="28"/></a:lnTo><a:lnTo><a:pt x="1684" y="1181"/></a:lnTo><a:lnTo><a:pt x="972" y="2437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133640" y="1262520"/><a:ext cx="1699920" cy="1108800"/></a:xfrm></wpg:grpSpPr><wps:wsp><wps:cNvSpPr/><wps:spPr><a:xfrm><a:off x="0" y="0"/><a:ext cx="1699920" cy="1108800"/></a:xfrm><a:custGeom><a:avLst/><a:gdLst/><a:ahLst/><a:rect l="0" t="0" r="r" b="b"/><a:pathLst><a:path w="2676" h="1745"><a:moveTo><a:pt x="1191" y="1744"/></a:moveTo><a:lnTo><a:pt x="1112" y="1716"/></a:lnTo><a:lnTo><a:pt x="0" y="563"/></a:lnTo><a:lnTo><a:pt x="246" y="404"/></a:lnTo><a:lnTo><a:pt x="2391" y="0"/></a:lnTo><a:lnTo><a:pt x="2675" y="986"/></a:lnTo><a:lnTo><a:pt x="1768" y="1665"/></a:lnTo><a:lnTo><a:pt x="1191" y="1744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463840" y="2542680"/><a:ext cx="754560" cy="1053000"/></a:xfrm></wpg:grpSpPr><wps:wsp><wps:cNvSpPr/><wps:spPr><a:xfrm><a:off x="0" y="0"/><a:ext cx="754560" cy="1053000"/></a:xfrm><a:custGeom><a:avLst/><a:gdLst/><a:ahLst/><a:rect l="0" t="0" r="r" b="b"/><a:pathLst><a:path w="1187" h="1657"><a:moveTo><a:pt x="851" y="1526"/></a:moveTo><a:lnTo><a:pt x="688" y="1595"/></a:lnTo><a:lnTo><a:pt x="0" y="1656"/></a:lnTo><a:lnTo><a:pt x="265" y="423"/></a:lnTo><a:lnTo><a:pt x="1186" y="0"/></a:lnTo><a:lnTo><a:pt x="851" y="1526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387440" y="2353320"/><a:ext cx="960840" cy="1407240"/></a:xfrm></wpg:grpSpPr><wps:wsp><wps:cNvSpPr/><wps:spPr><a:xfrm><a:off x="0" y="0"/><a:ext cx="960840" cy="1407240"/></a:xfrm><a:custGeom><a:avLst/><a:gdLst/><a:ahLst/><a:rect l="0" t="0" r="r" b="b"/><a:pathLst><a:path w="1513" h="2215"><a:moveTo><a:pt x="791" y="28"/></a:moveTo><a:lnTo><a:pt x="1512" y="2047"/></a:lnTo><a:lnTo><a:pt x="1345" y="2214"/></a:lnTo><a:lnTo><a:pt x="0" y="1256"/></a:lnTo><a:lnTo><a:pt x="712" y="0"/></a:lnTo><a:lnTo><a:pt x="791" y="28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769680" y="3240"/><a:ext cx="520200" cy="1616760"/></a:xfrm></wpg:grpSpPr><wps:wsp><wps:cNvSpPr/><wps:spPr><a:xfrm><a:off x="0" y="0"/><a:ext cx="520200" cy="1616760"/></a:xfrm><a:custGeom><a:avLst/><a:gdLst/><a:ahLst/><a:rect l="0" t="0" r="r" b="b"/><a:pathLst><a:path w="819" h="2545"><a:moveTo><a:pt x="818" y="2385"/></a:moveTo><a:lnTo><a:pt x="572" y="2544"/></a:lnTo><a:lnTo><a:pt x="0" y="2516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289520" y="3240"/><a:ext cx="709200" cy="1515600"/></a:xfrm></wpg:grpSpPr><wps:wsp><wps:cNvSpPr/><wps:spPr><a:xfrm><a:off x="0" y="0"/><a:ext cx="709200" cy="1515600"/></a:xfrm><a:custGeom><a:avLst/><a:gdLst/><a:ahLst/><a:rect l="0" t="0" r="r" b="b"/><a:pathLst><a:path w="1118" h="2386"><a:moveTo><a:pt x="1036" y="0"/></a:moveTo><a:lnTo><a:pt x="1117" y="320"/></a:lnTo><a:lnTo><a:pt x="0" y="2385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948320" y="3240"/><a:ext cx="1029960" cy="999000"/></a:xfrm></wpg:grpSpPr><wps:wsp><wps:cNvSpPr/><wps:spPr><a:xfrm><a:off x="0" y="0"/><a:ext cx="1029960" cy="999000"/></a:xfrm><a:custGeom><a:avLst/><a:gdLst/><a:ahLst/><a:rect l="0" t="0" r="r" b="b"/><a:pathLst><a:path w="1622" h="1572"><a:moveTo><a:pt x="1621" y="1399"/></a:moveTo><a:lnTo><a:pt x="1291" y="1571"/></a:lnTo><a:lnTo><a:pt x="81" y="320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78280" y="3240"/><a:ext cx="307800" cy="888840"/></a:xfrm></wpg:grpSpPr><wps:wsp><wps:cNvSpPr/><wps:spPr><a:xfrm><a:off x="0" y="0"/><a:ext cx="307800" cy="888840"/></a:xfrm><a:custGeom><a:avLst/><a:gdLst/><a:ahLst/><a:rect l="0" t="0" r="r" b="b"/><a:pathLst><a:path w="485" h="1400"><a:moveTo><a:pt x="484" y="0"/></a:moveTo><a:lnTo><a:pt x="0" y="1399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53200" y="892080"/><a:ext cx="1072440" cy="1200240"/></a:xfrm></wpg:grpSpPr><wps:wsp><wps:cNvSpPr/><wps:spPr><a:xfrm><a:off x="0" y="0"/><a:ext cx="1072440" cy="1200240"/></a:xfrm><a:custGeom><a:avLst/><a:gdLst/><a:ahLst/><a:rect l="0" t="0" r="r" b="b"/><a:pathLst><a:path w="1690" h="1890"><a:moveTo><a:pt x="284" y="1568"/></a:moveTo><a:lnTo><a:pt x="0" y="582"/></a:lnTo><a:lnTo><a:pt x="182" y="172"/></a:lnTo><a:lnTo><a:pt x="512" y="0"/></a:lnTo><a:lnTo><a:pt x="1615" y="307"/></a:lnTo><a:lnTo><a:pt x="1689" y="1517"/></a:lnTo><a:lnTo><a:pt x="810" y="1889"/></a:lnTo><a:lnTo><a:pt x="284" y="1568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679200" y="874440"/><a:ext cx="1029240" cy="1023120"/></a:xfrm></wpg:grpSpPr><wps:wsp><wps:cNvSpPr/><wps:spPr><a:xfrm><a:off x="0" y="0"/><a:ext cx="1029240" cy="1023120"/></a:xfrm><a:custGeom><a:avLst/><a:gdLst/><a:ahLst/><a:rect l="0" t="0" r="r" b="b"/><a:pathLst><a:path w="1620" h="1611"><a:moveTo><a:pt x="74" y="1545"/></a:moveTo><a:lnTo><a:pt x="0" y="335"/></a:lnTo><a:lnTo><a:pt x="642" y="0"/></a:lnTo><a:lnTo><a:pt x="1619" y="1019"/></a:lnTo><a:lnTo><a:pt x="1512" y="1200"/></a:lnTo><a:lnTo><a:pt x="246" y="1610"/></a:lnTo><a:lnTo><a:pt x="74" y="1545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087440" y="3240"/><a:ext cx="1037520" cy="1518120"/></a:xfrm></wpg:grpSpPr><wps:wsp><wps:cNvSpPr/><wps:spPr><a:xfrm><a:off x="0" y="0"/><a:ext cx="1037520" cy="1518120"/></a:xfrm><a:custGeom><a:avLst/><a:gdLst/><a:ahLst/><a:rect l="0" t="0" r="r" b="b"/><a:pathLst><a:path w="1634" h="2391"><a:moveTo><a:pt x="1633" y="2162"/></a:moveTo><a:lnTo><a:pt x="977" y="2390"/></a:lnTo><a:lnTo><a:pt x="0" y="1371"/></a:lnTo><a:lnTo><a:pt x="403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735800" y="3240"/><a:ext cx="388800" cy="1374120"/></a:xfrm></wpg:grpSpPr><wps:wsp><wps:cNvSpPr/><wps:spPr><a:xfrm><a:off x="0" y="0"/><a:ext cx="388800" cy="1374120"/></a:xfrm><a:custGeom><a:avLst/><a:gdLst/><a:ahLst/><a:rect l="0" t="0" r="r" b="b"/><a:pathLst><a:path w="614" h="2163"><a:moveTo><a:pt x="0" y="0"/></a:moveTo><a:lnTo><a:pt x="613" y="2162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737320" y="3240"/><a:ext cx="1380600" cy="2264400"/></a:xfrm></wpg:grpSpPr><wps:wsp><wps:cNvSpPr/><wps:spPr><a:xfrm><a:off x="0" y="0"/><a:ext cx="1380600" cy="2264400"/></a:xfrm><a:custGeom><a:avLst/><a:gdLst/><a:ahLst/><a:rect l="0" t="0" r="r" b="b"/><a:pathLst><a:path w="2174" h="3563"><a:moveTo><a:pt x="2173" y="0"/></a:moveTo><a:lnTo><a:pt x="2173" y="3562"/></a:lnTo><a:lnTo><a:pt x="0" y="2223"/></a:lnTo><a:lnTo><a:pt x="1219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351600" y="177480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5"/></a:lnTo><a:lnTo><a:pt x="22" y="15"/></a:lnTo><a:lnTo><a:pt x="9" y="31"/></a:lnTo><a:lnTo><a:pt x="0" y="53"/></a:lnTo><a:lnTo><a:pt x="1" y="70"/></a:lnTo><a:lnTo><a:pt x="7" y="87"/></a:lnTo><a:lnTo><a:pt x="19" y="101"/></a:lnTo><a:lnTo><a:pt x="37" y="113"/></a:lnTo><a:lnTo><a:pt x="60" y="122"/></a:lnTo><a:lnTo><a:pt x="80" y="120"/></a:lnTo><a:lnTo><a:pt x="122" y="58"/></a:lnTo><a:lnTo><a:pt x="118" y="40"/></a:lnTo><a:lnTo><a:pt x="109" y="24"/></a:lnTo><a:lnTo><a:pt x="94" y="10"/></a:lnTo><a:lnTo><a:pt x="74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3298320" y="146232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5"/></a:lnTo><a:lnTo><a:pt x="22" y="15"/></a:lnTo><a:lnTo><a:pt x="9" y="31"/></a:lnTo><a:lnTo><a:pt x="0" y="53"/></a:lnTo><a:lnTo><a:pt x="1" y="70"/></a:lnTo><a:lnTo><a:pt x="7" y="86"/></a:lnTo><a:lnTo><a:pt x="19" y="101"/></a:lnTo><a:lnTo><a:pt x="37" y="113"/></a:lnTo><a:lnTo><a:pt x="60" y="122"/></a:lnTo><a:lnTo><a:pt x="80" y="119"/></a:lnTo><a:lnTo><a:pt x="122" y="58"/></a:lnTo><a:lnTo><a:pt x="118" y="40"/></a:lnTo><a:lnTo><a:pt x="109" y="23"/></a:lnTo><a:lnTo><a:pt x="94" y="10"/></a:lnTo><a:lnTo><a:pt x="74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3674160" y="235008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7" y="5"/></a:lnTo><a:lnTo><a:pt x="22" y="15"/></a:lnTo><a:lnTo><a:pt x="9" y="31"/></a:lnTo><a:lnTo><a:pt x="0" y="53"/></a:lnTo><a:lnTo><a:pt x="0" y="70"/></a:lnTo><a:lnTo><a:pt x="6" y="87"/></a:lnTo><a:lnTo><a:pt x="18" y="101"/></a:lnTo><a:lnTo><a:pt x="36" y="113"/></a:lnTo><a:lnTo><a:pt x="60" y="122"/></a:lnTo><a:lnTo><a:pt x="79" y="119"/></a:lnTo><a:lnTo><a:pt x="122" y="58"/></a:lnTo><a:lnTo><a:pt x="118" y="40"/></a:lnTo><a:lnTo><a:pt x="108" y="23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3844440" y="2068200"/><a:ext cx="78120" cy="77400"/></a:xfrm></wpg:grpSpPr><wps:wsp><wps:cNvSpPr/><wps:spPr><a:xfrm><a:off x="0" y="0"/><a:ext cx="7812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0" y="70"/></a:lnTo><a:lnTo><a:pt x="7" y="87"/></a:lnTo><a:lnTo><a:pt x="18" y="101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4060080" y="225756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1" y="71"/></a:lnTo><a:lnTo><a:pt x="7" y="87"/></a:lnTo><a:lnTo><a:pt x="19" y="102"/></a:lnTo><a:lnTo><a:pt x="37" y="114"/></a:lnTo><a:lnTo><a:pt x="60" y="123"/></a:lnTo><a:lnTo><a:pt x="80" y="120"/></a:lnTo><a:lnTo><a:pt x="122" y="58"/></a:lnTo><a:lnTo><a:pt x="118" y="40"/></a:lnTo><a:lnTo><a:pt x="109" y="24"/></a:lnTo><a:lnTo><a:pt x="94" y="11"/></a:lnTo><a:lnTo><a:pt x="74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4021560" y="141912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5"/></a:lnTo><a:lnTo><a:pt x="22" y="15"/></a:lnTo><a:lnTo><a:pt x="9" y="31"/></a:lnTo><a:lnTo><a:pt x="0" y="53"/></a:lnTo><a:lnTo><a:pt x="0" y="70"/></a:lnTo><a:lnTo><a:pt x="6" y="86"/></a:lnTo><a:lnTo><a:pt x="18" y="101"/></a:lnTo><a:lnTo><a:pt x="36" y="113"/></a:lnTo><a:lnTo><a:pt x="60" y="122"/></a:lnTo><a:lnTo><a:pt x="79" y="119"/></a:lnTo><a:lnTo><a:pt x="122" y="58"/></a:lnTo><a:lnTo><a:pt x="118" y="40"/></a:lnTo><a:lnTo><a:pt x="108" y="23"/></a:lnTo><a:lnTo><a:pt x="93" y="10"/></a:lnTo><a:lnTo><a:pt x="73" y="1"/></a:lnTo><a:lnTo><a:pt x="55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4914360" y="380736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4"/></a:lnTo><a:lnTo><a:pt x="22" y="15"/></a:lnTo><a:lnTo><a:pt x="9" y="31"/></a:lnTo><a:lnTo><a:pt x="0" y="52"/></a:lnTo><a:lnTo><a:pt x="0" y="70"/></a:lnTo><a:lnTo><a:pt x="7" y="86"/></a:lnTo><a:lnTo><a:pt x="19" y="101"/></a:lnTo><a:lnTo><a:pt x="36" y="113"/></a:lnTo><a:lnTo><a:pt x="60" y="122"/></a:lnTo><a:lnTo><a:pt x="79" y="119"/></a:lnTo><a:lnTo><a:pt x="122" y="58"/></a:lnTo><a:lnTo><a:pt x="118" y="39"/></a:lnTo><a:lnTo><a:pt x="108" y="23"/></a:lnTo><a:lnTo><a:pt x="93" y="10"/></a:lnTo><a:lnTo><a:pt x="73" y="0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4483800" y="425196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5" y="0"/></a:moveTo><a:lnTo><a:pt x="38" y="5"/></a:lnTo><a:lnTo><a:pt x="22" y="15"/></a:lnTo><a:lnTo><a:pt x="9" y="31"/></a:lnTo><a:lnTo><a:pt x="0" y="53"/></a:lnTo><a:lnTo><a:pt x="0" y="70"/></a:lnTo><a:lnTo><a:pt x="7" y="87"/></a:lnTo><a:lnTo><a:pt x="19" y="101"/></a:lnTo><a:lnTo><a:pt x="36" y="114"/></a:lnTo><a:lnTo><a:pt x="60" y="122"/></a:lnTo><a:lnTo><a:pt x="79" y="120"/></a:lnTo><a:lnTo><a:pt x="122" y="58"/></a:lnTo><a:lnTo><a:pt x="118" y="40"/></a:lnTo><a:lnTo><a:pt x="108" y="24"/></a:lnTo><a:lnTo><a:pt x="93" y="10"/></a:lnTo><a:lnTo><a:pt x="74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2770560" y="4029120"/><a:ext cx="77400" cy="78120"/></a:xfrm></wpg:grpSpPr><wps:wsp><wps:cNvSpPr/><wps:spPr><a:xfrm><a:off x="0" y="0"/><a:ext cx="77400" cy="78120"/></a:xfrm><a:custGeom><a:avLst/><a:gdLst/><a:ahLst/><a:rect l="0" t="0" r="r" b="b"/><a:pathLst><a:path w="123" h="124"><a:moveTo><a:pt x="55" y="0"/></a:moveTo><a:lnTo><a:pt x="37" y="5"/></a:lnTo><a:lnTo><a:pt x="22" y="16"/></a:lnTo><a:lnTo><a:pt x="9" y="32"/></a:lnTo><a:lnTo><a:pt x="0" y="53"/></a:lnTo><a:lnTo><a:pt x="0" y="70"/></a:lnTo><a:lnTo><a:pt x="6" y="87"/></a:lnTo><a:lnTo><a:pt x="18" y="102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3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3873960" y="4743360"/><a:ext cx="78120" cy="77400"/></a:xfrm></wpg:grpSpPr><wps:wsp><wps:cNvSpPr/><wps:spPr><a:xfrm><a:off x="0" y="0"/><a:ext cx="78120" cy="77400"/></a:xfrm><a:custGeom><a:avLst/><a:gdLst/><a:ahLst/><a:rect l="0" t="0" r="r" b="b"/><a:pathLst><a:path w="123" h="123"><a:moveTo><a:pt x="55" y="0"/></a:moveTo><a:lnTo><a:pt x="38" y="5"/></a:lnTo><a:lnTo><a:pt x="22" y="15"/></a:lnTo><a:lnTo><a:pt x="9" y="31"/></a:lnTo><a:lnTo><a:pt x="0" y="53"/></a:lnTo><a:lnTo><a:pt x="1" y="70"/></a:lnTo><a:lnTo><a:pt x="7" y="86"/></a:lnTo><a:lnTo><a:pt x="19" y="101"/></a:lnTo><a:lnTo><a:pt x="36" y="113"/></a:lnTo><a:lnTo><a:pt x="60" y="122"/></a:lnTo><a:lnTo><a:pt x="79" y="119"/></a:lnTo><a:lnTo><a:pt x="122" y="58"/></a:lnTo><a:lnTo><a:pt x="118" y="40"/></a:lnTo><a:lnTo><a:pt x="108" y="23"/></a:lnTo><a:lnTo><a:pt x="93" y="10"/></a:lnTo><a:lnTo><a:pt x="73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4344120" y="455976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5" y="0"/></a:moveTo><a:lnTo><a:pt x="38" y="5"/></a:lnTo><a:lnTo><a:pt x="22" y="16"/></a:lnTo><a:lnTo><a:pt x="9" y="32"/></a:lnTo><a:lnTo><a:pt x="0" y="53"/></a:lnTo><a:lnTo><a:pt x="1" y="70"/></a:lnTo><a:lnTo><a:pt x="7" y="87"/></a:lnTo><a:lnTo><a:pt x="19" y="101"/></a:lnTo><a:lnTo><a:pt x="36" y="114"/></a:lnTo><a:lnTo><a:pt x="60" y="123"/></a:lnTo><a:lnTo><a:pt x="79" y="120"/></a:lnTo><a:lnTo><a:pt x="122" y="58"/></a:lnTo><a:lnTo><a:pt x="118" y="40"/></a:lnTo><a:lnTo><a:pt x="108" y="24"/></a:lnTo><a:lnTo><a:pt x="93" y="10"/></a:lnTo><a:lnTo><a:pt x="74" y="1"/></a:lnTo><a:lnTo><a:pt x="55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4749120" y="2802960"/><a:ext cx="77400" cy="78120"/></a:xfrm></wpg:grpSpPr><wps:wsp><wps:cNvSpPr/><wps:spPr><a:xfrm><a:off x="0" y="0"/><a:ext cx="77400" cy="78120"/></a:xfrm><a:custGeom><a:avLst/><a:gdLst/><a:ahLst/><a:rect l="0" t="0" r="r" b="b"/><a:pathLst><a:path w="124" h="123"><a:moveTo><a:pt x="56" y="0"/></a:moveTo><a:lnTo><a:pt x="38" y="5"/></a:lnTo><a:lnTo><a:pt x="23" y="15"/></a:lnTo><a:lnTo><a:pt x="10" y="31"/></a:lnTo><a:lnTo><a:pt x="0" y="53"/></a:lnTo><a:lnTo><a:pt x="1" y="70"/></a:lnTo><a:lnTo><a:pt x="7" y="87"/></a:lnTo><a:lnTo><a:pt x="19" y="101"/></a:lnTo><a:lnTo><a:pt x="37" y="114"/></a:lnTo><a:lnTo><a:pt x="61" y="122"/></a:lnTo><a:lnTo><a:pt x="80" y="120"/></a:lnTo><a:lnTo><a:pt x="123" y="58"/></a:lnTo><a:lnTo><a:pt x="119" y="40"/></a:lnTo><a:lnTo><a:pt x="109" y="24"/></a:lnTo><a:lnTo><a:pt x="94" y="10"/></a:lnTo><a:lnTo><a:pt x="74" y="1"/></a:lnTo><a:lnTo><a:pt x="56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5347800" y="5137200"/><a:ext cx="77400" cy="77400"/></a:xfrm></wpg:grpSpPr><wps:wsp><wps:cNvSpPr/><wps:spPr><a:xfrm><a:off x="0" y="0"/><a:ext cx="77400" cy="77400"/></a:xfrm><a:custGeom><a:avLst/><a:gdLst/><a:ahLst/><a:rect l="0" t="0" r="r" b="b"/><a:pathLst><a:path w="124" h="124"><a:moveTo><a:pt x="56" y="0"/></a:moveTo><a:lnTo><a:pt x="38" y="5"/></a:lnTo><a:lnTo><a:pt x="23" y="16"/></a:lnTo><a:lnTo><a:pt x="10" y="32"/></a:lnTo><a:lnTo><a:pt x="0" y="53"/></a:lnTo><a:lnTo><a:pt x="1" y="71"/></a:lnTo><a:lnTo><a:pt x="7" y="87"/></a:lnTo><a:lnTo><a:pt x="19" y="102"/></a:lnTo><a:lnTo><a:pt x="37" y="114"/></a:lnTo><a:lnTo><a:pt x="61" y="123"/></a:lnTo><a:lnTo><a:pt x="80" y="120"/></a:lnTo><a:lnTo><a:pt x="123" y="58"/></a:lnTo><a:lnTo><a:pt x="119" y="40"/></a:lnTo><a:lnTo><a:pt x="109" y="24"/></a:lnTo><a:lnTo><a:pt x="94" y="11"/></a:lnTo><a:lnTo><a:pt x="74" y="1"/></a:lnTo><a:lnTo><a:pt x="56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4987440" y="843120"/><a:ext cx="77400" cy="77400"/></a:xfrm></wpg:grpSpPr><wps:wsp><wps:cNvSpPr/><wps:spPr><a:xfrm><a:off x="0" y="0"/><a:ext cx="77400" cy="77400"/></a:xfrm><a:custGeom><a:avLst/><a:gdLst/><a:ahLst/><a:rect l="0" t="0" r="r" b="b"/><a:pathLst><a:path w="124" h="124"><a:moveTo><a:pt x="56" y="0"/></a:moveTo><a:lnTo><a:pt x="38" y="5"/></a:lnTo><a:lnTo><a:pt x="22" y="16"/></a:lnTo><a:lnTo><a:pt x="10" y="32"/></a:lnTo><a:lnTo><a:pt x="0" y="53"/></a:lnTo><a:lnTo><a:pt x="1" y="70"/></a:lnTo><a:lnTo><a:pt x="7" y="87"/></a:lnTo><a:lnTo><a:pt x="19" y="102"/></a:lnTo><a:lnTo><a:pt x="37" y="114"/></a:lnTo><a:lnTo><a:pt x="61" y="123"/></a:lnTo><a:lnTo><a:pt x="80" y="120"/></a:lnTo><a:lnTo><a:pt x="123" y="58"/></a:lnTo><a:lnTo><a:pt x="118" y="40"/></a:lnTo><a:lnTo><a:pt x="109" y="24"/></a:lnTo><a:lnTo><a:pt x="94" y="10"/></a:lnTo><a:lnTo><a:pt x="74" y="1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4887720" y="850320"/><a:ext cx="1245960" cy="830520"/></a:xfrm></wpg:grpSpPr><wps:wsp><wps:cNvSpPr/><wps:spPr><a:xfrm><a:off x="0" y="0"/><a:ext cx="1245960" cy="830520"/></a:xfrm><a:custGeom><a:avLst/><a:gdLst/><a:ahLst/><a:rect l="0" t="0" r="r" b="b"/><a:pathLst><a:path w="1961" h="1307"><a:moveTo><a:pt x="102" y="1306"/></a:moveTo><a:lnTo><a:pt x="40" y="1285"/></a:lnTo><a:lnTo><a:pt x="4" y="1232"/></a:lnTo><a:lnTo><a:pt x="0" y="102"/></a:lnTo><a:lnTo><a:pt x="3" y="80"/></a:lnTo><a:lnTo><a:pt x="36" y="24"/></a:lnTo><a:lnTo><a:pt x="97" y="0"/></a:lnTo><a:lnTo><a:pt x="102" y="0"/></a:lnTo><a:lnTo><a:pt x="1858" y="0"/></a:lnTo><a:lnTo><a:pt x="1921" y="21"/></a:lnTo><a:lnTo><a:pt x="1957" y="75"/></a:lnTo><a:lnTo><a:pt x="1960" y="1204"/></a:lnTo><a:lnTo><a:pt x="1958" y="1227"/></a:lnTo><a:lnTo><a:pt x="1924" y="1282"/></a:lnTo><a:lnTo><a:pt x="1864" y="1306"/></a:lnTo><a:lnTo><a:pt x="102" y="1306"/></a:lnTo></a:path></a:pathLst></a:custGeom><a:solidFill><a:srgbClr val="ffffff"/></a:solidFill><a:ln><a:noFill/></a:ln></wps:spPr><wps:style><a:lnRef idx="0"/><a:fillRef idx="0"/><a:effectRef idx="0"/><a:fontRef idx="minor"/></wps:style><wps:bodyPr/></wps:wsp></wpg:grpSp><wpg:grpSp><wpg:cNvGrpSpPr/><wpg:grpSpPr><a:xfrm><a:off x="4887720" y="850320"/><a:ext cx="1245960" cy="830520"/></a:xfrm></wpg:grpSpPr><wps:wsp><wps:cNvSpPr/><wps:spPr><a:xfrm><a:off x="0" y="0"/><a:ext cx="1245960" cy="830520"/></a:xfrm><a:custGeom><a:avLst/><a:gdLst/><a:ahLst/><a:rect l="0" t="0" r="r" b="b"/><a:pathLst><a:path w="1961" h="1307"><a:moveTo><a:pt x="102" y="0"/></a:moveTo><a:lnTo><a:pt x="1858" y="0"/></a:lnTo><a:lnTo><a:pt x="1881" y="3"/></a:lnTo><a:lnTo><a:pt x="1936" y="36"/></a:lnTo><a:lnTo><a:pt x="1960" y="97"/></a:lnTo><a:lnTo><a:pt x="1960" y="1204"/></a:lnTo><a:lnTo><a:pt x="1958" y="1227"/></a:lnTo><a:lnTo><a:pt x="1924" y="1282"/></a:lnTo><a:lnTo><a:pt x="1864" y="1306"/></a:lnTo><a:lnTo><a:pt x="102" y="1306"/></a:lnTo><a:lnTo><a:pt x="80" y="1304"/></a:lnTo><a:lnTo><a:pt x="24" y="1270"/></a:lnTo><a:lnTo><a:pt x="0" y="1209"/></a:lnTo><a:lnTo><a:pt x="0" y="102"/></a:lnTo><a:lnTo><a:pt x="3" y="80"/></a:lnTo><a:lnTo><a:pt x="36" y="24"/></a:lnTo><a:lnTo><a:pt x="97" y="0"/></a:lnTo><a:lnTo><a:pt x="102" y="0"/></a:lnTo></a:path></a:pathLst></a:custGeom><a:noFill/><a:ln cap="rnd" w="15120"><a:solidFill><a:srgbClr val="000000"/></a:solidFill><a:custDash><a:ds d="400000" sp="300000"/></a:custDash><a:round/></a:ln></wps:spPr><wps:style><a:lnRef idx="0"/><a:fillRef idx="0"/><a:effectRef idx="0"/><a:fontRef idx="minor"/></wps:style><wps:bodyPr/></wps:wsp></wpg:grpSp><wpg:grpSp><wpg:cNvGrpSpPr/><wpg:grpSpPr><a:xfrm><a:off x="4947120" y="1064160"/><a:ext cx="77400" cy="77400"/></a:xfrm></wpg:grpSpPr><wps:wsp><wps:cNvSpPr/><wps:spPr><a:xfrm><a:off x="0" y="0"/><a:ext cx="77400" cy="77400"/></a:xfrm><a:custGeom><a:avLst/><a:gdLst/><a:ahLst/><a:rect l="0" t="0" r="r" b="b"/><a:pathLst><a:path w="123" h="123"><a:moveTo><a:pt x="56" y="0"/></a:moveTo><a:lnTo><a:pt x="38" y="5"/></a:lnTo><a:lnTo><a:pt x="22" y="15"/></a:lnTo><a:lnTo><a:pt x="10" y="31"/></a:lnTo><a:lnTo><a:pt x="0" y="53"/></a:lnTo><a:lnTo><a:pt x="1" y="70"/></a:lnTo><a:lnTo><a:pt x="7" y="86"/></a:lnTo><a:lnTo><a:pt x="19" y="101"/></a:lnTo><a:lnTo><a:pt x="37" y="113"/></a:lnTo><a:lnTo><a:pt x="61" y="122"/></a:lnTo><a:lnTo><a:pt x="80" y="119"/></a:lnTo><a:lnTo><a:pt x="122" y="58"/></a:lnTo><a:lnTo><a:pt x="118" y="40"/></a:lnTo><a:lnTo><a:pt x="109" y="23"/></a:lnTo><a:lnTo><a:pt x="94" y="10"/></a:lnTo><a:lnTo><a:pt x="74" y="1"/></a:lnTo><a:lnTo><a:pt x="56" y="0"/></a:lnTo></a:path></a:pathLst></a:custGeom><a:solidFill><a:srgbClr val="ff6600"/></a:solidFill><a:ln><a:noFill/></a:ln></wps:spPr><wps:style><a:lnRef idx="0"/><a:fillRef idx="0"/><a:effectRef idx="0"/><a:fontRef idx="minor"/></wps:style><wps:bodyPr/></wps:wsp></wpg:grpSp><wpg:grpSp><wpg:cNvGrpSpPr/><wpg:grpSpPr><a:xfrm><a:off x="4947120" y="1219680"/><a:ext cx="77400" cy="77400"/></a:xfrm></wpg:grpSpPr><wps:wsp><wps:cNvSpPr/><wps:spPr><a:xfrm><a:off x="0" y="0"/><a:ext cx="77400" cy="77400"/></a:xfrm><a:custGeom><a:avLst/><a:gdLst/><a:ahLst/><a:rect l="0" t="0" r="r" b="b"/><a:pathLst><a:path w="123" h="124"><a:moveTo><a:pt x="56" y="0"/></a:moveTo><a:lnTo><a:pt x="38" y="5"/></a:lnTo><a:lnTo><a:pt x="22" y="16"/></a:lnTo><a:lnTo><a:pt x="10" y="32"/></a:lnTo><a:lnTo><a:pt x="0" y="53"/></a:lnTo><a:lnTo><a:pt x="1" y="70"/></a:lnTo><a:lnTo><a:pt x="7" y="87"/></a:lnTo><a:lnTo><a:pt x="19" y="102"/></a:lnTo><a:lnTo><a:pt x="37" y="114"/></a:lnTo><a:lnTo><a:pt x="61" y="123"/></a:lnTo><a:lnTo><a:pt x="80" y="120"/></a:lnTo><a:lnTo><a:pt x="122" y="58"/></a:lnTo><a:lnTo><a:pt x="118" y="40"/></a:lnTo><a:lnTo><a:pt x="109" y="24"/></a:lnTo><a:lnTo><a:pt x="94" y="10"/></a:lnTo><a:lnTo><a:pt x="74" y="1"/></a:lnTo><a:lnTo><a:pt x="56" y="0"/></a:lnTo></a:path></a:pathLst></a:custGeom><a:solidFill><a:srgbClr val="0000ff"/></a:solidFill><a:ln><a:noFill/></a:ln></wps:spPr><wps:style><a:lnRef idx="0"/><a:fillRef idx="0"/><a:effectRef idx="0"/><a:fontRef idx="minor"/></wps:style><wps:bodyPr/></wps:wsp></wpg:grpSp><wpg:grpSp><wpg:cNvGrpSpPr/><wpg:grpSpPr><a:xfrm><a:off x="4921920" y="1571040"/><a:ext cx="128160" cy="720"/></a:xfrm></wpg:grpSpPr><wps:wsp><wps:cNvSpPr/><wps:spPr><a:xfrm><a:off x="0" y="0"/><a:ext cx="128160" cy="720"/></a:xfrm><a:custGeom><a:avLst/><a:gdLst/><a:ahLst/><a:rect l="0" t="0" r="r" b="b"/><a:pathLst><a:path w="203" h="1"><a:moveTo><a:pt x="0" y="0"/></a:moveTo><a:lnTo><a:pt x="202" y="0"/></a:lnTo></a:path></a:pathLst></a:custGeom><a:noFill/><a:ln w="2232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518840" y="729720"/><a:ext cx="4741560" cy="4947840"/></a:xfrm></wpg:grpSpPr><wps:wsp><wps:cNvSpPr/><wps:spPr><a:xfrm><a:off x="0" y="0"/><a:ext cx="4741560" cy="4947840"/></a:xfrm><a:custGeom><a:avLst/><a:gdLst/><a:ahLst/><a:rect l="0" t="0" r="r" b="b"/><a:pathLst><a:path w="7461" h="7785"><a:moveTo><a:pt x="0" y="0"/></a:moveTo><a:lnTo><a:pt x="7460" y="0"/></a:lnTo><a:lnTo><a:pt x="7460" y="7784"/></a:lnTo><a:lnTo><a:pt x="0" y="7784"/></a:lnTo><a:lnTo><a:pt x="0" y="0"/></a:lnTo></a:path></a:pathLst></a:custGeom><a:noFill/><a:ln w="12240"><a:solidFill><a:srgbClr val="000000"/></a:solidFill><a:round/></a:ln></wps:spPr><wps:style><a:lnRef idx="0"/><a:fillRef idx="0"/><a:effectRef idx="0"/><a:fontRef idx="minor"/></wps:style><wps:bodyPr/></wps:wsp></wpg:grpSp></wpg:wgp></a:graphicData></a:graphic></wp:anchor></w:drawing></mc:Choice><mc:Fallback><w:pict><v:group id="shape_0" alt="Group 130" style="position:absolute;margin-left:0pt;margin-top:-0.4pt;width:560.45pt;height:494.05pt" coordorigin="0,-8" coordsize="11209,9881"><v:rect id="shape_0" ID="Picture 369" stroked="f" style="position:absolute;left:0;top:-8;width:9452;height:9878;mso-position-horizontal-relative:page;mso-position-vertical-relative:page"><v:imagedata r:id="rId61" o:detectmouseclick="t"/><w10:wrap type="none"/><v:stroke color="#3465a4" joinstyle="round" endcap="flat"/></v:rect><v:group id="shape_0" alt="Group 367" style="position:absolute;left:1635;top:-3;width:6928;height:6760"></v:group><v:group id="shape_0" alt="Group 365" style="position:absolute;left:8210;top:1061;width:122;height:122"></v:group><v:group id="shape_0" alt="Group 363" style="position:absolute;left:3388;top:2815;width:122;height:122"></v:group><v:group id="shape_0" alt="Group 361" style="position:absolute;left:3116;top:1354;width:122;height:123"></v:group><v:group id="shape_0" alt="Group 359" style="position:absolute;left:2968;top:8144;width:122;height:122"></v:group><v:group id="shape_0" alt="Group 357" style="position:absolute;left:4193;top:8394;width:122;height:122"></v:group><v:group id="shape_0" alt="Group 355" style="position:absolute;left:3098;top:7218;width:122;height:122"></v:group><v:group id="shape_0" alt="Group 353" style="position:absolute;left:2805;top:4633;width:122;height:122"></v:group><v:group id="shape_0" alt="Group 351" style="position:absolute;left:3583;top:4355;width:122;height:123"></v:group><v:group id="shape_0" alt="Group 349" style="position:absolute;left:7925;top:3170;width:122;height:122"></v:group><v:group id="shape_0" alt="Group 347" style="position:absolute;left:9449;top:4571;width:123;height:122"></v:group><v:group id="shape_0" alt="Group 345" style="position:absolute;left:9348;top:7609;width:122;height:122"></v:group><v:group id="shape_0" alt="Group 343" style="position:absolute;left:8705;top:6010;width:122;height:122"></v:group><v:group id="shape_0" alt="Group 341" style="position:absolute;left:8750;top:6292;width:122;height:123"></v:group><v:group id="shape_0" alt="Group 339" style="position:absolute;left:8654;top:5542;width:122;height:122"></v:group><v:group id="shape_0" alt="Group 337" style="position:absolute;left:7468;top:3915;width:122;height:122"></v:group><v:group id="shape_0" alt="Group 335" style="position:absolute;left:7429;top:7936;width:122;height:122"></v:group><v:group id="shape_0" alt="Group 333" style="position:absolute;left:7230;top:8032;width:123;height:122"></v:group><v:group id="shape_0" alt="Group 331" style="position:absolute;left:7581;top:7393;width:122;height:123"></v:group><v:group id="shape_0" alt="Group 329" style="position:absolute;left:7716;top:7325;width:122;height:123"></v:group><v:group id="shape_0" alt="Group 327" style="position:absolute;left:5650;top:7958;width:122;height:122"></v:group><v:group id="shape_0" alt="Group 325" style="position:absolute;left:4955;top:7246;width:123;height:122"></v:group><v:group id="shape_0" alt="Group 323" style="position:absolute;left:4515;top:7665;width:122;height:122"></v:group><v:group id="shape_0" alt="Group 321" style="position:absolute;left:6356;top:8128;width:122;height:122"></v:group><v:group id="shape_0" alt="Group 319" style="position:absolute;left:4701;top:7072;width:122;height:122"></v:group><v:group id="shape_0" alt="Group 317" style="position:absolute;left:4678;top:6479;width:122;height:122"></v:group><v:group id="shape_0" alt="Group 315" style="position:absolute;left:5548;top:5779;width:122;height:122"></v:group><v:group id="shape_0" alt="Group 313" style="position:absolute;left:5435;top:5863;width:122;height:122"></v:group><v:group id="shape_0" alt="Group 311" style="position:absolute;left:5193;top:6213;width:122;height:122"></v:group><v:group id="shape_0" alt="Group 309" style="position:absolute;left:6220;top:6790;width:122;height:122"></v:group><v:group id="shape_0" alt="Group 307" style="position:absolute;left:7038;top:6157;width:122;height:122"></v:group><v:group id="shape_0" alt="Group 305" style="position:absolute;left:5999;top:4960;width:122;height:122"></v:group><v:group id="shape_0" alt="Group 303" style="position:absolute;left:6050;top:5033;width:123;height:122"></v:group><v:group id="shape_0" alt="Group 301" style="position:absolute;left:6762;top:5259;width:122;height:122"></v:group><v:group id="shape_0" alt="Group 299" style="position:absolute;left:6390;top:4389;width:122;height:123"></v:group><v:group id="shape_0" alt="Group 297" style="position:absolute;left:5650;top:5411;width:122;height:123"></v:group><v:group id="shape_0" alt="Group 295" style="position:absolute;left:4526;top:4571;width:122;height:122"></v:group><v:group id="shape_0" alt="Group 293" style="position:absolute;left:5136;top:4548;width:122;height:122"></v:group><v:group id="shape_0" alt="Group 291" style="position:absolute;left:4786;top:5542;width:122;height:122"></v:group><v:group id="shape_0" alt="Group 289" style="position:absolute;left:4385;top:4706;width:122;height:122"></v:group><v:group id="shape_0" alt="Group 287" style="position:absolute;left:5170;top:4717;width:122;height:122"></v:group><v:group id="shape_0" alt="Group 285" style="position:absolute;left:4515;top:4028;width:122;height:122"></v:group><v:group id="shape_0" alt="Group 283" style="position:absolute;left:6651;top:3285;width:122;height:122"></v:group><v:group id="shape_0" alt="Group 281" style="position:absolute;left:6693;top:3161;width:122;height:122"></v:group><v:group id="shape_0" alt="Group 279" style="position:absolute;left:4164;top:8312;width:586;height:1560"></v:group><v:group id="shape_0" alt="Group 277" style="position:absolute;left:4690;top:8093;width:875;height:1778"></v:group><v:group id="shape_0" alt="Group 275" style="position:absolute;left:8858;top:6846;width:595;height:2048"></v:group><v:group id="shape_0" alt="Group 273" style="position:absolute;left:4216;top:3898;width:122;height:122"></v:group><v:group id="shape_0" alt="Group 271" style="position:absolute;left:5146;top:3239;width:122;height:122"></v:group><v:group id="shape_0" alt="Group 269" style="position:absolute;left:3275;top:3828;width:5760;height:4833"></v:group><v:group id="shape_0" alt="Group 267" style="position:absolute;left:8672;top:4983;width:544;height:3333"></v:group><v:group id="shape_0" alt="Group 265" style="position:absolute;left:4955;top:1849;width:3847;height:3175"></v:group><v:group id="shape_0" alt="Group 263" style="position:absolute;left:4295;top:2683;width:660;height:1145"></v:group><v:group id="shape_0" alt="Group 261" style="position:absolute;left:1212;top:5928;width:2887;height:1881"></v:group><v:group id="shape_0" alt="Group 259" style="position:absolute;left:5580;top:5947;width:1471;height:1718"></v:group><v:group id="shape_0" alt="Group 257" style="position:absolute;left:9851;top:6829;width:122;height:122"></v:group><v:group id="shape_0" alt="Group 255" style="position:absolute;left:9077;top:5962;width:2132;height:2411"></v:group><v:group id="shape_0" alt="Group 253" style="position:absolute;left:8327;top:3893;width:2198;height:1620"></v:group><v:group id="shape_0" alt="Group 251" style="position:absolute;left:4988;top:2916;width:1653;height:1517"></v:group><v:group id="shape_0" alt="Group 249" style="position:absolute;left:2977;top:3647;width:1168;height:2099"></v:group><v:group id="shape_0" alt="Group 247" style="position:absolute;left:2031;top:317;width:2328;height:2067"></v:group><v:group id="shape_0" alt="Group 245" style="position:absolute;left:4690;top:-3;width:1746;height:1708"></v:group><v:group id="shape_0" alt="Group 243" style="position:absolute;left:6437;top:-3;width:403;height:1372"></v:group><v:group id="shape_0" alt="Group 241" style="position:absolute;left:7458;top:-3;width:1576;height:2280"></v:group><v:group id="shape_0" alt="Group 239" style="position:absolute;left:9035;top:-3;width:1220;height:2224"></v:group><v:group id="shape_0" alt="Group 237" style="position:absolute;left:1212;top:4955;width:2318;height:2463"></v:group><v:group id="shape_0" alt="Group 235" style="position:absolute;left:3493;top:7498;width:1783;height:1731"></v:group><v:group id="shape_0" alt="Group 233" style="position:absolute;left:3526;top:5593;width:1695;height:1596"></v:group><v:group id="shape_0" alt="Group 231" style="position:absolute;left:1212;top:7507;width:2537;height:1722"></v:group><v:group id="shape_0" alt="Group 229" style="position:absolute;left:6437;top:7344;width:2188;height:1885"></v:group><v:group id="shape_0" alt="Group 227" style="position:absolute;left:4090;top:6804;width:1638;height:1270"></v:group><v:group id="shape_0" alt="Group 225" style="position:absolute;left:4946;top:7292;width:1574;height:1937"></v:group><v:group id="shape_0" alt="Group 223" style="position:absolute;left:4569;top:5514;width:1522;height:1373"></v:group><v:group id="shape_0" alt="Group 221" style="position:absolute;left:6255;top:5071;width:1713;height:1937"></v:group><v:group id="shape_0" alt="Group 219" style="position:absolute;left:6921;top:6502;width:1737;height:1861"></v:group><v:group id="shape_0" alt="Group 217" style="position:absolute;left:8444;top:6860;width:2765;height:2369"></v:group><v:group id="shape_0" alt="Group 215" style="position:absolute;left:7847;top:4913;width:1886;height:2118"></v:group><v:group id="shape_0" alt="Group 213" style="position:absolute;left:7308;top:2161;width:1634;height:1927"></v:group><v:group id="shape_0" alt="Group 211" style="position:absolute;left:9606;top:3338;width:122;height:123"></v:group><v:group id="shape_0" alt="Group 209" style="position:absolute;left:8774;top:2222;width:2435;height:1904"></v:group><v:group id="shape_0" alt="Group 207" style="position:absolute;left:9500;top:3866;width:1709;height:2476"></v:group><v:group id="shape_0" alt="Group 205" style="position:absolute;left:4732;top:3977;width:1112;height:1546"></v:group><v:group id="shape_0" alt="Group 203" style="position:absolute;left:6641;top:3358;width:1951;height:1834"></v:group><v:group id="shape_0" alt="Group 201" style="position:absolute;left:5449;top:4294;width:1787;height:1671"></v:group><v:group id="shape_0" alt="Group 199" style="position:absolute;left:6040;top:2571;width:1337;height:1717"></v:group><v:group id="shape_0" alt="Group 197" style="position:absolute;left:3554;top:2967;width:1527;height:1452"></v:group><v:group id="shape_0" alt="Group 195" style="position:absolute;left:1212;top:2516;width:1686;height:2527"></v:group><v:group id="shape_0" alt="Group 193" style="position:absolute;left:1785;top:1980;width:2677;height:1746"></v:group><v:group id="shape_0" alt="Group 191" style="position:absolute;left:3880;top:3996;width:1188;height:1658"></v:group><v:group id="shape_0" alt="Group 189" style="position:absolute;left:2185;top:3698;width:1513;height:2216"></v:group><v:group id="shape_0" alt="Group 187" style="position:absolute;left:1212;top:-3;width:819;height:2546"></v:group><v:group id="shape_0" alt="Group 185" style="position:absolute;left:2031;top:-3;width:1117;height:2387"></v:group><v:group id="shape_0" alt="Group 183" style="position:absolute;left:3068;top:-3;width:1622;height:1573"></v:group><v:group id="shape_0" alt="Group 181" style="position:absolute;left:4690;top:-3;width:485;height:1400"></v:group><v:group id="shape_0" alt="Group 179" style="position:absolute;left:4178;top:1397;width:1689;height:1890"></v:group><v:group id="shape_0" alt="Group 177" style="position:absolute;left:5794;top:1369;width:1621;height:1611"></v:group><v:group id="shape_0" alt="Group 175" style="position:absolute;left:6437;top:-3;width:1634;height:2391"></v:group><v:group id="shape_0" alt="Group 173" style="position:absolute;left:7458;top:-3;width:612;height:2164"></v:group><v:group id="shape_0" alt="Group 171" style="position:absolute;left:9035;top:-3;width:2174;height:3566"></v:group><v:group id="shape_0" alt="Group 169" style="position:absolute;left:5278;top:2787;width:122;height:122"></v:group><v:group id="shape_0" alt="Group 167" style="position:absolute;left:5194;top:2295;width:122;height:122"></v:group><v:group id="shape_0" alt="Group 165" style="position:absolute;left:5786;top:3693;width:122;height:122"></v:group><v:group id="shape_0" alt="Group 163" style="position:absolute;left:6054;top:3249;width:123;height:122"></v:group><v:group id="shape_0" alt="Group 161" style="position:absolute;left:6394;top:3547;width:122;height:122"></v:group><v:group id="shape_0" alt="Group 159" style="position:absolute;left:6333;top:2227;width:122;height:122"></v:group><v:group id="shape_0" alt="Group 157" style="position:absolute;left:7739;top:5988;width:122;height:122"></v:group><v:group id="shape_0" alt="Group 155" style="position:absolute;left:7061;top:6688;width:122;height:122"></v:group><v:group id="shape_0" alt="Group 153" style="position:absolute;left:4363;top:6337;width:122;height:123"></v:group><v:group id="shape_0" alt="Group 151" style="position:absolute;left:6101;top:7462;width:123;height:122"></v:group><v:group id="shape_0" alt="Group 149" style="position:absolute;left:6841;top:7173;width:122;height:122"></v:group><v:group id="shape_0" alt="Group 147" style="position:absolute;left:7479;top:4406;width:122;height:123"></v:group><v:group id="shape_0" alt="Group 145" style="position:absolute;left:8422;top:8082;width:122;height:122"></v:group><v:group id="shape_0" alt="Group 143" style="position:absolute;left:7854;top:1320;width:122;height:122"></v:group><v:group id="shape_0" alt="Group 141" style="position:absolute;left:7697;top:1331;width:1962;height:1308"></v:group><v:group id="shape_0" alt="Group 139" style="position:absolute;left:7697;top:1331;width:1962;height:1308"></v:group><v:group id="shape_0" alt="Group 137" style="position:absolute;left:7791;top:1668;width:122;height:122"></v:group><v:group id="shape_0" alt="Group 135" style="position:absolute;left:7791;top:1913;width:122;height:122"></v:group><v:group id="shape_0" alt="Group 133" style="position:absolute;left:7751;top:2466;width:202;height:1"></v:group><v:group id="shape_0" alt="Group 131" style="position:absolute;left:2392;top:1141;width:7467;height:7792"></v:group></v:group></w:pict></mc:Fallback></mc:AlternateContent></w:r></w:p><w:p><w:pPr><w:pStyle w:val="Normal"/><w:rPr><w:rFonts w:ascii="Lucida Sans" w:hAnsi="Lucida Sans" w:eastAsia="Lucida Sans" w:cs="Lucida Sans"/><w:b/><w:b/><w:bCs/><w:sz w:val="20"/><w:szCs w:val="20"/></w:rPr></w:pPr><w:r><w:rPr><w:rFonts w:eastAsia="Lucida Sans" w:cs="Lucida Sans" w:ascii="Lucida Sans" w:hAnsi="Lucida Sans"/><w:b/><w:bCs/><w:sz w:val="20"/><w:szCs w:val="20"/></w:rPr></w:r></w:p><w:p><w:pPr><w:pStyle w:val="Normal"/><w:spacing w:before="6" w:after="0"/><w:rPr><w:rFonts w:ascii="Lucida Sans" w:hAnsi="Lucida Sans" w:eastAsia="Lucida Sans" w:cs="Lucida Sans"/><w:b/><w:b/><w:bCs/><w:sz w:val="16"/><w:szCs w:val="16"/></w:rPr></w:pPr><w:r><w:rPr><w:rFonts w:eastAsia="Lucida Sans" w:cs="Lucida Sans" w:ascii="Lucida Sans" w:hAnsi="Lucida Sans"/><w:b/><w:bCs/><w:sz w:val="16"/><w:szCs w:val="16"/></w:rPr></w:r></w:p><w:p><w:pPr><w:pStyle w:val="TextBody"/><w:spacing w:lineRule="auto" w:line="249" w:before="55" w:after="0"/><w:ind w:left="1133" w:right="184" w:hanging="0"/><w:jc w:val="both"/><w:rPr></w:rPr></w:pPr><w:r><w:rPr><w:w w:val="105"/></w:rPr><w:t>Figure</w:t></w:r><w:r><w:rPr><w:spacing w:val="10"/><w:w w:val="105"/></w:rPr><w:t xml:space="preserve"> </w:t></w:r><w:r><w:rPr><w:w w:val="105"/></w:rPr><w:t>B.1:</w:t></w:r><w:r><w:rPr><w:spacing w:val="34"/><w:w w:val="105"/></w:rPr><w:t xml:space="preserve"> </w:t></w:r><w:r><w:rPr><w:w w:val="105"/></w:rPr><w:t>Locations</w:t></w:r><w:r><w:rPr><w:spacing w:val="9"/><w:w w:val="105"/></w:rPr><w:t xml:space="preserve"> </w:t></w:r><w:r><w:rPr><w:w w:val="105"/></w:rPr><w:t>of</w:t></w:r><w:r><w:rPr><w:spacing w:val="9"/><w:w w:val="105"/></w:rPr><w:t xml:space="preserve"> </w:t></w:r><w:r><w:rPr><w:w w:val="105"/></w:rPr><w:t>the</w:t></w:r><w:r><w:rPr><w:spacing w:val="9"/><w:w w:val="105"/></w:rPr><w:t xml:space="preserve"> </w:t></w:r><w:r><w:rPr><w:w w:val="105"/></w:rPr><w:t>observation</w:t></w:r><w:r><w:rPr><w:spacing w:val="9"/><w:w w:val="105"/></w:rPr><w:t xml:space="preserve"> </w:t></w:r><w:r><w:rPr><w:w w:val="105"/></w:rPr><w:t>wells</w:t></w:r><w:r><w:rPr><w:spacing w:val="9"/><w:w w:val="105"/></w:rPr><w:t xml:space="preserve"> </w:t></w:r><w:r><w:rPr><w:w w:val="105"/></w:rPr><w:t>(</w:t></w:r><w:del w:id="3776" w:author="Rivard, Christine" w:date="2015-03-27T20:17:00Z"><w:r><w:rPr><w:w w:val="105"/></w:rPr><w:delText>green</w:delText></w:r></w:del><w:del w:id="3777" w:author="Rivard, Christine" w:date="2015-03-27T20:17:00Z"><w:r><w:rPr><w:spacing w:val="9"/><w:w w:val="105"/></w:rPr><w:delText xml:space="preserve"> </w:delText></w:r></w:del><w:ins w:id="3778" w:author="Rivard, Christine" w:date="2015-03-27T20:17:00Z"><w:r><w:rPr><w:w w:val="105"/></w:rPr><w:t>blue</w:t></w:r></w:ins><w:ins w:id="3779" w:author="Rivard, Christine" w:date="2015-03-27T20:17:00Z"><w:r><w:rPr><w:spacing w:val="9"/><w:w w:val="105"/></w:rPr><w:t xml:space="preserve"> </w:t></w:r></w:ins><w:r><w:rPr><w:w w:val="105"/></w:rPr><w:t>dots)</w:t></w:r><w:r><w:rPr><w:spacing w:val="9"/><w:w w:val="105"/></w:rPr><w:t xml:space="preserve"> </w:t></w:r><w:r><w:rPr><w:w w:val="105"/></w:rPr><w:t>and</w:t></w:r><w:r><w:rPr><w:spacing w:val="9"/><w:w w:val="105"/></w:rPr><w:t xml:space="preserve"> </w:t></w:r><w:r><w:rPr><w:w w:val="105"/></w:rPr><w:t>the</w:t></w:r><w:r><w:rPr><w:spacing w:val="9"/><w:w w:val="105"/></w:rPr><w:t xml:space="preserve"> </w:t></w:r><w:r><w:rPr><w:w w:val="105"/></w:rPr><w:t>weather</w:t></w:r><w:r><w:rPr><w:spacing w:val="9"/><w:w w:val="105"/></w:rPr><w:t xml:space="preserve"> </w:t></w:r><w:r><w:rPr><w:w w:val="105"/></w:rPr><w:t>stations</w:t></w:r><w:r><w:rPr><w:spacing w:val="10"/><w:w w:val="105"/></w:rPr><w:t xml:space="preserve"> </w:t></w:r><w:r><w:rPr><w:spacing w:val="0"/><w:w w:val="105"/></w:rPr><w:t>(</w:t></w:r><w:del w:id="3780" w:author="Rivard, Christine" w:date="2015-03-27T20:17:00Z"><w:r><w:rPr><w:spacing w:val="0"/><w:w w:val="105"/></w:rPr><w:delText>blackheads</w:delText></w:r></w:del><w:ins w:id="3781" w:author="Rivard, Christine" w:date="2015-03-27T20:17:00Z"><w:r><w:rPr><w:spacing w:val="0"/><w:w w:val="105"/></w:rPr><w:t>yellow dots</w:t></w:r></w:ins><w:r><w:rPr><w:spacing w:val="0"/><w:w w:val="105"/></w:rPr><w:t>)</w:t></w:r><w:r><w:rPr><w:spacing w:val="22"/><w:w w:val="105"/></w:rPr><w:t xml:space="preserve"> </w:t></w:r><w:r><w:rPr><w:w w:val="105"/></w:rPr><w:t>in</w:t></w:r><w:r><w:rPr><w:spacing w:val="16"/><w:w w:val="105"/></w:rPr><w:t xml:space="preserve"> </w:t></w:r><w:r><w:rPr><w:w w:val="105"/></w:rPr><w:t>the</w:t></w:r><w:r><w:rPr><w:spacing w:val="17"/><w:w w:val="105"/></w:rPr><w:t xml:space="preserve"> </w:t></w:r><w:r><w:rPr><w:w w:val="105"/></w:rPr><w:t>Monteregie</w:t></w:r><w:r><w:rPr><w:spacing w:val="17"/><w:w w:val="105"/></w:rPr><w:t xml:space="preserve"> </w:t></w:r><w:r><w:rPr><w:w w:val="105"/></w:rPr><w:t>Est</w:t></w:r><w:r><w:rPr><w:spacing w:val="17"/><w:w w:val="105"/></w:rPr><w:t xml:space="preserve"> </w:t></w:r><w:r><w:rPr><w:w w:val="105"/></w:rPr><w:t>area.</w:t></w:r></w:p><w:p><w:pPr><w:pStyle w:val="Normal"/><w:rPr><w:rFonts w:ascii="Times New Roman" w:hAnsi="Times New Roman" w:eastAsia="Times New Roman" w:cs="Times New Roman"/><w:sz w:val="24"/><w:szCs w:val="24"/></w:rPr></w:pPr><w:r><w:rPr><w:rFonts w:eastAsia="Times New Roman" w:cs="Times New Roman" w:ascii="Times New Roman" w:hAnsi="Times New Roman"/><w:sz w:val="24"/><w:szCs w:val="24"/></w:rPr></w:r></w:p><w:p><w:pPr><w:pStyle w:val="TextBody"/><w:spacing w:lineRule="auto" w:line="249" w:before="160" w:after="0"/><w:ind w:left="1133" w:right="206" w:hanging="0"/><w:jc w:val="both"/><w:rPr></w:rPr></w:pPr><w:r><w:rPr><w:w w:val="105"/></w:rPr><w:t>spatial</w:t></w:r><w:r><w:rPr><w:spacing w:val="28"/><w:w w:val="105"/></w:rPr><w:t xml:space="preserve"> </w:t></w:r><w:r><w:rPr><w:w w:val="105"/></w:rPr><w:t>distribution</w:t></w:r><w:r><w:rPr><w:spacing w:val="28"/><w:w w:val="105"/></w:rPr><w:t xml:space="preserve"> </w:t></w:r><w:r><w:rPr><w:w w:val="105"/></w:rPr><w:t>of</w:t></w:r><w:r><w:rPr><w:spacing w:val="27"/><w:w w:val="105"/></w:rPr><w:t xml:space="preserve"> </w:t></w:r><w:r><w:rPr><w:w w:val="105"/></w:rPr><w:t>surficial</w:t></w:r><w:r><w:rPr><w:spacing w:val="29"/><w:w w:val="105"/></w:rPr><w:t xml:space="preserve"> </w:t></w:r><w:r><w:rPr><w:w w:val="105"/></w:rPr><w:t>deposits</w:t></w:r><w:r><w:rPr><w:spacing w:val="26"/><w:w w:val="105"/></w:rPr><w:t xml:space="preserve"> </w:t></w:r><w:r><w:rPr><w:w w:val="105"/></w:rPr><w:t>in</w:t></w:r><w:r><w:rPr><w:spacing w:val="28"/><w:w w:val="105"/></w:rPr><w:t xml:space="preserve"> </w:t></w:r><w:r><w:rPr><w:w w:val="105"/></w:rPr><w:t>the</w:t></w:r><w:r><w:rPr><w:spacing w:val="27"/><w:w w:val="105"/></w:rPr><w:t xml:space="preserve"> </w:t></w:r><w:r><w:rPr><w:w w:val="105"/></w:rPr><w:t>other.  The</w:t></w:r><w:r><w:rPr><w:spacing w:val="28"/><w:w w:val="105"/></w:rPr><w:t xml:space="preserve"> </w:t></w:r><w:r><w:rPr><w:w w:val="105"/></w:rPr><w:t>confinement</w:t></w:r><w:r><w:rPr><w:spacing w:val="28"/><w:w w:val="105"/></w:rPr><w:t xml:space="preserve"> </w:t></w:r><w:r><w:rPr><w:w w:val="105"/></w:rPr><w:t>conditions</w:t></w:r><w:r><w:rPr><w:spacing w:val="29"/><w:w w:val="105"/></w:rPr><w:t xml:space="preserve"> </w:t></w:r><w:del w:id="3782" w:author="Rivard, Christine" w:date="2015-03-27T19:58:00Z"><w:r><w:rPr><w:w w:val="105"/></w:rPr><w:delText>deduced</w:delText></w:r></w:del><w:del w:id="3783" w:author="Rivard, Christine" w:date="2015-03-27T19:58:00Z"><w:r><w:rPr><w:spacing w:val="26"/><w:w w:val="105"/></w:rPr><w:delText xml:space="preserve"> </w:delText></w:r></w:del><w:ins w:id="3784" w:author="Rivard, Christine" w:date="2015-03-27T19:58:00Z"><w:r><w:rPr><w:w w:val="105"/></w:rPr><w:t>inferred</w:t></w:r></w:ins><w:ins w:id="3785" w:author="Rivard, Christine" w:date="2015-03-27T19:58:00Z"><w:r><w:rPr><w:spacing w:val="26"/><w:w w:val="105"/></w:rPr><w:t xml:space="preserve"> </w:t></w:r></w:ins><w:r><w:rPr><w:w w:val="105"/></w:rPr><w:t>from</w:t></w:r><w:r><w:rPr><w:w w:val="103"/></w:rPr><w:t xml:space="preserve"> </w:t></w:r><w:r><w:rPr><w:w w:val="105"/></w:rPr><w:t>the</w:t></w:r><w:r><w:rPr><w:spacing w:val="27"/><w:w w:val="105"/></w:rPr><w:t xml:space="preserve"> </w:t></w:r><w:r><w:rPr><w:w w:val="105"/></w:rPr><w:t>hydrographs</w:t></w:r><w:r><w:rPr><w:spacing w:val="27"/><w:w w:val="105"/></w:rPr><w:t xml:space="preserve"> </w:t></w:r><w:del w:id="3786" w:author="Rivard, Christine" w:date="2015-03-27T19:59:00Z"><w:r><w:rPr><w:w w:val="105"/></w:rPr><w:delText>come</w:delText></w:r></w:del><w:del w:id="3787" w:author="Rivard, Christine" w:date="2015-03-27T19:59:00Z"><w:r><w:rPr><w:spacing w:val="28"/><w:w w:val="105"/></w:rPr><w:delText xml:space="preserve"> </w:delText></w:r></w:del><w:del w:id="3788" w:author="Rivard, Christine" w:date="2015-03-27T19:59:00Z"><w:commentRangeStart w:id="90"/><w:r><w:rPr><w:spacing w:val="0"/><w:w w:val="105"/></w:rPr><w:delText>to</w:delText></w:r></w:del><w:ins w:id="3789" w:author="Rivard, Christine" w:date="2015-03-27T19:59:00Z"><w:r><w:rPr><w:w w:val="105"/></w:rPr><w:t>further</w:t></w:r></w:ins><w:r><w:rPr><w:spacing w:val="27"/><w:w w:val="105"/></w:rPr><w:t xml:space="preserve"> </w:t></w:r><w:r><w:rPr><w:w w:val="105"/></w:rPr><w:t>validate</w:t></w:r><w:r><w:rPr><w:spacing w:val="27"/><w:w w:val="105"/></w:rPr><w:t xml:space="preserve"> </w:t></w:r><w:r><w:rPr><w:spacing w:val="27"/><w:w w:val="105"/></w:rPr></w:r><w:commentRangeEnd w:id="90"/><w:r><w:commentReference w:id="90"/></w:r><w:r><w:rPr><w:w w:val="105"/></w:rPr><w:t>the</w:t></w:r><w:r><w:rPr><w:spacing w:val="28"/><w:w w:val="105"/></w:rPr><w:t xml:space="preserve"> </w:t></w:r><w:r><w:rPr><w:w w:val="105"/></w:rPr><w:t>criteria</w:t></w:r><w:r><w:rPr><w:spacing w:val="28"/><w:w w:val="105"/></w:rPr><w:t xml:space="preserve"> </w:t></w:r><w:r><w:rPr><w:w w:val="105"/></w:rPr><w:t>used</w:t></w:r><w:r><w:rPr><w:spacing w:val="28"/><w:w w:val="105"/></w:rPr><w:t xml:space="preserve"> </w:t></w:r><w:r><w:rPr><w:w w:val="105"/></w:rPr><w:t>to</w:t></w:r><w:r><w:rPr><w:spacing w:val="27"/><w:w w:val="105"/></w:rPr><w:t xml:space="preserve"> </w:t></w:r><w:r><w:rPr><w:w w:val="105"/></w:rPr><w:t>produce</w:t></w:r><w:r><w:rPr><w:spacing w:val="28"/><w:w w:val="105"/></w:rPr><w:t xml:space="preserve"> </w:t></w:r><w:r><w:rPr><w:w w:val="105"/></w:rPr><w:t>the</w:t></w:r><w:r><w:rPr><w:spacing w:val="27"/><w:w w:val="105"/></w:rPr><w:t xml:space="preserve"> </w:t></w:r><w:r><w:rPr><w:w w:val="105"/></w:rPr><w:t>regional</w:t></w:r><w:r><w:rPr><w:spacing w:val="27"/><w:w w:val="105"/></w:rPr><w:t xml:space="preserve"> </w:t></w:r><w:del w:id="3790" w:author="Rivard, Christine" w:date="2015-03-27T20:02:00Z"><w:r><w:rPr><w:w w:val="105"/></w:rPr><w:delText>map</w:delText></w:r></w:del><w:del w:id="3791" w:author="Rivard, Christine" w:date="2015-03-27T20:02:00Z"><w:r><w:rPr><w:spacing w:val="28"/><w:w w:val="105"/></w:rPr><w:delText xml:space="preserve"> </w:delText></w:r></w:del><w:del w:id="3792" w:author="Rivard, Christine" w:date="2015-03-27T20:02:00Z"><w:r><w:rPr><w:w w:val="105"/></w:rPr><w:delText>of</w:delText></w:r></w:del><w:del w:id="3793" w:author="Rivard, Christine" w:date="2015-03-27T20:02:00Z"><w:r><w:rPr><w:spacing w:val="27"/><w:w w:val="105"/></w:rPr><w:delText xml:space="preserve"> </w:delText></w:r></w:del><w:r><w:rPr><w:w w:val="105"/></w:rPr><w:t>confinement</w:t></w:r><w:r><w:rPr><w:spacing w:val="21"/><w:w w:val="105"/></w:rPr><w:t xml:space="preserve"> </w:t></w:r><w:r><w:rPr><w:w w:val="105"/></w:rPr><w:t>condition</w:t></w:r><w:del w:id="3794" w:author="Rivard, Christine" w:date="2015-03-27T20:02:00Z"><w:r><w:rPr><w:w w:val="105"/></w:rPr><w:delText>s</w:delText></w:r></w:del><w:r><w:rPr><w:spacing w:val="0"/><w:w w:val="105"/></w:rPr><w:t xml:space="preserve"> </w:t></w:r><w:ins w:id="3795" w:author="Rivard, Christine" w:date="2015-03-27T20:02:00Z"><w:r><w:rPr><w:spacing w:val="0"/><w:w w:val="105"/></w:rPr><w:t xml:space="preserve">map </w:t></w:r></w:ins><w:r><w:rPr><w:w w:val="105"/></w:rPr><w:t>which</w:t></w:r><w:r><w:rPr><w:spacing w:val="0"/><w:w w:val="105"/></w:rPr><w:t xml:space="preserve"> </w:t></w:r><w:r><w:rPr><w:w w:val="105"/></w:rPr><w:t>were</w:t></w:r><w:r><w:rPr><w:spacing w:val="0"/><w:w w:val="105"/></w:rPr><w:t xml:space="preserve"> </w:t></w:r><w:r><w:rPr><w:w w:val="105"/></w:rPr><w:t>based</w:t></w:r><w:r><w:rPr><w:spacing w:val="0"/><w:w w:val="105"/></w:rPr><w:t xml:space="preserve"> </w:t></w:r><w:ins w:id="3796" w:author="Rivard, Christine" w:date="2015-03-27T20:06:00Z"><w:r><w:rPr><w:spacing w:val="0"/><w:w w:val="105"/></w:rPr><w:t xml:space="preserve">both </w:t></w:r></w:ins><w:r><w:rPr><w:w w:val="105"/></w:rPr><w:t>on</w:t></w:r><w:r><w:rPr><w:spacing w:val="0"/><w:w w:val="105"/></w:rPr><w:t xml:space="preserve"> </w:t></w:r><w:ins w:id="3797" w:author="Rivard, Christine" w:date="2015-03-27T20:05:00Z"><w:r><w:rPr><w:spacing w:val="0"/><w:w w:val="105"/></w:rPr><w:t xml:space="preserve">knowledge </w:t></w:r></w:ins><w:ins w:id="3798" w:author="Rivard, Christine" w:date="2015-03-27T20:07:00Z"><w:r><w:rPr><w:spacing w:val="0"/><w:w w:val="105"/></w:rPr><w:t xml:space="preserve">of the </w:t></w:r></w:ins><w:ins w:id="3799" w:author="Rivard, Christine" w:date="2015-03-27T20:07:00Z"><w:r><w:rPr><w:w w:val="105"/></w:rPr><w:t>regional</w:t></w:r></w:ins><w:ins w:id="3800" w:author="Rivard, Christine" w:date="2015-03-27T20:07:00Z"><w:r><w:rPr><w:spacing w:val="1"/><w:w w:val="105"/></w:rPr><w:t xml:space="preserve"> geological contexts </w:t></w:r></w:ins><w:ins w:id="3801" w:author="Rivard, Christine" w:date="2015-03-27T20:05:00Z"><w:r><w:rPr><w:spacing w:val="0"/><w:w w:val="105"/></w:rPr><w:t>and</w:t></w:r></w:ins><w:ins w:id="3802" w:author="Rivard, Christine" w:date="2015-03-27T20:04:00Z"><w:r><w:rPr><w:spacing w:val="0"/><w:w w:val="105"/></w:rPr><w:t xml:space="preserve"> </w:t></w:r></w:ins><w:r><w:rPr><w:w w:val="105"/></w:rPr><w:t>professional</w:t></w:r><w:r><w:rPr><w:spacing w:val="0"/><w:w w:val="105"/></w:rPr><w:t xml:space="preserve"> </w:t></w:r><w:r><w:rPr><w:w w:val="105"/></w:rPr><w:t>judgment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were</w:t></w:r><w:ins w:id="3803" w:author="Rivard, Christine" w:date="2015-03-27T20:06:00Z"><w:r><w:rPr><w:w w:val="105"/></w:rPr><w:t>,</w:t></w:r></w:ins><w:r><w:rPr><w:spacing w:val="0"/><w:w w:val="105"/></w:rPr><w:t xml:space="preserve"> </w:t></w:r><w:r><w:rPr><w:w w:val="105"/></w:rPr><w:t>therefore</w:t></w:r><w:ins w:id="3804" w:author="Rivard, Christine" w:date="2015-03-27T20:06:00Z"><w:r><w:rPr><w:w w:val="105"/></w:rPr><w:t>,</w:t></w:r></w:ins><w:r><w:rPr><w:spacing w:val="0"/><w:w w:val="105"/></w:rPr><w:t xml:space="preserve"> </w:t></w:r><w:del w:id="3805" w:author="Rivard, Christine" w:date="2015-03-27T20:08:00Z"><w:r><w:rPr><w:w w:val="105"/></w:rPr><w:delText>relatively</w:delText></w:r></w:del><w:del w:id="3806" w:author="Rivard, Christine" w:date="2015-03-27T20:08:00Z"><w:r><w:rPr><w:spacing w:val="0"/><w:w w:val="105"/></w:rPr><w:delText xml:space="preserve"> </w:delText></w:r></w:del><w:ins w:id="3807" w:author="Rivard, Christine" w:date="2015-03-27T20:08:00Z"><w:r><w:rPr><w:w w:val="105"/></w:rPr><w:t>partly</w:t></w:r></w:ins><w:ins w:id="3808" w:author="Rivard, Christine" w:date="2015-03-27T20:08:00Z"><w:r><w:rPr><w:spacing w:val="0"/><w:w w:val="105"/></w:rPr><w:t xml:space="preserve"> </w:t></w:r></w:ins><w:r><w:rPr><w:w w:val="105"/></w:rPr><w:t>arbitrary</w:t></w:r><w:del w:id="3809" w:author="Rivard, Christine" w:date="2015-03-27T20:08:00Z"><w:r><w:rPr><w:w w:val="105"/></w:rPr><w:delText>,</w:delText></w:r></w:del><w:del w:id="3810" w:author="Rivard, Christine" w:date="2015-03-27T20:08:00Z"><w:r><w:rPr><w:spacing w:val="0"/><w:w w:val="105"/></w:rPr><w:delText xml:space="preserve"> </w:delText></w:r></w:del><w:del w:id="3811" w:author="Rivard, Christine" w:date="2015-03-27T20:06:00Z"><w:r><w:rPr><w:w w:val="105"/></w:rPr><w:delText>even</w:delText></w:r></w:del><w:del w:id="3812" w:author="Rivard, Christine" w:date="2015-03-27T20:06:00Z"><w:r><w:rPr><w:w w:val="99"/></w:rPr><w:delText xml:space="preserve"> </w:delText></w:r></w:del><w:del w:id="3813" w:author="Rivard, Christine" w:date="2015-03-27T20:06:00Z"><w:r><w:rPr><w:w w:val="105"/></w:rPr><w:delText>if</w:delText></w:r></w:del><w:del w:id="3814" w:author="Rivard, Christine" w:date="2015-03-27T20:06:00Z"><w:r><w:rPr><w:spacing w:val="1"/><w:w w:val="105"/></w:rPr><w:delText xml:space="preserve"> </w:delText></w:r></w:del><w:del w:id="3815" w:author="Rivard, Christine" w:date="2015-03-27T20:06:00Z"><w:r><w:rPr><w:w w:val="105"/></w:rPr><w:delText>they</w:delText></w:r></w:del><w:del w:id="3816" w:author="Rivard, Christine" w:date="2015-03-27T20:06:00Z"><w:r><w:rPr><w:spacing w:val="2"/><w:w w:val="105"/></w:rPr><w:delText xml:space="preserve"> </w:delText></w:r></w:del><w:del w:id="3817" w:author="Rivard, Christine" w:date="2015-03-27T20:06:00Z"><w:r><w:rPr><w:w w:val="105"/></w:rPr><w:delText>are</w:delText></w:r></w:del><w:del w:id="3818" w:author="Rivard, Christine" w:date="2015-03-27T20:08:00Z"><w:r><w:rPr><w:spacing w:val="1"/><w:w w:val="105"/></w:rPr><w:delText xml:space="preserve"> </w:delText></w:r></w:del><w:del w:id="3819" w:author="Rivard, Christine" w:date="2015-03-27T20:04:00Z"><w:r><w:rPr><w:w w:val="105"/></w:rPr><w:delText>logical</w:delText></w:r></w:del><w:del w:id="3820" w:author="Rivard, Christine" w:date="2015-03-27T20:04:00Z"><w:r><w:rPr><w:spacing w:val="1"/><w:w w:val="105"/></w:rPr><w:delText xml:space="preserve"> </w:delText></w:r></w:del><w:del w:id="3821" w:author="Rivard, Christine" w:date="2015-03-27T20:04:00Z"><w:r><w:rPr><w:w w:val="105"/></w:rPr><w:delText>according</w:delText></w:r></w:del><w:del w:id="3822" w:author="Rivard, Christine" w:date="2015-03-27T20:04:00Z"><w:r><w:rPr><w:spacing w:val="1"/><w:w w:val="105"/></w:rPr><w:delText xml:space="preserve"> </w:delText></w:r></w:del><w:del w:id="3823" w:author="Rivard, Christine" w:date="2015-03-27T20:04:00Z"><w:r><w:rPr><w:w w:val="105"/></w:rPr><w:delText>to</w:delText></w:r></w:del><w:del w:id="3824" w:author="Rivard, Christine" w:date="2015-03-27T20:08:00Z"><w:r><w:rPr><w:spacing w:val="2"/><w:w w:val="105"/></w:rPr><w:delText xml:space="preserve"> </w:delText></w:r></w:del><w:del w:id="3825" w:author="Rivard, Christine" w:date="2015-03-27T20:08:00Z"><w:r><w:rPr><w:w w:val="105"/></w:rPr><w:delText>regional</w:delText></w:r></w:del><w:del w:id="3826" w:author="Rivard, Christine" w:date="2015-03-27T20:08:00Z"><w:r><w:rPr><w:spacing w:val="1"/><w:w w:val="105"/></w:rPr><w:delText xml:space="preserve"> </w:delText></w:r></w:del><w:del w:id="3827" w:author="Rivard, Christine" w:date="2015-03-27T20:03:00Z"><w:r><w:rPr><w:w w:val="105"/></w:rPr><w:delText>conditions</w:delText></w:r></w:del><w:r><w:rPr><w:w w:val="105"/></w:rPr><w:t>.</w:t></w:r></w:p><w:p><w:pPr><w:pStyle w:val="TextBody"/><w:spacing w:lineRule="auto" w:line="249"/><w:ind w:left="1133" w:right="178" w:firstLine="351"/><w:jc w:val="both"/><w:rPr></w:rPr></w:pPr><w:r><w:rPr><w:w w:val="105"/></w:rPr><w:t>Mor</w:t></w:r><w:ins w:id="3828" w:author="Rivard, Christine" w:date="2015-03-27T20:19:00Z"><w:r><w:rPr><w:w w:val="105"/></w:rPr><w:t>over</w:t></w:r></w:ins><w:del w:id="3829" w:author="Rivard, Christine" w:date="2015-03-27T20:19:00Z"><w:r><w:rPr><w:w w:val="105"/></w:rPr><w:delText>e</w:delText></w:r></w:del><w:del w:id="3830" w:author="Rivard, Christine" w:date="2015-03-27T20:19:00Z"><w:r><w:rPr><w:spacing w:val="32"/><w:w w:val="105"/></w:rPr><w:delText xml:space="preserve"> </w:delText></w:r></w:del><w:del w:id="3831" w:author="Rivard, Christine" w:date="2015-03-27T20:19:00Z"><w:r><w:rPr><w:w w:val="105"/></w:rPr><w:delText>specifically</w:delText></w:r></w:del><w:r><w:rPr><w:w w:val="105"/></w:rPr><w:t>,</w:t></w:r><w:r><w:rPr><w:spacing w:val="39"/><w:w w:val="105"/></w:rPr><w:t xml:space="preserve"> </w:t></w:r><w:r><w:rPr><w:w w:val="105"/></w:rPr><w:t>the</w:t></w:r><w:r><w:rPr><w:spacing w:val="33"/><w:w w:val="105"/></w:rPr><w:t xml:space="preserve"> </w:t></w:r><w:r><w:rPr><w:w w:val="105"/></w:rPr><w:t>confinement</w:t></w:r><w:r><w:rPr><w:spacing w:val="34"/><w:w w:val="105"/></w:rPr><w:t xml:space="preserve"> </w:t></w:r><w:r><w:rPr><w:w w:val="105"/></w:rPr><w:t>conditions</w:t></w:r><w:r><w:rPr><w:spacing w:val="35"/><w:w w:val="105"/></w:rPr><w:t xml:space="preserve"> </w:t></w:r><w:del w:id="3832" w:author="Rivard, Christine" w:date="2015-03-27T20:08:00Z"><w:r><w:rPr><w:w w:val="105"/></w:rPr><w:delText>deducted</w:delText></w:r></w:del><w:del w:id="3833" w:author="Rivard, Christine" w:date="2015-03-27T20:08:00Z"><w:r><w:rPr><w:spacing w:val="33"/><w:w w:val="105"/></w:rPr><w:delText xml:space="preserve"> </w:delText></w:r></w:del><w:ins w:id="3834" w:author="Rivard, Christine" w:date="2015-03-27T20:08:00Z"><w:r><w:rPr><w:w w:val="105"/></w:rPr><w:t>inferred</w:t></w:r></w:ins><w:ins w:id="3835" w:author="Rivard, Christine" w:date="2015-03-27T20:08:00Z"><w:r><w:rPr><w:spacing w:val="33"/><w:w w:val="105"/></w:rPr><w:t xml:space="preserve"> </w:t></w:r></w:ins><w:r><w:rPr><w:w w:val="105"/></w:rPr><w:t>from</w:t></w:r><w:r><w:rPr><w:spacing w:val="33"/><w:w w:val="105"/></w:rPr><w:t xml:space="preserve"> </w:t></w:r><w:r><w:rPr><w:w w:val="105"/></w:rPr><w:t>the</w:t></w:r><w:r><w:rPr><w:spacing w:val="33"/><w:w w:val="105"/></w:rPr><w:t xml:space="preserve"> </w:t></w:r><w:r><w:rPr><w:w w:val="105"/></w:rPr><w:t>well</w:t></w:r><w:r><w:rPr><w:spacing w:val="34"/><w:w w:val="105"/></w:rPr><w:t xml:space="preserve"> </w:t></w:r><w:r><w:rPr><w:spacing w:val="0"/><w:w w:val="105"/></w:rPr><w:t>hydrographs</w:t></w:r><w:r><w:rPr><w:spacing w:val="33"/><w:w w:val="105"/></w:rPr><w:t xml:space="preserve"> </w:t></w:r><w:r><w:rPr><w:spacing w:val="0"/><w:w w:val="105"/></w:rPr><w:t>are</w:t></w:r><w:r><w:rPr><w:spacing w:val="33"/><w:w w:val="105"/></w:rPr><w:t xml:space="preserve"> </w:t></w:r><w:del w:id="3836" w:author="Rivard, Christine" w:date="2015-03-27T20:19:00Z"><w:r><w:rPr><w:w w:val="105"/></w:rPr><w:delText>also</w:delText></w:r></w:del><w:del w:id="3837" w:author="Rivard, Christine" w:date="2015-03-27T20:19:00Z"><w:r><w:rPr><w:spacing w:val="24"/><w:w w:val="103"/></w:rPr><w:delText xml:space="preserve"> </w:delText></w:r></w:del><w:r><w:rPr><w:w w:val="105"/></w:rPr><w:t>consistent</w:t></w:r><w:r><w:rPr><w:spacing w:val="0"/><w:w w:val="105"/></w:rPr><w:t xml:space="preserve"> with </w:t></w:r><w:r><w:rPr><w:w w:val="105"/></w:rPr><w:t>the</w:t></w:r><w:r><w:rPr><w:spacing w:val="0"/><w:w w:val="105"/></w:rPr><w:t xml:space="preserve"> </w:t></w:r><w:r><w:rPr><w:w w:val="105"/></w:rPr><w:t>four</w:t></w:r><w:r><w:rPr><w:spacing w:val="0"/><w:w w:val="105"/></w:rPr><w:t xml:space="preserve"> </w:t></w:r><w:del w:id="3838" w:author="Rivard, Christine" w:date="2015-03-27T20:20:00Z"><w:r><w:rPr><w:w w:val="105"/></w:rPr><w:delText>different</w:delText></w:r></w:del><w:del w:id="3839" w:author="Rivard, Christine" w:date="2015-03-27T20:20:00Z"><w:r><w:rPr><w:spacing w:val="0"/><w:w w:val="105"/></w:rPr><w:delText xml:space="preserve"> </w:delText></w:r></w:del><w:r><w:rPr><w:spacing w:val="0"/><w:w w:val="105"/></w:rPr><w:t xml:space="preserve">hydrogeological </w:t></w:r><w:r><w:rPr><w:w w:val="105"/></w:rPr><w:t>contexts</w:t></w:r><w:r><w:rPr><w:spacing w:val="0"/><w:w w:val="105"/></w:rPr><w:t xml:space="preserve"> </w:t></w:r><w:ins w:id="3840" w:author="Rivard, Christine" w:date="2015-03-27T20:20:00Z"><w:r><w:rPr><w:spacing w:val="0"/><w:w w:val="105"/></w:rPr><w:t xml:space="preserve">that were </w:t></w:r></w:ins><w:r><w:rPr><w:spacing w:val="0"/><w:w w:val="105"/></w:rPr><w:t xml:space="preserve">defined </w:t></w:r><w:del w:id="3841" w:author="Rivard, Christine" w:date="2015-03-27T20:20:00Z"><w:r><w:rPr><w:w w:val="105"/></w:rPr><w:delText>in</w:delText></w:r></w:del><w:del w:id="3842" w:author="Rivard, Christine" w:date="2015-03-27T20:20:00Z"><w:r><w:rPr><w:spacing w:val="0"/><w:w w:val="105"/></w:rPr><w:delText xml:space="preserve"> </w:delText></w:r></w:del><w:ins w:id="3843" w:author="Rivard, Christine" w:date="2015-03-27T20:20:00Z"><w:r><w:rPr><w:w w:val="105"/></w:rPr><w:t>for</w:t></w:r></w:ins><w:ins w:id="3844" w:author="Rivard, Christine" w:date="2015-03-27T20:20:00Z"><w:r><w:rPr><w:spacing w:val="0"/><w:w w:val="105"/></w:rPr><w:t xml:space="preserve"> </w:t></w:r></w:ins><w:r><w:rPr><w:w w:val="105"/></w:rPr><w:t>th</w:t></w:r><w:del w:id="3845" w:author="Rivard, Christine" w:date="2015-03-27T20:20:00Z"><w:r><w:rPr><w:w w:val="105"/></w:rPr><w:delText>e</w:delText></w:r></w:del><w:ins w:id="3846" w:author="Rivard, Christine" w:date="2015-03-27T20:20:00Z"><w:r><w:rPr><w:w w:val="105"/></w:rPr><w:t>is</w:t></w:r></w:ins><w:r><w:rPr><w:spacing w:val="0"/><w:w w:val="105"/></w:rPr><w:t xml:space="preserve"> </w:t></w:r><w:r><w:rPr><w:w w:val="105"/></w:rPr><w:t>study</w:t></w:r><w:r><w:rPr><w:spacing w:val="0"/><w:w w:val="105"/></w:rPr><w:t xml:space="preserve"> </w:t></w:r><w:r><w:rPr><w:w w:val="105"/></w:rPr><w:t>area</w:t></w:r><w:ins w:id="3847" w:author="Rivard, Christine" w:date="2015-03-27T20:20:00Z"><w:r><w:rPr><w:w w:val="105"/></w:rPr><w:t xml:space="preserve"> (Carrier et al., 2013)</w:t></w:r></w:ins><w:r><w:rPr><w:w w:val="105"/></w:rPr><w:t>.</w:t></w:r><w:r><w:rPr><w:spacing w:val="17"/><w:w w:val="105"/></w:rPr><w:t xml:space="preserve"> </w:t></w:r><w:r><w:rPr><w:w w:val="105"/></w:rPr><w:t>These</w:t></w:r><w:r><w:rPr><w:spacing w:val="0"/><w:w w:val="105"/></w:rPr><w:t xml:space="preserve"> </w:t></w:r><w:r><w:rPr><w:w w:val="105"/></w:rPr><w:t>contexts</w:t></w:r><w:r><w:rPr><w:spacing w:val="47"/><w:w w:val="104"/></w:rPr><w:t xml:space="preserve"> </w:t></w:r><w:r><w:rPr><w:w w:val="105"/></w:rPr><w:t>are</w:t></w:r><w:r><w:rPr><w:spacing w:val="14"/><w:w w:val="105"/></w:rPr><w:t xml:space="preserve"> </w:t></w:r><w:r><w:rPr><w:w w:val="105"/></w:rPr><w:t>represented</w:t></w:r><w:r><w:rPr><w:spacing w:val="13"/><w:w w:val="105"/></w:rPr><w:t xml:space="preserve"> </w:t></w:r><w:r><w:rPr><w:w w:val="105"/></w:rPr><w:t>by</w:t></w:r><w:r><w:rPr><w:spacing w:val="15"/><w:w w:val="105"/></w:rPr><w:t xml:space="preserve"> </w:t></w:r><w:r><w:rPr><w:w w:val="105"/></w:rPr><w:t>thick</w:t></w:r><w:r><w:rPr><w:spacing w:val="14"/><w:w w:val="105"/></w:rPr><w:t xml:space="preserve"> </w:t></w:r><w:r><w:rPr><w:w w:val="105"/></w:rPr><w:t>dashed</w:t></w:r><w:r><w:rPr><w:spacing w:val="14"/><w:w w:val="105"/></w:rPr><w:t xml:space="preserve"> </w:t></w:r><w:r><w:rPr><w:w w:val="105"/></w:rPr><w:t>lines</w:t></w:r><w:r><w:rPr><w:spacing w:val="13"/><w:w w:val="105"/></w:rPr><w:t xml:space="preserve"> </w:t></w:r><w:r><w:rPr><w:w w:val="105"/></w:rPr><w:t>in</w:t></w:r><w:r><w:rPr><w:spacing w:val="15"/><w:w w:val="105"/></w:rPr><w:t xml:space="preserve"> </w:t></w:r><w:r><w:rPr><w:w w:val="105"/></w:rPr><w:t>Figure</w:t></w:r><w:r><w:rPr><w:spacing w:val="14"/><w:w w:val="105"/></w:rPr><w:t xml:space="preserve"> </w:t></w:r><w:hyperlink w:anchor="_bookmark81"><w:r><w:rPr><w:rStyle w:val="InternetLink"/><w:w w:val="105"/></w:rPr><w:t>B.3</w:t></w:r></w:hyperlink><w:r><w:rPr><w:spacing w:val="15"/><w:w w:val="105"/></w:rPr><w:t xml:space="preserve"> </w:t></w:r><w:r><w:rPr><w:w w:val="105"/></w:rPr><w:t>and</w:t></w:r><w:r><w:rPr><w:spacing w:val="14"/><w:w w:val="105"/></w:rPr><w:t xml:space="preserve"> </w:t></w:r><w:r><w:rPr><w:w w:val="105"/></w:rPr><w:t>were</w:t></w:r><w:r><w:rPr><w:spacing w:val="15"/><w:w w:val="105"/></w:rPr><w:t xml:space="preserve"> </w:t></w:r><w:r><w:rPr><w:w w:val="105"/></w:rPr><w:t>defined</w:t></w:r><w:r><w:rPr><w:spacing w:val="13"/><w:w w:val="105"/></w:rPr><w:t xml:space="preserve"> </w:t></w:r><w:r><w:rPr><w:w w:val="105"/></w:rPr><w:t>based</w:t></w:r><w:r><w:rPr><w:spacing w:val="14"/><w:w w:val="105"/></w:rPr><w:t xml:space="preserve"> </w:t></w:r><w:r><w:rPr><w:w w:val="105"/></w:rPr><w:t>on</w:t></w:r><w:r><w:rPr><w:spacing w:val="14"/><w:w w:val="105"/></w:rPr><w:t xml:space="preserve"> </w:t></w:r><w:del w:id="3848" w:author="Rivard, Christine" w:date="2015-03-27T20:21:00Z"><w:r><w:rPr><w:w w:val="105"/></w:rPr><w:delText>the</w:delText></w:r></w:del><w:del w:id="3849" w:author="Rivard, Christine" w:date="2015-03-27T20:21:00Z"><w:r><w:rPr><w:spacing w:val="15"/><w:w w:val="105"/></w:rPr><w:delText xml:space="preserve"> </w:delText></w:r></w:del><w:r><w:rPr><w:w w:val="105"/></w:rPr><w:t xml:space="preserve">physiography, </w:t></w:r><w:del w:id="3850" w:author="Rivard, Christine" w:date="2015-03-27T20:21:00Z"><w:r><w:rPr><w:w w:val="105"/></w:rPr><w:delText>the</w:delText></w:r></w:del><w:del w:id="3851" w:author="Rivard, Christine" w:date="2015-03-27T20:21:00Z"><w:r><w:rPr><w:spacing w:val="26"/><w:w w:val="105"/></w:rPr><w:delText xml:space="preserve"> </w:delText></w:r></w:del><w:ins w:id="3852" w:author="Rivard, Christine" w:date="2015-03-27T20:21:00Z"><w:r><w:rPr><w:spacing w:val="26"/><w:w w:val="105"/></w:rPr><w:t xml:space="preserve">surficial geology </w:t></w:r></w:ins><w:r><w:rPr><w:w w:val="105"/></w:rPr><w:t>spatial</w:t></w:r><w:r><w:rPr><w:spacing w:val="27"/><w:w w:val="105"/></w:rPr><w:t xml:space="preserve"> </w:t></w:r><w:r><w:rPr><w:w w:val="105"/></w:rPr><w:t>coverage</w:t></w:r><w:del w:id="3853" w:author="Rivard, Christine" w:date="2015-03-27T20:21:00Z"><w:r><w:rPr><w:spacing w:val="27"/><w:w w:val="105"/></w:rPr><w:delText xml:space="preserve"> </w:delText></w:r></w:del><w:del w:id="3854" w:author="Rivard, Christine" w:date="2015-03-27T20:21:00Z"><w:r><w:rPr><w:w w:val="105"/></w:rPr><w:delText>of</w:delText></w:r></w:del><w:del w:id="3855" w:author="Rivard, Christine" w:date="2015-03-27T20:21:00Z"><w:r><w:rPr><w:spacing w:val="26"/><w:w w:val="105"/></w:rPr><w:delText xml:space="preserve"> </w:delText></w:r></w:del><w:del w:id="3856" w:author="Rivard, Christine" w:date="2015-03-27T20:21:00Z"><w:r><w:rPr><w:w w:val="105"/></w:rPr><w:delText>surficial</w:delText></w:r></w:del><w:del w:id="3857" w:author="Rivard, Christine" w:date="2015-03-27T20:21:00Z"><w:r><w:rPr><w:spacing w:val="28"/><w:w w:val="105"/></w:rPr><w:delText xml:space="preserve"> </w:delText></w:r></w:del><w:del w:id="3858" w:author="Rivard, Christine" w:date="2015-03-27T20:21:00Z"><w:r><w:rPr><w:w w:val="105"/></w:rPr><w:delText>deposits</w:delText></w:r></w:del><w:r><w:rPr><w:w w:val="105"/></w:rPr><w:t>,</w:t></w:r><w:r><w:rPr><w:spacing w:val="28"/><w:w w:val="105"/></w:rPr><w:t xml:space="preserve"> </w:t></w:r><w:r><w:rPr><w:w w:val="105"/></w:rPr><w:t>and</w:t></w:r><w:r><w:rPr><w:spacing w:val="26"/><w:w w:val="105"/></w:rPr><w:t xml:space="preserve"> </w:t></w:r><w:del w:id="3859" w:author="Rivard, Christine" w:date="2015-03-27T20:21:00Z"><w:r><w:rPr><w:w w:val="105"/></w:rPr><w:delText>the</w:delText></w:r></w:del><w:del w:id="3860" w:author="Rivard, Christine" w:date="2015-03-27T20:21:00Z"><w:r><w:rPr><w:spacing w:val="27"/><w:w w:val="105"/></w:rPr><w:delText xml:space="preserve"> </w:delText></w:r></w:del><w:ins w:id="3861" w:author="Rivard, Christine" w:date="2015-03-27T20:22:00Z"><w:r><w:rPr><w:spacing w:val="27"/><w:w w:val="105"/></w:rPr><w:t xml:space="preserve">characteristics of the </w:t></w:r></w:ins><w:ins w:id="3862" w:author="Rivard, Christine" w:date="2015-03-27T20:21:00Z"><w:r><w:rPr><w:w w:val="105"/></w:rPr><w:t>bedrock</w:t></w:r></w:ins><w:del w:id="3863" w:author="Rivard, Christine" w:date="2015-03-27T20:22:00Z"><w:r><w:rPr><w:w w:val="105"/></w:rPr><w:delText>geological</w:delText></w:r></w:del><w:del w:id="3864" w:author="Rivard, Christine" w:date="2015-03-27T20:22:00Z"><w:r><w:rPr><w:spacing w:val="26"/><w:w w:val="105"/></w:rPr><w:delText xml:space="preserve"> </w:delText></w:r></w:del><w:del w:id="3865" w:author="Rivard, Christine" w:date="2015-03-27T20:22:00Z"><w:r><w:rPr><w:w w:val="105"/></w:rPr><w:delText>rock</w:delText></w:r></w:del><w:r><w:rPr><w:spacing w:val="27"/><w:w w:val="105"/></w:rPr><w:t xml:space="preserve"> </w:t></w:r><w:r><w:rPr><w:w w:val="105"/></w:rPr><w:t>formations</w:t></w:r><w:del w:id="3866" w:author="Rivard, Christine" w:date="2015-03-27T20:22:00Z"><w:r><w:rPr><w:spacing w:val="26"/><w:w w:val="105"/></w:rPr><w:delText xml:space="preserve"> </w:delText></w:r></w:del><w:del w:id="3867" w:author="Rivard, Christine" w:date="2015-03-27T20:22:00Z"><w:r><w:rPr><w:w w:val="105"/></w:rPr><w:delText>of</w:delText></w:r></w:del><w:del w:id="3868" w:author="Rivard, Christine" w:date="2015-03-27T20:22:00Z"><w:r><w:rPr><w:spacing w:val="26"/><w:w w:val="105"/></w:rPr><w:delText xml:space="preserve"> </w:delText></w:r></w:del><w:del w:id="3869" w:author="Rivard, Christine" w:date="2015-03-27T20:22:00Z"><w:r><w:rPr><w:w w:val="105"/></w:rPr><w:delText>the</w:delText></w:r></w:del><w:del w:id="3870" w:author="Rivard, Christine" w:date="2015-03-27T20:22:00Z"><w:r><w:rPr><w:spacing w:val="27"/><w:w w:val="105"/></w:rPr><w:delText xml:space="preserve"> </w:delText></w:r></w:del><w:del w:id="3871" w:author="Rivard, Christine" w:date="2015-03-27T20:22:00Z"><w:r><w:rPr><w:w w:val="105"/></w:rPr><w:delText>Monteregie</w:delText></w:r></w:del><w:del w:id="3872" w:author="Rivard, Christine" w:date="2015-03-27T20:22:00Z"><w:r><w:rPr><w:w w:val="104"/></w:rPr><w:delText xml:space="preserve"> </w:delText></w:r></w:del><w:del w:id="3873" w:author="Rivard, Christine" w:date="2015-03-27T20:22:00Z"><w:r><w:rPr><w:w w:val="105"/></w:rPr><w:delText>Est</w:delText></w:r></w:del><w:del w:id="3874" w:author="Rivard, Christine" w:date="2015-03-27T20:22:00Z"><w:r><w:rPr><w:spacing w:val="33"/><w:w w:val="105"/></w:rPr><w:delText xml:space="preserve"> </w:delText></w:r></w:del><w:del w:id="3875" w:author="Rivard, Christine" w:date="2015-03-27T20:22:00Z"><w:r><w:rPr><w:w w:val="105"/></w:rPr><w:delText>region</w:delText></w:r></w:del><w:r><w:rPr><w:w w:val="105"/></w:rPr><w:t>.</w:t></w:r><w:r><w:rPr><w:spacing w:val="28"/><w:w w:val="105"/></w:rPr><w:t xml:space="preserve"> </w:t></w:r><w:r><w:rPr><w:w w:val="105"/></w:rPr><w:t>A</w:t></w:r><w:r><w:rPr><w:spacing w:val="34"/><w:w w:val="105"/></w:rPr><w:t xml:space="preserve"> </w:t></w:r><w:r><w:rPr><w:w w:val="105"/></w:rPr><w:t>discussion</w:t></w:r><w:r><w:rPr><w:spacing w:val="32"/><w:w w:val="105"/></w:rPr><w:t xml:space="preserve"> </w:t></w:r><w:r><w:rPr><w:spacing w:val="0"/><w:w w:val="105"/></w:rPr><w:t>relative</w:t></w:r><w:r><w:rPr><w:spacing w:val="34"/><w:w w:val="105"/></w:rPr><w:t xml:space="preserve"> </w:t></w:r><w:r><w:rPr><w:w w:val="105"/></w:rPr><w:t>to</w:t></w:r><w:r><w:rPr><w:spacing w:val="33"/><w:w w:val="105"/></w:rPr><w:t xml:space="preserve"> </w:t></w:r><w:r><w:rPr><w:w w:val="105"/></w:rPr><w:t>each</w:t></w:r><w:r><w:rPr><w:spacing w:val="33"/><w:w w:val="105"/></w:rPr><w:t xml:space="preserve"> </w:t></w:r><w:r><w:rPr><w:w w:val="105"/></w:rPr><w:t>context</w:t></w:r><w:r><w:rPr><w:spacing w:val="34"/><w:w w:val="105"/></w:rPr><w:t xml:space="preserve"> </w:t></w:r><w:r><w:rPr><w:w w:val="105"/></w:rPr><w:t>is</w:t></w:r><w:r><w:rPr><w:spacing w:val="33"/><w:w w:val="105"/></w:rPr><w:t xml:space="preserve"> </w:t></w:r><w:r><w:rPr><w:w w:val="105"/></w:rPr><w:t>presented</w:t></w:r><w:r><w:rPr><w:spacing w:val="32"/><w:w w:val="105"/></w:rPr><w:t xml:space="preserve"> </w:t></w:r><w:r><w:rPr><w:w w:val="105"/></w:rPr><w:t>in</w:t></w:r><w:r><w:rPr><w:spacing w:val="34"/><w:w w:val="105"/></w:rPr><w:t xml:space="preserve"> </w:t></w:r><w:r><w:rPr><w:w w:val="105"/></w:rPr><w:t>some</w:t></w:r><w:r><w:rPr><w:spacing w:val="33"/><w:w w:val="105"/></w:rPr><w:t xml:space="preserve"> </w:t></w:r><w:r><w:rPr><w:w w:val="105"/></w:rPr><w:t>details</w:t></w:r><w:r><w:rPr><w:spacing w:val="33"/><w:w w:val="105"/></w:rPr><w:t xml:space="preserve"> </w:t></w:r><w:r><w:rPr><w:w w:val="105"/></w:rPr><w:t>in</w:t></w:r><w:r><w:rPr><w:spacing w:val="33"/><w:w w:val="105"/></w:rPr><w:t xml:space="preserve"> </w:t></w:r><w:r><w:rPr><w:w w:val="105"/></w:rPr><w:t>the</w:t></w:r><w:r><w:rPr><w:spacing w:val="33"/><w:w w:val="105"/></w:rPr><w:t xml:space="preserve"> </w:t></w:r><w:r><w:rPr><w:w w:val="105"/></w:rPr><w:t>following</w:t></w:r><w:r><w:rPr><w:spacing w:val="27"/></w:rPr><w:t xml:space="preserve"> </w:t></w:r><w:r><w:rPr><w:w w:val="105"/></w:rPr><w:t>paragraphs.</w:t></w:r></w:p><w:p><w:pPr><w:pStyle w:val="Normal"/><w:spacing w:before="6" w:after="0"/><w:rPr><w:rFonts w:ascii="Times New Roman" w:hAnsi="Times New Roman" w:eastAsia="Times New Roman" w:cs="Times New Roman"/><w:sz w:val="23"/><w:szCs w:val="23"/></w:rPr></w:pPr><w:r><w:rPr><w:rFonts w:eastAsia="Times New Roman" w:cs="Times New Roman" w:ascii="Times New Roman" w:hAnsi="Times New Roman"/><w:sz w:val="23"/><w:szCs w:val="23"/></w:rPr></w:r></w:p><w:p><w:pPr><w:pStyle w:val="Normal"/><w:spacing w:lineRule="atLeast" w:line="200"/><w:ind w:left="434" w:hanging="0"/><w:rPr><w:rFonts w:ascii="Times New Roman" w:hAnsi="Times New Roman" w:eastAsia="Times New Roman" w:cs="Times New Roman"/><w:sz w:val="20"/><w:szCs w:val="20"/></w:rPr></w:pPr><w:r><w:rPr></w:rPr><w:drawing><wp:inline distT="0" distB="0" distL="0" distR="0"><wp:extent cx="5974715" cy="7387590"/><wp:effectExtent l="0" t="0" r="0" b="0"/><wp:docPr id="91" name="image23.jpeg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91" name="image23.jpeg" descr=""></pic:cNvPr><pic:cNvPicPr><a:picLocks noChangeAspect="1" noChangeArrowheads="1"/></pic:cNvPicPr></pic:nvPicPr><pic:blipFill><a:blip r:embed="rId62"/><a:stretch><a:fillRect/></a:stretch></pic:blipFill><pic:spPr bwMode="auto"><a:xfrm><a:off x="0" y="0"/><a:ext cx="5974715" cy="7387590"/></a:xfrm><a:prstGeom prst="rect"><a:avLst/></a:prstGeom><a:noFill/><a:ln w="9525"><a:noFill/><a:miter lim="800000"/><a:headEnd/><a:tailEnd/></a:ln></pic:spPr></pic:pic></a:graphicData></a:graphic></wp:inline></w:drawing></w:r></w:p><w:p><w:pPr><w:pStyle w:val="TextBody"/><w:spacing w:lineRule="auto" w:line="249" w:before="81" w:after="0"/><w:ind w:left="113" w:right="99" w:hanging="0"/><w:jc w:val="both"/><w:rPr></w:rPr></w:pPr><w:bookmarkStart w:id="138" w:name="_bookmark80"/><w:bookmarkEnd w:id="138"/><w:r><w:rPr><w:w w:val="105"/></w:rPr><w:t>Figure</w:t></w:r><w:r><w:rPr><w:spacing w:val="11"/><w:w w:val="105"/></w:rPr><w:t xml:space="preserve"> </w:t></w:r><w:r><w:rPr><w:w w:val="105"/></w:rPr><w:t>B.2:</w:t></w:r><w:r><w:rPr><w:spacing w:val="35"/><w:w w:val="105"/></w:rPr><w:t xml:space="preserve"> </w:t></w:r><w:r><w:rPr><w:w w:val="105"/></w:rPr><w:t>Typical</w:t></w:r><w:r><w:rPr><w:spacing w:val="12"/><w:w w:val="105"/></w:rPr><w:t xml:space="preserve"> </w:t></w:r><w:r><w:rPr><w:w w:val="105"/></w:rPr><w:t>hydrographs</w:t></w:r><w:r><w:rPr><w:spacing w:val="10"/><w:w w:val="105"/></w:rPr><w:t xml:space="preserve"> </w:t></w:r><w:r><w:rPr><w:spacing w:val="0"/><w:w w:val="105"/></w:rPr><w:t>re</w:t></w:r><w:ins w:id="3876" w:author="Rivard, Christine" w:date="2015-03-27T20:26:00Z"><w:r><w:rPr><w:spacing w:val="0"/><w:w w:val="105"/></w:rPr><w:t>presentative of</w:t></w:r></w:ins><w:del w:id="3877" w:author="Rivard, Christine" w:date="2015-03-27T20:26:00Z"><w:r><w:rPr><w:spacing w:val="0"/><w:w w:val="105"/></w:rPr><w:delText>lating</w:delText></w:r></w:del><w:del w:id="3878" w:author="Rivard, Christine" w:date="2015-03-27T20:26:00Z"><w:r><w:rPr><w:spacing w:val="11"/><w:w w:val="105"/></w:rPr><w:delText xml:space="preserve"> </w:delText></w:r></w:del><w:del w:id="3879" w:author="Rivard, Christine" w:date="2015-03-27T20:26:00Z"><w:r><w:rPr><w:w w:val="105"/></w:rPr><w:delText>to</w:delText></w:r></w:del><w:r><w:rPr><w:spacing w:val="10"/><w:w w:val="105"/></w:rPr><w:t xml:space="preserve"> </w:t></w:r><w:r><w:rPr><w:w w:val="105"/></w:rPr><w:t>the</w:t></w:r><w:r><w:rPr><w:spacing w:val="11"/><w:w w:val="105"/></w:rPr><w:t xml:space="preserve"> </w:t></w:r><w:r><w:rPr><w:w w:val="105"/></w:rPr><w:t>three</w:t></w:r><w:r><w:rPr><w:spacing w:val="10"/><w:w w:val="105"/></w:rPr><w:t xml:space="preserve"> </w:t></w:r><w:r><w:rPr><w:w w:val="105"/></w:rPr><w:t>classes</w:t></w:r><w:r><w:rPr><w:spacing w:val="11"/><w:w w:val="105"/></w:rPr><w:t xml:space="preserve"> </w:t></w:r><w:del w:id="3880" w:author="Rivard, Christine" w:date="2015-03-27T20:26:00Z"><w:r><w:rPr><w:w w:val="105"/></w:rPr><w:delText>that</w:delText></w:r></w:del><w:del w:id="3881" w:author="Rivard, Christine" w:date="2015-03-27T20:26:00Z"><w:r><w:rPr><w:spacing w:val="10"/><w:w w:val="105"/></w:rPr><w:delText xml:space="preserve"> </w:delText></w:r></w:del><w:del w:id="3882" w:author="Rivard, Christine" w:date="2015-03-27T20:26:00Z"><w:r><w:rPr><w:w w:val="105"/></w:rPr><w:delText>were</w:delText></w:r></w:del><w:del w:id="3883" w:author="Rivard, Christine" w:date="2015-03-27T20:26:00Z"><w:r><w:rPr><w:spacing w:val="11"/><w:w w:val="105"/></w:rPr><w:delText xml:space="preserve"> </w:delText></w:r></w:del><w:r><w:rPr><w:w w:val="105"/></w:rPr><w:t>considered</w:t></w:r><w:r><w:rPr><w:spacing w:val="11"/><w:w w:val="105"/></w:rPr><w:t xml:space="preserve"> </w:t></w:r><w:r><w:rPr><w:w w:val="105"/></w:rPr><w:t>in</w:t></w:r><w:r><w:rPr><w:spacing w:val="10"/><w:w w:val="105"/></w:rPr><w:t xml:space="preserve"> </w:t></w:r><w:r><w:rPr><w:w w:val="105"/></w:rPr><w:t>the</w:t></w:r><w:r><w:rPr><w:spacing w:val="11"/><w:w w:val="105"/></w:rPr><w:t xml:space="preserve"> </w:t></w:r><w:r><w:rPr><w:w w:val="105"/></w:rPr><w:t>analysis</w:t></w:r><w:r><w:rPr><w:spacing w:val="27"/><w:w w:val="102"/></w:rPr><w:t xml:space="preserve"> </w:t></w:r><w:r><w:rPr><w:w w:val="105"/></w:rPr><w:t>of</w:t></w:r><w:r><w:rPr><w:spacing w:val="5"/><w:w w:val="105"/></w:rPr><w:t xml:space="preserve"> </w:t></w:r><w:r><w:rPr><w:w w:val="105"/></w:rPr><w:t>the</w:t></w:r><w:r><w:rPr><w:spacing w:val="6"/><w:w w:val="105"/></w:rPr><w:t xml:space="preserve"> </w:t></w:r><w:r><w:rPr><w:w w:val="105"/></w:rPr><w:t>confinement</w:t></w:r><w:r><w:rPr><w:spacing w:val="7"/><w:w w:val="105"/></w:rPr><w:t xml:space="preserve"> </w:t></w:r><w:r><w:rPr><w:spacing w:val="0"/><w:w w:val="105"/></w:rPr><w:t>conditions</w:t></w:r><w:r><w:rPr><w:spacing w:val="6"/><w:w w:val="105"/></w:rPr><w:t xml:space="preserve"> </w:t></w:r><w:r><w:rPr><w:w w:val="105"/></w:rPr><w:t>of</w:t></w:r><w:r><w:rPr><w:spacing w:val="6"/><w:w w:val="105"/></w:rPr><w:t xml:space="preserve"> </w:t></w:r><w:r><w:rPr><w:w w:val="105"/></w:rPr><w:t>the</w:t></w:r><w:r><w:rPr><w:spacing w:val="5"/><w:w w:val="105"/></w:rPr><w:t xml:space="preserve"> </w:t></w:r><w:r><w:rPr><w:w w:val="105"/></w:rPr><w:t>regional</w:t></w:r><w:r><w:rPr><w:spacing w:val="6"/><w:w w:val="105"/></w:rPr><w:t xml:space="preserve"> </w:t></w:r><w:r><w:rPr><w:spacing w:val="0"/><w:w w:val="105"/></w:rPr><w:t>bedrock</w:t></w:r><w:r><w:rPr><w:spacing w:val="6"/><w:w w:val="105"/></w:rPr><w:t xml:space="preserve"> </w:t></w:r><w:r><w:rPr><w:w w:val="105"/></w:rPr><w:t>aquifer</w:t></w:r><w:r><w:rPr><w:spacing w:val="6"/><w:w w:val="105"/></w:rPr><w:t xml:space="preserve"> </w:t></w:r><w:r><w:rPr><w:w w:val="105"/></w:rPr><w:t>in</w:t></w:r><w:r><w:rPr><w:spacing w:val="6"/><w:w w:val="105"/></w:rPr><w:t xml:space="preserve"> </w:t></w:r><w:r><w:rPr><w:w w:val="105"/></w:rPr><w:t>the</w:t></w:r><w:r><w:rPr><w:spacing w:val="5"/><w:w w:val="105"/></w:rPr><w:t xml:space="preserve"> </w:t></w:r><w:r><w:rPr><w:w w:val="105"/></w:rPr><w:t>Monteregie</w:t></w:r><w:r><w:rPr><w:spacing w:val="7"/><w:w w:val="105"/></w:rPr><w:t xml:space="preserve"> </w:t></w:r><w:r><w:rPr><w:w w:val="105"/></w:rPr><w:t>Est</w:t></w:r><w:r><w:rPr><w:spacing w:val="6"/><w:w w:val="105"/></w:rPr><w:t xml:space="preserve"> </w:t></w:r><w:r><w:rPr><w:w w:val="105"/></w:rPr><w:t>area,</w:t></w:r><w:r><w:rPr><w:spacing w:val="6"/><w:w w:val="105"/></w:rPr><w:t xml:space="preserve"> </w:t></w:r><w:r><w:rPr><w:w w:val="105"/></w:rPr><w:t>Quebec,</w:t></w:r><w:r><w:rPr><w:spacing w:val="30"/><w:w w:val="102"/></w:rPr><w:t xml:space="preserve"> </w:t></w:r><w:r><w:rPr><w:w w:val="105"/></w:rPr><w:t>Canada:</w:t></w:r><w:r><w:rPr><w:spacing w:val="6"/><w:w w:val="105"/></w:rPr><w:t xml:space="preserve"> </w:t></w:r><w:r><w:rPr><w:w w:val="105"/></w:rPr><w:t>(top)</w:t></w:r><w:r><w:rPr><w:spacing w:val="0"/><w:w w:val="105"/></w:rPr><w:t xml:space="preserve"> confined, </w:t></w:r><w:r><w:rPr><w:w w:val="105"/></w:rPr><w:t>(middle)</w:t></w:r><w:r><w:rPr><w:spacing w:val="0"/><w:w w:val="105"/></w:rPr><w:t xml:space="preserve"> </w:t></w:r><w:r><w:rPr><w:w w:val="105"/></w:rPr><w:t>semi-confined</w:t></w:r><w:r><w:rPr><w:spacing w:val="0"/><w:w w:val="105"/></w:rPr><w:t xml:space="preserve"> </w:t></w:r><w:r><w:rPr><w:w w:val="105"/></w:rPr><w:t>(or</w:t></w:r><w:r><w:rPr><w:spacing w:val="0"/><w:w w:val="105"/></w:rPr><w:t xml:space="preserve"> </w:t></w:r><w:r><w:rPr><w:w w:val="105"/></w:rPr><w:t>confined</w:t></w:r><w:r><w:rPr><w:spacing w:val="0"/><w:w w:val="105"/></w:rPr><w:t xml:space="preserve"> </w:t></w:r><w:r><w:rPr><w:w w:val="105"/></w:rPr><w:t>with</w:t></w:r><w:r><w:rPr><w:spacing w:val="0"/><w:w w:val="105"/></w:rPr><w:t xml:space="preserve"> </w:t></w:r><w:r><w:rPr><w:w w:val="105"/></w:rPr><w:t>regional</w:t></w:r><w:r><w:rPr><w:spacing w:val="0"/><w:w w:val="105"/></w:rPr><w:t xml:space="preserve"> influences), </w:t></w:r><w:r><w:rPr><w:w w:val="105"/></w:rPr><w:t>and</w:t></w:r><w:r><w:rPr><w:spacing w:val="0"/><w:w w:val="105"/></w:rPr><w:t xml:space="preserve"> </w:t></w:r><w:r><w:rPr><w:w w:val="105"/></w:rPr><w:t>(bottom)</w:t></w:r><w:r><w:rPr><w:spacing w:val="37"/><w:w w:val="107"/></w:rPr><w:t xml:space="preserve"> </w:t></w:r><w:r><w:rPr><w:w w:val="105"/></w:rPr><w:t>unconfined.</w:t></w:r></w:p><w:p><w:pPr><w:sectPr><w:type w:val="continuous"/><w:pgSz w:w="12240" w:h="15840"/><w:pgMar w:left="0" w:right="920" w:header="0" w:top="0" w:footer="0" w:bottom="700" w:gutter="0"/><w:formProt w:val="false"/><w:textDirection w:val="lrTb"/><w:docGrid w:type="default" w:linePitch="240" w:charSpace="4294965247"/></w:sectPr><w:pStyle w:val="Normal"/><w:spacing w:lineRule="auto" w:line="249"/><w:jc w:val="both"/><w:rPr><w:rFonts w:ascii="Times New Roman" w:hAnsi="Times New Roman" w:eastAsia="Times New Roman" w:cs="Times New Roman"/><w:sz w:val="23"/><w:szCs w:val="23"/><w:lang w:val="fr-CA"/><w:ins w:id="3926" w:author="Rivard, Christine" w:date="2015-03-27T21:04:00Z"></w:ins></w:rPr></w:pPr><w:ins w:id="3884" w:author="Rivard, Christine" w:date="2015-03-27T20:23:00Z"><w:r><w:rPr><w:lang w:val="fr-CA"/></w:rPr><w:t>Traduire la figure. Au fait, est-ce que ton logiciel est en fran</w:t></w:r></w:ins><w:ins w:id="3885" w:author="Rivard, Christine" w:date="2015-03-30T09:04:00Z"><w:r><w:rPr><w:lang w:val="fr-CA"/></w:rPr><w:t>ç</w:t></w:r></w:ins><w:ins w:id="3886" w:author="Rivard, Christine" w:date="2015-03-27T20:25:00Z"><w:r><w:rPr><w:rFonts w:eastAsia="Times New Roman" w:cs="Times New Roman" w:ascii="Times New Roman" w:hAnsi="Times New Roman"/><w:sz w:val="23"/><w:szCs w:val="23"/><w:lang w:val="fr-CA"/></w:rPr><w:t>ait? Comme l’OF sera en anglais, ce serait bizarre que le logiciel soit juste en fran</w:t></w:r></w:ins><w:ins w:id="3887" w:author="Rivard, Christine" w:date="2015-03-30T09:04:00Z"><w:r><w:rPr><w:rFonts w:eastAsia="Times New Roman" w:cs="Times New Roman" w:ascii="Times New Roman" w:hAnsi="Times New Roman"/><w:sz w:val="23"/><w:szCs w:val="23"/><w:lang w:val="fr-CA"/></w:rPr><w:t>ç</w:t></w:r></w:ins><w:ins w:id="3888" w:author="Rivard, Christine" w:date="2015-03-27T20:25:00Z"><w:r><w:rPr><w:rFonts w:eastAsia="Times New Roman" w:cs="Times New Roman" w:ascii="Times New Roman" w:hAnsi="Times New Roman"/><w:sz w:val="23"/><w:szCs w:val="23"/><w:lang w:val="fr-CA"/></w:rPr><w:t xml:space="preserve">ais Vas-tu discuter </w:t></w:r></w:ins><w:ins w:id="3889" w:author="Rivard, Christine" w:date="2015-03-27T20:32:00Z"><w:r><w:rPr><w:rFonts w:eastAsia="Times New Roman" w:cs="Times New Roman" w:ascii="Times New Roman" w:hAnsi="Times New Roman"/><w:sz w:val="23"/><w:szCs w:val="23"/><w:lang w:val="fr-CA"/></w:rPr><w:t xml:space="preserve">et indiquer les </w:t></w:r></w:ins><w:ins w:id="3890" w:author="Rivard, Christine" w:date="2015-03-27T20:25:00Z"><w:r><w:rPr><w:rFonts w:eastAsia="Times New Roman" w:cs="Times New Roman" w:ascii="Times New Roman" w:hAnsi="Times New Roman"/><w:sz w:val="23"/><w:szCs w:val="23"/><w:lang w:val="fr-CA"/></w:rPr><w:t>diff</w:t></w:r></w:ins><w:ins w:id="3891" w:author="Rivard, Christine" w:date="2015-03-30T09:04:00Z"><w:r><w:rPr><w:rFonts w:eastAsia="Times New Roman" w:cs="Times New Roman" w:ascii="Times New Roman" w:hAnsi="Times New Roman"/><w:sz w:val="23"/><w:szCs w:val="23"/><w:lang w:val="fr-CA"/></w:rPr><w:t>é</w:t></w:r></w:ins><w:ins w:id="3892" w:author="Rivard, Christine" w:date="2015-03-27T20:25:00Z"><w:r><w:rPr><w:rFonts w:eastAsia="Times New Roman" w:cs="Times New Roman" w:ascii="Times New Roman" w:hAnsi="Times New Roman"/><w:sz w:val="23"/><w:szCs w:val="23"/><w:lang w:val="fr-CA"/></w:rPr><w:t>rentes caractéristiques des 3 courbes pr</w:t></w:r></w:ins><w:ins w:id="3893" w:author="Rivard, Christine" w:date="2015-03-30T09:04:00Z"><w:r><w:rPr><w:rFonts w:eastAsia="Times New Roman" w:cs="Times New Roman" w:ascii="Times New Roman" w:hAnsi="Times New Roman"/><w:sz w:val="23"/><w:szCs w:val="23"/><w:lang w:val="fr-CA"/></w:rPr><w:t>é</w:t></w:r></w:ins><w:ins w:id="3894" w:author="Rivard, Christine" w:date="2015-03-27T20:25:00Z"><w:r><w:rPr><w:rFonts w:eastAsia="Times New Roman" w:cs="Times New Roman" w:ascii="Times New Roman" w:hAnsi="Times New Roman"/><w:sz w:val="23"/><w:szCs w:val="23"/><w:lang w:val="fr-CA"/></w:rPr><w:t>sent</w:t></w:r></w:ins><w:ins w:id="3895" w:author="Rivard, Christine" w:date="2015-03-30T09:04:00Z"><w:r><w:rPr><w:rFonts w:eastAsia="Times New Roman" w:cs="Times New Roman" w:ascii="Times New Roman" w:hAnsi="Times New Roman"/><w:sz w:val="23"/><w:szCs w:val="23"/><w:lang w:val="fr-CA"/></w:rPr><w:t>é</w:t></w:r></w:ins><w:ins w:id="3896" w:author="Rivard, Christine" w:date="2015-03-27T20:25:00Z"><w:r><w:rPr><w:rFonts w:eastAsia="Times New Roman" w:cs="Times New Roman" w:ascii="Times New Roman" w:hAnsi="Times New Roman"/><w:sz w:val="23"/><w:szCs w:val="23"/><w:lang w:val="fr-CA"/></w:rPr><w:t>es?</w:t></w:r></w:ins><w:ins w:id="3897" w:author="Rivard, Christine" w:date="2015-03-27T20:26:00Z"><w:r><w:rPr><w:rFonts w:eastAsia="Times New Roman" w:cs="Times New Roman" w:ascii="Times New Roman" w:hAnsi="Times New Roman"/><w:sz w:val="23"/><w:szCs w:val="23"/><w:lang w:val="fr-CA"/></w:rPr><w:t xml:space="preserve"> Ce serait important</w:t></w:r></w:ins><w:ins w:id="3898" w:author="Rivard, Christine" w:date="2015-03-27T20:32:00Z"><w:r><w:rPr><w:rFonts w:eastAsia="Times New Roman" w:cs="Times New Roman" w:ascii="Times New Roman" w:hAnsi="Times New Roman"/><w:sz w:val="23"/><w:szCs w:val="23"/><w:lang w:val="fr-CA"/></w:rPr><w:t xml:space="preserve"> de r</w:t></w:r></w:ins><w:ins w:id="3899" w:author="Rivard, Christine" w:date="2015-03-30T09:05:00Z"><w:r><w:rPr><w:rFonts w:eastAsia="Times New Roman" w:cs="Times New Roman" w:ascii="Times New Roman" w:hAnsi="Times New Roman"/><w:sz w:val="23"/><w:szCs w:val="23"/><w:lang w:val="fr-CA"/></w:rPr><w:t>é</w:t></w:r></w:ins><w:ins w:id="3900" w:author="Rivard, Christine" w:date="2015-03-27T20:33:00Z"><w:r><w:rPr><w:rFonts w:eastAsia="Times New Roman" w:cs="Times New Roman" w:ascii="Times New Roman" w:hAnsi="Times New Roman"/><w:sz w:val="23"/><w:szCs w:val="23"/><w:lang w:val="fr-CA"/></w:rPr><w:t xml:space="preserve">sumer les </w:t></w:r></w:ins><w:ins w:id="3901" w:author="Rivard, Christine" w:date="2015-03-30T09:05:00Z"><w:r><w:rPr><w:rFonts w:eastAsia="Times New Roman" w:cs="Times New Roman" w:ascii="Times New Roman" w:hAnsi="Times New Roman"/><w:sz w:val="23"/><w:szCs w:val="23"/><w:lang w:val="fr-CA"/></w:rPr><w:t>élé</w:t></w:r></w:ins><w:ins w:id="3902" w:author="Rivard, Christine" w:date="2015-03-27T20:33:00Z"><w:r><w:rPr><w:rFonts w:eastAsia="Times New Roman" w:cs="Times New Roman" w:ascii="Times New Roman" w:hAnsi="Times New Roman"/><w:sz w:val="23"/><w:szCs w:val="23"/><w:lang w:val="fr-CA"/></w:rPr><w:t>ments importants dans des bo</w:t></w:r></w:ins><w:ins w:id="3903" w:author="Rivard, Christine" w:date="2015-03-30T09:05:00Z"><w:r><w:rPr><w:rFonts w:eastAsia="Times New Roman" w:cs="Times New Roman" w:ascii="Times New Roman" w:hAnsi="Times New Roman"/><w:sz w:val="23"/><w:szCs w:val="23"/><w:lang w:val="fr-CA"/></w:rPr><w:t>î</w:t></w:r></w:ins><w:ins w:id="3904" w:author="Rivard, Christine" w:date="2015-03-27T20:33:00Z"><w:r><w:rPr><w:rFonts w:eastAsia="Times New Roman" w:cs="Times New Roman" w:ascii="Times New Roman" w:hAnsi="Times New Roman"/><w:sz w:val="23"/><w:szCs w:val="23"/><w:lang w:val="fr-CA"/></w:rPr><w:t>tes qu’on pourrait mettre sur les graphiques eux-m</w:t></w:r></w:ins><w:ins w:id="3905" w:author="Rivard, Christine" w:date="2015-03-30T09:05:00Z"><w:r><w:rPr><w:rFonts w:eastAsia="Times New Roman" w:cs="Times New Roman" w:ascii="Times New Roman" w:hAnsi="Times New Roman"/><w:sz w:val="23"/><w:szCs w:val="23"/><w:lang w:val="fr-CA"/></w:rPr><w:t>ê</w:t></w:r></w:ins><w:ins w:id="3906" w:author="Rivard, Christine" w:date="2015-03-27T20:33:00Z"><w:r><w:rPr><w:rFonts w:eastAsia="Times New Roman" w:cs="Times New Roman" w:ascii="Times New Roman" w:hAnsi="Times New Roman"/><w:sz w:val="23"/><w:szCs w:val="23"/><w:lang w:val="fr-CA"/></w:rPr><w:t>mes et peut-</w:t></w:r></w:ins><w:ins w:id="3907" w:author="Rivard, Christine" w:date="2015-03-30T09:05:00Z"><w:r><w:rPr><w:rFonts w:eastAsia="Times New Roman" w:cs="Times New Roman" w:ascii="Times New Roman" w:hAnsi="Times New Roman"/><w:sz w:val="23"/><w:szCs w:val="23"/><w:lang w:val="fr-CA"/></w:rPr><w:t>ê</w:t></w:r></w:ins><w:ins w:id="3908" w:author="Rivard, Christine" w:date="2015-03-27T20:33:00Z"><w:r><w:rPr><w:rFonts w:eastAsia="Times New Roman" w:cs="Times New Roman" w:ascii="Times New Roman" w:hAnsi="Times New Roman"/><w:sz w:val="23"/><w:szCs w:val="23"/><w:lang w:val="fr-CA"/></w:rPr><w:t>tre m</w:t></w:r></w:ins><w:ins w:id="3909" w:author="Rivard, Christine" w:date="2015-03-30T09:05:00Z"><w:r><w:rPr><w:rFonts w:eastAsia="Times New Roman" w:cs="Times New Roman" w:ascii="Times New Roman" w:hAnsi="Times New Roman"/><w:sz w:val="23"/><w:szCs w:val="23"/><w:lang w:val="fr-CA"/></w:rPr><w:t>ê</w:t></w:r></w:ins><w:ins w:id="3910" w:author="Rivard, Christine" w:date="2015-03-27T20:33:00Z"><w:r><w:rPr><w:rFonts w:eastAsia="Times New Roman" w:cs="Times New Roman" w:ascii="Times New Roman" w:hAnsi="Times New Roman"/><w:sz w:val="23"/><w:szCs w:val="23"/><w:lang w:val="fr-CA"/></w:rPr><w:t>me mettre des fl</w:t></w:r></w:ins><w:ins w:id="3911" w:author="Rivard, Christine" w:date="2015-03-30T09:05:00Z"><w:r><w:rPr><w:rFonts w:eastAsia="Times New Roman" w:cs="Times New Roman" w:ascii="Times New Roman" w:hAnsi="Times New Roman"/><w:sz w:val="23"/><w:szCs w:val="23"/><w:lang w:val="fr-CA"/></w:rPr><w:t>è</w:t></w:r></w:ins><w:ins w:id="3912" w:author="Rivard, Christine" w:date="2015-03-27T20:33:00Z"><w:r><w:rPr><w:rFonts w:eastAsia="Times New Roman" w:cs="Times New Roman" w:ascii="Times New Roman" w:hAnsi="Times New Roman"/><w:sz w:val="23"/><w:szCs w:val="23"/><w:lang w:val="fr-CA"/></w:rPr><w:t>ches pour identifier des choses impo</w:t></w:r></w:ins><w:ins w:id="3913" w:author="Rivard, Christine" w:date="2015-03-27T20:34:00Z"><w:r><w:rPr><w:rFonts w:eastAsia="Times New Roman" w:cs="Times New Roman" w:ascii="Times New Roman" w:hAnsi="Times New Roman"/><w:sz w:val="23"/><w:szCs w:val="23"/><w:lang w:val="fr-CA"/></w:rPr><w:t>r</w:t></w:r></w:ins><w:ins w:id="3914" w:author="Rivard, Christine" w:date="2015-03-27T20:33:00Z"><w:r><w:rPr><w:rFonts w:eastAsia="Times New Roman" w:cs="Times New Roman" w:ascii="Times New Roman" w:hAnsi="Times New Roman"/><w:sz w:val="23"/><w:szCs w:val="23"/><w:lang w:val="fr-CA"/></w:rPr><w:t>tantes</w:t></w:r></w:ins><w:ins w:id="3915" w:author="Rivard, Christine" w:date="2015-03-27T20:26:00Z"><w:r><w:rPr><w:rFonts w:eastAsia="Times New Roman" w:cs="Times New Roman" w:ascii="Times New Roman" w:hAnsi="Times New Roman"/><w:sz w:val="23"/><w:szCs w:val="23"/><w:lang w:val="fr-CA"/></w:rPr><w:t>. Les crit</w:t></w:r></w:ins><w:ins w:id="3916" w:author="Rivard, Christine" w:date="2015-03-30T09:05:00Z"><w:r><w:rPr><w:rFonts w:eastAsia="Times New Roman" w:cs="Times New Roman" w:ascii="Times New Roman" w:hAnsi="Times New Roman"/><w:sz w:val="23"/><w:szCs w:val="23"/><w:lang w:val="fr-CA"/></w:rPr><w:t>è</w:t></w:r></w:ins><w:ins w:id="3917" w:author="Rivard, Christine" w:date="2015-03-27T20:27:00Z"><w:r><w:rPr><w:rFonts w:eastAsia="Times New Roman" w:cs="Times New Roman" w:ascii="Times New Roman" w:hAnsi="Times New Roman"/><w:sz w:val="23"/><w:szCs w:val="23"/><w:lang w:val="fr-CA"/></w:rPr><w:t>res, m</w:t></w:r></w:ins><w:ins w:id="3918" w:author="Rivard, Christine" w:date="2015-03-30T09:05:00Z"><w:r><w:rPr><w:rFonts w:eastAsia="Times New Roman" w:cs="Times New Roman" w:ascii="Times New Roman" w:hAnsi="Times New Roman"/><w:sz w:val="23"/><w:szCs w:val="23"/><w:lang w:val="fr-CA"/></w:rPr><w:t>ê</w:t></w:r></w:ins><w:ins w:id="3919" w:author="Rivard, Christine" w:date="2015-03-27T20:27:00Z"><w:r><w:rPr><w:rFonts w:eastAsia="Times New Roman" w:cs="Times New Roman" w:ascii="Times New Roman" w:hAnsi="Times New Roman"/><w:sz w:val="23"/><w:szCs w:val="23"/><w:lang w:val="fr-CA"/></w:rPr><w:t>mes qualitatifs, qui te permettent de les cat</w:t></w:r></w:ins><w:ins w:id="3920" w:author="Rivard, Christine" w:date="2015-03-30T09:05:00Z"><w:r><w:rPr><w:rFonts w:eastAsia="Times New Roman" w:cs="Times New Roman" w:ascii="Times New Roman" w:hAnsi="Times New Roman"/><w:sz w:val="23"/><w:szCs w:val="23"/><w:lang w:val="fr-CA"/></w:rPr><w:t>é</w:t></w:r></w:ins><w:ins w:id="3921" w:author="Rivard, Christine" w:date="2015-03-27T20:27:00Z"><w:r><w:rPr><w:rFonts w:eastAsia="Times New Roman" w:cs="Times New Roman" w:ascii="Times New Roman" w:hAnsi="Times New Roman"/><w:sz w:val="23"/><w:szCs w:val="23"/><w:lang w:val="fr-CA"/></w:rPr><w:t>goriser.</w:t></w:r></w:ins><w:ins w:id="3922" w:author="Rivard, Christine" w:date="2015-03-27T20:28:00Z"><w:r><w:rPr><w:rFonts w:eastAsia="Times New Roman" w:cs="Times New Roman" w:ascii="Times New Roman" w:hAnsi="Times New Roman"/><w:sz w:val="23"/><w:szCs w:val="23"/><w:lang w:val="fr-CA"/></w:rPr><w:t xml:space="preserve"> Il faudrait aussi parler (reparler) de l’</w:t></w:r></w:ins><w:ins w:id="3923" w:author="Rivard, Christine" w:date="2015-03-30T09:05:00Z"><w:r><w:rPr><w:rFonts w:eastAsia="Times New Roman" w:cs="Times New Roman" w:ascii="Times New Roman" w:hAnsi="Times New Roman"/><w:sz w:val="23"/><w:szCs w:val="23"/><w:lang w:val="fr-CA"/></w:rPr><w:t>é</w:t></w:r></w:ins><w:ins w:id="3924" w:author="Rivard, Christine" w:date="2015-03-27T20:28:00Z"><w:r><w:rPr><w:rFonts w:eastAsia="Times New Roman" w:cs="Times New Roman" w:ascii="Times New Roman" w:hAnsi="Times New Roman"/><w:sz w:val="23"/><w:szCs w:val="23"/><w:lang w:val="fr-CA"/></w:rPr><w:t>chelle, puisque l’analyse d’hydrogramme est relativement locale</w:t></w:r></w:ins><w:ins w:id="3925" w:author="Rivard, Christine" w:date="2015-03-27T20:29:00Z"><w:r><w:rPr><w:rFonts w:eastAsia="Times New Roman" w:cs="Times New Roman" w:ascii="Times New Roman" w:hAnsi="Times New Roman"/><w:sz w:val="23"/><w:szCs w:val="23"/><w:lang w:val="fr-CA"/></w:rPr><w:t>.</w:t></w:r></w:ins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rPr><w:rFonts w:ascii="Times New Roman" w:hAnsi="Times New Roman" w:eastAsia="Times New Roman" w:cs="Times New Roman"/><w:sz w:val="20"/><w:szCs w:val="20"/><w:lang w:val="fr-CA"/></w:rPr></w:pPr><w:r><w:rPr><w:rFonts w:eastAsia="Times New Roman" w:cs="Times New Roman" w:ascii="Times New Roman" w:hAnsi="Times New Roman"/><w:sz w:val="20"/><w:szCs w:val="20"/><w:lang w:val="fr-CA"/></w:rPr></w:r></w:p><w:p><w:pPr><w:pStyle w:val="Normal"/><w:spacing w:before="5" w:after="0"/><w:rPr><w:rFonts w:ascii="Times New Roman" w:hAnsi="Times New Roman" w:eastAsia="Times New Roman" w:cs="Times New Roman"/><w:sz w:val="18"/><w:szCs w:val="18"/><w:lang w:val="fr-CA"/></w:rPr></w:pPr><w:r><w:rPr><w:rFonts w:eastAsia="Times New Roman" w:cs="Times New Roman" w:ascii="Times New Roman" w:hAnsi="Times New Roman"/><w:sz w:val="18"/><w:szCs w:val="18"/><w:lang w:val="fr-CA"/></w:rPr></w:r></w:p><w:p><w:pPr><w:pStyle w:val="Normal"/><w:spacing w:before="62" w:after="0"/><w:ind w:right="2387" w:hanging="0"/><w:jc w:val="center"/><w:rPr><w:rFonts w:ascii="Times New Roman" w:hAnsi="Times New Roman" w:eastAsia="Times New Roman" w:cs="Times New Roman"/><w:sz w:val="21"/><w:szCs w:val="21"/><w:lang w:val="fr-CA"/></w:rPr></w:pPr><w:bookmarkStart w:id="139" w:name="_bookmark81"/><w:bookmarkEnd w:id="139"/><w:r><mc:AlternateContent><mc:Choice Requires="wpg"><w:drawing><wp:anchor behindDoc="1" distT="0" distB="0" distL="114300" distR="114300" simplePos="0" locked="0" layoutInCell="1" allowOverlap="1" relativeHeight="63" wp14:anchorId="2B484B5E"><wp:simplePos x="0" y="0"/><wp:positionH relativeFrom="page"><wp:posOffset>397510</wp:posOffset></wp:positionH><wp:positionV relativeFrom="paragraph"><wp:posOffset>-1692910</wp:posOffset></wp:positionV><wp:extent cx="6978015" cy="8086725"/><wp:effectExtent l="0" t="0" r="13970" b="10160"/><wp:wrapNone/><wp:docPr id="92" name="Group 2"/><a:graphic xmlns:a="http://schemas.openxmlformats.org/drawingml/2006/main"><a:graphicData uri="http://schemas.microsoft.com/office/word/2010/wordprocessingGroup"><wpg:wgp><wpg:cNvGrpSpPr/><wpg:grpSpPr><a:xfrm><a:off x="0" y="0"/><a:ext cx="6977520" cy="8085960"/></a:xfrm></wpg:grpSpPr><pic:pic xmlns:pic="http://schemas.openxmlformats.org/drawingml/2006/picture"><pic:nvPicPr><pic:cNvPr id="6" name="Picture 129" descr=""/><pic:cNvPicPr/></pic:nvPicPr><pic:blipFill><a:blip r:embed="rId63"></a:blip><a:stretch/></pic:blipFill><pic:spPr><a:xfrm><a:off x="316080" y="367560"/><a:ext cx="6345000" cy="7351560"/></a:xfrm><a:prstGeom prst="rect"><a:avLst/></a:prstGeom><a:ln><a:noFill/></a:ln></pic:spPr></pic:pic><pic:pic xmlns:pic="http://schemas.openxmlformats.org/drawingml/2006/picture"><pic:nvPicPr><pic:cNvPr id="7" name="Picture 128" descr=""/><pic:cNvPicPr/></pic:nvPicPr><pic:blipFill><a:blip r:embed="rId64"></a:blip><a:stretch/></pic:blipFill><pic:spPr><a:xfrm><a:off x="0" y="3960"/><a:ext cx="6877080" cy="8082360"/></a:xfrm><a:prstGeom prst="rect"><a:avLst/></a:prstGeom><a:ln><a:noFill/></a:ln></pic:spPr></pic:pic><wpg:grpSp><wpg:cNvGrpSpPr/><wpg:grpSpPr><a:xfrm><a:off x="0" y="0"/><a:ext cx="4569480" cy="5110560"/></a:xfrm></wpg:grpSpPr><wps:wsp><wps:cNvSpPr/><wps:spPr><a:xfrm><a:off x="0" y="0"/><a:ext cx="4569480" cy="5110560"/></a:xfrm><a:custGeom><a:avLst/><a:gdLst/><a:ahLst/><a:rect l="0" t="0" r="r" b="b"/><a:pathLst><a:path w="7168" h="8025"><a:moveTo><a:pt x="7162" y="0"/></a:moveTo><a:lnTo><a:pt x="7162" y="11"/></a:lnTo><a:lnTo><a:pt x="7167" y="54"/></a:lnTo><a:lnTo><a:pt x="7151" y="97"/></a:lnTo><a:lnTo><a:pt x="7140" y="135"/></a:lnTo><a:lnTo><a:pt x="7097" y="173"/></a:lnTo><a:lnTo><a:pt x="7070" y="200"/></a:lnTo><a:lnTo><a:pt x="7038" y="200"/></a:lnTo><a:lnTo><a:pt x="7027" y="205"/></a:lnTo><a:lnTo><a:pt x="7005" y="210"/></a:lnTo><a:lnTo><a:pt x="6973" y="221"/></a:lnTo><a:lnTo><a:pt x="6941" y="221"/></a:lnTo><a:lnTo><a:pt x="6914" y="210"/></a:lnTo><a:lnTo><a:pt x="6908" y="243"/></a:lnTo><a:lnTo><a:pt x="6828" y="302"/></a:lnTo><a:lnTo><a:pt x="6779" y="367"/></a:lnTo><a:lnTo><a:pt x="6758" y="404"/></a:lnTo><a:lnTo><a:pt x="6725" y="426"/></a:lnTo><a:lnTo><a:pt x="6693" y="458"/></a:lnTo><a:lnTo><a:pt x="6655" y="474"/></a:lnTo><a:lnTo><a:pt x="6591" y="507"/></a:lnTo><a:lnTo><a:pt x="6547" y="517"/></a:lnTo><a:lnTo><a:pt x="6526" y="469"/></a:lnTo><a:lnTo><a:pt x="6499" y="507"/></a:lnTo><a:lnTo><a:pt x="6477" y="544"/></a:lnTo><a:lnTo><a:pt x="6445" y="561"/></a:lnTo><a:lnTo><a:pt x="6434" y="598"/></a:lnTo><a:lnTo><a:pt x="6380" y="647"/></a:lnTo><a:lnTo><a:pt x="6353" y="663"/></a:lnTo><a:lnTo><a:pt x="6300" y="690"/></a:lnTo><a:lnTo><a:pt x="6251" y="685"/></a:lnTo><a:lnTo><a:pt x="6224" y="690"/></a:lnTo><a:lnTo><a:pt x="6219" y="717"/></a:lnTo><a:lnTo><a:pt x="6192" y="728"/></a:lnTo><a:lnTo><a:pt x="6159" y="728"/></a:lnTo><a:lnTo><a:pt x="6138" y="760"/></a:lnTo><a:lnTo><a:pt x="6100" y="738"/></a:lnTo><a:lnTo><a:pt x="6073" y="738"/></a:lnTo><a:lnTo><a:pt x="6041" y="733"/></a:lnTo><a:lnTo><a:pt x="6003" y="749"/></a:lnTo><a:lnTo><a:pt x="5960" y="765"/></a:lnTo><a:lnTo><a:pt x="5933" y="776"/></a:lnTo><a:lnTo><a:pt x="5906" y="798"/></a:lnTo><a:lnTo><a:pt x="5841" y="841"/></a:lnTo><a:lnTo><a:pt x="5804" y="846"/></a:lnTo><a:lnTo><a:pt x="5771" y="857"/></a:lnTo><a:lnTo><a:pt x="5707" y="825"/></a:lnTo><a:lnTo><a:pt x="5647" y="873"/></a:lnTo><a:lnTo><a:pt x="5604" y="922"/></a:lnTo><a:lnTo><a:pt x="5577" y="938"/></a:lnTo><a:lnTo><a:pt x="5540" y="965"/></a:lnTo><a:lnTo><a:pt x="5502" y="943"/></a:lnTo><a:lnTo><a:pt x="5470" y="943"/></a:lnTo><a:lnTo><a:pt x="5459" y="916"/></a:lnTo><a:lnTo><a:pt x="5497" y="857"/></a:lnTo><a:lnTo><a:pt x="5454" y="868"/></a:lnTo><a:lnTo><a:pt x="5416" y="857"/></a:lnTo><a:lnTo><a:pt x="5356" y="916"/></a:lnTo><a:lnTo><a:pt x="5351" y="922"/></a:lnTo><a:lnTo><a:pt x="5324" y="916"/></a:lnTo><a:lnTo><a:pt x="5292" y="927"/></a:lnTo><a:lnTo><a:pt x="5303" y="895"/></a:lnTo><a:lnTo><a:pt x="5222" y="965"/></a:lnTo><a:lnTo><a:pt x="5146" y="1051"/></a:lnTo><a:lnTo><a:pt x="5103" y="1099"/></a:lnTo><a:lnTo><a:pt x="5060" y="1153"/></a:lnTo><a:lnTo><a:pt x="5044" y="1164"/></a:lnTo><a:lnTo><a:pt x="5028" y="1180"/></a:lnTo><a:lnTo><a:pt x="4995" y="1207"/></a:lnTo><a:lnTo><a:pt x="4990" y="1240"/></a:lnTo><a:lnTo><a:pt x="4979" y="1299"/></a:lnTo><a:lnTo><a:pt x="4968" y="1331"/></a:lnTo><a:lnTo><a:pt x="4904" y="1407"/></a:lnTo><a:lnTo><a:pt x="4855" y="1444"/></a:lnTo><a:lnTo><a:pt x="4823" y="1444"/></a:lnTo><a:lnTo><a:pt x="4758" y="1439"/></a:lnTo><a:lnTo><a:pt x="4721" y="1466"/></a:lnTo><a:lnTo><a:pt x="4715" y="1509"/></a:lnTo><a:lnTo><a:pt x="4629" y="1541"/></a:lnTo><a:lnTo><a:pt x="4591" y="1552"/></a:lnTo><a:lnTo><a:pt x="4559" y="1563"/></a:lnTo><a:lnTo><a:pt x="4467" y="1563"/></a:lnTo><a:lnTo><a:pt x="4435" y="1568"/></a:lnTo><a:lnTo><a:pt x="4408" y="1568"/></a:lnTo><a:lnTo><a:pt x="4376" y="1584"/></a:lnTo><a:lnTo><a:pt x="4327" y="1628"/></a:lnTo><a:lnTo><a:pt x="4284" y="1649"/></a:lnTo><a:lnTo><a:pt x="4268" y="1654"/></a:lnTo><a:lnTo><a:pt x="4219" y="1671"/></a:lnTo><a:lnTo><a:pt x="4214" y="1676"/></a:lnTo><a:lnTo><a:pt x="4069" y="1676"/></a:lnTo><a:lnTo><a:pt x="4004" y="1681"/></a:lnTo><a:lnTo><a:pt x="3972" y="1687"/></a:lnTo><a:lnTo><a:pt x="3966" y="1687"/></a:lnTo><a:lnTo><a:pt x="3885" y="1746"/></a:lnTo><a:lnTo><a:pt x="3815" y="1908"/></a:lnTo><a:lnTo><a:pt x="3767" y="2080"/></a:lnTo><a:lnTo><a:pt x="3734" y="2156"/></a:lnTo><a:lnTo><a:pt x="3718" y="2204"/></a:lnTo><a:lnTo><a:pt x="3686" y="2290"/></a:lnTo><a:lnTo><a:pt x="3681" y="2333"/></a:lnTo><a:lnTo><a:pt x="3675" y="2344"/></a:lnTo><a:lnTo><a:pt x="3654" y="2404"/></a:lnTo><a:lnTo><a:pt x="3632" y="2441"/></a:lnTo><a:lnTo><a:pt x="3600" y="2511"/></a:lnTo><a:lnTo><a:pt x="3573" y="2544"/></a:lnTo><a:lnTo><a:pt x="3551" y="2598"/></a:lnTo><a:lnTo><a:pt x="3530" y="2651"/></a:lnTo><a:lnTo><a:pt x="3524" y="2684"/></a:lnTo><a:lnTo><a:pt x="3514" y="2754"/></a:lnTo><a:lnTo><a:pt x="3508" y="2845"/></a:lnTo><a:lnTo><a:pt x="3497" y="2905"/></a:lnTo><a:lnTo><a:pt x="3497" y="2953"/></a:lnTo><a:lnTo><a:pt x="3508" y="3034"/></a:lnTo><a:lnTo><a:pt x="3508" y="3142"/></a:lnTo><a:lnTo><a:pt x="3481" y="3185"/></a:lnTo><a:lnTo><a:pt x="3470" y="3223"/></a:lnTo><a:lnTo><a:pt x="3454" y="3260"/></a:lnTo><a:lnTo><a:pt x="3443" y="3309"/></a:lnTo><a:lnTo><a:pt x="3417" y="3352"/></a:lnTo><a:lnTo><a:pt x="3384" y="3400"/></a:lnTo><a:lnTo><a:pt x="3363" y="3470"/></a:lnTo><a:lnTo><a:pt x="3325" y="3519"/></a:lnTo><a:lnTo><a:pt x="3271" y="3568"/></a:lnTo><a:lnTo><a:pt x="3255" y="3605"/></a:lnTo><a:lnTo><a:pt x="3212" y="3648"/></a:lnTo><a:lnTo><a:pt x="3179" y="3675"/></a:lnTo><a:lnTo><a:pt x="3142" y="3691"/></a:lnTo><a:lnTo><a:pt x="3109" y="3713"/></a:lnTo><a:lnTo><a:pt x="3061" y="3751"/></a:lnTo><a:lnTo><a:pt x="3039" y="3783"/></a:lnTo><a:lnTo><a:pt x="3007" y="3805"/></a:lnTo><a:lnTo><a:pt x="2959" y="3880"/></a:lnTo><a:lnTo><a:pt x="2932" y="3896"/></a:lnTo><a:lnTo><a:pt x="2883" y="3934"/></a:lnTo><a:lnTo><a:pt x="2862" y="3972"/></a:lnTo><a:lnTo><a:pt x="2856" y="4004"/></a:lnTo><a:lnTo><a:pt x="2791" y="4074"/></a:lnTo><a:lnTo><a:pt x="2754" y="4117"/></a:lnTo><a:lnTo><a:pt x="2721" y="4144"/></a:lnTo><a:lnTo><a:pt x="2689" y="4176"/></a:lnTo><a:lnTo><a:pt x="2646" y="4246"/></a:lnTo><a:lnTo><a:pt x="2619" y="4268"/></a:lnTo><a:lnTo><a:pt x="2571" y="4300"/></a:lnTo><a:lnTo><a:pt x="2544" y="4311"/></a:lnTo><a:lnTo><a:pt x="2500" y="4333"/></a:lnTo><a:lnTo><a:pt x="2463" y="4370"/></a:lnTo><a:lnTo><a:pt x="2436" y="4419"/></a:lnTo><a:lnTo><a:pt x="2398" y="4467"/></a:lnTo><a:lnTo><a:pt x="2355" y="4510"/></a:lnTo><a:lnTo><a:pt x="2312" y="4575"/></a:lnTo><a:lnTo><a:pt x="2285" y="4613"/></a:lnTo><a:lnTo><a:pt x="2253" y="4651"/></a:lnTo><a:lnTo><a:pt x="2220" y="4688"/></a:lnTo><a:lnTo><a:pt x="2188" y="4748"/></a:lnTo><a:lnTo><a:pt x="2134" y="4823"/></a:lnTo><a:lnTo><a:pt x="2075" y="4893"/></a:lnTo><a:lnTo><a:pt x="2042" y="4931"/></a:lnTo><a:lnTo><a:pt x="2032" y="4979"/></a:lnTo><a:lnTo><a:pt x="2032" y="5039"/></a:lnTo><a:lnTo><a:pt x="2005" y="5109"/></a:lnTo><a:lnTo><a:pt x="1989" y="5136"/></a:lnTo><a:lnTo><a:pt x="1983" y="5168"/></a:lnTo><a:lnTo><a:pt x="1967" y="5238"/></a:lnTo><a:lnTo><a:pt x="1978" y="5308"/></a:lnTo><a:lnTo><a:pt x="1972" y="5448"/></a:lnTo><a:lnTo><a:pt x="1967" y="5486"/></a:lnTo><a:lnTo><a:pt x="1962" y="5507"/></a:lnTo><a:lnTo><a:pt x="1962" y="5551"/></a:lnTo><a:lnTo><a:pt x="1967" y="5567"/></a:lnTo><a:lnTo><a:pt x="1967" y="5610"/></a:lnTo><a:lnTo><a:pt x="1945" y="5685"/></a:lnTo><a:lnTo><a:pt x="1913" y="5744"/></a:lnTo><a:lnTo><a:pt x="1902" y="5777"/></a:lnTo><a:lnTo><a:pt x="1881" y="5874"/></a:lnTo><a:lnTo><a:pt x="1886" y="5922"/></a:lnTo><a:lnTo><a:pt x="1886" y="5987"/></a:lnTo><a:lnTo><a:pt x="1875" y="6068"/></a:lnTo><a:lnTo><a:pt x="1859" y="6116"/></a:lnTo><a:lnTo><a:pt x="1805" y="6192"/></a:lnTo><a:lnTo><a:pt x="1784" y="6229"/></a:lnTo><a:lnTo><a:pt x="1768" y="6256"/></a:lnTo><a:lnTo><a:pt x="1762" y="6262"/></a:lnTo><a:lnTo><a:pt x="1708" y="6326"/></a:lnTo><a:lnTo><a:pt x="1687" y="6359"/></a:lnTo><a:lnTo><a:pt x="1660" y="6407"/></a:lnTo><a:lnTo><a:pt x="1622" y="6461"/></a:lnTo><a:lnTo><a:pt x="1611" y="6499"/></a:lnTo><a:lnTo><a:pt x="1568" y="6574"/></a:lnTo><a:lnTo><a:pt x="1541" y="6591"/></a:lnTo><a:lnTo><a:pt x="1525" y="6628"/></a:lnTo><a:lnTo><a:pt x="1493" y="6644"/></a:lnTo><a:lnTo><a:pt x="1487" y="6677"/></a:lnTo><a:lnTo><a:pt x="1466" y="6698"/></a:lnTo><a:lnTo><a:pt x="1455" y="6704"/></a:lnTo><a:lnTo><a:pt x="1428" y="6709"/></a:lnTo><a:lnTo><a:pt x="1423" y="6752"/></a:lnTo><a:lnTo><a:pt x="1439" y="6822"/></a:lnTo><a:lnTo><a:pt x="1444" y="6849"/></a:lnTo><a:lnTo><a:pt x="1466" y="6925"/></a:lnTo><a:lnTo><a:pt x="1477" y="6973"/></a:lnTo><a:lnTo><a:pt x="1493" y="7000"/></a:lnTo><a:lnTo><a:pt x="1509" y="7043"/></a:lnTo><a:lnTo><a:pt x="1520" y="7081"/></a:lnTo><a:lnTo><a:pt x="1530" y="7113"/></a:lnTo><a:lnTo><a:pt x="1552" y="7156"/></a:lnTo><a:lnTo><a:pt x="1563" y="7216"/></a:lnTo><a:lnTo><a:pt x="1595" y="7253"/></a:lnTo><a:lnTo><a:pt x="1627" y="7280"/></a:lnTo><a:lnTo><a:pt x="1633" y="7323"/></a:lnTo><a:lnTo><a:pt x="1638" y="7340"/></a:lnTo><a:lnTo><a:pt x="1638" y="7350"/></a:lnTo><a:lnTo><a:pt x="1649" y="7366"/></a:lnTo><a:lnTo><a:pt x="1644" y="7410"/></a:lnTo><a:lnTo><a:pt x="1654" y="7512"/></a:lnTo><a:lnTo><a:pt x="1654" y="7582"/></a:lnTo><a:lnTo><a:pt x="1660" y="7609"/></a:lnTo><a:lnTo><a:pt x="1687" y="7690"/></a:lnTo><a:lnTo><a:pt x="1681" y="7706"/></a:lnTo><a:lnTo><a:pt x="1660" y="7760"/></a:lnTo><a:lnTo><a:pt x="1633" y="7808"/></a:lnTo><a:lnTo><a:pt x="1601" y="7868"/></a:lnTo><a:lnTo><a:pt x="1547" y="7927"/></a:lnTo><a:lnTo><a:pt x="1536" y="7938"/></a:lnTo><a:lnTo><a:pt x="1498" y="7954"/></a:lnTo><a:lnTo><a:pt x="1466" y="7981"/></a:lnTo><a:lnTo><a:pt x="1390" y="7970"/></a:lnTo><a:lnTo><a:pt x="1342" y="7975"/></a:lnTo><a:lnTo><a:pt x="1310" y="7981"/></a:lnTo><a:lnTo><a:pt x="1283" y="7981"/></a:lnTo><a:lnTo><a:pt x="1250" y="7970"/></a:lnTo><a:lnTo><a:pt x="1213" y="7959"/></a:lnTo><a:lnTo><a:pt x="1148" y="7938"/></a:lnTo><a:lnTo><a:pt x="1121" y="7938"/></a:lnTo><a:lnTo><a:pt x="1110" y="7970"/></a:lnTo><a:lnTo><a:pt x="1062" y="7938"/></a:lnTo><a:lnTo><a:pt x="1008" y="7927"/></a:lnTo><a:lnTo><a:pt x="943" y="7948"/></a:lnTo><a:lnTo><a:pt x="868" y="7965"/></a:lnTo><a:lnTo><a:pt x="819" y="7981"/></a:lnTo><a:lnTo><a:pt x="781" y="7986"/></a:lnTo><a:lnTo><a:pt x="771" y="7986"/></a:lnTo><a:lnTo><a:pt x="727" y="7992"/></a:lnTo><a:lnTo><a:pt x="674" y="7981"/></a:lnTo><a:lnTo><a:pt x="631" y="7965"/></a:lnTo><a:lnTo><a:pt x="587" y="7938"/></a:lnTo><a:lnTo><a:pt x="555" y="7916"/></a:lnTo><a:lnTo><a:pt x="490" y="7878"/></a:lnTo><a:lnTo><a:pt x="485" y="7878"/></a:lnTo><a:lnTo><a:pt x="458" y="7862"/></a:lnTo><a:lnTo><a:pt x="453" y="7862"/></a:lnTo><a:lnTo><a:pt x="410" y="7851"/></a:lnTo><a:lnTo><a:pt x="367" y="7851"/></a:lnTo><a:lnTo><a:pt x="350" y="7889"/></a:lnTo><a:lnTo><a:pt x="318" y="7900"/></a:lnTo><a:lnTo><a:pt x="280" y="7927"/></a:lnTo><a:lnTo><a:pt x="248" y="7948"/></a:lnTo><a:lnTo><a:pt x="216" y="7943"/></a:lnTo><a:lnTo><a:pt x="189" y="7948"/></a:lnTo><a:lnTo><a:pt x="151" y="8013"/></a:lnTo><a:lnTo><a:pt x="86" y="8024"/></a:lnTo><a:lnTo><a:pt x="54" y="8019"/></a:lnTo><a:lnTo><a:pt x="22" y="7992"/></a:lnTo><a:lnTo><a:pt x="0" y="8002"/></a:lnTo><a:lnTo><a:pt x="0" y="7652"/></a:lnTo><a:lnTo><a:pt x="22" y="7657"/></a:lnTo><a:lnTo><a:pt x="65" y="7663"/></a:lnTo><a:lnTo><a:pt x="119" y="7647"/></a:lnTo><a:lnTo><a:pt x="162" y="7652"/></a:lnTo><a:lnTo><a:pt x="189" y="7668"/></a:lnTo><a:lnTo><a:pt x="237" y="7679"/></a:lnTo><a:lnTo><a:pt x="291" y="7690"/></a:lnTo><a:lnTo><a:pt x="329" y="7701"/></a:lnTo><a:lnTo><a:pt x="356" y="7690"/></a:lnTo><a:lnTo><a:pt x="393" y="7701"/></a:lnTo><a:lnTo><a:pt x="437" y="7711"/></a:lnTo><a:lnTo><a:pt x="480" y="7717"/></a:lnTo><a:lnTo><a:pt x="496" y="7733"/></a:lnTo><a:lnTo><a:pt x="501" y="7733"/></a:lnTo><a:lnTo><a:pt x="544" y="7771"/></a:lnTo><a:lnTo><a:pt x="582" y="7803"/></a:lnTo><a:lnTo><a:pt x="593" y="7808"/></a:lnTo><a:lnTo><a:pt x="631" y="7830"/></a:lnTo><a:lnTo><a:pt x="679" y="7862"/></a:lnTo><a:lnTo><a:pt x="808" y="7862"/></a:lnTo><a:lnTo><a:pt x="835" y="7851"/></a:lnTo><a:lnTo><a:pt x="873" y="7851"/></a:lnTo><a:lnTo><a:pt x="948" y="7798"/></a:lnTo><a:lnTo><a:pt x="986" y="7738"/></a:lnTo><a:lnTo><a:pt x="1029" y="7695"/></a:lnTo><a:lnTo><a:pt x="1056" y="7668"/></a:lnTo><a:lnTo><a:pt x="1089" y="7636"/></a:lnTo><a:lnTo><a:pt x="1116" y="7598"/></a:lnTo><a:lnTo><a:pt x="1153" y="7550"/></a:lnTo><a:lnTo><a:pt x="1213" y="7555"/></a:lnTo><a:lnTo><a:pt x="1250" y="7555"/></a:lnTo><a:lnTo><a:pt x="1288" y="7528"/></a:lnTo><a:lnTo><a:pt x="1315" y="7496"/></a:lnTo><a:lnTo><a:pt x="1353" y="7426"/></a:lnTo><a:lnTo><a:pt x="1358" y="7399"/></a:lnTo><a:lnTo><a:pt x="1385" y="7361"/></a:lnTo><a:lnTo><a:pt x="1396" y="7323"/></a:lnTo><a:lnTo><a:pt x="1374" y="7286"/></a:lnTo><a:lnTo><a:pt x="1358" y="7232"/></a:lnTo><a:lnTo><a:pt x="1363" y="7199"/></a:lnTo><a:lnTo><a:pt x="1369" y="7172"/></a:lnTo><a:lnTo><a:pt x="1363" y="7156"/></a:lnTo><a:lnTo><a:pt x="1353" y="7146"/></a:lnTo><a:lnTo><a:pt x="1353" y="7140"/></a:lnTo><a:lnTo><a:pt x="1342" y="7113"/></a:lnTo><a:lnTo><a:pt x="1331" y="7054"/></a:lnTo><a:lnTo><a:pt x="1326" y="7016"/></a:lnTo><a:lnTo><a:pt x="1310" y="7032"/></a:lnTo><a:lnTo><a:pt x="1304" y="7081"/></a:lnTo><a:lnTo><a:pt x="1277" y="7113"/></a:lnTo><a:lnTo><a:pt x="1261" y="7011"/></a:lnTo><a:lnTo><a:pt x="1261" y="7000"/></a:lnTo><a:lnTo><a:pt x="1266" y="6968"/></a:lnTo><a:lnTo><a:pt x="1299" y="6968"/></a:lnTo><a:lnTo><a:pt x="1283" y="6930"/></a:lnTo><a:lnTo><a:pt x="1293" y="6908"/></a:lnTo><a:lnTo><a:pt x="1310" y="6817"/></a:lnTo><a:lnTo><a:pt x="1331" y="6709"/></a:lnTo><a:lnTo><a:pt x="1336" y="6688"/></a:lnTo><a:lnTo><a:pt x="1385" y="6607"/></a:lnTo><a:lnTo><a:pt x="1412" y="6574"/></a:lnTo><a:lnTo><a:pt x="1466" y="6477"/></a:lnTo><a:lnTo><a:pt x="1466" y="6445"/></a:lnTo><a:lnTo><a:pt x="1477" y="6386"/></a:lnTo><a:lnTo><a:pt x="1509" y="6348"/></a:lnTo><a:lnTo><a:pt x="1541" y="6300"/></a:lnTo><a:lnTo><a:pt x="1563" y="6246"/></a:lnTo><a:lnTo><a:pt x="1563" y="6213"/></a:lnTo><a:lnTo><a:pt x="1568" y="6208"/></a:lnTo><a:lnTo><a:pt x="1574" y="6181"/></a:lnTo><a:lnTo><a:pt x="1552" y="6133"/></a:lnTo><a:lnTo><a:pt x="1530" y="6057"/></a:lnTo><a:lnTo><a:pt x="1536" y="6019"/></a:lnTo><a:lnTo><a:pt x="1552" y="5955"/></a:lnTo><a:lnTo><a:pt x="1574" y="5890"/></a:lnTo><a:lnTo><a:pt x="1595" y="5825"/></a:lnTo><a:lnTo><a:pt x="1622" y="5793"/></a:lnTo><a:lnTo><a:pt x="1654" y="5755"/></a:lnTo><a:lnTo><a:pt x="1649" y="5723"/></a:lnTo><a:lnTo><a:pt x="1676" y="5680"/></a:lnTo><a:lnTo><a:pt x="1671" y="5637"/></a:lnTo><a:lnTo><a:pt x="1681" y="5577"/></a:lnTo><a:lnTo><a:pt x="1676" y="5551"/></a:lnTo><a:lnTo><a:pt x="1660" y="5502"/></a:lnTo><a:lnTo><a:pt x="1676" y="5497"/></a:lnTo><a:lnTo><a:pt x="1697" y="5486"/></a:lnTo><a:lnTo><a:pt x="1719" y="5480"/></a:lnTo><a:lnTo><a:pt x="1773" y="5421"/></a:lnTo><a:lnTo><a:pt x="1816" y="5383"/></a:lnTo><a:lnTo><a:pt x="1859" y="5335"/></a:lnTo><a:lnTo><a:pt x="1865" y="5303"/></a:lnTo><a:lnTo><a:pt x="1870" y="5265"/></a:lnTo><a:lnTo><a:pt x="1865" y="5233"/></a:lnTo><a:lnTo><a:pt x="1865" y="5184"/></a:lnTo><a:lnTo><a:pt x="1859" y="5130"/></a:lnTo><a:lnTo><a:pt x="1865" y="5066"/></a:lnTo><a:lnTo><a:pt x="1832" y="5087"/></a:lnTo><a:lnTo><a:pt x="1800" y="5130"/></a:lnTo><a:lnTo><a:pt x="1773" y="5146"/></a:lnTo><a:lnTo><a:pt x="1762" y="5146"/></a:lnTo><a:lnTo><a:pt x="1746" y="5119"/></a:lnTo><a:lnTo><a:pt x="1724" y="5098"/></a:lnTo><a:lnTo><a:pt x="1724" y="5071"/></a:lnTo><a:lnTo><a:pt x="1735" y="5028"/></a:lnTo><a:lnTo><a:pt x="1741" y="5022"/></a:lnTo><a:lnTo><a:pt x="1751" y="4974"/></a:lnTo><a:lnTo><a:pt x="1757" y="4974"/></a:lnTo><a:lnTo><a:pt x="1789" y="4952"/></a:lnTo><a:lnTo><a:pt x="1821" y="4904"/></a:lnTo><a:lnTo><a:pt x="1848" y="4877"/></a:lnTo><a:lnTo><a:pt x="1865" y="4845"/></a:lnTo><a:lnTo><a:pt x="1908" y="4785"/></a:lnTo><a:lnTo><a:pt x="1940" y="4764"/></a:lnTo><a:lnTo><a:pt x="1978" y="4721"/></a:lnTo><a:lnTo><a:pt x="1989" y="4688"/></a:lnTo><a:lnTo><a:pt x="2037" y="4607"/></a:lnTo><a:lnTo><a:pt x="2075" y="4554"/></a:lnTo><a:lnTo><a:pt x="2107" y="4489"/></a:lnTo><a:lnTo><a:pt x="2123" y="4462"/></a:lnTo><a:lnTo><a:pt x="2145" y="4414"/></a:lnTo><a:lnTo><a:pt x="2188" y="4376"/></a:lnTo><a:lnTo><a:pt x="2231" y="4306"/></a:lnTo><a:lnTo><a:pt x="2242" y="4273"/></a:lnTo><a:lnTo><a:pt x="2269" y="4230"/></a:lnTo><a:lnTo><a:pt x="2301" y="4193"/></a:lnTo><a:lnTo><a:pt x="2376" y="4112"/></a:lnTo><a:lnTo><a:pt x="2398" y="4058"/></a:lnTo><a:lnTo><a:pt x="2430" y="4009"/></a:lnTo><a:lnTo><a:pt x="2473" y="3918"/></a:lnTo><a:lnTo><a:pt x="2511" y="3880"/></a:lnTo><a:lnTo><a:pt x="2587" y="3832"/></a:lnTo><a:lnTo><a:pt x="2619" y="3826"/></a:lnTo><a:lnTo><a:pt x="2689" y="3799"/></a:lnTo><a:lnTo><a:pt x="2727" y="3772"/></a:lnTo><a:lnTo><a:pt x="2759" y="3735"/></a:lnTo><a:lnTo><a:pt x="2808" y="3670"/></a:lnTo><a:lnTo><a:pt x="2824" y="3643"/></a:lnTo><a:lnTo><a:pt x="2835" y="3627"/></a:lnTo><a:lnTo><a:pt x="2872" y="3578"/></a:lnTo><a:lnTo><a:pt x="2921" y="3524"/></a:lnTo><a:lnTo><a:pt x="2969" y="3470"/></a:lnTo><a:lnTo><a:pt x="2996" y="3438"/></a:lnTo><a:lnTo><a:pt x="3023" y="3390"/></a:lnTo><a:lnTo><a:pt x="3050" y="3325"/></a:lnTo><a:lnTo><a:pt x="3093" y="3266"/></a:lnTo><a:lnTo><a:pt x="3109" y="3233"/></a:lnTo><a:lnTo><a:pt x="3120" y="3190"/></a:lnTo><a:lnTo><a:pt x="3142" y="3153"/></a:lnTo><a:lnTo><a:pt x="3174" y="3093"/></a:lnTo><a:lnTo><a:pt x="3212" y="3007"/></a:lnTo><a:lnTo><a:pt x="3271" y="2862"/></a:lnTo><a:lnTo><a:pt x="3303" y="2797"/></a:lnTo><a:lnTo><a:pt x="3341" y="2748"/></a:lnTo><a:lnTo><a:pt x="3363" y="2700"/></a:lnTo><a:lnTo><a:pt x="3373" y="2662"/></a:lnTo><a:lnTo><a:pt x="3400" y="2614"/></a:lnTo><a:lnTo><a:pt x="3427" y="2576"/></a:lnTo><a:lnTo><a:pt x="3454" y="2549"/></a:lnTo><a:lnTo><a:pt x="3503" y="2479"/></a:lnTo><a:lnTo><a:pt x="3573" y="2360"/></a:lnTo><a:lnTo><a:pt x="3594" y="2296"/></a:lnTo><a:lnTo><a:pt x="3610" y="2231"/></a:lnTo><a:lnTo><a:pt x="3621" y="2177"/></a:lnTo><a:lnTo><a:pt x="3627" y="2156"/></a:lnTo><a:lnTo><a:pt x="3632" y="2091"/></a:lnTo><a:lnTo><a:pt x="3643" y="2042"/></a:lnTo><a:lnTo><a:pt x="3648" y="1983"/></a:lnTo><a:lnTo><a:pt x="3654" y="1967"/></a:lnTo><a:lnTo><a:pt x="3654" y="1945"/></a:lnTo><a:lnTo><a:pt x="3670" y="1854"/></a:lnTo><a:lnTo><a:pt x="3675" y="1795"/></a:lnTo><a:lnTo><a:pt x="3675" y="1687"/></a:lnTo><a:lnTo><a:pt x="3718" y="1676"/></a:lnTo><a:lnTo><a:pt x="3729" y="1660"/></a:lnTo><a:lnTo><a:pt x="3745" y="1628"/></a:lnTo><a:lnTo><a:pt x="3767" y="1590"/></a:lnTo><a:lnTo><a:pt x="3783" y="1531"/></a:lnTo><a:lnTo><a:pt x="3815" y="1504"/></a:lnTo><a:lnTo><a:pt x="3826" y="1552"/></a:lnTo><a:lnTo><a:pt x="3864" y="1552"/></a:lnTo><a:lnTo><a:pt x="3848" y="1579"/></a:lnTo><a:lnTo><a:pt x="3837" y="1628"/></a:lnTo><a:lnTo><a:pt x="3907" y="1611"/></a:lnTo><a:lnTo><a:pt x="3939" y="1595"/></a:lnTo><a:lnTo><a:pt x="3977" y="1590"/></a:lnTo><a:lnTo><a:pt x="4025" y="1574"/></a:lnTo><a:lnTo><a:pt x="4036" y="1574"/></a:lnTo><a:lnTo><a:pt x="4085" y="1547"/></a:lnTo><a:lnTo><a:pt x="4112" y="1520"/></a:lnTo><a:lnTo><a:pt x="4144" y="1498"/></a:lnTo><a:lnTo><a:pt x="4166" y="1482"/></a:lnTo><a:lnTo><a:pt x="4182" y="1477"/></a:lnTo><a:lnTo><a:pt x="4209" y="1455"/></a:lnTo><a:lnTo><a:pt x="4252" y="1390"/></a:lnTo><a:lnTo><a:pt x="4284" y="1358"/></a:lnTo><a:lnTo><a:pt x="4316" y="1331"/></a:lnTo><a:lnTo><a:pt x="4354" y="1256"/></a:lnTo><a:lnTo><a:pt x="4365" y="1223"/></a:lnTo><a:lnTo><a:pt x="4397" y="1250"/></a:lnTo><a:lnTo><a:pt x="4435" y="1240"/></a:lnTo><a:lnTo><a:pt x="4478" y="1170"/></a:lnTo><a:lnTo><a:pt x="4505" y="1132"/></a:lnTo><a:lnTo><a:pt x="4548" y="1073"/></a:lnTo><a:lnTo><a:pt x="4570" y="1019"/></a:lnTo><a:lnTo><a:pt x="4586" y="965"/></a:lnTo><a:lnTo><a:pt x="4624" y="1013"/></a:lnTo><a:lnTo><a:pt x="4602" y="1062"/></a:lnTo><a:lnTo><a:pt x="4597" y="1094"/></a:lnTo><a:lnTo><a:pt x="4591" y="1126"/></a:lnTo><a:lnTo><a:pt x="4559" y="1164"/></a:lnTo><a:lnTo><a:pt x="4527" y="1207"/></a:lnTo><a:lnTo><a:pt x="4494" y="1283"/></a:lnTo><a:lnTo><a:pt x="4467" y="1342"/></a:lnTo><a:lnTo><a:pt x="4440" y="1390"/></a:lnTo><a:lnTo><a:pt x="4424" y="1428"/></a:lnTo><a:lnTo><a:pt x="4424" y="1461"/></a:lnTo><a:lnTo><a:pt x="4484" y="1482"/></a:lnTo><a:lnTo><a:pt x="4521" y="1482"/></a:lnTo><a:lnTo><a:pt x="4570" y="1471"/></a:lnTo><a:lnTo><a:pt x="4597" y="1444"/></a:lnTo><a:lnTo><a:pt x="4624" y="1390"/></a:lnTo><a:lnTo><a:pt x="4704" y="1358"/></a:lnTo><a:lnTo><a:pt x="4764" y="1315"/></a:lnTo><a:lnTo><a:pt x="4780" y="1267"/></a:lnTo><a:lnTo><a:pt x="4823" y="1223"/></a:lnTo><a:lnTo><a:pt x="4871" y="1191"/></a:lnTo><a:lnTo><a:pt x="4909" y="1175"/></a:lnTo><a:lnTo><a:pt x="4936" y="1164"/></a:lnTo><a:lnTo><a:pt x="4968" y="1126"/></a:lnTo><a:lnTo><a:pt x="4936" y="1126"/></a:lnTo><a:lnTo><a:pt x="4904" y="1137"/></a:lnTo><a:lnTo><a:pt x="4931" y="1094"/></a:lnTo><a:lnTo><a:pt x="4877" y="1067"/></a:lnTo><a:lnTo><a:pt x="4834" y="1062"/></a:lnTo><a:lnTo><a:pt x="4823" y="1019"/></a:lnTo><a:lnTo><a:pt x="4818" y="976"/></a:lnTo><a:lnTo><a:pt x="4866" y="932"/></a:lnTo><a:lnTo><a:pt x="4915" y="906"/></a:lnTo><a:lnTo><a:pt x="4968" y="868"/></a:lnTo><a:lnTo><a:pt x="4990" y="825"/></a:lnTo><a:lnTo><a:pt x="4904" y="852"/></a:lnTo><a:lnTo><a:pt x="4915" y="808"/></a:lnTo><a:lnTo><a:pt x="4861" y="808"/></a:lnTo><a:lnTo><a:pt x="4861" y="792"/></a:lnTo><a:lnTo><a:pt x="4888" y="771"/></a:lnTo><a:lnTo><a:pt x="4898" y="738"/></a:lnTo><a:lnTo><a:pt x="4904" y="706"/></a:lnTo><a:lnTo><a:pt x="4925" y="663"/></a:lnTo><a:lnTo><a:pt x="4947" y="625"/></a:lnTo><a:lnTo><a:pt x="4958" y="582"/></a:lnTo><a:lnTo><a:pt x="4974" y="539"/></a:lnTo><a:lnTo><a:pt x="4963" y="496"/></a:lnTo><a:lnTo><a:pt x="4952" y="453"/></a:lnTo><a:lnTo><a:pt x="4974" y="410"/></a:lnTo><a:lnTo><a:pt x="5065" y="340"/></a:lnTo><a:lnTo><a:pt x="5103" y="334"/></a:lnTo><a:lnTo><a:pt x="5098" y="286"/></a:lnTo><a:lnTo><a:pt x="5065" y="270"/></a:lnTo><a:lnTo><a:pt x="5001" y="302"/></a:lnTo><a:lnTo><a:pt x="4963" y="291"/></a:lnTo><a:lnTo><a:pt x="5001" y="237"/></a:lnTo><a:lnTo><a:pt x="4931" y="248"/></a:lnTo><a:lnTo><a:pt x="4952" y="205"/></a:lnTo><a:lnTo><a:pt x="4979" y="183"/></a:lnTo><a:lnTo><a:pt x="5012" y="189"/></a:lnTo><a:lnTo><a:pt x="5049" y="162"/></a:lnTo><a:lnTo><a:pt x="5076" y="162"/></a:lnTo><a:lnTo><a:pt x="5103" y="130"/></a:lnTo><a:lnTo><a:pt x="5130" y="119"/></a:lnTo><a:lnTo><a:pt x="5168" y="108"/></a:lnTo><a:lnTo><a:pt x="5216" y="65"/></a:lnTo><a:lnTo><a:pt x="5184" y="54"/></a:lnTo><a:lnTo><a:pt x="5216" y="27"/></a:lnTo><a:lnTo><a:pt x="5249" y="22"/></a:lnTo><a:lnTo><a:pt x="5276" y="11"/></a:lnTo><a:lnTo><a:pt x="5297" y="6"/></a:lnTo><a:lnTo><a:pt x="5340" y="0"/></a:lnTo><a:lnTo><a:pt x="5351" y="0"/></a:lnTo><a:lnTo><a:pt x="5378" y="6"/></a:lnTo><a:lnTo><a:pt x="5383" y="0"/></a:lnTo><a:lnTo><a:pt x="7162" y="0"/></a:lnTo></a:path></a:pathLst></a:custGeom><a:noFill/><a:ln w="6840"><a:solidFill><a:srgbClr val="6e6e6e"/></a:solidFill><a:round/></a:ln></wps:spPr><wps:style><a:lnRef idx="0"/><a:fillRef idx="0"/><a:effectRef idx="0"/><a:fontRef idx="minor"/></wps:style><wps:bodyPr/></wps:wsp></wpg:grpSp><wpg:grpSp><wpg:cNvGrpSpPr/><wpg:grpSpPr><a:xfrm><a:off x="0" y="1440"/><a:ext cx="6977520" cy="8082360"/></a:xfrm></wpg:grpSpPr><wps:wsp><wps:cNvSpPr/><wps:spPr><a:xfrm><a:off x="6276960" y="5723640"/><a:ext cx="600840" cy="2080440"/></a:xfrm><a:custGeom><a:avLst/><a:gdLst/><a:ahLst/><a:rect l="0" t="0" r="r" b="b"/><a:pathLst><a:path w="944" h="3267"><a:moveTo><a:pt x="922" y="0"/></a:moveTo><a:lnTo><a:pt x="943" y="38"/></a:lnTo><a:lnTo><a:pt x="933" y="81"/></a:lnTo><a:lnTo><a:pt x="916" y="119"/></a:lnTo><a:lnTo><a:pt x="906" y="162"/></a:lnTo><a:lnTo><a:pt x="900" y="200"/></a:lnTo><a:lnTo><a:pt x="879" y="248"/></a:lnTo><a:lnTo><a:pt x="852" y="335"/></a:lnTo><a:lnTo><a:pt x="836" y="372"/></a:lnTo><a:lnTo><a:pt x="792" y="356"/></a:lnTo><a:lnTo><a:pt x="766" y="372"/></a:lnTo><a:lnTo><a:pt x="744" y="442"/></a:lnTo><a:lnTo><a:pt x="733" y="491"/></a:lnTo><a:lnTo><a:pt x="717" y="539"/></a:lnTo><a:lnTo><a:pt x="706" y="572"/></a:lnTo><a:lnTo><a:pt x="674" y="599"/></a:lnTo><a:lnTo><a:pt x="658" y="642"/></a:lnTo><a:lnTo><a:pt x="642" y="679"/></a:lnTo><a:lnTo><a:pt x="636" y="712"/></a:lnTo><a:lnTo><a:pt x="615" y="744"/></a:lnTo><a:lnTo><a:pt x="598" y="782"/></a:lnTo><a:lnTo><a:pt x="572" y="787"/></a:lnTo><a:lnTo><a:pt x="577" y="825"/></a:lnTo><a:lnTo><a:pt x="545" y="868"/></a:lnTo><a:lnTo><a:pt x="534" y="906"/></a:lnTo><a:lnTo><a:pt x="507" y="949"/></a:lnTo><a:lnTo><a:pt x="480" y="976"/></a:lnTo><a:lnTo><a:pt x="458" y="1014"/></a:lnTo><a:lnTo><a:pt x="431" y="1067"/></a:lnTo><a:lnTo><a:pt x="415" y="1078"/></a:lnTo><a:lnTo><a:pt x="399" y="1094"/></a:lnTo><a:lnTo><a:pt x="388" y="1132"/></a:lnTo><a:lnTo><a:pt x="388" y="1159"/></a:lnTo><a:lnTo><a:pt x="377" y="1197"/></a:lnTo><a:lnTo><a:pt x="351" y="1224"/></a:lnTo><a:lnTo><a:pt x="351" y="1261"/></a:lnTo><a:lnTo><a:pt x="334" y="1299"/></a:lnTo><a:lnTo><a:pt x="302" y="1358"/></a:lnTo><a:lnTo><a:pt x="286" y="1423"/></a:lnTo><a:lnTo><a:pt x="275" y="1488"/></a:lnTo><a:lnTo><a:pt x="264" y="1525"/></a:lnTo><a:lnTo><a:pt x="329" y="1525"/></a:lnTo><a:lnTo><a:pt x="345" y="1569"/></a:lnTo><a:lnTo><a:pt x="324" y="1617"/></a:lnTo><a:lnTo><a:pt x="286" y="1622"/></a:lnTo><a:lnTo><a:pt x="248" y="1655"/></a:lnTo><a:lnTo><a:pt x="313" y="1655"/></a:lnTo><a:lnTo><a:pt x="307" y="1687"/></a:lnTo><a:lnTo><a:pt x="281" y="1730"/></a:lnTo><a:lnTo><a:pt x="264" y="1768"/></a:lnTo><a:lnTo><a:pt x="237" y="1795"/></a:lnTo><a:lnTo><a:pt x="227" y="1833"/></a:lnTo><a:lnTo><a:pt x="232" y="1860"/></a:lnTo><a:lnTo><a:pt x="248" y="1908"/></a:lnTo><a:lnTo><a:pt x="275" y="1935"/></a:lnTo><a:lnTo><a:pt x="286" y="1962"/></a:lnTo><a:lnTo><a:pt x="297" y="2000"/></a:lnTo><a:lnTo><a:pt x="302" y="2037"/></a:lnTo><a:lnTo><a:pt x="318" y="2070"/></a:lnTo><a:lnTo><a:pt x="351" y="2086"/></a:lnTo><a:lnTo><a:pt x="383" y="2070"/></a:lnTo><a:lnTo><a:pt x="404" y="2043"/></a:lnTo><a:lnTo><a:pt x="453" y="2032"/></a:lnTo><a:lnTo><a:pt x="491" y="2032"/></a:lnTo><a:lnTo><a:pt x="507" y="2059"/></a:lnTo><a:lnTo><a:pt x="523" y="2102"/></a:lnTo><a:lnTo><a:pt x="539" y="2151"/></a:lnTo><a:lnTo><a:pt x="534" y="2177"/></a:lnTo><a:lnTo><a:pt x="534" y="2210"/></a:lnTo><a:lnTo><a:pt x="555" y="2247"/></a:lnTo><a:lnTo><a:pt x="528" y="2280"/></a:lnTo><a:lnTo><a:pt x="512" y="2366"/></a:lnTo><a:lnTo><a:pt x="539" y="2404"/></a:lnTo><a:lnTo><a:pt x="582" y="2393"/></a:lnTo><a:lnTo><a:pt x="615" y="2398"/></a:lnTo><a:lnTo><a:pt x="642" y="2404"/></a:lnTo><a:lnTo><a:pt x="658" y="2442"/></a:lnTo><a:lnTo><a:pt x="658" y="2468"/></a:lnTo><a:lnTo><a:pt x="674" y="2501"/></a:lnTo><a:lnTo><a:pt x="690" y="2549"/></a:lnTo><a:lnTo><a:pt x="685" y="2576"/></a:lnTo><a:lnTo><a:pt x="685" y="2582"/></a:lnTo><a:lnTo><a:pt x="701" y="2609"/></a:lnTo><a:lnTo><a:pt x="760" y="2625"/></a:lnTo><a:lnTo><a:pt x="776" y="2668"/></a:lnTo><a:lnTo><a:pt x="782" y="2695"/></a:lnTo><a:lnTo><a:pt x="814" y="2695"/></a:lnTo><a:lnTo><a:pt x="841" y="2679"/></a:lnTo><a:lnTo><a:pt x="852" y="2706"/></a:lnTo><a:lnTo><a:pt x="846" y="2743"/></a:lnTo><a:lnTo><a:pt x="846" y="2781"/></a:lnTo><a:lnTo><a:pt x="852" y="2846"/></a:lnTo><a:lnTo><a:pt x="830" y="2921"/></a:lnTo><a:lnTo><a:pt x="787" y="2986"/></a:lnTo><a:lnTo><a:pt x="744" y="2991"/></a:lnTo><a:lnTo><a:pt x="701" y="3018"/></a:lnTo><a:lnTo><a:pt x="642" y="3072"/></a:lnTo><a:lnTo><a:pt x="668" y="3110"/></a:lnTo><a:lnTo><a:pt x="722" y="3110"/></a:lnTo><a:lnTo><a:pt x="717" y="3142"/></a:lnTo><a:lnTo><a:pt x="739" y="3174"/></a:lnTo><a:lnTo><a:pt x="733" y="3228"/></a:lnTo><a:lnTo><a:pt x="701" y="3239"/></a:lnTo><a:lnTo><a:pt x="674" y="3266"/></a:lnTo><a:lnTo><a:pt x="663" y="3239"/></a:lnTo><a:lnTo><a:pt x="674" y="3207"/></a:lnTo><a:lnTo><a:pt x="642" y="3185"/></a:lnTo><a:lnTo><a:pt x="609" y="3185"/></a:lnTo><a:lnTo><a:pt x="572" y="3164"/></a:lnTo><a:lnTo><a:pt x="555" y="3115"/></a:lnTo><a:lnTo><a:pt x="545" y="3083"/></a:lnTo><a:lnTo><a:pt x="539" y="3045"/></a:lnTo><a:lnTo><a:pt x="512" y="2997"/></a:lnTo><a:lnTo><a:pt x="485" y="2986"/></a:lnTo><a:lnTo><a:pt x="458" y="2959"/></a:lnTo><a:lnTo><a:pt x="485" y="2910"/></a:lnTo><a:lnTo><a:pt x="496" y="2873"/></a:lnTo><a:lnTo><a:pt x="507" y="2840"/></a:lnTo><a:lnTo><a:pt x="501" y="2808"/></a:lnTo><a:lnTo><a:pt x="496" y="2776"/></a:lnTo><a:lnTo><a:pt x="464" y="2749"/></a:lnTo><a:lnTo><a:pt x="458" y="2716"/></a:lnTo><a:lnTo><a:pt x="426" y="2673"/></a:lnTo><a:lnTo><a:pt x="404" y="2635"/></a:lnTo><a:lnTo><a:pt x="383" y="2598"/></a:lnTo><a:lnTo><a:pt x="372" y="2582"/></a:lnTo><a:lnTo><a:pt x="340" y="2501"/></a:lnTo><a:lnTo><a:pt x="302" y="2431"/></a:lnTo><a:lnTo><a:pt x="297" y="2404"/></a:lnTo><a:lnTo><a:pt x="281" y="2366"/></a:lnTo><a:lnTo><a:pt x="259" y="2285"/></a:lnTo><a:lnTo><a:pt x="232" y="2258"/></a:lnTo><a:lnTo><a:pt x="205" y="2226"/></a:lnTo><a:lnTo><a:pt x="189" y="2199"/></a:lnTo><a:lnTo><a:pt x="200" y="2156"/></a:lnTo><a:lnTo><a:pt x="189" y="2124"/></a:lnTo><a:lnTo><a:pt x="194" y="2097"/></a:lnTo><a:lnTo><a:pt x="178" y="2070"/></a:lnTo><a:lnTo><a:pt x="178" y="2021"/></a:lnTo><a:lnTo><a:pt x="173" y="1989"/></a:lnTo><a:lnTo><a:pt x="151" y="1935"/></a:lnTo><a:lnTo><a:pt x="146" y="1903"/></a:lnTo><a:lnTo><a:pt x="140" y="1876"/></a:lnTo><a:lnTo><a:pt x="119" y="1827"/></a:lnTo><a:lnTo><a:pt x="81" y="1746"/></a:lnTo><a:lnTo><a:pt x="81" y="1644"/></a:lnTo><a:lnTo><a:pt x="103" y="1585"/></a:lnTo><a:lnTo><a:pt x="108" y="1547"/></a:lnTo><a:lnTo><a:pt x="124" y="1520"/></a:lnTo><a:lnTo><a:pt x="124" y="1482"/></a:lnTo><a:lnTo><a:pt x="135" y="1439"/></a:lnTo><a:lnTo><a:pt x="146" y="1407"/></a:lnTo><a:lnTo><a:pt x="151" y="1348"/></a:lnTo><a:lnTo><a:pt x="162" y="1315"/></a:lnTo><a:lnTo><a:pt x="167" y="1288"/></a:lnTo><a:lnTo><a:pt x="151" y="1251"/></a:lnTo><a:lnTo><a:pt x="124" y="1224"/></a:lnTo><a:lnTo><a:pt x="119" y="1197"/></a:lnTo><a:lnTo><a:pt x="92" y="1191"/></a:lnTo><a:lnTo><a:pt x="87" y="1170"/></a:lnTo><a:lnTo><a:pt x="81" y="1154"/></a:lnTo><a:lnTo><a:pt x="43" y="1148"/></a:lnTo><a:lnTo><a:pt x="43" y="1121"/></a:lnTo><a:lnTo><a:pt x="33" y="1089"/></a:lnTo><a:lnTo><a:pt x="17" y="1051"/></a:lnTo><a:lnTo><a:pt x="22" y="1019"/></a:lnTo><a:lnTo><a:pt x="43" y="987"/></a:lnTo><a:lnTo><a:pt x="38" y="954"/></a:lnTo><a:lnTo><a:pt x="6" y="960"/></a:lnTo><a:lnTo><a:pt x="0" y="911"/></a:lnTo><a:lnTo><a:pt x="43" y="911"/></a:lnTo><a:lnTo><a:pt x="92" y="938"/></a:lnTo><a:lnTo><a:pt x="87" y="987"/></a:lnTo><a:lnTo><a:pt x="113" y="1024"/></a:lnTo><a:lnTo><a:pt x="124" y="1051"/></a:lnTo><a:lnTo><a:pt x="124" y="1084"/></a:lnTo><a:lnTo><a:pt x="140" y="1110"/></a:lnTo><a:lnTo><a:pt x="189" y="1175"/></a:lnTo><a:lnTo><a:pt x="237" y="1170"/></a:lnTo><a:lnTo><a:pt x="270" y="1170"/></a:lnTo><a:lnTo><a:pt x="286" y="1132"/></a:lnTo><a:lnTo><a:pt x="302" y="1089"/></a:lnTo><a:lnTo><a:pt x="307" y="1078"/></a:lnTo><a:lnTo><a:pt x="329" y="1051"/></a:lnTo><a:lnTo><a:pt x="340" y="1040"/></a:lnTo><a:lnTo><a:pt x="356" y="1030"/></a:lnTo><a:lnTo><a:pt x="377" y="981"/></a:lnTo><a:lnTo><a:pt x="399" y="938"/></a:lnTo><a:lnTo><a:pt x="431" y="906"/></a:lnTo><a:lnTo><a:pt x="453" y="863"/></a:lnTo><a:lnTo><a:pt x="469" y="825"/></a:lnTo><a:lnTo><a:pt x="469" y="782"/></a:lnTo><a:lnTo><a:pt x="501" y="728"/></a:lnTo><a:lnTo><a:pt x="518" y="674"/></a:lnTo><a:lnTo><a:pt x="512" y="647"/></a:lnTo><a:lnTo><a:pt x="512" y="615"/></a:lnTo><a:lnTo><a:pt x="501" y="588"/></a:lnTo><a:lnTo><a:pt x="518" y="539"/></a:lnTo><a:lnTo><a:pt x="550" y="534"/></a:lnTo><a:lnTo><a:pt x="588" y="545"/></a:lnTo><a:lnTo><a:pt x="593" y="496"/></a:lnTo><a:lnTo><a:pt x="604" y="458"/></a:lnTo><a:lnTo><a:pt x="609" y="458"/></a:lnTo><a:lnTo><a:pt x="631" y="442"/></a:lnTo><a:lnTo><a:pt x="652" y="405"/></a:lnTo><a:lnTo><a:pt x="636" y="378"/></a:lnTo><a:lnTo><a:pt x="647" y="340"/></a:lnTo><a:lnTo><a:pt x="674" y="297"/></a:lnTo><a:lnTo><a:pt x="679" y="248"/></a:lnTo><a:lnTo><a:pt x="695" y="211"/></a:lnTo><a:lnTo><a:pt x="712" y="173"/></a:lnTo><a:lnTo><a:pt x="728" y="124"/></a:lnTo><a:lnTo><a:pt x="739" y="87"/></a:lnTo><a:lnTo><a:pt x="755" y="54"/></a:lnTo><a:lnTo><a:pt x="792" y="49"/></a:lnTo><a:lnTo><a:pt x="819" y="11"/></a:lnTo><a:lnTo><a:pt x="879" y="17"/></a:lnTo><a:lnTo><a:pt x="922" y="0"/></a:lnTo></a:path></a:pathLst></a:custGeom><a:noFill/><a:ln w="6840"><a:solidFill><a:srgbClr val="6e6e6e"/></a:solidFill><a:round/></a:ln></wps:spPr><wps:style><a:lnRef idx="0"/><a:fillRef idx="0"/><a:effectRef idx="0"/><a:fontRef idx="minor"/></wps:style><wps:bodyPr/></wps:wsp><pic:pic xmlns:pic="http://schemas.openxmlformats.org/drawingml/2006/picture"><pic:nvPicPr><pic:cNvPr id="8" name="Picture 124" descr=""/><pic:cNvPicPr/></pic:nvPicPr><pic:blipFill><a:blip r:embed="rId65"></a:blip><a:stretch/></pic:blipFill><pic:spPr><a:xfrm><a:off x="0" y="0"/><a:ext cx="6977520" cy="8082360"/></a:xfrm><a:prstGeom prst="rect"><a:avLst/></a:prstGeom><a:ln><a:noFill/></a:ln></pic:spPr></pic:pic></wpg:grpSp><wpg:grpSp><wpg:cNvGrpSpPr/><wpg:grpSpPr><a:xfrm><a:off x="0" y="0"/><a:ext cx="6977520" cy="8083440"/></a:xfrm></wpg:grpSpPr><wps:wsp><wps:cNvSpPr/><wps:spPr><a:xfrm><a:off x="0" y="0"/><a:ext cx="6977520" cy="8083440"/></a:xfrm><a:custGeom><a:avLst/><a:gdLst/><a:ahLst/><a:rect l="0" t="0" r="r" b="b"/><a:pathLst><a:path w="10946" h="12691"><a:moveTo><a:pt x="0" y="0"/></a:moveTo><a:lnTo><a:pt x="10945" y="0"/></a:lnTo><a:lnTo><a:pt x="10945" y="12690"/></a:lnTo><a:lnTo><a:pt x="0" y="12690"/></a:lnTo><a:lnTo><a:pt x="0" y="0"/></a:lnTo></a:path></a:pathLst></a:custGeom><a:noFill/><a:ln w="273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04440" y="659160"/><a:ext cx="6036480" cy="6909480"/></a:xfrm></wpg:grpSpPr><wps:wsp><wps:cNvSpPr/><wps:spPr><a:xfrm><a:off x="0" y="0"/><a:ext cx="6036480" cy="6909480"/></a:xfrm><a:custGeom><a:avLst/><a:gdLst/><a:ahLst/><a:rect l="0" t="0" r="r" b="b"/><a:pathLst><a:path w="9470" h="10848"><a:moveTo><a:pt x="1628" y="3152"/></a:moveTo><a:lnTo><a:pt x="1617" y="3163"/></a:lnTo><a:lnTo><a:pt x="1606" y="3163"/></a:lnTo><a:lnTo><a:pt x="1601" y="3168"/></a:lnTo><a:lnTo><a:pt x="1596" y="3163"/></a:lnTo><a:lnTo><a:pt x="1590" y="3168"/></a:lnTo><a:lnTo><a:pt x="1585" y="3168"/></a:lnTo><a:lnTo><a:pt x="1574" y="3174"/></a:lnTo><a:lnTo><a:pt x="1563" y="3179"/></a:lnTo><a:lnTo><a:pt x="1536" y="3206"/></a:lnTo><a:lnTo><a:pt x="1531" y="3206"/></a:lnTo><a:lnTo><a:pt x="1520" y="3211"/></a:lnTo><a:lnTo><a:pt x="1509" y="3217"/></a:lnTo><a:lnTo><a:pt x="1482" y="3217"/></a:lnTo><a:lnTo><a:pt x="1472" y="3211"/></a:lnTo><a:lnTo><a:pt x="1466" y="3206"/></a:lnTo><a:lnTo><a:pt x="1455" y="3206"/></a:lnTo><a:lnTo><a:pt x="1450" y="3201"/></a:lnTo><a:lnTo><a:pt x="1450" y="3195"/></a:lnTo><a:lnTo><a:pt x="1445" y="3195"/></a:lnTo><a:lnTo><a:pt x="1439" y="3190"/></a:lnTo><a:lnTo><a:pt x="1428" y="3184"/></a:lnTo><a:lnTo><a:pt x="1418" y="3179"/></a:lnTo><a:lnTo><a:pt x="1396" y="3179"/></a:lnTo><a:lnTo><a:pt x="1391" y="3184"/></a:lnTo><a:lnTo><a:pt x="1375" y="3201"/></a:lnTo><a:lnTo><a:pt x="1364" y="3222"/></a:lnTo><a:lnTo><a:pt x="1342" y="3255"/></a:lnTo><a:lnTo><a:pt x="1332" y="3276"/></a:lnTo><a:lnTo><a:pt x="1310" y="3308"/></a:lnTo><a:lnTo><a:pt x="1278" y="3362"/></a:lnTo><a:lnTo><a:pt x="1240" y="3422"/></a:lnTo><a:lnTo><a:pt x="1208" y="3470"/></a:lnTo><a:lnTo><a:pt x="1186" y="3508"/></a:lnTo><a:lnTo><a:pt x="1170" y="3529"/></a:lnTo><a:lnTo><a:pt x="1159" y="3556"/></a:lnTo><a:lnTo><a:pt x="1154" y="3578"/></a:lnTo><a:lnTo><a:pt x="1154" y="3621"/></a:lnTo><a:lnTo><a:pt x="1159" y="3632"/></a:lnTo><a:lnTo><a:pt x="1154" y="3653"/></a:lnTo><a:lnTo><a:pt x="1116" y="3723"/></a:lnTo><a:lnTo><a:pt x="1067" y="3788"/></a:lnTo><a:lnTo><a:pt x="1041" y="3820"/></a:lnTo><a:lnTo><a:pt x="1008" y="3874"/></a:lnTo><a:lnTo><a:pt x="954" y="3944"/></a:lnTo><a:lnTo><a:pt x="922" y="3982"/></a:lnTo><a:lnTo><a:pt x="911" y="3993"/></a:lnTo><a:lnTo><a:pt x="906" y="3998"/></a:lnTo><a:lnTo><a:pt x="906" y="4009"/></a:lnTo><a:lnTo><a:pt x="895" y="4020"/></a:lnTo><a:lnTo><a:pt x="873" y="4020"/></a:lnTo><a:lnTo><a:pt x="863" y="4025"/></a:lnTo><a:lnTo><a:pt x="852" y="4031"/></a:lnTo><a:lnTo><a:pt x="841" y="4036"/></a:lnTo><a:lnTo><a:pt x="820" y="4047"/></a:lnTo><a:lnTo><a:pt x="803" y="4052"/></a:lnTo><a:lnTo><a:pt x="798" y="4057"/></a:lnTo><a:lnTo><a:pt x="793" y="4063"/></a:lnTo><a:lnTo><a:pt x="787" y="4068"/></a:lnTo><a:lnTo><a:pt x="782" y="4079"/></a:lnTo><a:lnTo><a:pt x="782" y="4095"/></a:lnTo><a:lnTo><a:pt x="776" y="4106"/></a:lnTo><a:lnTo><a:pt x="776" y="4122"/></a:lnTo><a:lnTo><a:pt x="771" y="4138"/></a:lnTo><a:lnTo><a:pt x="755" y="4165"/></a:lnTo><a:lnTo><a:pt x="744" y="4181"/></a:lnTo><a:lnTo><a:pt x="733" y="4203"/></a:lnTo><a:lnTo><a:pt x="728" y="4225"/></a:lnTo><a:lnTo><a:pt x="728" y="4370"/></a:lnTo><a:lnTo><a:pt x="733" y="4392"/></a:lnTo><a:lnTo><a:pt x="739" y="4419"/></a:lnTo><a:lnTo><a:pt x="744" y="4451"/></a:lnTo><a:lnTo><a:pt x="755" y="4478"/></a:lnTo><a:lnTo><a:pt x="771" y="4505"/></a:lnTo><a:lnTo><a:pt x="787" y="4526"/></a:lnTo><a:lnTo><a:pt x="798" y="4548"/></a:lnTo><a:lnTo><a:pt x="803" y="4564"/></a:lnTo><a:lnTo><a:pt x="803" y="4586"/></a:lnTo><a:lnTo><a:pt x="798" y="4602"/></a:lnTo><a:lnTo><a:pt x="787" y="4634"/></a:lnTo><a:lnTo><a:pt x="776" y="4666"/></a:lnTo><a:lnTo><a:pt x="755" y="4720"/></a:lnTo><a:lnTo><a:pt x="1014" y="4472"/></a:lnTo><a:lnTo><a:pt x="1035" y="4494"/></a:lnTo><a:lnTo><a:pt x="1035" y="4499"/></a:lnTo><a:lnTo><a:pt x="1078" y="4542"/></a:lnTo><a:lnTo><a:pt x="1084" y="4542"/></a:lnTo><a:lnTo><a:pt x="1084" y="4548"/></a:lnTo><a:lnTo><a:pt x="1121" y="4586"/></a:lnTo><a:lnTo><a:pt x="1127" y="4586"/></a:lnTo><a:lnTo><a:pt x="1164" y="4629"/></a:lnTo><a:lnTo><a:pt x="1170" y="4634"/></a:lnTo><a:lnTo><a:pt x="1213" y="4688"/></a:lnTo><a:lnTo><a:pt x="1283" y="4763"/></a:lnTo><a:lnTo><a:pt x="1310" y="4785"/></a:lnTo><a:lnTo><a:pt x="1315" y="4790"/></a:lnTo><a:lnTo><a:pt x="1332" y="4812"/></a:lnTo><a:lnTo><a:pt x="1418" y="4903"/></a:lnTo><a:lnTo><a:pt x="1418" y="4909"/></a:lnTo><a:lnTo><a:pt x="1439" y="4930"/></a:lnTo><a:lnTo><a:pt x="1472" y="4963"/></a:lnTo><a:lnTo><a:pt x="1472" y="4968"/></a:lnTo><a:lnTo><a:pt x="1477" y="4968"/></a:lnTo><a:lnTo><a:pt x="1504" y="5000"/></a:lnTo><a:lnTo><a:pt x="1525" y="5022"/></a:lnTo><a:lnTo><a:pt x="1547" y="5044"/></a:lnTo><a:lnTo><a:pt x="1601" y="5103"/></a:lnTo><a:lnTo><a:pt x="1601" y="5130"/></a:lnTo><a:lnTo><a:pt x="1606" y="5141"/></a:lnTo><a:lnTo><a:pt x="1601" y="5151"/></a:lnTo><a:lnTo><a:pt x="1601" y="5194"/></a:lnTo><a:lnTo><a:pt x="1596" y="5211"/></a:lnTo><a:lnTo><a:pt x="1596" y="5238"/></a:lnTo><a:lnTo><a:pt x="1590" y="5254"/></a:lnTo><a:lnTo><a:pt x="1590" y="5265"/></a:lnTo><a:lnTo><a:pt x="1596" y="5270"/></a:lnTo><a:lnTo><a:pt x="1612" y="5286"/></a:lnTo><a:lnTo><a:pt x="1612" y="5291"/></a:lnTo><a:lnTo><a:pt x="1606" y="5297"/></a:lnTo><a:lnTo><a:pt x="1601" y="5308"/></a:lnTo><a:lnTo><a:pt x="1596" y="5313"/></a:lnTo><a:lnTo><a:pt x="1590" y="5329"/></a:lnTo><a:lnTo><a:pt x="1585" y="5335"/></a:lnTo><a:lnTo><a:pt x="1574" y="5351"/></a:lnTo><a:lnTo><a:pt x="1574" y="5356"/></a:lnTo><a:lnTo><a:pt x="1569" y="5356"/></a:lnTo><a:lnTo><a:pt x="1569" y="5351"/></a:lnTo><a:lnTo><a:pt x="1558" y="5345"/></a:lnTo><a:lnTo><a:pt x="1552" y="5340"/></a:lnTo><a:lnTo><a:pt x="1547" y="5335"/></a:lnTo><a:lnTo><a:pt x="1542" y="5335"/></a:lnTo><a:lnTo><a:pt x="1520" y="5308"/></a:lnTo><a:lnTo><a:pt x="1515" y="5302"/></a:lnTo><a:lnTo><a:pt x="1509" y="5297"/></a:lnTo><a:lnTo><a:pt x="1504" y="5291"/></a:lnTo><a:lnTo><a:pt x="1499" y="5291"/></a:lnTo><a:lnTo><a:pt x="1482" y="5286"/></a:lnTo><a:lnTo><a:pt x="1450" y="5286"/></a:lnTo><a:lnTo><a:pt x="1439" y="5291"/></a:lnTo><a:lnTo><a:pt x="1396" y="5291"/></a:lnTo><a:lnTo><a:pt x="1380" y="5297"/></a:lnTo><a:lnTo><a:pt x="1375" y="5297"/></a:lnTo><a:lnTo><a:pt x="1364" y="5302"/></a:lnTo><a:lnTo><a:pt x="1326" y="5302"/></a:lnTo><a:lnTo><a:pt x="1321" y="5308"/></a:lnTo><a:lnTo><a:pt x="1299" y="5308"/></a:lnTo><a:lnTo><a:pt x="1267" y="5275"/></a:lnTo><a:lnTo><a:pt x="1261" y="5275"/></a:lnTo><a:lnTo><a:pt x="1261" y="5270"/></a:lnTo><a:lnTo><a:pt x="1256" y="5270"/></a:lnTo><a:lnTo><a:pt x="1251" y="5265"/></a:lnTo><a:lnTo><a:pt x="1245" y="5259"/></a:lnTo><a:lnTo><a:pt x="1229" y="5248"/></a:lnTo><a:lnTo><a:pt x="1229" y="5243"/></a:lnTo><a:lnTo><a:pt x="1191" y="5291"/></a:lnTo><a:lnTo><a:pt x="1175" y="5308"/></a:lnTo><a:lnTo><a:pt x="1159" y="5329"/></a:lnTo><a:lnTo><a:pt x="1159" y="5335"/></a:lnTo><a:lnTo><a:pt x="1154" y="5340"/></a:lnTo><a:lnTo><a:pt x="1154" y="5356"/></a:lnTo><a:lnTo><a:pt x="1143" y="5378"/></a:lnTo><a:lnTo><a:pt x="1143" y="5394"/></a:lnTo><a:lnTo><a:pt x="1137" y="5399"/></a:lnTo><a:lnTo><a:pt x="1132" y="5421"/></a:lnTo><a:lnTo><a:pt x="1127" y="5437"/></a:lnTo><a:lnTo><a:pt x="1121" y="5453"/></a:lnTo><a:lnTo><a:pt x="1116" y="5464"/></a:lnTo><a:lnTo><a:pt x="1111" y="5475"/></a:lnTo><a:lnTo><a:pt x="1111" y="5480"/></a:lnTo><a:lnTo><a:pt x="1105" y="5485"/></a:lnTo><a:lnTo><a:pt x="1094" y="5502"/></a:lnTo><a:lnTo><a:pt x="1089" y="5507"/></a:lnTo><a:lnTo><a:pt x="1084" y="5512"/></a:lnTo><a:lnTo><a:pt x="1078" y="5523"/></a:lnTo><a:lnTo><a:pt x="1062" y="5534"/></a:lnTo><a:lnTo><a:pt x="1030" y="5566"/></a:lnTo><a:lnTo><a:pt x="1024" y="5572"/></a:lnTo><a:lnTo><a:pt x="1019" y="5572"/></a:lnTo><a:lnTo><a:pt x="1019" y="5588"/></a:lnTo><a:lnTo><a:pt x="1014" y="5588"/></a:lnTo><a:lnTo><a:pt x="1014" y="5599"/></a:lnTo><a:lnTo><a:pt x="1019" y="5604"/></a:lnTo><a:lnTo><a:pt x="1019" y="5631"/></a:lnTo><a:lnTo><a:pt x="1024" y="5647"/></a:lnTo><a:lnTo><a:pt x="1024" y="5674"/></a:lnTo><a:lnTo><a:pt x="1019" y="5685"/></a:lnTo><a:lnTo><a:pt x="1014" y="5690"/></a:lnTo><a:lnTo><a:pt x="1014" y="5706"/></a:lnTo><a:lnTo><a:pt x="1019" y="5739"/></a:lnTo><a:lnTo><a:pt x="1019" y="5749"/></a:lnTo><a:lnTo><a:pt x="1024" y="5755"/></a:lnTo><a:lnTo><a:pt x="1024" y="5766"/></a:lnTo><a:lnTo><a:pt x="1030" y="5771"/></a:lnTo><a:lnTo><a:pt x="1035" y="5782"/></a:lnTo><a:lnTo><a:pt x="1041" y="5787"/></a:lnTo><a:lnTo><a:pt x="1062" y="5803"/></a:lnTo><a:lnTo><a:pt x="1062" y="5809"/></a:lnTo><a:lnTo><a:pt x="1067" y="5809"/></a:lnTo><a:lnTo><a:pt x="1073" y="5814"/></a:lnTo><a:lnTo><a:pt x="1084" y="5814"/></a:lnTo><a:lnTo><a:pt x="1089" y="5820"/></a:lnTo><a:lnTo><a:pt x="1094" y="5825"/></a:lnTo><a:lnTo><a:pt x="1094" y="5830"/></a:lnTo><a:lnTo><a:pt x="1100" y="5830"/></a:lnTo><a:lnTo><a:pt x="1100" y="5846"/></a:lnTo><a:lnTo><a:pt x="1105" y="5857"/></a:lnTo><a:lnTo><a:pt x="1105" y="5863"/></a:lnTo><a:lnTo><a:pt x="1111" y="5868"/></a:lnTo><a:lnTo><a:pt x="1111" y="5873"/></a:lnTo><a:lnTo><a:pt x="1116" y="5884"/></a:lnTo><a:lnTo><a:pt x="1121" y="5884"/></a:lnTo><a:lnTo><a:pt x="1121" y="5890"/></a:lnTo><a:lnTo><a:pt x="1132" y="5895"/></a:lnTo><a:lnTo><a:pt x="1132" y="5900"/></a:lnTo><a:lnTo><a:pt x="1148" y="5916"/></a:lnTo><a:lnTo><a:pt x="1154" y="5922"/></a:lnTo><a:lnTo><a:pt x="1159" y="5927"/></a:lnTo><a:lnTo><a:pt x="1186" y="5954"/></a:lnTo><a:lnTo><a:pt x="1202" y="5970"/></a:lnTo><a:lnTo><a:pt x="1208" y="5976"/></a:lnTo><a:lnTo><a:pt x="1213" y="5981"/></a:lnTo><a:lnTo><a:pt x="1224" y="5992"/></a:lnTo><a:lnTo><a:pt x="1234" y="5992"/></a:lnTo><a:lnTo><a:pt x="1240" y="5987"/></a:lnTo><a:lnTo><a:pt x="1261" y="5987"/></a:lnTo><a:lnTo><a:pt x="1294" y="5992"/></a:lnTo><a:lnTo><a:pt x="1305" y="5992"/></a:lnTo><a:lnTo><a:pt x="1315" y="5997"/></a:lnTo><a:lnTo><a:pt x="1332" y="6008"/></a:lnTo><a:lnTo><a:pt x="1342" y="6014"/></a:lnTo><a:lnTo><a:pt x="1353" y="6019"/></a:lnTo><a:lnTo><a:pt x="1369" y="6030"/></a:lnTo><a:lnTo><a:pt x="1375" y="6035"/></a:lnTo><a:lnTo><a:pt x="1391" y="6051"/></a:lnTo><a:lnTo><a:pt x="1391" y="6067"/></a:lnTo><a:lnTo><a:pt x="1396" y="6073"/></a:lnTo><a:lnTo><a:pt x="1391" y="6089"/></a:lnTo><a:lnTo><a:pt x="1396" y="6111"/></a:lnTo><a:lnTo><a:pt x="1391" y="6121"/></a:lnTo><a:lnTo><a:pt x="1391" y="6143"/></a:lnTo><a:lnTo><a:pt x="1385" y="6148"/></a:lnTo><a:lnTo><a:pt x="1385" y="6159"/></a:lnTo><a:lnTo><a:pt x="1375" y="6175"/></a:lnTo><a:lnTo><a:pt x="1375" y="6186"/></a:lnTo><a:lnTo><a:pt x="1369" y="6197"/></a:lnTo><a:lnTo><a:pt x="1364" y="6202"/></a:lnTo><a:lnTo><a:pt x="1358" y="6207"/></a:lnTo><a:lnTo><a:pt x="1358" y="6213"/></a:lnTo><a:lnTo><a:pt x="1353" y="6218"/></a:lnTo><a:lnTo><a:pt x="1348" y="6224"/></a:lnTo><a:lnTo><a:pt x="1321" y="6251"/></a:lnTo><a:lnTo><a:pt x="1315" y="6256"/></a:lnTo><a:lnTo><a:pt x="1310" y="6261"/></a:lnTo><a:lnTo><a:pt x="1310" y="6272"/></a:lnTo><a:lnTo><a:pt x="1305" y="6272"/></a:lnTo><a:lnTo><a:pt x="1299" y="6294"/></a:lnTo><a:lnTo><a:pt x="1299" y="6315"/></a:lnTo><a:lnTo><a:pt x="1294" y="6321"/></a:lnTo><a:lnTo><a:pt x="1294" y="6364"/></a:lnTo><a:lnTo><a:pt x="1299" y="6369"/></a:lnTo><a:lnTo><a:pt x="1299" y="6396"/></a:lnTo><a:lnTo><a:pt x="1294" y="6402"/></a:lnTo><a:lnTo><a:pt x="1294" y="6418"/></a:lnTo><a:lnTo><a:pt x="1288" y="6428"/></a:lnTo><a:lnTo><a:pt x="1288" y="6450"/></a:lnTo><a:lnTo><a:pt x="1283" y="6461"/></a:lnTo><a:lnTo><a:pt x="1283" y="6531"/></a:lnTo><a:lnTo><a:pt x="1288" y="6552"/></a:lnTo><a:lnTo><a:pt x="1294" y="6579"/></a:lnTo><a:lnTo><a:pt x="1299" y="6590"/></a:lnTo><a:lnTo><a:pt x="1299" y="6596"/></a:lnTo><a:lnTo><a:pt x="1305" y="6601"/></a:lnTo><a:lnTo><a:pt x="1305" y="6666"/></a:lnTo><a:lnTo><a:pt x="1310" y="6676"/></a:lnTo><a:lnTo><a:pt x="1315" y="6687"/></a:lnTo><a:lnTo><a:pt x="1321" y="6693"/></a:lnTo><a:lnTo><a:pt x="1321" y="6811"/></a:lnTo><a:lnTo><a:pt x="1315" y="6827"/></a:lnTo><a:lnTo><a:pt x="1315" y="6860"/></a:lnTo><a:lnTo><a:pt x="1321" y="6908"/></a:lnTo><a:lnTo><a:pt x="1321" y="6913"/></a:lnTo><a:lnTo><a:pt x="1326" y="6919"/></a:lnTo><a:lnTo><a:pt x="1326" y="6924"/></a:lnTo><a:lnTo><a:pt x="1332" y="6924"/></a:lnTo><a:lnTo><a:pt x="1337" y="6940"/></a:lnTo><a:lnTo><a:pt x="1342" y="6946"/></a:lnTo><a:lnTo><a:pt x="1348" y="6946"/></a:lnTo><a:lnTo><a:pt x="1348" y="6951"/></a:lnTo><a:lnTo><a:pt x="1364" y="6962"/></a:lnTo><a:lnTo><a:pt x="1385" y="6978"/></a:lnTo><a:lnTo><a:pt x="1391" y="6984"/></a:lnTo><a:lnTo><a:pt x="1412" y="7005"/></a:lnTo><a:lnTo><a:pt x="1418" y="7016"/></a:lnTo><a:lnTo><a:pt x="1423" y="7016"/></a:lnTo><a:lnTo><a:pt x="1423" y="7021"/></a:lnTo><a:lnTo><a:pt x="1428" y="7027"/></a:lnTo><a:lnTo><a:pt x="1428" y="7059"/></a:lnTo><a:lnTo><a:pt x="1434" y="7075"/></a:lnTo><a:lnTo><a:pt x="1434" y="7081"/></a:lnTo><a:lnTo><a:pt x="1428" y="7097"/></a:lnTo><a:lnTo><a:pt x="1428" y="7118"/></a:lnTo><a:lnTo><a:pt x="1423" y="7129"/></a:lnTo><a:lnTo><a:pt x="1407" y="7151"/></a:lnTo><a:lnTo><a:pt x="1385" y="7183"/></a:lnTo><a:lnTo><a:pt x="1385" y="7188"/></a:lnTo><a:lnTo><a:pt x="1407" y="7194"/></a:lnTo><a:lnTo><a:pt x="1402" y="7199"/></a:lnTo><a:lnTo><a:pt x="1407" y="7231"/></a:lnTo><a:lnTo><a:pt x="1412" y="7253"/></a:lnTo><a:lnTo><a:pt x="1412" y="7312"/></a:lnTo><a:lnTo><a:pt x="1407" y="7334"/></a:lnTo><a:lnTo><a:pt x="1407" y="7361"/></a:lnTo><a:lnTo><a:pt x="1402" y="7372"/></a:lnTo><a:lnTo><a:pt x="1396" y="7388"/></a:lnTo><a:lnTo><a:pt x="1396" y="7398"/></a:lnTo><a:lnTo><a:pt x="1391" y="7404"/></a:lnTo><a:lnTo><a:pt x="1391" y="7415"/></a:lnTo><a:lnTo><a:pt x="1380" y="7436"/></a:lnTo><a:lnTo><a:pt x="1358" y="7442"/></a:lnTo><a:lnTo><a:pt x="1342" y="7458"/></a:lnTo><a:lnTo><a:pt x="1342" y="7506"/></a:lnTo><a:lnTo><a:pt x="1337" y="7512"/></a:lnTo><a:lnTo><a:pt x="1337" y="7517"/></a:lnTo><a:lnTo><a:pt x="1332" y="7522"/></a:lnTo><a:lnTo><a:pt x="1310" y="7555"/></a:lnTo><a:lnTo><a:pt x="1305" y="7571"/></a:lnTo><a:lnTo><a:pt x="1299" y="7587"/></a:lnTo><a:lnTo><a:pt x="1283" y="7609"/></a:lnTo><a:lnTo><a:pt x="1267" y="7619"/></a:lnTo><a:lnTo><a:pt x="1245" y="7630"/></a:lnTo><a:lnTo><a:pt x="1240" y="7635"/></a:lnTo><a:lnTo><a:pt x="1234" y="7646"/></a:lnTo><a:lnTo><a:pt x="1234" y="7657"/></a:lnTo><a:lnTo><a:pt x="1229" y="7673"/></a:lnTo><a:lnTo><a:pt x="1224" y="7689"/></a:lnTo><a:lnTo><a:pt x="1197" y="7722"/></a:lnTo><a:lnTo><a:pt x="1181" y="7749"/></a:lnTo><a:lnTo><a:pt x="1191" y="7792"/></a:lnTo><a:lnTo><a:pt x="1191" y="7835"/></a:lnTo><a:lnTo><a:pt x="1208" y="7916"/></a:lnTo><a:lnTo><a:pt x="1208" y="7927"/></a:lnTo><a:lnTo><a:pt x="1202" y="7953"/></a:lnTo><a:lnTo><a:pt x="1202" y="7959"/></a:lnTo><a:lnTo><a:pt x="1208" y="7964"/></a:lnTo><a:lnTo><a:pt x="1208" y="7980"/></a:lnTo><a:lnTo><a:pt x="1213" y="7986"/></a:lnTo><a:lnTo><a:pt x="1213" y="7997"/></a:lnTo><a:lnTo><a:pt x="1218" y="8007"/></a:lnTo><a:lnTo><a:pt x="1224" y="8013"/></a:lnTo><a:lnTo><a:pt x="1234" y="8029"/></a:lnTo><a:lnTo><a:pt x="1245" y="8040"/></a:lnTo><a:lnTo><a:pt x="1251" y="8045"/></a:lnTo><a:lnTo><a:pt x="1261" y="8061"/></a:lnTo><a:lnTo><a:pt x="1261" y="8077"/></a:lnTo><a:lnTo><a:pt x="1267" y="8088"/></a:lnTo><a:lnTo><a:pt x="1267" y="8099"/></a:lnTo><a:lnTo><a:pt x="1272" y="8099"/></a:lnTo><a:lnTo><a:pt x="1272" y="8104"/></a:lnTo><a:lnTo><a:pt x="1278" y="8104"/></a:lnTo><a:lnTo><a:pt x="1278" y="8110"/></a:lnTo><a:lnTo><a:pt x="1283" y="8121"/></a:lnTo><a:lnTo><a:pt x="1288" y="8142"/></a:lnTo><a:lnTo><a:pt x="1288" y="8207"/></a:lnTo><a:lnTo><a:pt x="1283" y="8228"/></a:lnTo><a:lnTo><a:pt x="1283" y="8261"/></a:lnTo><a:lnTo><a:pt x="1278" y="8266"/></a:lnTo><a:lnTo><a:pt x="1278" y="8277"/></a:lnTo><a:lnTo><a:pt x="1267" y="8309"/></a:lnTo><a:lnTo><a:pt x="1267" y="8320"/></a:lnTo><a:lnTo><a:pt x="1272" y="8325"/></a:lnTo><a:lnTo><a:pt x="1272" y="8368"/></a:lnTo><a:lnTo><a:pt x="1267" y="8379"/></a:lnTo><a:lnTo><a:pt x="1267" y="8385"/></a:lnTo><a:lnTo><a:pt x="1272" y="8385"/></a:lnTo><a:lnTo><a:pt x="1267" y="8390"/></a:lnTo><a:lnTo><a:pt x="1267" y="8395"/></a:lnTo><a:lnTo><a:pt x="1256" y="8422"/></a:lnTo><a:lnTo><a:pt x="1251" y="8428"/></a:lnTo><a:lnTo><a:pt x="1251" y="8433"/></a:lnTo><a:lnTo><a:pt x="1245" y="8438"/></a:lnTo><a:lnTo><a:pt x="1245" y="8449"/></a:lnTo><a:lnTo><a:pt x="1240" y="8449"/></a:lnTo><a:lnTo><a:pt x="1234" y="8476"/></a:lnTo><a:lnTo><a:pt x="1229" y="8487"/></a:lnTo><a:lnTo><a:pt x="1224" y="8492"/></a:lnTo><a:lnTo><a:pt x="1218" y="8503"/></a:lnTo><a:lnTo><a:pt x="1213" y="8503"/></a:lnTo><a:lnTo><a:pt x="1208" y="8509"/></a:lnTo><a:lnTo><a:pt x="1202" y="8514"/></a:lnTo><a:lnTo><a:pt x="1191" y="8514"/></a:lnTo><a:lnTo><a:pt x="1186" y="8509"/></a:lnTo><a:lnTo><a:pt x="1175" y="8509"/></a:lnTo><a:lnTo><a:pt x="1170" y="8503"/></a:lnTo><a:lnTo><a:pt x="1164" y="8492"/></a:lnTo><a:lnTo><a:pt x="1159" y="8487"/></a:lnTo><a:lnTo><a:pt x="1159" y="8481"/></a:lnTo><a:lnTo><a:pt x="1154" y="8481"/></a:lnTo><a:lnTo><a:pt x="1148" y="8476"/></a:lnTo><a:lnTo><a:pt x="1137" y="8476"/></a:lnTo><a:lnTo><a:pt x="1127" y="8471"/></a:lnTo><a:lnTo><a:pt x="1121" y="8471"/></a:lnTo><a:lnTo><a:pt x="1116" y="8465"/></a:lnTo><a:lnTo><a:pt x="1111" y="8465"/></a:lnTo><a:lnTo><a:pt x="1094" y="8460"/></a:lnTo><a:lnTo><a:pt x="1094" y="8455"/></a:lnTo><a:lnTo><a:pt x="1078" y="8455"/></a:lnTo><a:lnTo><a:pt x="1057" y="8460"/></a:lnTo><a:lnTo><a:pt x="1046" y="8465"/></a:lnTo><a:lnTo><a:pt x="1046" y="8471"/></a:lnTo><a:lnTo><a:pt x="1035" y="8471"/></a:lnTo><a:lnTo><a:pt x="1014" y="8465"/></a:lnTo><a:lnTo><a:pt x="1008" y="8465"/></a:lnTo><a:lnTo><a:pt x="1003" y="8460"/></a:lnTo><a:lnTo><a:pt x="992" y="8460"/></a:lnTo><a:lnTo><a:pt x="981" y="8465"/></a:lnTo><a:lnTo><a:pt x="970" y="8465"/></a:lnTo><a:lnTo><a:pt x="965" y="8460"/></a:lnTo><a:lnTo><a:pt x="954" y="8460"/></a:lnTo><a:lnTo><a:pt x="949" y="8455"/></a:lnTo><a:lnTo><a:pt x="917" y="8444"/></a:lnTo><a:lnTo><a:pt x="911" y="8449"/></a:lnTo><a:lnTo><a:pt x="911" y="8471"/></a:lnTo><a:lnTo><a:pt x="917" y="8476"/></a:lnTo><a:lnTo><a:pt x="917" y="8481"/></a:lnTo><a:lnTo><a:pt x="922" y="8492"/></a:lnTo><a:lnTo><a:pt x="922" y="8498"/></a:lnTo><a:lnTo><a:pt x="927" y="8503"/></a:lnTo><a:lnTo><a:pt x="927" y="8509"/></a:lnTo><a:lnTo><a:pt x="938" y="8541"/></a:lnTo><a:lnTo><a:pt x="938" y="8546"/></a:lnTo><a:lnTo><a:pt x="944" y="8552"/></a:lnTo><a:lnTo><a:pt x="944" y="8573"/></a:lnTo><a:lnTo><a:pt x="938" y="8584"/></a:lnTo><a:lnTo><a:pt x="938" y="8595"/></a:lnTo><a:lnTo><a:pt x="933" y="8595"/></a:lnTo><a:lnTo><a:pt x="933" y="8600"/></a:lnTo><a:lnTo><a:pt x="922" y="8611"/></a:lnTo><a:lnTo><a:pt x="917" y="8611"/></a:lnTo><a:lnTo><a:pt x="911" y="8627"/></a:lnTo><a:lnTo><a:pt x="911" y="8638"/></a:lnTo><a:lnTo><a:pt x="906" y="8649"/></a:lnTo><a:lnTo><a:pt x="906" y="8670"/></a:lnTo><a:lnTo><a:pt x="900" y="8697"/></a:lnTo><a:lnTo><a:pt x="900" y="8713"/></a:lnTo><a:lnTo><a:pt x="895" y="8719"/></a:lnTo><a:lnTo><a:pt x="890" y="8756"/></a:lnTo><a:lnTo><a:pt x="884" y="8762"/></a:lnTo><a:lnTo><a:pt x="884" y="8799"/></a:lnTo><a:lnTo><a:pt x="879" y="8837"/></a:lnTo><a:lnTo><a:pt x="879" y="8843"/></a:lnTo><a:lnTo><a:pt x="873" y="8848"/></a:lnTo><a:lnTo><a:pt x="873" y="8853"/></a:lnTo><a:lnTo><a:pt x="868" y="8853"/></a:lnTo><a:lnTo><a:pt x="868" y="8848"/></a:lnTo><a:lnTo><a:pt x="857" y="8848"/></a:lnTo><a:lnTo><a:pt x="857" y="8832"/></a:lnTo><a:lnTo><a:pt x="863" y="8826"/></a:lnTo><a:lnTo><a:pt x="863" y="8821"/></a:lnTo><a:lnTo><a:pt x="857" y="8816"/></a:lnTo><a:lnTo><a:pt x="857" y="8810"/></a:lnTo><a:lnTo><a:pt x="852" y="8810"/></a:lnTo><a:lnTo><a:pt x="852" y="8805"/></a:lnTo><a:lnTo><a:pt x="852" y="8810"/></a:lnTo><a:lnTo><a:pt x="814" y="8810"/></a:lnTo><a:lnTo><a:pt x="803" y="8805"/></a:lnTo><a:lnTo><a:pt x="798" y="8805"/></a:lnTo><a:lnTo><a:pt x="776" y="8794"/></a:lnTo><a:lnTo><a:pt x="771" y="8794"/></a:lnTo><a:lnTo><a:pt x="760" y="8789"/></a:lnTo><a:lnTo><a:pt x="755" y="8789"/></a:lnTo><a:lnTo><a:pt x="755" y="8794"/></a:lnTo><a:lnTo><a:pt x="749" y="8794"/></a:lnTo><a:lnTo><a:pt x="744" y="8799"/></a:lnTo><a:lnTo><a:pt x="744" y="8805"/></a:lnTo><a:lnTo><a:pt x="739" y="8805"/></a:lnTo><a:lnTo><a:pt x="739" y="8816"/></a:lnTo><a:lnTo><a:pt x="728" y="8832"/></a:lnTo><a:lnTo><a:pt x="728" y="8837"/></a:lnTo><a:lnTo><a:pt x="723" y="8837"/></a:lnTo><a:lnTo><a:pt x="723" y="8843"/></a:lnTo><a:lnTo><a:pt x="701" y="8843"/></a:lnTo><a:lnTo><a:pt x="696" y="8848"/></a:lnTo><a:lnTo><a:pt x="690" y="8859"/></a:lnTo><a:lnTo><a:pt x="685" y="8869"/></a:lnTo><a:lnTo><a:pt x="679" y="8869"/></a:lnTo><a:lnTo><a:pt x="679" y="8875"/></a:lnTo><a:lnTo><a:pt x="674" y="8880"/></a:lnTo><a:lnTo><a:pt x="674" y="8891"/></a:lnTo><a:lnTo><a:pt x="669" y="8913"/></a:lnTo><a:lnTo><a:pt x="663" y="8923"/></a:lnTo><a:lnTo><a:pt x="663" y="8950"/></a:lnTo><a:lnTo><a:pt x="658" y="8967"/></a:lnTo><a:lnTo><a:pt x="658" y="8977"/></a:lnTo><a:lnTo><a:pt x="647" y="9010"/></a:lnTo><a:lnTo><a:pt x="647" y="9020"/></a:lnTo><a:lnTo><a:pt x="642" y="9020"/></a:lnTo><a:lnTo><a:pt x="642" y="9026"/></a:lnTo><a:lnTo><a:pt x="626" y="9037"/></a:lnTo><a:lnTo><a:pt x="620" y="9047"/></a:lnTo><a:lnTo><a:pt x="615" y="9053"/></a:lnTo><a:lnTo><a:pt x="609" y="9053"/></a:lnTo><a:lnTo><a:pt x="599" y="9069"/></a:lnTo><a:lnTo><a:pt x="593" y="9074"/></a:lnTo><a:lnTo><a:pt x="593" y="9080"/></a:lnTo><a:lnTo><a:pt x="582" y="9101"/></a:lnTo><a:lnTo><a:pt x="577" y="9107"/></a:lnTo><a:lnTo><a:pt x="534" y="9209"/></a:lnTo><a:lnTo><a:pt x="534" y="9225"/></a:lnTo><a:lnTo><a:pt x="529" y="9236"/></a:lnTo><a:lnTo><a:pt x="529" y="9258"/></a:lnTo><a:lnTo><a:pt x="523" y="9274"/></a:lnTo><a:lnTo><a:pt x="523" y="9279"/></a:lnTo><a:lnTo><a:pt x="518" y="9279"/></a:lnTo><a:lnTo><a:pt x="518" y="9284"/></a:lnTo><a:lnTo><a:pt x="507" y="9306"/></a:lnTo><a:lnTo><a:pt x="502" y="9317"/></a:lnTo><a:lnTo><a:pt x="491" y="9333"/></a:lnTo><a:lnTo><a:pt x="485" y="9344"/></a:lnTo><a:lnTo><a:pt x="469" y="9344"/></a:lnTo><a:lnTo><a:pt x="448" y="9349"/></a:lnTo><a:lnTo><a:pt x="415" y="9387"/></a:lnTo><a:lnTo><a:pt x="378" y="9425"/></a:lnTo><a:lnTo><a:pt x="372" y="9430"/></a:lnTo><a:lnTo><a:pt x="367" y="9441"/></a:lnTo><a:lnTo><a:pt x="362" y="9441"/></a:lnTo><a:lnTo><a:pt x="340" y="9468"/></a:lnTo><a:lnTo><a:pt x="340" y="9473"/></a:lnTo><a:lnTo><a:pt x="329" y="9484"/></a:lnTo><a:lnTo><a:pt x="329" y="9522"/></a:lnTo><a:lnTo><a:pt x="324" y="9527"/></a:lnTo><a:lnTo><a:pt x="324" y="9538"/></a:lnTo><a:lnTo><a:pt x="318" y="9543"/></a:lnTo><a:lnTo><a:pt x="318" y="9559"/></a:lnTo><a:lnTo><a:pt x="313" y="9565"/></a:lnTo><a:lnTo><a:pt x="302" y="9586"/></a:lnTo><a:lnTo><a:pt x="297" y="9597"/></a:lnTo><a:lnTo><a:pt x="297" y="9608"/></a:lnTo><a:lnTo><a:pt x="291" y="9608"/></a:lnTo><a:lnTo><a:pt x="291" y="9629"/></a:lnTo><a:lnTo><a:pt x="286" y="9629"/></a:lnTo><a:lnTo><a:pt x="286" y="9651"/></a:lnTo><a:lnTo><a:pt x="281" y="9662"/></a:lnTo><a:lnTo><a:pt x="275" y="9672"/></a:lnTo><a:lnTo><a:pt x="275" y="9699"/></a:lnTo><a:lnTo><a:pt x="270" y="9710"/></a:lnTo><a:lnTo><a:pt x="270" y="9716"/></a:lnTo><a:lnTo><a:pt x="265" y="9716"/></a:lnTo><a:lnTo><a:pt x="259" y="9721"/></a:lnTo><a:lnTo><a:pt x="254" y="9721"/></a:lnTo><a:lnTo><a:pt x="254" y="9726"/></a:lnTo><a:lnTo><a:pt x="248" y="9726"/></a:lnTo><a:lnTo><a:pt x="248" y="9737"/></a:lnTo><a:lnTo><a:pt x="254" y="9742"/></a:lnTo><a:lnTo><a:pt x="254" y="9759"/></a:lnTo><a:lnTo><a:pt x="259" y="9769"/></a:lnTo><a:lnTo><a:pt x="259" y="9775"/></a:lnTo><a:lnTo><a:pt x="265" y="9796"/></a:lnTo><a:lnTo><a:pt x="265" y="9807"/></a:lnTo><a:lnTo><a:pt x="270" y="9807"/></a:lnTo><a:lnTo><a:pt x="275" y="9818"/></a:lnTo><a:lnTo><a:pt x="281" y="9818"/></a:lnTo><a:lnTo><a:pt x="281" y="9834"/></a:lnTo><a:lnTo><a:pt x="286" y="9839"/></a:lnTo><a:lnTo><a:pt x="291" y="9861"/></a:lnTo><a:lnTo><a:pt x="291" y="9866"/></a:lnTo><a:lnTo><a:pt x="297" y="9872"/></a:lnTo><a:lnTo><a:pt x="297" y="9904"/></a:lnTo><a:lnTo><a:pt x="302" y="9915"/></a:lnTo><a:lnTo><a:pt x="308" y="9926"/></a:lnTo><a:lnTo><a:pt x="313" y="9936"/></a:lnTo><a:lnTo><a:pt x="313" y="9947"/></a:lnTo><a:lnTo><a:pt x="308" y="9963"/></a:lnTo><a:lnTo><a:pt x="308" y="9985"/></a:lnTo><a:lnTo><a:pt x="302" y="10001"/></a:lnTo><a:lnTo><a:pt x="302" y="10006"/></a:lnTo><a:lnTo><a:pt x="281" y="10028"/></a:lnTo><a:lnTo><a:pt x="281" y="10033"/></a:lnTo><a:lnTo><a:pt x="275" y="10039"/></a:lnTo><a:lnTo><a:pt x="275" y="10071"/></a:lnTo><a:lnTo><a:pt x="281" y="10082"/></a:lnTo><a:lnTo><a:pt x="281" y="10152"/></a:lnTo><a:lnTo><a:pt x="275" y="10152"/></a:lnTo><a:lnTo><a:pt x="270" y="10157"/></a:lnTo><a:lnTo><a:pt x="259" y="10157"/></a:lnTo><a:lnTo><a:pt x="243" y="10163"/></a:lnTo><a:lnTo><a:pt x="227" y="10163"/></a:lnTo><a:lnTo><a:pt x="221" y="10168"/></a:lnTo><a:lnTo><a:pt x="200" y="10168"/></a:lnTo><a:lnTo><a:pt x="200" y="10157"/></a:lnTo><a:lnTo><a:pt x="194" y="10152"/></a:lnTo><a:lnTo><a:pt x="194" y="10147"/></a:lnTo><a:lnTo><a:pt x="184" y="10141"/></a:lnTo><a:lnTo><a:pt x="178" y="10141"/></a:lnTo><a:lnTo><a:pt x="157" y="10152"/></a:lnTo><a:lnTo><a:pt x="151" y="10157"/></a:lnTo><a:lnTo><a:pt x="141" y="10163"/></a:lnTo><a:lnTo><a:pt x="135" y="10168"/></a:lnTo><a:lnTo><a:pt x="130" y="10174"/></a:lnTo><a:lnTo><a:pt x="108" y="10179"/></a:lnTo><a:lnTo><a:pt x="103" y="10184"/></a:lnTo><a:lnTo><a:pt x="81" y="10195"/></a:lnTo><a:lnTo><a:pt x="65" y="10206"/></a:lnTo><a:lnTo><a:pt x="70" y="10211"/></a:lnTo><a:lnTo><a:pt x="70" y="10217"/></a:lnTo><a:lnTo><a:pt x="76" y="10227"/></a:lnTo><a:lnTo><a:pt x="76" y="10249"/></a:lnTo><a:lnTo><a:pt x="81" y="10265"/></a:lnTo><a:lnTo><a:pt x="81" y="10308"/></a:lnTo><a:lnTo><a:pt x="87" y="10308"/></a:lnTo><a:lnTo><a:pt x="92" y="10335"/></a:lnTo><a:lnTo><a:pt x="92" y="10341"/></a:lnTo><a:lnTo><a:pt x="98" y="10373"/></a:lnTo><a:lnTo><a:pt x="103" y="10378"/></a:lnTo><a:lnTo><a:pt x="103" y="10384"/></a:lnTo><a:lnTo><a:pt x="108" y="10400"/></a:lnTo><a:lnTo><a:pt x="114" y="10405"/></a:lnTo><a:lnTo><a:pt x="108" y="10416"/></a:lnTo><a:lnTo><a:pt x="108" y="10448"/></a:lnTo><a:lnTo><a:pt x="103" y="10454"/></a:lnTo><a:lnTo><a:pt x="103" y="10459"/></a:lnTo><a:lnTo><a:pt x="92" y="10470"/></a:lnTo><a:lnTo><a:pt x="60" y="10470"/></a:lnTo><a:lnTo><a:pt x="54" y="10475"/></a:lnTo><a:lnTo><a:pt x="54" y="10481"/></a:lnTo><a:lnTo><a:pt x="44" y="10486"/></a:lnTo><a:lnTo><a:pt x="44" y="10497"/></a:lnTo><a:lnTo><a:pt x="38" y="10497"/></a:lnTo><a:lnTo><a:pt x="38" y="10513"/></a:lnTo><a:lnTo><a:pt x="44" y="10529"/></a:lnTo><a:lnTo><a:pt x="44" y="10562"/></a:lnTo><a:lnTo><a:pt x="38" y="10562"/></a:lnTo><a:lnTo><a:pt x="38" y="10567"/></a:lnTo><a:lnTo><a:pt x="33" y="10567"/></a:lnTo><a:lnTo><a:pt x="33" y="10572"/></a:lnTo><a:lnTo><a:pt x="27" y="10578"/></a:lnTo><a:lnTo><a:pt x="17" y="10588"/></a:lnTo><a:lnTo><a:pt x="17" y="10621"/></a:lnTo><a:lnTo><a:pt x="11" y="10626"/></a:lnTo><a:lnTo><a:pt x="11" y="10653"/></a:lnTo><a:lnTo><a:pt x="17" y="10669"/></a:lnTo><a:lnTo><a:pt x="17" y="10680"/></a:lnTo><a:lnTo><a:pt x="27" y="10691"/></a:lnTo><a:lnTo><a:pt x="27" y="10696"/></a:lnTo><a:lnTo><a:pt x="22" y="10712"/></a:lnTo><a:lnTo><a:pt x="17" y="10718"/></a:lnTo><a:lnTo><a:pt x="11" y="10729"/></a:lnTo><a:lnTo><a:pt x="6" y="10734"/></a:lnTo><a:lnTo><a:pt x="6" y="10739"/></a:lnTo><a:lnTo><a:pt x="0" y="10745"/></a:lnTo><a:lnTo><a:pt x="0" y="10788"/></a:lnTo><a:lnTo><a:pt x="6" y="10804"/></a:lnTo><a:lnTo><a:pt x="11" y="10809"/></a:lnTo><a:lnTo><a:pt x="11" y="10815"/></a:lnTo><a:lnTo><a:pt x="17" y="10815"/></a:lnTo><a:lnTo><a:pt x="17" y="10820"/></a:lnTo><a:lnTo><a:pt x="22" y="10826"/></a:lnTo><a:lnTo><a:pt x="22" y="10842"/></a:lnTo><a:lnTo><a:pt x="27" y="10842"/></a:lnTo><a:lnTo><a:pt x="27" y="10847"/></a:lnTo><a:lnTo><a:pt x="130" y="10847"/></a:lnTo><a:lnTo><a:pt x="141" y="10842"/></a:lnTo><a:lnTo><a:pt x="151" y="10842"/></a:lnTo><a:lnTo><a:pt x="151" y="10847"/></a:lnTo><a:lnTo><a:pt x="168" y="10847"/></a:lnTo><a:lnTo><a:pt x="168" y="10836"/></a:lnTo><a:lnTo><a:pt x="173" y="10831"/></a:lnTo><a:lnTo><a:pt x="173" y="10826"/></a:lnTo><a:lnTo><a:pt x="178" y="10820"/></a:lnTo><a:lnTo><a:pt x="178" y="10815"/></a:lnTo><a:lnTo><a:pt x="184" y="10815"/></a:lnTo><a:lnTo><a:pt x="184" y="10809"/></a:lnTo><a:lnTo><a:pt x="189" y="10809"/></a:lnTo><a:lnTo><a:pt x="189" y="10804"/></a:lnTo><a:lnTo><a:pt x="200" y="10804"/></a:lnTo><a:lnTo><a:pt x="211" y="10809"/></a:lnTo><a:lnTo><a:pt x="238" y="10815"/></a:lnTo><a:lnTo><a:pt x="243" y="10820"/></a:lnTo><a:lnTo><a:pt x="259" y="10831"/></a:lnTo><a:lnTo><a:pt x="308" y="10831"/></a:lnTo><a:lnTo><a:pt x="313" y="10826"/></a:lnTo><a:lnTo><a:pt x="318" y="10820"/></a:lnTo><a:lnTo><a:pt x="329" y="10815"/></a:lnTo><a:lnTo><a:pt x="340" y="10815"/></a:lnTo><a:lnTo><a:pt x="345" y="10809"/></a:lnTo><a:lnTo><a:pt x="351" y="10809"/></a:lnTo><a:lnTo><a:pt x="356" y="10804"/></a:lnTo><a:lnTo><a:pt x="502" y="10804"/></a:lnTo><a:lnTo><a:pt x="518" y="10809"/></a:lnTo><a:lnTo><a:pt x="523" y="10809"/></a:lnTo><a:lnTo><a:pt x="523" y="10804"/></a:lnTo><a:lnTo><a:pt x="529" y="10804"/></a:lnTo><a:lnTo><a:pt x="534" y="10799"/></a:lnTo><a:lnTo><a:pt x="534" y="10783"/></a:lnTo><a:lnTo><a:pt x="539" y="10777"/></a:lnTo><a:lnTo><a:pt x="545" y="10761"/></a:lnTo><a:lnTo><a:pt x="550" y="10756"/></a:lnTo><a:lnTo><a:pt x="820" y="10739"/></a:lnTo><a:lnTo><a:pt x="879" y="10734"/></a:lnTo><a:lnTo><a:pt x="1062" y="10723"/></a:lnTo><a:lnTo><a:pt x="1369" y="10707"/></a:lnTo><a:lnTo><a:pt x="1833" y="10691"/></a:lnTo><a:lnTo><a:pt x="1887" y="10691"/></a:lnTo><a:lnTo><a:pt x="1887" y="10686"/></a:lnTo><a:lnTo><a:pt x="1989" y="10686"/></a:lnTo><a:lnTo><a:pt x="2011" y="10680"/></a:lnTo><a:lnTo><a:pt x="2102" y="10680"/></a:lnTo><a:lnTo><a:pt x="2151" y="10675"/></a:lnTo><a:lnTo><a:pt x="2204" y="10675"/></a:lnTo><a:lnTo><a:pt x="2248" y="10669"/></a:lnTo><a:lnTo><a:pt x="2328" y="10669"/></a:lnTo><a:lnTo><a:pt x="2366" y="10664"/></a:lnTo><a:lnTo><a:pt x="2469" y="10659"/></a:lnTo><a:lnTo><a:pt x="2555" y="10659"/></a:lnTo><a:lnTo><a:pt x="2560" y="10664"/></a:lnTo><a:lnTo><a:pt x="2598" y="10664"/></a:lnTo><a:lnTo><a:pt x="2609" y="10659"/></a:lnTo><a:lnTo><a:pt x="2614" y="10653"/></a:lnTo><a:lnTo><a:pt x="2738" y="10648"/></a:lnTo><a:lnTo><a:pt x="2851" y="10642"/></a:lnTo><a:lnTo><a:pt x="2862" y="10642"/></a:lnTo><a:lnTo><a:pt x="3223" y="10626"/></a:lnTo><a:lnTo><a:pt x="3401" y="10615"/></a:lnTo><a:lnTo><a:pt x="3557" y="10610"/></a:lnTo><a:lnTo><a:pt x="3562" y="10610"/></a:lnTo><a:lnTo><a:pt x="3579" y="10605"/></a:lnTo><a:lnTo><a:pt x="3654" y="10605"/></a:lnTo><a:lnTo><a:pt x="3665" y="10599"/></a:lnTo><a:lnTo><a:pt x="4209" y="10599"/></a:lnTo><a:lnTo><a:pt x="4398" y="10599"/></a:lnTo><a:lnTo><a:pt x="4549" y="10588"/></a:lnTo><a:lnTo><a:pt x="4673" y="10583"/></a:lnTo><a:lnTo><a:pt x="4716" y="10583"/></a:lnTo><a:lnTo><a:pt x="5007" y="10567"/></a:lnTo><a:lnTo><a:pt x="5077" y="10562"/></a:lnTo><a:lnTo><a:pt x="5114" y="10562"/></a:lnTo><a:lnTo><a:pt x="5174" y="10556"/></a:lnTo><a:lnTo><a:pt x="5206" y="10556"/></a:lnTo><a:lnTo><a:pt x="5228" y="10551"/></a:lnTo><a:lnTo><a:pt x="5556" y="10551"/></a:lnTo><a:lnTo><a:pt x="5702" y="10545"/></a:lnTo><a:lnTo><a:pt x="5901" y="10545"/></a:lnTo><a:lnTo><a:pt x="5998" y="10540"/></a:lnTo><a:lnTo><a:pt x="6251" y="10535"/></a:lnTo><a:lnTo><a:pt x="6699" y="10535"/></a:lnTo><a:lnTo><a:pt x="6984" y="10551"/></a:lnTo><a:lnTo><a:pt x="6990" y="10556"/></a:lnTo><a:lnTo><a:pt x="7011" y="10556"/></a:lnTo><a:lnTo><a:pt x="7011" y="10551"/></a:lnTo><a:lnTo><a:pt x="7022" y="10551"/></a:lnTo><a:lnTo><a:pt x="7022" y="10556"/></a:lnTo><a:lnTo><a:pt x="7033" y="10556"/></a:lnTo><a:lnTo><a:pt x="7168" y="10572"/></a:lnTo><a:lnTo><a:pt x="7221" y="10578"/></a:lnTo><a:lnTo><a:pt x="7394" y="10578"/></a:lnTo><a:lnTo><a:pt x="7448" y="10572"/></a:lnTo><a:lnTo><a:pt x="7459" y="10572"/></a:lnTo><a:lnTo><a:pt x="7523" y="10567"/></a:lnTo><a:lnTo><a:pt x="7582" y="10567"/></a:lnTo><a:lnTo><a:pt x="7679" y="10562"/></a:lnTo><a:lnTo><a:pt x="7690" y="10562"/></a:lnTo><a:lnTo><a:pt x="7706" y="10556"/></a:lnTo><a:lnTo><a:pt x="8035" y="10556"/></a:lnTo><a:lnTo><a:pt x="8213" y="10562"/></a:lnTo><a:lnTo><a:pt x="8402" y="10562"/></a:lnTo><a:lnTo><a:pt x="8407" y="10567"/></a:lnTo><a:lnTo><a:pt x="8412" y="10567"/></a:lnTo><a:lnTo><a:pt x="8418" y="10562"/></a:lnTo><a:lnTo><a:pt x="8693" y="10562"/></a:lnTo><a:lnTo><a:pt x="8881" y="10567"/></a:lnTo><a:lnTo><a:pt x="9178" y="10551"/></a:lnTo><a:lnTo><a:pt x="9178" y="10529"/></a:lnTo><a:lnTo><a:pt x="9172" y="10524"/></a:lnTo><a:lnTo><a:pt x="9172" y="10502"/></a:lnTo><a:lnTo><a:pt x="9167" y="10497"/></a:lnTo><a:lnTo><a:pt x="9161" y="10486"/></a:lnTo><a:lnTo><a:pt x="9156" y="10486"/></a:lnTo><a:lnTo><a:pt x="9151" y="10481"/></a:lnTo><a:lnTo><a:pt x="9145" y="10475"/></a:lnTo><a:lnTo><a:pt x="9129" y="10475"/></a:lnTo><a:lnTo><a:pt x="9107" y="10459"/></a:lnTo><a:lnTo><a:pt x="9097" y="10459"/></a:lnTo><a:lnTo><a:pt x="9091" y="10454"/></a:lnTo><a:lnTo><a:pt x="9075" y="10454"/></a:lnTo><a:lnTo><a:pt x="9075" y="10448"/></a:lnTo><a:lnTo><a:pt x="9070" y="10448"/></a:lnTo><a:lnTo><a:pt x="9059" y="10438"/></a:lnTo><a:lnTo><a:pt x="9032" y="10438"/></a:lnTo><a:lnTo><a:pt x="9032" y="10432"/></a:lnTo><a:lnTo><a:pt x="9000" y="10432"/></a:lnTo><a:lnTo><a:pt x="9005" y="10432"/></a:lnTo><a:lnTo><a:pt x="9005" y="10427"/></a:lnTo><a:lnTo><a:pt x="9010" y="10421"/></a:lnTo><a:lnTo><a:pt x="9016" y="10411"/></a:lnTo><a:lnTo><a:pt x="9016" y="10400"/></a:lnTo><a:lnTo><a:pt x="9021" y="10395"/></a:lnTo><a:lnTo><a:pt x="9027" y="10395"/></a:lnTo><a:lnTo><a:pt x="9027" y="10373"/></a:lnTo><a:lnTo><a:pt x="9032" y="10373"/></a:lnTo><a:lnTo><a:pt x="9032" y="10357"/></a:lnTo><a:lnTo><a:pt x="9037" y="10351"/></a:lnTo><a:lnTo><a:pt x="9037" y="10341"/></a:lnTo><a:lnTo><a:pt x="9043" y="10335"/></a:lnTo><a:lnTo><a:pt x="9048" y="10335"/></a:lnTo><a:lnTo><a:pt x="9054" y="10330"/></a:lnTo><a:lnTo><a:pt x="9054" y="10324"/></a:lnTo><a:lnTo><a:pt x="9059" y="10324"/></a:lnTo><a:lnTo><a:pt x="9059" y="10297"/></a:lnTo><a:lnTo><a:pt x="9054" y="10292"/></a:lnTo><a:lnTo><a:pt x="9054" y="10287"/></a:lnTo><a:lnTo><a:pt x="9048" y="10281"/></a:lnTo><a:lnTo><a:pt x="9048" y="10271"/></a:lnTo><a:lnTo><a:pt x="9043" y="10265"/></a:lnTo><a:lnTo><a:pt x="9043" y="10260"/></a:lnTo><a:lnTo><a:pt x="9037" y="10249"/></a:lnTo><a:lnTo><a:pt x="9032" y="10238"/></a:lnTo><a:lnTo><a:pt x="9032" y="10227"/></a:lnTo><a:lnTo><a:pt x="9027" y="10217"/></a:lnTo><a:lnTo><a:pt x="9021" y="10211"/></a:lnTo><a:lnTo><a:pt x="9016" y="10211"/></a:lnTo><a:lnTo><a:pt x="9016" y="10206"/></a:lnTo><a:lnTo><a:pt x="9010" y="10211"/></a:lnTo><a:lnTo><a:pt x="9005" y="10211"/></a:lnTo><a:lnTo><a:pt x="9005" y="10206"/></a:lnTo><a:lnTo><a:pt x="9000" y="10200"/></a:lnTo><a:lnTo><a:pt x="9000" y="10190"/></a:lnTo><a:lnTo><a:pt x="9005" y="10190"/></a:lnTo><a:lnTo><a:pt x="9000" y="10184"/></a:lnTo><a:lnTo><a:pt x="9005" y="10184"/></a:lnTo><a:lnTo><a:pt x="9005" y="10163"/></a:lnTo><a:lnTo><a:pt x="9000" y="10163"/></a:lnTo><a:lnTo><a:pt x="9000" y="10157"/></a:lnTo><a:lnTo><a:pt x="8994" y="10157"/></a:lnTo><a:lnTo><a:pt x="8994" y="10152"/></a:lnTo><a:lnTo><a:pt x="9000" y="10147"/></a:lnTo><a:lnTo><a:pt x="9000" y="10125"/></a:lnTo><a:lnTo><a:pt x="9005" y="10114"/></a:lnTo><a:lnTo><a:pt x="9005" y="10104"/></a:lnTo><a:lnTo><a:pt x="8994" y="10093"/></a:lnTo><a:lnTo><a:pt x="8994" y="10087"/></a:lnTo><a:lnTo><a:pt x="8989" y="10077"/></a:lnTo><a:lnTo><a:pt x="8984" y="10071"/></a:lnTo><a:lnTo><a:pt x="8984" y="10055"/></a:lnTo><a:lnTo><a:pt x="8978" y="10055"/></a:lnTo><a:lnTo><a:pt x="8978" y="10050"/></a:lnTo><a:lnTo><a:pt x="8973" y="10044"/></a:lnTo><a:lnTo><a:pt x="8973" y="10039"/></a:lnTo><a:lnTo><a:pt x="8967" y="10033"/></a:lnTo><a:lnTo><a:pt x="8962" y="10023"/></a:lnTo><a:lnTo><a:pt x="8962" y="10006"/></a:lnTo><a:lnTo><a:pt x="8967" y="10001"/></a:lnTo><a:lnTo><a:pt x="8967" y="9990"/></a:lnTo><a:lnTo><a:pt x="8962" y="9985"/></a:lnTo><a:lnTo><a:pt x="8962" y="9963"/></a:lnTo><a:lnTo><a:pt x="8957" y="9958"/></a:lnTo><a:lnTo><a:pt x="8957" y="9947"/></a:lnTo><a:lnTo><a:pt x="8951" y="9936"/></a:lnTo><a:lnTo><a:pt x="8908" y="9893"/></a:lnTo><a:lnTo><a:pt x="8903" y="9893"/></a:lnTo><a:lnTo><a:pt x="8897" y="9888"/></a:lnTo><a:lnTo><a:pt x="8897" y="9883"/></a:lnTo><a:lnTo><a:pt x="8892" y="9877"/></a:lnTo><a:lnTo><a:pt x="8865" y="9877"/></a:lnTo><a:lnTo><a:pt x="8860" y="9872"/></a:lnTo><a:lnTo><a:pt x="8838" y="9872"/></a:lnTo><a:lnTo><a:pt x="8827" y="9866"/></a:lnTo><a:lnTo><a:pt x="8795" y="9856"/></a:lnTo><a:lnTo><a:pt x="8790" y="9856"/></a:lnTo><a:lnTo><a:pt x="8784" y="9850"/></a:lnTo><a:lnTo><a:pt x="8784" y="9839"/></a:lnTo><a:lnTo><a:pt x="8779" y="9834"/></a:lnTo><a:lnTo><a:pt x="8773" y="9829"/></a:lnTo><a:lnTo><a:pt x="8773" y="9818"/></a:lnTo><a:lnTo><a:pt x="8763" y="9818"/></a:lnTo><a:lnTo><a:pt x="8763" y="9823"/></a:lnTo><a:lnTo><a:pt x="8757" y="9823"/></a:lnTo><a:lnTo><a:pt x="8757" y="9829"/></a:lnTo><a:lnTo><a:pt x="8746" y="9829"/></a:lnTo><a:lnTo><a:pt x="8741" y="9823"/></a:lnTo><a:lnTo><a:pt x="8741" y="9791"/></a:lnTo><a:lnTo><a:pt x="8736" y="9786"/></a:lnTo><a:lnTo><a:pt x="8730" y="9786"/></a:lnTo><a:lnTo><a:pt x="8730" y="9721"/></a:lnTo><a:lnTo><a:pt x="8725" y="9716"/></a:lnTo><a:lnTo><a:pt x="8725" y="9710"/></a:lnTo><a:lnTo><a:pt x="8719" y="9705"/></a:lnTo><a:lnTo><a:pt x="8719" y="9699"/></a:lnTo><a:lnTo><a:pt x="8703" y="9699"/></a:lnTo><a:lnTo><a:pt x="8693" y="9689"/></a:lnTo><a:lnTo><a:pt x="8693" y="9678"/></a:lnTo><a:lnTo><a:pt x="8698" y="9667"/></a:lnTo><a:lnTo><a:pt x="8698" y="9662"/></a:lnTo><a:lnTo><a:pt x="8703" y="9656"/></a:lnTo><a:lnTo><a:pt x="8703" y="9646"/></a:lnTo><a:lnTo><a:pt x="8698" y="9635"/></a:lnTo><a:lnTo><a:pt x="8693" y="9629"/></a:lnTo><a:lnTo><a:pt x="8693" y="9613"/></a:lnTo><a:lnTo><a:pt x="8687" y="9608"/></a:lnTo><a:lnTo><a:pt x="8687" y="9602"/></a:lnTo><a:lnTo><a:pt x="8693" y="9592"/></a:lnTo><a:lnTo><a:pt x="8693" y="9538"/></a:lnTo><a:lnTo><a:pt x="8698" y="9532"/></a:lnTo><a:lnTo><a:pt x="8709" y="9527"/></a:lnTo><a:lnTo><a:pt x="8709" y="9478"/></a:lnTo><a:lnTo><a:pt x="8703" y="9473"/></a:lnTo><a:lnTo><a:pt x="8703" y="9468"/></a:lnTo><a:lnTo><a:pt x="8709" y="9468"/></a:lnTo><a:lnTo><a:pt x="8714" y="9462"/></a:lnTo><a:lnTo><a:pt x="8752" y="9462"/></a:lnTo><a:lnTo><a:pt x="8757" y="9457"/></a:lnTo><a:lnTo><a:pt x="8763" y="9457"/></a:lnTo><a:lnTo><a:pt x="8757" y="9451"/></a:lnTo><a:lnTo><a:pt x="8757" y="9435"/></a:lnTo><a:lnTo><a:pt x="8752" y="9425"/></a:lnTo><a:lnTo><a:pt x="8752" y="9419"/></a:lnTo><a:lnTo><a:pt x="8746" y="9414"/></a:lnTo><a:lnTo><a:pt x="8746" y="9408"/></a:lnTo><a:lnTo><a:pt x="8741" y="9408"/></a:lnTo><a:lnTo><a:pt x="8741" y="9403"/></a:lnTo><a:lnTo><a:pt x="8736" y="9398"/></a:lnTo><a:lnTo><a:pt x="8736" y="9387"/></a:lnTo><a:lnTo><a:pt x="8730" y="9381"/></a:lnTo><a:lnTo><a:pt x="8730" y="9360"/></a:lnTo><a:lnTo><a:pt x="8719" y="9349"/></a:lnTo><a:lnTo><a:pt x="8714" y="9349"/></a:lnTo><a:lnTo><a:pt x="8714" y="9344"/></a:lnTo><a:lnTo><a:pt x="8709" y="9338"/></a:lnTo><a:lnTo><a:pt x="8709" y="9333"/></a:lnTo><a:lnTo><a:pt x="8703" y="9333"/></a:lnTo><a:lnTo><a:pt x="8703" y="9328"/></a:lnTo><a:lnTo><a:pt x="8693" y="9328"/></a:lnTo><a:lnTo><a:pt x="8676" y="9322"/></a:lnTo><a:lnTo><a:pt x="8671" y="9317"/></a:lnTo><a:lnTo><a:pt x="8666" y="9317"/></a:lnTo><a:lnTo><a:pt x="8666" y="9311"/></a:lnTo><a:lnTo><a:pt x="8660" y="9306"/></a:lnTo><a:lnTo><a:pt x="8649" y="9295"/></a:lnTo><a:lnTo><a:pt x="8649" y="9290"/></a:lnTo><a:lnTo><a:pt x="8644" y="9284"/></a:lnTo><a:lnTo><a:pt x="8644" y="9263"/></a:lnTo><a:lnTo><a:pt x="8649" y="9247"/></a:lnTo><a:lnTo><a:pt x="8649" y="9241"/></a:lnTo><a:lnTo><a:pt x="8655" y="9231"/></a:lnTo><a:lnTo><a:pt x="8660" y="9225"/></a:lnTo><a:lnTo><a:pt x="8666" y="9225"/></a:lnTo><a:lnTo><a:pt x="8666" y="9220"/></a:lnTo><a:lnTo><a:pt x="8671" y="9220"/></a:lnTo><a:lnTo><a:pt x="8676" y="9214"/></a:lnTo><a:lnTo><a:pt x="8676" y="9193"/></a:lnTo><a:lnTo><a:pt x="8682" y="9187"/></a:lnTo><a:lnTo><a:pt x="8682" y="9182"/></a:lnTo><a:lnTo><a:pt x="8687" y="9177"/></a:lnTo><a:lnTo><a:pt x="8687" y="9160"/></a:lnTo><a:lnTo><a:pt x="8682" y="9155"/></a:lnTo><a:lnTo><a:pt x="8682" y="9144"/></a:lnTo><a:lnTo><a:pt x="8676" y="9139"/></a:lnTo><a:lnTo><a:pt x="8676" y="9128"/></a:lnTo><a:lnTo><a:pt x="8671" y="9123"/></a:lnTo><a:lnTo><a:pt x="8671" y="9112"/></a:lnTo><a:lnTo><a:pt x="8666" y="9107"/></a:lnTo><a:lnTo><a:pt x="8660" y="9107"/></a:lnTo><a:lnTo><a:pt x="8660" y="9101"/></a:lnTo><a:lnTo><a:pt x="8655" y="9101"/></a:lnTo><a:lnTo><a:pt x="8649" y="9096"/></a:lnTo><a:lnTo><a:pt x="8644" y="9096"/></a:lnTo><a:lnTo><a:pt x="8639" y="9090"/></a:lnTo><a:lnTo><a:pt x="8633" y="9090"/></a:lnTo><a:lnTo><a:pt x="8628" y="9085"/></a:lnTo><a:lnTo><a:pt x="8617" y="9085"/></a:lnTo><a:lnTo><a:pt x="8601" y="9069"/></a:lnTo><a:lnTo><a:pt x="8601" y="9063"/></a:lnTo><a:lnTo><a:pt x="8596" y="9063"/></a:lnTo><a:lnTo><a:pt x="8596" y="9047"/></a:lnTo><a:lnTo><a:pt x="8601" y="9042"/></a:lnTo><a:lnTo><a:pt x="8606" y="9037"/></a:lnTo><a:lnTo><a:pt x="8606" y="9031"/></a:lnTo><a:lnTo><a:pt x="8612" y="9026"/></a:lnTo><a:lnTo><a:pt x="8612" y="9020"/></a:lnTo><a:lnTo><a:pt x="8617" y="9015"/></a:lnTo><a:lnTo><a:pt x="8612" y="9004"/></a:lnTo><a:lnTo><a:pt x="8612" y="8999"/></a:lnTo><a:lnTo><a:pt x="8617" y="8999"/></a:lnTo><a:lnTo><a:pt x="8617" y="8983"/></a:lnTo><a:lnTo><a:pt x="8622" y="8972"/></a:lnTo><a:lnTo><a:pt x="8622" y="8956"/></a:lnTo><a:lnTo><a:pt x="8628" y="8945"/></a:lnTo><a:lnTo><a:pt x="8628" y="8940"/></a:lnTo><a:lnTo><a:pt x="8633" y="8934"/></a:lnTo><a:lnTo><a:pt x="8639" y="8929"/></a:lnTo><a:lnTo><a:pt x="8639" y="8923"/></a:lnTo><a:lnTo><a:pt x="8644" y="8923"/></a:lnTo><a:lnTo><a:pt x="8649" y="8918"/></a:lnTo><a:lnTo><a:pt x="8649" y="8913"/></a:lnTo><a:lnTo><a:pt x="8655" y="8907"/></a:lnTo><a:lnTo><a:pt x="8649" y="8902"/></a:lnTo><a:lnTo><a:pt x="8649" y="8896"/></a:lnTo><a:lnTo><a:pt x="8639" y="8886"/></a:lnTo><a:lnTo><a:pt x="8633" y="8880"/></a:lnTo><a:lnTo><a:pt x="8628" y="8880"/></a:lnTo><a:lnTo><a:pt x="8628" y="8864"/></a:lnTo><a:lnTo><a:pt x="8622" y="8864"/></a:lnTo><a:lnTo><a:pt x="8622" y="8859"/></a:lnTo><a:lnTo><a:pt x="8617" y="8859"/></a:lnTo><a:lnTo><a:pt x="8617" y="8843"/></a:lnTo><a:lnTo><a:pt x="8622" y="8837"/></a:lnTo><a:lnTo><a:pt x="8622" y="8816"/></a:lnTo><a:lnTo><a:pt x="8617" y="8810"/></a:lnTo><a:lnTo><a:pt x="8622" y="8805"/></a:lnTo><a:lnTo><a:pt x="8622" y="8794"/></a:lnTo><a:lnTo><a:pt x="8628" y="8789"/></a:lnTo><a:lnTo><a:pt x="8628" y="8783"/></a:lnTo><a:lnTo><a:pt x="8633" y="8783"/></a:lnTo><a:lnTo><a:pt x="8633" y="8724"/></a:lnTo><a:lnTo><a:pt x="8639" y="8719"/></a:lnTo><a:lnTo><a:pt x="8639" y="8702"/></a:lnTo><a:lnTo><a:pt x="8633" y="8692"/></a:lnTo><a:lnTo><a:pt x="8633" y="8676"/></a:lnTo><a:lnTo><a:pt x="8639" y="8665"/></a:lnTo><a:lnTo><a:pt x="8644" y="8654"/></a:lnTo><a:lnTo><a:pt x="8644" y="8643"/></a:lnTo><a:lnTo><a:pt x="8649" y="8638"/></a:lnTo><a:lnTo><a:pt x="8660" y="8616"/></a:lnTo><a:lnTo><a:pt x="8666" y="8605"/></a:lnTo><a:lnTo><a:pt x="8666" y="8595"/></a:lnTo><a:lnTo><a:pt x="8660" y="8584"/></a:lnTo><a:lnTo><a:pt x="8655" y="8579"/></a:lnTo><a:lnTo><a:pt x="8655" y="8562"/></a:lnTo><a:lnTo><a:pt x="8660" y="8546"/></a:lnTo><a:lnTo><a:pt x="8660" y="8509"/></a:lnTo><a:lnTo><a:pt x="8671" y="8509"/></a:lnTo><a:lnTo><a:pt x="8676" y="8503"/></a:lnTo><a:lnTo><a:pt x="8676" y="8498"/></a:lnTo><a:lnTo><a:pt x="8682" y="8498"/></a:lnTo><a:lnTo><a:pt x="8676" y="8498"/></a:lnTo><a:lnTo><a:pt x="8676" y="8471"/></a:lnTo><a:lnTo><a:pt x="8671" y="8465"/></a:lnTo><a:lnTo><a:pt x="8671" y="8433"/></a:lnTo><a:lnTo><a:pt x="8676" y="8417"/></a:lnTo><a:lnTo><a:pt x="8682" y="8406"/></a:lnTo><a:lnTo><a:pt x="8698" y="8406"/></a:lnTo><a:lnTo><a:pt x="8703" y="8401"/></a:lnTo><a:lnTo><a:pt x="8709" y="8401"/></a:lnTo><a:lnTo><a:pt x="8709" y="8385"/></a:lnTo><a:lnTo><a:pt x="8725" y="8385"/></a:lnTo><a:lnTo><a:pt x="8725" y="8417"/></a:lnTo><a:lnTo><a:pt x="8752" y="8417"/></a:lnTo><a:lnTo><a:pt x="8752" y="8411"/></a:lnTo><a:lnTo><a:pt x="8757" y="8406"/></a:lnTo><a:lnTo><a:pt x="8795" y="8406"/></a:lnTo><a:lnTo><a:pt x="8811" y="8401"/></a:lnTo><a:lnTo><a:pt x="8822" y="8401"/></a:lnTo><a:lnTo><a:pt x="8838" y="8417"/></a:lnTo><a:lnTo><a:pt x="8849" y="8428"/></a:lnTo><a:lnTo><a:pt x="8854" y="8433"/></a:lnTo><a:lnTo><a:pt x="8860" y="8433"/></a:lnTo><a:lnTo><a:pt x="8865" y="8428"/></a:lnTo><a:lnTo><a:pt x="8865" y="8417"/></a:lnTo><a:lnTo><a:pt x="8870" y="8406"/></a:lnTo><a:lnTo><a:pt x="8870" y="8401"/></a:lnTo><a:lnTo><a:pt x="8865" y="8395"/></a:lnTo><a:lnTo><a:pt x="8865" y="8363"/></a:lnTo><a:lnTo><a:pt x="8870" y="8358"/></a:lnTo><a:lnTo><a:pt x="8870" y="8352"/></a:lnTo><a:lnTo><a:pt x="8876" y="8352"/></a:lnTo><a:lnTo><a:pt x="8876" y="8341"/></a:lnTo><a:lnTo><a:pt x="8881" y="8336"/></a:lnTo><a:lnTo><a:pt x="8886" y="8331"/></a:lnTo><a:lnTo><a:pt x="8886" y="8314"/></a:lnTo><a:lnTo><a:pt x="8892" y="8314"/></a:lnTo><a:lnTo><a:pt x="8892" y="8309"/></a:lnTo><a:lnTo><a:pt x="8897" y="8309"/></a:lnTo><a:lnTo><a:pt x="8903" y="8304"/></a:lnTo><a:lnTo><a:pt x="8914" y="8298"/></a:lnTo><a:lnTo><a:pt x="8919" y="8293"/></a:lnTo><a:lnTo><a:pt x="8940" y="8293"/></a:lnTo><a:lnTo><a:pt x="8946" y="8288"/></a:lnTo><a:lnTo><a:pt x="8951" y="8288"/></a:lnTo><a:lnTo><a:pt x="8951" y="8282"/></a:lnTo><a:lnTo><a:pt x="8957" y="8277"/></a:lnTo><a:lnTo><a:pt x="8962" y="8261"/></a:lnTo><a:lnTo><a:pt x="8967" y="8255"/></a:lnTo><a:lnTo><a:pt x="8973" y="8255"/></a:lnTo><a:lnTo><a:pt x="8967" y="8250"/></a:lnTo><a:lnTo><a:pt x="8967" y="8223"/></a:lnTo><a:lnTo><a:pt x="8957" y="8218"/></a:lnTo><a:lnTo><a:pt x="8957" y="8212"/></a:lnTo><a:lnTo><a:pt x="8951" y="8207"/></a:lnTo><a:lnTo><a:pt x="8946" y="8196"/></a:lnTo><a:lnTo><a:pt x="8946" y="8174"/></a:lnTo><a:lnTo><a:pt x="8951" y="8174"/></a:lnTo><a:lnTo><a:pt x="8957" y="8169"/></a:lnTo><a:lnTo><a:pt x="8967" y="8169"/></a:lnTo><a:lnTo><a:pt x="8967" y="8137"/></a:lnTo><a:lnTo><a:pt x="8962" y="8137"/></a:lnTo><a:lnTo><a:pt x="8962" y="8131"/></a:lnTo><a:lnTo><a:pt x="8957" y="8131"/></a:lnTo><a:lnTo><a:pt x="8957" y="8126"/></a:lnTo><a:lnTo><a:pt x="8962" y="8126"/></a:lnTo><a:lnTo><a:pt x="8962" y="8121"/></a:lnTo><a:lnTo><a:pt x="8973" y="8121"/></a:lnTo><a:lnTo><a:pt x="8973" y="8115"/></a:lnTo><a:lnTo><a:pt x="8978" y="8115"/></a:lnTo><a:lnTo><a:pt x="8978" y="8110"/></a:lnTo><a:lnTo><a:pt x="8989" y="8104"/></a:lnTo><a:lnTo><a:pt x="8989" y="8083"/></a:lnTo><a:lnTo><a:pt x="9000" y="8083"/></a:lnTo><a:lnTo><a:pt x="9000" y="8077"/></a:lnTo><a:lnTo><a:pt x="9005" y="8077"/></a:lnTo><a:lnTo><a:pt x="9005" y="8072"/></a:lnTo><a:lnTo><a:pt x="9010" y="8067"/></a:lnTo><a:lnTo><a:pt x="9005" y="8061"/></a:lnTo><a:lnTo><a:pt x="9005" y="8050"/></a:lnTo><a:lnTo><a:pt x="9000" y="8050"/></a:lnTo><a:lnTo><a:pt x="9000" y="8040"/></a:lnTo><a:lnTo><a:pt x="9005" y="8040"/></a:lnTo><a:lnTo><a:pt x="9005" y="8034"/></a:lnTo><a:lnTo><a:pt x="9048" y="8034"/></a:lnTo><a:lnTo><a:pt x="9048" y="8040"/></a:lnTo><a:lnTo><a:pt x="9054" y="8040"/></a:lnTo><a:lnTo><a:pt x="9059" y="8034"/></a:lnTo><a:lnTo><a:pt x="9064" y="8034"/></a:lnTo><a:lnTo><a:pt x="9081" y="8029"/></a:lnTo><a:lnTo><a:pt x="9086" y="8023"/></a:lnTo><a:lnTo><a:pt x="9086" y="8013"/></a:lnTo><a:lnTo><a:pt x="9081" y="8007"/></a:lnTo><a:lnTo><a:pt x="9075" y="8007"/></a:lnTo><a:lnTo><a:pt x="9075" y="8002"/></a:lnTo><a:lnTo><a:pt x="9070" y="8002"/></a:lnTo><a:lnTo><a:pt x="9064" y="7997"/></a:lnTo><a:lnTo><a:pt x="9059" y="7991"/></a:lnTo><a:lnTo><a:pt x="9059" y="7986"/></a:lnTo><a:lnTo><a:pt x="9054" y="7986"/></a:lnTo><a:lnTo><a:pt x="9054" y="7980"/></a:lnTo><a:lnTo><a:pt x="9048" y="7980"/></a:lnTo><a:lnTo><a:pt x="9043" y="7975"/></a:lnTo><a:lnTo><a:pt x="9043" y="7970"/></a:lnTo><a:lnTo><a:pt x="9037" y="7964"/></a:lnTo><a:lnTo><a:pt x="9037" y="7959"/></a:lnTo><a:lnTo><a:pt x="9032" y="7943"/></a:lnTo><a:lnTo><a:pt x="9032" y="7937"/></a:lnTo><a:lnTo><a:pt x="9037" y="7932"/></a:lnTo><a:lnTo><a:pt x="9043" y="7921"/></a:lnTo><a:lnTo><a:pt x="9043" y="7905"/></a:lnTo><a:lnTo><a:pt x="9048" y="7900"/></a:lnTo><a:lnTo><a:pt x="9048" y="7889"/></a:lnTo><a:lnTo><a:pt x="9059" y="7878"/></a:lnTo><a:lnTo><a:pt x="9064" y="7878"/></a:lnTo><a:lnTo><a:pt x="9070" y="7867"/></a:lnTo><a:lnTo><a:pt x="9081" y="7867"/></a:lnTo><a:lnTo><a:pt x="9081" y="7862"/></a:lnTo><a:lnTo><a:pt x="9086" y="7856"/></a:lnTo><a:lnTo><a:pt x="9091" y="7846"/></a:lnTo><a:lnTo><a:pt x="9097" y="7840"/></a:lnTo><a:lnTo><a:pt x="9102" y="7840"/></a:lnTo><a:lnTo><a:pt x="9102" y="7830"/></a:lnTo><a:lnTo><a:pt x="9107" y="7824"/></a:lnTo><a:lnTo><a:pt x="9113" y="7819"/></a:lnTo><a:lnTo><a:pt x="9118" y="7819"/></a:lnTo><a:lnTo><a:pt x="9118" y="7813"/></a:lnTo><a:lnTo><a:pt x="9124" y="7813"/></a:lnTo><a:lnTo><a:pt x="9124" y="7808"/></a:lnTo><a:lnTo><a:pt x="9134" y="7808"/></a:lnTo><a:lnTo><a:pt x="9140" y="7803"/></a:lnTo><a:lnTo><a:pt x="9140" y="7792"/></a:lnTo><a:lnTo><a:pt x="9145" y="7792"/></a:lnTo><a:lnTo><a:pt x="9145" y="7770"/></a:lnTo><a:lnTo><a:pt x="9156" y="7754"/></a:lnTo><a:lnTo><a:pt x="9161" y="7749"/></a:lnTo><a:lnTo><a:pt x="9161" y="7738"/></a:lnTo><a:lnTo><a:pt x="9167" y="7733"/></a:lnTo><a:lnTo><a:pt x="9167" y="7722"/></a:lnTo><a:lnTo><a:pt x="9161" y="7722"/></a:lnTo><a:lnTo><a:pt x="9161" y="7695"/></a:lnTo><a:lnTo><a:pt x="9151" y="7684"/></a:lnTo><a:lnTo><a:pt x="9151" y="7673"/></a:lnTo><a:lnTo><a:pt x="9156" y="7668"/></a:lnTo><a:lnTo><a:pt x="9156" y="7662"/></a:lnTo><a:lnTo><a:pt x="9161" y="7657"/></a:lnTo><a:lnTo><a:pt x="9167" y="7652"/></a:lnTo><a:lnTo><a:pt x="9172" y="7641"/></a:lnTo><a:lnTo><a:pt x="9199" y="7614"/></a:lnTo><a:lnTo><a:pt x="9204" y="7614"/></a:lnTo><a:lnTo><a:pt x="9204" y="7603"/></a:lnTo><a:lnTo><a:pt x="9199" y="7603"/></a:lnTo><a:lnTo><a:pt x="9199" y="7587"/></a:lnTo><a:lnTo><a:pt x="9204" y="7582"/></a:lnTo><a:lnTo><a:pt x="9210" y="7582"/></a:lnTo><a:lnTo><a:pt x="9215" y="7576"/></a:lnTo><a:lnTo><a:pt x="9226" y="7571"/></a:lnTo><a:lnTo><a:pt x="9258" y="7571"/></a:lnTo><a:lnTo><a:pt x="9264" y="7576"/></a:lnTo><a:lnTo><a:pt x="9274" y="7582"/></a:lnTo><a:lnTo><a:pt x="9274" y="7576"/></a:lnTo><a:lnTo><a:pt x="9280" y="7576"/></a:lnTo><a:lnTo><a:pt x="9280" y="7571"/></a:lnTo><a:lnTo><a:pt x="9274" y="7571"/></a:lnTo><a:lnTo><a:pt x="9274" y="7549"/></a:lnTo><a:lnTo><a:pt x="9269" y="7549"/></a:lnTo><a:lnTo><a:pt x="9269" y="7528"/></a:lnTo><a:lnTo><a:pt x="9264" y="7522"/></a:lnTo><a:lnTo><a:pt x="9264" y="7512"/></a:lnTo><a:lnTo><a:pt x="9269" y="7506"/></a:lnTo><a:lnTo><a:pt x="9269" y="7495"/></a:lnTo><a:lnTo><a:pt x="9264" y="7495"/></a:lnTo><a:lnTo><a:pt x="9258" y="7490"/></a:lnTo><a:lnTo><a:pt x="9258" y="7474"/></a:lnTo><a:lnTo><a:pt x="9264" y="7468"/></a:lnTo><a:lnTo><a:pt x="9264" y="7463"/></a:lnTo><a:lnTo><a:pt x="9258" y="7463"/></a:lnTo><a:lnTo><a:pt x="9253" y="7458"/></a:lnTo><a:lnTo><a:pt x="9253" y="7447"/></a:lnTo><a:lnTo><a:pt x="9258" y="7447"/></a:lnTo><a:lnTo><a:pt x="9258" y="7431"/></a:lnTo><a:lnTo><a:pt x="9253" y="7425"/></a:lnTo><a:lnTo><a:pt x="9237" y="7425"/></a:lnTo><a:lnTo><a:pt x="9237" y="7420"/></a:lnTo><a:lnTo><a:pt x="9231" y="7415"/></a:lnTo><a:lnTo><a:pt x="9231" y="7398"/></a:lnTo><a:lnTo><a:pt x="9237" y="7398"/></a:lnTo><a:lnTo><a:pt x="9237" y="7393"/></a:lnTo><a:lnTo><a:pt x="9242" y="7388"/></a:lnTo><a:lnTo><a:pt x="9242" y="7382"/></a:lnTo><a:lnTo><a:pt x="9237" y="7382"/></a:lnTo><a:lnTo><a:pt x="9237" y="7377"/></a:lnTo><a:lnTo><a:pt x="9221" y="7377"/></a:lnTo><a:lnTo><a:pt x="9221" y="7366"/></a:lnTo><a:lnTo><a:pt x="9215" y="7361"/></a:lnTo><a:lnTo><a:pt x="9215" y="7355"/></a:lnTo><a:lnTo><a:pt x="9221" y="7350"/></a:lnTo><a:lnTo><a:pt x="9221" y="7334"/></a:lnTo><a:lnTo><a:pt x="9215" y="7334"/></a:lnTo><a:lnTo><a:pt x="9215" y="7328"/></a:lnTo><a:lnTo><a:pt x="9210" y="7334"/></a:lnTo><a:lnTo><a:pt x="9204" y="7328"/></a:lnTo><a:lnTo><a:pt x="9194" y="7318"/></a:lnTo><a:lnTo><a:pt x="9188" y="7312"/></a:lnTo><a:lnTo><a:pt x="9151" y="7274"/></a:lnTo><a:lnTo><a:pt x="9151" y="7269"/></a:lnTo><a:lnTo><a:pt x="9145" y="7269"/></a:lnTo><a:lnTo><a:pt x="9145" y="7221"/></a:lnTo><a:lnTo><a:pt x="9140" y="7221"/></a:lnTo><a:lnTo><a:pt x="9140" y="7215"/></a:lnTo><a:lnTo><a:pt x="9129" y="7204"/></a:lnTo><a:lnTo><a:pt x="9124" y="7199"/></a:lnTo><a:lnTo><a:pt x="9118" y="7199"/></a:lnTo><a:lnTo><a:pt x="9107" y="7183"/></a:lnTo><a:lnTo><a:pt x="9102" y="7183"/></a:lnTo><a:lnTo><a:pt x="9091" y="7172"/></a:lnTo><a:lnTo><a:pt x="9091" y="7161"/></a:lnTo><a:lnTo><a:pt x="9086" y="7151"/></a:lnTo><a:lnTo><a:pt x="9086" y="7107"/></a:lnTo><a:lnTo><a:pt x="9091" y="7102"/></a:lnTo><a:lnTo><a:pt x="9091" y="7097"/></a:lnTo><a:lnTo><a:pt x="9107" y="7086"/></a:lnTo><a:lnTo><a:pt x="9113" y="7075"/></a:lnTo><a:lnTo><a:pt x="9118" y="7075"/></a:lnTo><a:lnTo><a:pt x="9118" y="7070"/></a:lnTo><a:lnTo><a:pt x="9107" y="7059"/></a:lnTo><a:lnTo><a:pt x="9097" y="7059"/></a:lnTo><a:lnTo><a:pt x="9097" y="7054"/></a:lnTo><a:lnTo><a:pt x="9091" y="7048"/></a:lnTo><a:lnTo><a:pt x="9091" y="7043"/></a:lnTo><a:lnTo><a:pt x="9086" y="7043"/></a:lnTo><a:lnTo><a:pt x="9081" y="7037"/></a:lnTo><a:lnTo><a:pt x="9075" y="7037"/></a:lnTo><a:lnTo><a:pt x="9064" y="7032"/></a:lnTo><a:lnTo><a:pt x="9059" y="7032"/></a:lnTo><a:lnTo><a:pt x="9059" y="7016"/></a:lnTo><a:lnTo><a:pt x="9054" y="7000"/></a:lnTo><a:lnTo><a:pt x="9054" y="6994"/></a:lnTo><a:lnTo><a:pt x="9048" y="6978"/></a:lnTo><a:lnTo><a:pt x="9048" y="6930"/></a:lnTo><a:lnTo><a:pt x="9054" y="6924"/></a:lnTo><a:lnTo><a:pt x="9059" y="6924"/></a:lnTo><a:lnTo><a:pt x="9059" y="6913"/></a:lnTo><a:lnTo><a:pt x="9064" y="6908"/></a:lnTo><a:lnTo><a:pt x="9064" y="6903"/></a:lnTo><a:lnTo><a:pt x="9081" y="6886"/></a:lnTo><a:lnTo><a:pt x="9081" y="6881"/></a:lnTo><a:lnTo><a:pt x="9086" y="6876"/></a:lnTo><a:lnTo><a:pt x="9091" y="6876"/></a:lnTo><a:lnTo><a:pt x="9097" y="6870"/></a:lnTo><a:lnTo><a:pt x="9107" y="6870"/></a:lnTo><a:lnTo><a:pt x="9107" y="6865"/></a:lnTo><a:lnTo><a:pt x="9113" y="6860"/></a:lnTo><a:lnTo><a:pt x="9118" y="6860"/></a:lnTo><a:lnTo><a:pt x="9129" y="6854"/></a:lnTo><a:lnTo><a:pt x="9129" y="6849"/></a:lnTo><a:lnTo><a:pt x="9134" y="6849"/></a:lnTo><a:lnTo><a:pt x="9134" y="6843"/></a:lnTo><a:lnTo><a:pt x="9140" y="6838"/></a:lnTo><a:lnTo><a:pt x="9140" y="6827"/></a:lnTo><a:lnTo><a:pt x="9145" y="6827"/></a:lnTo><a:lnTo><a:pt x="9151" y="6822"/></a:lnTo><a:lnTo><a:pt x="9156" y="6816"/></a:lnTo><a:lnTo><a:pt x="9161" y="6811"/></a:lnTo><a:lnTo><a:pt x="9167" y="6811"/></a:lnTo><a:lnTo><a:pt x="9172" y="6806"/></a:lnTo><a:lnTo><a:pt x="9172" y="6800"/></a:lnTo><a:lnTo><a:pt x="9183" y="6790"/></a:lnTo><a:lnTo><a:pt x="9172" y="6784"/></a:lnTo><a:lnTo><a:pt x="9151" y="6784"/></a:lnTo><a:lnTo><a:pt x="9151" y="6779"/></a:lnTo><a:lnTo><a:pt x="9145" y="6779"/></a:lnTo><a:lnTo><a:pt x="9140" y="6768"/></a:lnTo><a:lnTo><a:pt x="9134" y="6757"/></a:lnTo><a:lnTo><a:pt x="9129" y="6752"/></a:lnTo><a:lnTo><a:pt x="9134" y="6752"/></a:lnTo><a:lnTo><a:pt x="9145" y="6730"/></a:lnTo><a:lnTo><a:pt x="9161" y="6714"/></a:lnTo><a:lnTo><a:pt x="9167" y="6703"/></a:lnTo><a:lnTo><a:pt x="9172" y="6698"/></a:lnTo><a:lnTo><a:pt x="9178" y="6693"/></a:lnTo><a:lnTo><a:pt x="9183" y="6693"/></a:lnTo><a:lnTo><a:pt x="9183" y="6687"/></a:lnTo><a:lnTo><a:pt x="9188" y="6682"/></a:lnTo><a:lnTo><a:pt x="9188" y="6671"/></a:lnTo><a:lnTo><a:pt x="9194" y="6666"/></a:lnTo><a:lnTo><a:pt x="9199" y="6660"/></a:lnTo><a:lnTo><a:pt x="9210" y="6660"/></a:lnTo><a:lnTo><a:pt x="9215" y="6655"/></a:lnTo><a:lnTo><a:pt x="9215" y="6649"/></a:lnTo><a:lnTo><a:pt x="9221" y="6644"/></a:lnTo><a:lnTo><a:pt x="9226" y="6644"/></a:lnTo><a:lnTo><a:pt x="9226" y="6639"/></a:lnTo><a:lnTo><a:pt x="9237" y="6639"/></a:lnTo><a:lnTo><a:pt x="9237" y="6633"/></a:lnTo><a:lnTo><a:pt x="9242" y="6633"/></a:lnTo><a:lnTo><a:pt x="9242" y="6606"/></a:lnTo><a:lnTo><a:pt x="9248" y="6606"/></a:lnTo><a:lnTo><a:pt x="9248" y="6590"/></a:lnTo><a:lnTo><a:pt x="9253" y="6585"/></a:lnTo><a:lnTo><a:pt x="9253" y="6579"/></a:lnTo><a:lnTo><a:pt x="9258" y="6574"/></a:lnTo><a:lnTo><a:pt x="9258" y="6569"/></a:lnTo><a:lnTo><a:pt x="9264" y="6558"/></a:lnTo><a:lnTo><a:pt x="9269" y="6547"/></a:lnTo><a:lnTo><a:pt x="9269" y="6542"/></a:lnTo><a:lnTo><a:pt x="9274" y="6542"/></a:lnTo><a:lnTo><a:pt x="9285" y="6531"/></a:lnTo><a:lnTo><a:pt x="9291" y="6531"/></a:lnTo><a:lnTo><a:pt x="9296" y="6525"/></a:lnTo><a:lnTo><a:pt x="9301" y="6525"/></a:lnTo><a:lnTo><a:pt x="9307" y="6520"/></a:lnTo><a:lnTo><a:pt x="9312" y="6520"/></a:lnTo><a:lnTo><a:pt x="9312" y="6515"/></a:lnTo><a:lnTo><a:pt x="9323" y="6504"/></a:lnTo><a:lnTo><a:pt x="9328" y="6504"/></a:lnTo><a:lnTo><a:pt x="9334" y="6499"/></a:lnTo><a:lnTo><a:pt x="9334" y="6493"/></a:lnTo><a:lnTo><a:pt x="9339" y="6493"/></a:lnTo><a:lnTo><a:pt x="9345" y="6488"/></a:lnTo><a:lnTo><a:pt x="9350" y="6488"/></a:lnTo><a:lnTo><a:pt x="9350" y="6482"/></a:lnTo><a:lnTo><a:pt x="9355" y="6477"/></a:lnTo><a:lnTo><a:pt x="9355" y="6472"/></a:lnTo><a:lnTo><a:pt x="9361" y="6466"/></a:lnTo><a:lnTo><a:pt x="9366" y="6461"/></a:lnTo><a:lnTo><a:pt x="9366" y="6455"/></a:lnTo><a:lnTo><a:pt x="9372" y="6455"/></a:lnTo><a:lnTo><a:pt x="9372" y="6445"/></a:lnTo><a:lnTo><a:pt x="9366" y="6445"/></a:lnTo><a:lnTo><a:pt x="9361" y="6439"/></a:lnTo><a:lnTo><a:pt x="9355" y="6434"/></a:lnTo><a:lnTo><a:pt x="9350" y="6428"/></a:lnTo><a:lnTo><a:pt x="9350" y="6423"/></a:lnTo><a:lnTo><a:pt x="9345" y="6423"/></a:lnTo><a:lnTo><a:pt x="9345" y="6396"/></a:lnTo><a:lnTo><a:pt x="9339" y="6391"/></a:lnTo><a:lnTo><a:pt x="9339" y="6375"/></a:lnTo><a:lnTo><a:pt x="9334" y="6369"/></a:lnTo><a:lnTo><a:pt x="9328" y="6369"/></a:lnTo><a:lnTo><a:pt x="9328" y="6364"/></a:lnTo><a:lnTo><a:pt x="9318" y="6358"/></a:lnTo><a:lnTo><a:pt x="9312" y="6353"/></a:lnTo><a:lnTo><a:pt x="9307" y="6348"/></a:lnTo><a:lnTo><a:pt x="9307" y="6342"/></a:lnTo><a:lnTo><a:pt x="9301" y="6326"/></a:lnTo><a:lnTo><a:pt x="9296" y="6321"/></a:lnTo><a:lnTo><a:pt x="9291" y="6315"/></a:lnTo><a:lnTo><a:pt x="9291" y="6310"/></a:lnTo><a:lnTo><a:pt x="9285" y="6305"/></a:lnTo><a:lnTo><a:pt x="9285" y="6299"/></a:lnTo><a:lnTo><a:pt x="9280" y="6294"/></a:lnTo><a:lnTo><a:pt x="9280" y="6261"/></a:lnTo><a:lnTo><a:pt x="9274" y="6261"/></a:lnTo><a:lnTo><a:pt x="9274" y="6224"/></a:lnTo><a:lnTo><a:pt x="9269" y="6224"/></a:lnTo><a:lnTo><a:pt x="9264" y="6229"/></a:lnTo><a:lnTo><a:pt x="9221" y="6229"/></a:lnTo><a:lnTo><a:pt x="9221" y="6213"/></a:lnTo><a:lnTo><a:pt x="9226" y="6207"/></a:lnTo><a:lnTo><a:pt x="9237" y="6202"/></a:lnTo><a:lnTo><a:pt x="9237" y="6197"/></a:lnTo><a:lnTo><a:pt x="9242" y="6186"/></a:lnTo><a:lnTo><a:pt x="9242" y="6170"/></a:lnTo><a:lnTo><a:pt x="9248" y="6164"/></a:lnTo><a:lnTo><a:pt x="9253" y="6159"/></a:lnTo><a:lnTo><a:pt x="9258" y="6148"/></a:lnTo><a:lnTo><a:pt x="9258" y="6137"/></a:lnTo><a:lnTo><a:pt x="9264" y="6137"/></a:lnTo><a:lnTo><a:pt x="9264" y="6132"/></a:lnTo><a:lnTo><a:pt x="9274" y="6132"/></a:lnTo><a:lnTo><a:pt x="9274" y="6127"/></a:lnTo><a:lnTo><a:pt x="9280" y="6127"/></a:lnTo><a:lnTo><a:pt x="9285" y="6121"/></a:lnTo><a:lnTo><a:pt x="9285" y="6116"/></a:lnTo><a:lnTo><a:pt x="9291" y="6116"/></a:lnTo><a:lnTo><a:pt x="9291" y="6100"/></a:lnTo><a:lnTo><a:pt x="9291" y="6067"/></a:lnTo><a:lnTo><a:pt x="9296" y="6057"/></a:lnTo><a:lnTo><a:pt x="9307" y="6046"/></a:lnTo><a:lnTo><a:pt x="9312" y="6040"/></a:lnTo><a:lnTo><a:pt x="9323" y="6040"/></a:lnTo><a:lnTo><a:pt x="9323" y="6035"/></a:lnTo><a:lnTo><a:pt x="9328" y="6035"/></a:lnTo><a:lnTo><a:pt x="9328" y="6024"/></a:lnTo><a:lnTo><a:pt x="9334" y="6024"/></a:lnTo><a:lnTo><a:pt x="9334" y="6019"/></a:lnTo><a:lnTo><a:pt x="9339" y="6019"/></a:lnTo><a:lnTo><a:pt x="9339" y="6003"/></a:lnTo><a:lnTo><a:pt x="9334" y="6003"/></a:lnTo><a:lnTo><a:pt x="9328" y="5992"/></a:lnTo><a:lnTo><a:pt x="9328" y="5970"/></a:lnTo><a:lnTo><a:pt x="9334" y="5954"/></a:lnTo><a:lnTo><a:pt x="9334" y="5944"/></a:lnTo><a:lnTo><a:pt x="9339" y="5938"/></a:lnTo><a:lnTo><a:pt x="9339" y="5927"/></a:lnTo><a:lnTo><a:pt x="9334" y="5927"/></a:lnTo><a:lnTo><a:pt x="9334" y="5906"/></a:lnTo><a:lnTo><a:pt x="9328" y="5895"/></a:lnTo><a:lnTo><a:pt x="9328" y="5884"/></a:lnTo><a:lnTo><a:pt x="9334" y="5879"/></a:lnTo><a:lnTo><a:pt x="9339" y="5873"/></a:lnTo><a:lnTo><a:pt x="9339" y="5868"/></a:lnTo><a:lnTo><a:pt x="9345" y="5868"/></a:lnTo><a:lnTo><a:pt x="9345" y="5846"/></a:lnTo><a:lnTo><a:pt x="9339" y="5841"/></a:lnTo><a:lnTo><a:pt x="9339" y="5830"/></a:lnTo><a:lnTo><a:pt x="9350" y="5820"/></a:lnTo><a:lnTo><a:pt x="9355" y="5809"/></a:lnTo><a:lnTo><a:pt x="9366" y="5798"/></a:lnTo><a:lnTo><a:pt x="9372" y="5798"/></a:lnTo><a:lnTo><a:pt x="9372" y="5793"/></a:lnTo><a:lnTo><a:pt x="9377" y="5793"/></a:lnTo><a:lnTo><a:pt x="9377" y="5782"/></a:lnTo><a:lnTo><a:pt x="9372" y="5771"/></a:lnTo><a:lnTo><a:pt x="9372" y="5755"/></a:lnTo><a:lnTo><a:pt x="9377" y="5749"/></a:lnTo><a:lnTo><a:pt x="9393" y="5739"/></a:lnTo><a:lnTo><a:pt x="9398" y="5733"/></a:lnTo><a:lnTo><a:pt x="9398" y="5717"/></a:lnTo><a:lnTo><a:pt x="9404" y="5712"/></a:lnTo><a:lnTo><a:pt x="9404" y="5706"/></a:lnTo><a:lnTo><a:pt x="9398" y="5701"/></a:lnTo><a:lnTo><a:pt x="9398" y="5685"/></a:lnTo><a:lnTo><a:pt x="9404" y="5679"/></a:lnTo><a:lnTo><a:pt x="9409" y="5674"/></a:lnTo><a:lnTo><a:pt x="9420" y="5669"/></a:lnTo><a:lnTo><a:pt x="9420" y="5653"/></a:lnTo><a:lnTo><a:pt x="9425" y="5626"/></a:lnTo><a:lnTo><a:pt x="9431" y="5626"/></a:lnTo><a:lnTo><a:pt x="9431" y="5620"/></a:lnTo><a:lnTo><a:pt x="9425" y="5620"/></a:lnTo><a:lnTo><a:pt x="9425" y="5593"/></a:lnTo><a:lnTo><a:pt x="9420" y="5582"/></a:lnTo><a:lnTo><a:pt x="9436" y="5566"/></a:lnTo><a:lnTo><a:pt x="9436" y="5556"/></a:lnTo><a:lnTo><a:pt x="9431" y="5556"/></a:lnTo><a:lnTo><a:pt x="9436" y="5550"/></a:lnTo><a:lnTo><a:pt x="9442" y="5545"/></a:lnTo><a:lnTo><a:pt x="9442" y="5507"/></a:lnTo><a:lnTo><a:pt x="9447" y="5491"/></a:lnTo><a:lnTo><a:pt x="9447" y="5480"/></a:lnTo><a:lnTo><a:pt x="9452" y="5475"/></a:lnTo><a:lnTo><a:pt x="9458" y="5469"/></a:lnTo><a:lnTo><a:pt x="9458" y="5464"/></a:lnTo><a:lnTo><a:pt x="9463" y="5453"/></a:lnTo><a:lnTo><a:pt x="9463" y="5448"/></a:lnTo><a:lnTo><a:pt x="9469" y="5448"/></a:lnTo><a:lnTo><a:pt x="9469" y="5437"/></a:lnTo><a:lnTo><a:pt x="9463" y="5437"/></a:lnTo><a:lnTo><a:pt x="9452" y="5421"/></a:lnTo><a:lnTo><a:pt x="9452" y="5415"/></a:lnTo><a:lnTo><a:pt x="9458" y="5405"/></a:lnTo><a:lnTo><a:pt x="9458" y="5394"/></a:lnTo><a:lnTo><a:pt x="9447" y="5394"/></a:lnTo><a:lnTo><a:pt x="9447" y="5388"/></a:lnTo><a:lnTo><a:pt x="9442" y="5378"/></a:lnTo><a:lnTo><a:pt x="9442" y="5367"/></a:lnTo><a:lnTo><a:pt x="9436" y="5367"/></a:lnTo><a:lnTo><a:pt x="9431" y="5362"/></a:lnTo><a:lnTo><a:pt x="9431" y="5356"/></a:lnTo><a:lnTo><a:pt x="9415" y="5356"/></a:lnTo><a:lnTo><a:pt x="9409" y="5351"/></a:lnTo><a:lnTo><a:pt x="9372" y="5351"/></a:lnTo><a:lnTo><a:pt x="9361" y="5356"/></a:lnTo><a:lnTo><a:pt x="9355" y="5356"/></a:lnTo><a:lnTo><a:pt x="9350" y="5362"/></a:lnTo><a:lnTo><a:pt x="9339" y="5367"/></a:lnTo><a:lnTo><a:pt x="9318" y="5383"/></a:lnTo><a:lnTo><a:pt x="9307" y="5394"/></a:lnTo><a:lnTo><a:pt x="9296" y="5399"/></a:lnTo><a:lnTo><a:pt x="9291" y="5405"/></a:lnTo><a:lnTo><a:pt x="9269" y="5410"/></a:lnTo><a:lnTo><a:pt x="9269" y="5415"/></a:lnTo><a:lnTo><a:pt x="9242" y="5415"/></a:lnTo><a:lnTo><a:pt x="9237" y="5421"/></a:lnTo><a:lnTo><a:pt x="9226" y="5421"/></a:lnTo><a:lnTo><a:pt x="9221" y="5426"/></a:lnTo><a:lnTo><a:pt x="9194" y="5426"/></a:lnTo><a:lnTo><a:pt x="9183" y="5421"/></a:lnTo><a:lnTo><a:pt x="9172" y="5421"/></a:lnTo><a:lnTo><a:pt x="9161" y="5415"/></a:lnTo><a:lnTo><a:pt x="9151" y="5415"/></a:lnTo><a:lnTo><a:pt x="9151" y="5421"/></a:lnTo><a:lnTo><a:pt x="9145" y="5426"/></a:lnTo><a:lnTo><a:pt x="9145" y="5437"/></a:lnTo><a:lnTo><a:pt x="9140" y="5448"/></a:lnTo><a:lnTo><a:pt x="9140" y="5469"/></a:lnTo><a:lnTo><a:pt x="9134" y="5469"/></a:lnTo><a:lnTo><a:pt x="9134" y="5480"/></a:lnTo><a:lnTo><a:pt x="9124" y="5491"/></a:lnTo><a:lnTo><a:pt x="9118" y="5491"/></a:lnTo><a:lnTo><a:pt x="9113" y="5496"/></a:lnTo><a:lnTo><a:pt x="9021" y="5496"/></a:lnTo><a:lnTo><a:pt x="9010" y="5491"/></a:lnTo><a:lnTo><a:pt x="9005" y="5485"/></a:lnTo><a:lnTo><a:pt x="9000" y="5480"/></a:lnTo><a:lnTo><a:pt x="8989" y="5469"/></a:lnTo><a:lnTo><a:pt x="8984" y="5464"/></a:lnTo><a:lnTo><a:pt x="8978" y="5458"/></a:lnTo><a:lnTo><a:pt x="8957" y="5453"/></a:lnTo><a:lnTo><a:pt x="8946" y="5453"/></a:lnTo><a:lnTo><a:pt x="8946" y="5448"/></a:lnTo><a:lnTo><a:pt x="8924" y="5442"/></a:lnTo><a:lnTo><a:pt x="8919" y="5442"/></a:lnTo><a:lnTo><a:pt x="8908" y="5437"/></a:lnTo><a:lnTo><a:pt x="8854" y="5437"/></a:lnTo><a:lnTo><a:pt x="8854" y="5442"/></a:lnTo><a:lnTo><a:pt x="8849" y="5442"/></a:lnTo><a:lnTo><a:pt x="8838" y="5453"/></a:lnTo><a:lnTo><a:pt x="8838" y="5458"/></a:lnTo><a:lnTo><a:pt x="8833" y="5458"/></a:lnTo><a:lnTo><a:pt x="8833" y="5453"/></a:lnTo><a:lnTo><a:pt x="8827" y="5453"/></a:lnTo><a:lnTo><a:pt x="8822" y="5448"/></a:lnTo><a:lnTo><a:pt x="8822" y="5442"/></a:lnTo><a:lnTo><a:pt x="8816" y="5437"/></a:lnTo><a:lnTo><a:pt x="8816" y="5432"/></a:lnTo><a:lnTo><a:pt x="8811" y="5432"/></a:lnTo><a:lnTo><a:pt x="8806" y="5426"/></a:lnTo><a:lnTo><a:pt x="8795" y="5426"/></a:lnTo><a:lnTo><a:pt x="8795" y="5410"/></a:lnTo><a:lnTo><a:pt x="8800" y="5405"/></a:lnTo><a:lnTo><a:pt x="8800" y="5388"/></a:lnTo><a:lnTo><a:pt x="8795" y="5372"/></a:lnTo><a:lnTo><a:pt x="8795" y="5367"/></a:lnTo><a:lnTo><a:pt x="8800" y="5362"/></a:lnTo><a:lnTo><a:pt x="8800" y="5356"/></a:lnTo><a:lnTo><a:pt x="8811" y="5345"/></a:lnTo><a:lnTo><a:pt x="8811" y="5329"/></a:lnTo><a:lnTo><a:pt x="8806" y="5324"/></a:lnTo><a:lnTo><a:pt x="8800" y="5318"/></a:lnTo><a:lnTo><a:pt x="8795" y="5318"/></a:lnTo><a:lnTo><a:pt x="8795" y="5313"/></a:lnTo><a:lnTo><a:pt x="8790" y="5308"/></a:lnTo><a:lnTo><a:pt x="8784" y="5297"/></a:lnTo><a:lnTo><a:pt x="8779" y="5297"/></a:lnTo><a:lnTo><a:pt x="8779" y="5270"/></a:lnTo><a:lnTo><a:pt x="8773" y="5265"/></a:lnTo><a:lnTo><a:pt x="8773" y="5248"/></a:lnTo><a:lnTo><a:pt x="8779" y="5243"/></a:lnTo><a:lnTo><a:pt x="8779" y="5238"/></a:lnTo><a:lnTo><a:pt x="8784" y="5232"/></a:lnTo><a:lnTo><a:pt x="8790" y="5227"/></a:lnTo><a:lnTo><a:pt x="8795" y="5221"/></a:lnTo><a:lnTo><a:pt x="8806" y="5216"/></a:lnTo><a:lnTo><a:pt x="8811" y="5216"/></a:lnTo><a:lnTo><a:pt x="8811" y="5221"/></a:lnTo><a:lnTo><a:pt x="8822" y="5221"/></a:lnTo><a:lnTo><a:pt x="8827" y="5227"/></a:lnTo><a:lnTo><a:pt x="8843" y="5227"/></a:lnTo><a:lnTo><a:pt x="8854" y="5221"/></a:lnTo><a:lnTo><a:pt x="8860" y="5221"/></a:lnTo><a:lnTo><a:pt x="8865" y="5216"/></a:lnTo><a:lnTo><a:pt x="8870" y="5211"/></a:lnTo><a:lnTo><a:pt x="8876" y="5211"/></a:lnTo><a:lnTo><a:pt x="8876" y="5205"/></a:lnTo><a:lnTo><a:pt x="8881" y="5194"/></a:lnTo><a:lnTo><a:pt x="8886" y="5189"/></a:lnTo><a:lnTo><a:pt x="8892" y="5189"/></a:lnTo><a:lnTo><a:pt x="8897" y="5194"/></a:lnTo><a:lnTo><a:pt x="8903" y="5194"/></a:lnTo><a:lnTo><a:pt x="8903" y="5200"/></a:lnTo><a:lnTo><a:pt x="8919" y="5200"/></a:lnTo><a:lnTo><a:pt x="8924" y="5194"/></a:lnTo><a:lnTo><a:pt x="8930" y="5189"/></a:lnTo><a:lnTo><a:pt x="8930" y="5178"/></a:lnTo><a:lnTo><a:pt x="8935" y="5178"/></a:lnTo><a:lnTo><a:pt x="8935" y="5162"/></a:lnTo><a:lnTo><a:pt x="8940" y="5157"/></a:lnTo><a:lnTo><a:pt x="8951" y="5151"/></a:lnTo><a:lnTo><a:pt x="8957" y="5146"/></a:lnTo><a:lnTo><a:pt x="8962" y="5141"/></a:lnTo><a:lnTo><a:pt x="8962" y="5130"/></a:lnTo><a:lnTo><a:pt x="8967" y="5124"/></a:lnTo><a:lnTo><a:pt x="8973" y="5114"/></a:lnTo><a:lnTo><a:pt x="8973" y="5092"/></a:lnTo><a:lnTo><a:pt x="8978" y="5087"/></a:lnTo><a:lnTo><a:pt x="8978" y="5081"/></a:lnTo><a:lnTo><a:pt x="8984" y="5065"/></a:lnTo><a:lnTo><a:pt x="8984" y="5060"/></a:lnTo><a:lnTo><a:pt x="8989" y="5060"/></a:lnTo><a:lnTo><a:pt x="9005" y="5027"/></a:lnTo><a:lnTo><a:pt x="9010" y="5022"/></a:lnTo><a:lnTo><a:pt x="9010" y="5011"/></a:lnTo><a:lnTo><a:pt x="8994" y="4995"/></a:lnTo><a:lnTo><a:pt x="8989" y="4995"/></a:lnTo><a:lnTo><a:pt x="8984" y="4990"/></a:lnTo><a:lnTo><a:pt x="8984" y="4995"/></a:lnTo><a:lnTo><a:pt x="8978" y="4995"/></a:lnTo><a:lnTo><a:pt x="8967" y="5000"/></a:lnTo><a:lnTo><a:pt x="8962" y="5000"/></a:lnTo><a:lnTo><a:pt x="8951" y="5006"/></a:lnTo><a:lnTo><a:pt x="8935" y="5022"/></a:lnTo><a:lnTo><a:pt x="8930" y="5033"/></a:lnTo><a:lnTo><a:pt x="8924" y="5033"/></a:lnTo><a:lnTo><a:pt x="8908" y="5044"/></a:lnTo><a:lnTo><a:pt x="8897" y="5049"/></a:lnTo><a:lnTo><a:pt x="8892" y="5054"/></a:lnTo><a:lnTo><a:pt x="8881" y="5054"/></a:lnTo><a:lnTo><a:pt x="8876" y="5049"/></a:lnTo><a:lnTo><a:pt x="8865" y="5044"/></a:lnTo><a:lnTo><a:pt x="8854" y="5038"/></a:lnTo><a:lnTo><a:pt x="8849" y="5033"/></a:lnTo><a:lnTo><a:pt x="8833" y="5022"/></a:lnTo><a:lnTo><a:pt x="8827" y="5017"/></a:lnTo><a:lnTo><a:pt x="8827" y="5011"/></a:lnTo><a:lnTo><a:pt x="8811" y="5011"/></a:lnTo><a:lnTo><a:pt x="8806" y="5017"/></a:lnTo><a:lnTo><a:pt x="8800" y="5017"/></a:lnTo><a:lnTo><a:pt x="8800" y="5022"/></a:lnTo><a:lnTo><a:pt x="8790" y="5044"/></a:lnTo><a:lnTo><a:pt x="8784" y="5044"/></a:lnTo><a:lnTo><a:pt x="8784" y="5049"/></a:lnTo><a:lnTo><a:pt x="8768" y="5065"/></a:lnTo><a:lnTo><a:pt x="8763" y="5071"/></a:lnTo><a:lnTo><a:pt x="8757" y="5071"/></a:lnTo><a:lnTo><a:pt x="8752" y="5076"/></a:lnTo><a:lnTo><a:pt x="8741" y="5076"/></a:lnTo><a:lnTo><a:pt x="8741" y="5049"/></a:lnTo><a:lnTo><a:pt x="8736" y="5044"/></a:lnTo><a:lnTo><a:pt x="8736" y="5038"/></a:lnTo><a:lnTo><a:pt x="8730" y="5033"/></a:lnTo><a:lnTo><a:pt x="8725" y="5027"/></a:lnTo><a:lnTo><a:pt x="8719" y="5027"/></a:lnTo><a:lnTo><a:pt x="8719" y="5017"/></a:lnTo><a:lnTo><a:pt x="8714" y="5011"/></a:lnTo><a:lnTo><a:pt x="8714" y="4974"/></a:lnTo><a:lnTo><a:pt x="8709" y="4963"/></a:lnTo><a:lnTo><a:pt x="8709" y="4957"/></a:lnTo><a:lnTo><a:pt x="8703" y="4957"/></a:lnTo><a:lnTo><a:pt x="8703" y="4936"/></a:lnTo><a:lnTo><a:pt x="8709" y="4925"/></a:lnTo><a:lnTo><a:pt x="8709" y="4914"/></a:lnTo><a:lnTo><a:pt x="8703" y="4914"/></a:lnTo><a:lnTo><a:pt x="8698" y="4909"/></a:lnTo><a:lnTo><a:pt x="8687" y="4898"/></a:lnTo><a:lnTo><a:pt x="8682" y="4887"/></a:lnTo><a:lnTo><a:pt x="8676" y="4887"/></a:lnTo><a:lnTo><a:pt x="8687" y="4877"/></a:lnTo><a:lnTo><a:pt x="8693" y="4866"/></a:lnTo><a:lnTo><a:pt x="8709" y="4850"/></a:lnTo><a:lnTo><a:pt x="8714" y="4839"/></a:lnTo><a:lnTo><a:pt x="8725" y="4833"/></a:lnTo><a:lnTo><a:pt x="8730" y="4828"/></a:lnTo><a:lnTo><a:pt x="8752" y="4817"/></a:lnTo><a:lnTo><a:pt x="8763" y="4812"/></a:lnTo><a:lnTo><a:pt x="8779" y="4807"/></a:lnTo><a:lnTo><a:pt x="8784" y="4801"/></a:lnTo><a:lnTo><a:pt x="8790" y="4796"/></a:lnTo><a:lnTo><a:pt x="8795" y="4796"/></a:lnTo><a:lnTo><a:pt x="8795" y="4790"/></a:lnTo><a:lnTo><a:pt x="8800" y="4785"/></a:lnTo><a:lnTo><a:pt x="8806" y="4779"/></a:lnTo><a:lnTo><a:pt x="8806" y="4774"/></a:lnTo><a:lnTo><a:pt x="8795" y="4774"/></a:lnTo><a:lnTo><a:pt x="8790" y="4769"/></a:lnTo><a:lnTo><a:pt x="8784" y="4769"/></a:lnTo><a:lnTo><a:pt x="8779" y="4763"/></a:lnTo><a:lnTo><a:pt x="8768" y="4753"/></a:lnTo><a:lnTo><a:pt x="8763" y="4731"/></a:lnTo><a:lnTo><a:pt x="8752" y="4720"/></a:lnTo><a:lnTo><a:pt x="8746" y="4726"/></a:lnTo><a:lnTo><a:pt x="8741" y="4731"/></a:lnTo><a:lnTo><a:pt x="8725" y="4736"/></a:lnTo><a:lnTo><a:pt x="8714" y="4742"/></a:lnTo><a:lnTo><a:pt x="8666" y="4742"/></a:lnTo><a:lnTo><a:pt x="8655" y="4747"/></a:lnTo><a:lnTo><a:pt x="8644" y="4747"/></a:lnTo><a:lnTo><a:pt x="8639" y="4753"/></a:lnTo><a:lnTo><a:pt x="8622" y="4753"/></a:lnTo><a:lnTo><a:pt x="8606" y="4736"/></a:lnTo><a:lnTo><a:pt x="8596" y="4731"/></a:lnTo><a:lnTo><a:pt x="8590" y="4726"/></a:lnTo><a:lnTo><a:pt x="8574" y="4715"/></a:lnTo><a:lnTo><a:pt x="8569" y="4709"/></a:lnTo><a:lnTo><a:pt x="8563" y="4704"/></a:lnTo><a:lnTo><a:pt x="8563" y="4693"/></a:lnTo><a:lnTo><a:pt x="8558" y="4688"/></a:lnTo><a:lnTo><a:pt x="8558" y="4666"/></a:lnTo><a:lnTo><a:pt x="8563" y="4661"/></a:lnTo><a:lnTo><a:pt x="8563" y="4656"/></a:lnTo><a:lnTo><a:pt x="8569" y="4656"/></a:lnTo><a:lnTo><a:pt x="8569" y="4650"/></a:lnTo><a:lnTo><a:pt x="8579" y="4650"/></a:lnTo><a:lnTo><a:pt x="8579" y="4645"/></a:lnTo><a:lnTo><a:pt x="8590" y="4645"/></a:lnTo><a:lnTo><a:pt x="8590" y="4639"/></a:lnTo><a:lnTo><a:pt x="8596" y="4634"/></a:lnTo><a:lnTo><a:pt x="8596" y="4629"/></a:lnTo><a:lnTo><a:pt x="8590" y="4629"/></a:lnTo><a:lnTo><a:pt x="8585" y="4623"/></a:lnTo><a:lnTo><a:pt x="8585" y="4618"/></a:lnTo><a:lnTo><a:pt x="8579" y="4618"/></a:lnTo><a:lnTo><a:pt x="8579" y="4612"/></a:lnTo><a:lnTo><a:pt x="8574" y="4607"/></a:lnTo><a:lnTo><a:pt x="8574" y="4564"/></a:lnTo><a:lnTo><a:pt x="8569" y="4564"/></a:lnTo><a:lnTo><a:pt x="8569" y="4559"/></a:lnTo><a:lnTo><a:pt x="8563" y="4559"/></a:lnTo><a:lnTo><a:pt x="8558" y="4553"/></a:lnTo><a:lnTo><a:pt x="8552" y="4553"/></a:lnTo><a:lnTo><a:pt x="8552" y="4542"/></a:lnTo><a:lnTo><a:pt x="8547" y="4537"/></a:lnTo><a:lnTo><a:pt x="8547" y="4526"/></a:lnTo><a:lnTo><a:pt x="8552" y="4526"/></a:lnTo><a:lnTo><a:pt x="8552" y="4516"/></a:lnTo><a:lnTo><a:pt x="8569" y="4499"/></a:lnTo><a:lnTo><a:pt x="8579" y="4483"/></a:lnTo><a:lnTo><a:pt x="8579" y="4478"/></a:lnTo><a:lnTo><a:pt x="8585" y="4478"/></a:lnTo><a:lnTo><a:pt x="8585" y="4462"/></a:lnTo><a:lnTo><a:pt x="8579" y="4440"/></a:lnTo><a:lnTo><a:pt x="8579" y="4424"/></a:lnTo><a:lnTo><a:pt x="8574" y="4413"/></a:lnTo><a:lnTo><a:pt x="8574" y="4402"/></a:lnTo><a:lnTo><a:pt x="8569" y="4397"/></a:lnTo><a:lnTo><a:pt x="8569" y="4392"/></a:lnTo><a:lnTo><a:pt x="8563" y="4386"/></a:lnTo><a:lnTo><a:pt x="8558" y="4386"/></a:lnTo><a:lnTo><a:pt x="8552" y="4381"/></a:lnTo><a:lnTo><a:pt x="8536" y="4381"/></a:lnTo><a:lnTo><a:pt x="8526" y="4370"/></a:lnTo><a:lnTo><a:pt x="8520" y="4365"/></a:lnTo><a:lnTo><a:pt x="8509" y="4365"/></a:lnTo><a:lnTo><a:pt x="8493" y="4375"/></a:lnTo><a:lnTo><a:pt x="8488" y="4381"/></a:lnTo><a:lnTo><a:pt x="8477" y="4375"/></a:lnTo><a:lnTo><a:pt x="8466" y="4365"/></a:lnTo><a:lnTo><a:pt x="8461" y="4359"/></a:lnTo><a:lnTo><a:pt x="8455" y="4359"/></a:lnTo><a:lnTo><a:pt x="8450" y="4365"/></a:lnTo><a:lnTo><a:pt x="8439" y="4365"/></a:lnTo><a:lnTo><a:pt x="8428" y="4354"/></a:lnTo><a:lnTo><a:pt x="8428" y="4348"/></a:lnTo><a:lnTo><a:pt x="8434" y="4343"/></a:lnTo><a:lnTo><a:pt x="8439" y="4332"/></a:lnTo><a:lnTo><a:pt x="8450" y="4316"/></a:lnTo><a:lnTo><a:pt x="8455" y="4311"/></a:lnTo><a:lnTo><a:pt x="8461" y="4305"/></a:lnTo><a:lnTo><a:pt x="8461" y="4300"/></a:lnTo><a:lnTo><a:pt x="8466" y="4289"/></a:lnTo><a:lnTo><a:pt x="8466" y="4278"/></a:lnTo><a:lnTo><a:pt x="8472" y="4257"/></a:lnTo><a:lnTo><a:pt x="8477" y="4246"/></a:lnTo><a:lnTo><a:pt x="8482" y="4241"/></a:lnTo><a:lnTo><a:pt x="8482" y="4235"/></a:lnTo><a:lnTo><a:pt x="8488" y="4230"/></a:lnTo><a:lnTo><a:pt x="8488" y="4214"/></a:lnTo><a:lnTo><a:pt x="8504" y="4198"/></a:lnTo><a:lnTo><a:pt x="8504" y="4192"/></a:lnTo><a:lnTo><a:pt x="8509" y="4192"/></a:lnTo><a:lnTo><a:pt x="8509" y="4187"/></a:lnTo><a:lnTo><a:pt x="8515" y="4176"/></a:lnTo><a:lnTo><a:pt x="8515" y="4165"/></a:lnTo><a:lnTo><a:pt x="8520" y="4160"/></a:lnTo><a:lnTo><a:pt x="8520" y="4144"/></a:lnTo><a:lnTo><a:pt x="8526" y="4138"/></a:lnTo><a:lnTo><a:pt x="8526" y="4133"/></a:lnTo><a:lnTo><a:pt x="8520" y="4128"/></a:lnTo><a:lnTo><a:pt x="8509" y="4117"/></a:lnTo><a:lnTo><a:pt x="8509" y="4111"/></a:lnTo><a:lnTo><a:pt x="8504" y="4106"/></a:lnTo><a:lnTo><a:pt x="8504" y="4095"/></a:lnTo><a:lnTo><a:pt x="8509" y="4090"/></a:lnTo><a:lnTo><a:pt x="8515" y="4079"/></a:lnTo><a:lnTo><a:pt x="8520" y="4074"/></a:lnTo><a:lnTo><a:pt x="8520" y="4068"/></a:lnTo><a:lnTo><a:pt x="8482" y="4068"/></a:lnTo><a:lnTo><a:pt x="8482" y="4074"/></a:lnTo><a:lnTo><a:pt x="8472" y="4074"/></a:lnTo><a:lnTo><a:pt x="8472" y="4068"/></a:lnTo><a:lnTo><a:pt x="8466" y="4063"/></a:lnTo><a:lnTo><a:pt x="8455" y="4063"/></a:lnTo><a:lnTo><a:pt x="8450" y="4057"/></a:lnTo><a:lnTo><a:pt x="8434" y="4052"/></a:lnTo><a:lnTo><a:pt x="8418" y="4047"/></a:lnTo><a:lnTo><a:pt x="8412" y="4047"/></a:lnTo><a:lnTo><a:pt x="8391" y="4041"/></a:lnTo><a:lnTo><a:pt x="8385" y="4036"/></a:lnTo><a:lnTo><a:pt x="8380" y="4036"/></a:lnTo><a:lnTo><a:pt x="8369" y="4031"/></a:lnTo><a:lnTo><a:pt x="8364" y="4025"/></a:lnTo><a:lnTo><a:pt x="8353" y="4025"/></a:lnTo><a:lnTo><a:pt x="8348" y="4020"/></a:lnTo><a:lnTo><a:pt x="8326" y="4009"/></a:lnTo><a:lnTo><a:pt x="8321" y="4009"/></a:lnTo><a:lnTo><a:pt x="8310" y="3998"/></a:lnTo><a:lnTo><a:pt x="8305" y="3993"/></a:lnTo><a:lnTo><a:pt x="8299" y="3982"/></a:lnTo><a:lnTo><a:pt x="8288" y="3977"/></a:lnTo><a:lnTo><a:pt x="8283" y="3977"/></a:lnTo><a:lnTo><a:pt x="8283" y="3971"/></a:lnTo><a:lnTo><a:pt x="8261" y="3971"/></a:lnTo><a:lnTo><a:pt x="8261" y="3977"/></a:lnTo><a:lnTo><a:pt x="8245" y="3977"/></a:lnTo><a:lnTo><a:pt x="8245" y="3971"/></a:lnTo><a:lnTo><a:pt x="8235" y="3971"/></a:lnTo><a:lnTo><a:pt x="8229" y="3961"/></a:lnTo><a:lnTo><a:pt x="8224" y="3961"/></a:lnTo><a:lnTo><a:pt x="8224" y="3955"/></a:lnTo><a:lnTo><a:pt x="8218" y="3955"/></a:lnTo><a:lnTo><a:pt x="8218" y="3944"/></a:lnTo><a:lnTo><a:pt x="8213" y="3939"/></a:lnTo><a:lnTo><a:pt x="8202" y="3923"/></a:lnTo><a:lnTo><a:pt x="8197" y="3923"/></a:lnTo><a:lnTo><a:pt x="8197" y="3917"/></a:lnTo><a:lnTo><a:pt x="8186" y="3917"/></a:lnTo><a:lnTo><a:pt x="8186" y="3912"/></a:lnTo><a:lnTo><a:pt x="8159" y="3912"/></a:lnTo><a:lnTo><a:pt x="8148" y="3917"/></a:lnTo><a:lnTo><a:pt x="8127" y="3917"/></a:lnTo><a:lnTo><a:pt x="8111" y="3907"/></a:lnTo><a:lnTo><a:pt x="8105" y="3901"/></a:lnTo><a:lnTo><a:pt x="8094" y="3896"/></a:lnTo><a:lnTo><a:pt x="8089" y="3896"/></a:lnTo><a:lnTo><a:pt x="8084" y="3890"/></a:lnTo><a:lnTo><a:pt x="8073" y="3885"/></a:lnTo><a:lnTo><a:pt x="8067" y="3880"/></a:lnTo><a:lnTo><a:pt x="8051" y="3874"/></a:lnTo><a:lnTo><a:pt x="8040" y="3874"/></a:lnTo><a:lnTo><a:pt x="8040" y="3880"/></a:lnTo><a:lnTo><a:pt x="8035" y="3885"/></a:lnTo><a:lnTo><a:pt x="8035" y="3901"/></a:lnTo><a:lnTo><a:pt x="8030" y="3901"/></a:lnTo><a:lnTo><a:pt x="8035" y="3907"/></a:lnTo><a:lnTo><a:pt x="8035" y="3912"/></a:lnTo><a:lnTo><a:pt x="8030" y="3912"/></a:lnTo><a:lnTo><a:pt x="8030" y="3917"/></a:lnTo><a:lnTo><a:pt x="8024" y="3912"/></a:lnTo><a:lnTo><a:pt x="8014" y="3907"/></a:lnTo><a:lnTo><a:pt x="8003" y="3901"/></a:lnTo><a:lnTo><a:pt x="7997" y="3890"/></a:lnTo><a:lnTo><a:pt x="7976" y="3869"/></a:lnTo><a:lnTo><a:pt x="7976" y="3863"/></a:lnTo><a:lnTo><a:pt x="7970" y="3858"/></a:lnTo><a:lnTo><a:pt x="7970" y="3853"/></a:lnTo><a:lnTo><a:pt x="7965" y="3847"/></a:lnTo><a:lnTo><a:pt x="7965" y="3842"/></a:lnTo><a:lnTo><a:pt x="7954" y="3831"/></a:lnTo><a:lnTo><a:pt x="7944" y="3815"/></a:lnTo><a:lnTo><a:pt x="7938" y="3810"/></a:lnTo><a:lnTo><a:pt x="7927" y="3799"/></a:lnTo><a:lnTo><a:pt x="7922" y="3793"/></a:lnTo><a:lnTo><a:pt x="7917" y="3788"/></a:lnTo><a:lnTo><a:pt x="7906" y="3777"/></a:lnTo><a:lnTo><a:pt x="7879" y="3783"/></a:lnTo><a:lnTo><a:pt x="7873" y="3777"/></a:lnTo><a:lnTo><a:pt x="7863" y="3772"/></a:lnTo><a:lnTo><a:pt x="7857" y="3772"/></a:lnTo><a:lnTo><a:pt x="7852" y="3766"/></a:lnTo><a:lnTo><a:pt x="7847" y="3766"/></a:lnTo><a:lnTo><a:pt x="7841" y="3761"/></a:lnTo><a:lnTo><a:pt x="7825" y="3750"/></a:lnTo><a:lnTo><a:pt x="7803" y="3729"/></a:lnTo><a:lnTo><a:pt x="7766" y="3729"/></a:lnTo><a:lnTo><a:pt x="7755" y="3734"/></a:lnTo><a:lnTo><a:pt x="7733" y="3734"/></a:lnTo><a:lnTo><a:pt x="7717" y="3740"/></a:lnTo><a:lnTo><a:pt x="7674" y="3740"/></a:lnTo><a:lnTo><a:pt x="7674" y="3745"/></a:lnTo><a:lnTo><a:pt x="7669" y="3745"/></a:lnTo><a:lnTo><a:pt x="7652" y="3750"/></a:lnTo><a:lnTo><a:pt x="7647" y="3750"/></a:lnTo><a:lnTo><a:pt x="7631" y="3761"/></a:lnTo><a:lnTo><a:pt x="7615" y="3761"/></a:lnTo><a:lnTo><a:pt x="7615" y="3766"/></a:lnTo><a:lnTo><a:pt x="7609" y="3766"/></a:lnTo><a:lnTo><a:pt x="7609" y="3772"/></a:lnTo><a:lnTo><a:pt x="7604" y="3783"/></a:lnTo><a:lnTo><a:pt x="7599" y="3793"/></a:lnTo><a:lnTo><a:pt x="7593" y="3799"/></a:lnTo><a:lnTo><a:pt x="7588" y="3804"/></a:lnTo><a:lnTo><a:pt x="7588" y="3820"/></a:lnTo><a:lnTo><a:pt x="7582" y="3826"/></a:lnTo><a:lnTo><a:pt x="7577" y="3831"/></a:lnTo><a:lnTo><a:pt x="7577" y="3837"/></a:lnTo><a:lnTo><a:pt x="7572" y="3842"/></a:lnTo><a:lnTo><a:pt x="7566" y="3847"/></a:lnTo><a:lnTo><a:pt x="7561" y="3853"/></a:lnTo><a:lnTo><a:pt x="7556" y="3858"/></a:lnTo><a:lnTo><a:pt x="7539" y="3863"/></a:lnTo><a:lnTo><a:pt x="7518" y="3863"/></a:lnTo><a:lnTo><a:pt x="7512" y="3858"/></a:lnTo><a:lnTo><a:pt x="7507" y="3858"/></a:lnTo><a:lnTo><a:pt x="7507" y="3863"/></a:lnTo><a:lnTo><a:pt x="7491" y="3874"/></a:lnTo><a:lnTo><a:pt x="7485" y="3880"/></a:lnTo><a:lnTo><a:pt x="7480" y="3880"/></a:lnTo><a:lnTo><a:pt x="7475" y="3885"/></a:lnTo><a:lnTo><a:pt x="7469" y="3885"/></a:lnTo><a:lnTo><a:pt x="7464" y="3880"/></a:lnTo><a:lnTo><a:pt x="7459" y="3880"/></a:lnTo><a:lnTo><a:pt x="7453" y="3874"/></a:lnTo><a:lnTo><a:pt x="7437" y="3863"/></a:lnTo><a:lnTo><a:pt x="7421" y="3847"/></a:lnTo><a:lnTo><a:pt x="7421" y="3842"/></a:lnTo><a:lnTo><a:pt x="7415" y="3842"/></a:lnTo><a:lnTo><a:pt x="7410" y="3831"/></a:lnTo><a:lnTo><a:pt x="7410" y="3826"/></a:lnTo><a:lnTo><a:pt x="7399" y="3815"/></a:lnTo><a:lnTo><a:pt x="7394" y="3793"/></a:lnTo><a:lnTo><a:pt x="7388" y="3793"/></a:lnTo><a:lnTo><a:pt x="7388" y="3788"/></a:lnTo><a:lnTo><a:pt x="7383" y="3783"/></a:lnTo><a:lnTo><a:pt x="7383" y="3777"/></a:lnTo><a:lnTo><a:pt x="7367" y="3777"/></a:lnTo><a:lnTo><a:pt x="7367" y="3772"/></a:lnTo><a:lnTo><a:pt x="7361" y="3772"/></a:lnTo><a:lnTo><a:pt x="7356" y="3766"/></a:lnTo><a:lnTo><a:pt x="7356" y="3750"/></a:lnTo><a:lnTo><a:pt x="7361" y="3750"/></a:lnTo><a:lnTo><a:pt x="7361" y="3713"/></a:lnTo><a:lnTo><a:pt x="7356" y="3707"/></a:lnTo><a:lnTo><a:pt x="7356" y="3691"/></a:lnTo><a:lnTo><a:pt x="7351" y="3686"/></a:lnTo><a:lnTo><a:pt x="7351" y="3680"/></a:lnTo><a:lnTo><a:pt x="7356" y="3680"/></a:lnTo><a:lnTo><a:pt x="7356" y="3670"/></a:lnTo><a:lnTo><a:pt x="7361" y="3664"/></a:lnTo><a:lnTo><a:pt x="7361" y="3659"/></a:lnTo><a:lnTo><a:pt x="7367" y="3653"/></a:lnTo><a:lnTo><a:pt x="7367" y="3648"/></a:lnTo><a:lnTo><a:pt x="7372" y="3648"/></a:lnTo><a:lnTo><a:pt x="7372" y="3643"/></a:lnTo><a:lnTo><a:pt x="7378" y="3637"/></a:lnTo><a:lnTo><a:pt x="7378" y="3616"/></a:lnTo><a:lnTo><a:pt x="7372" y="3616"/></a:lnTo><a:lnTo><a:pt x="7372" y="3610"/></a:lnTo><a:lnTo><a:pt x="7367" y="3605"/></a:lnTo><a:lnTo><a:pt x="7367" y="3599"/></a:lnTo><a:lnTo><a:pt x="7361" y="3594"/></a:lnTo><a:lnTo><a:pt x="7361" y="3589"/></a:lnTo><a:lnTo><a:pt x="7356" y="3583"/></a:lnTo><a:lnTo><a:pt x="7351" y="3578"/></a:lnTo><a:lnTo><a:pt x="7351" y="3572"/></a:lnTo><a:lnTo><a:pt x="7345" y="3572"/></a:lnTo><a:lnTo><a:pt x="7345" y="3567"/></a:lnTo><a:lnTo><a:pt x="7340" y="3567"/></a:lnTo><a:lnTo><a:pt x="7329" y="3556"/></a:lnTo><a:lnTo><a:pt x="7329" y="3551"/></a:lnTo><a:lnTo><a:pt x="7324" y="3551"/></a:lnTo><a:lnTo><a:pt x="7324" y="3540"/></a:lnTo><a:lnTo><a:pt x="7313" y="3529"/></a:lnTo><a:lnTo><a:pt x="7313" y="3524"/></a:lnTo><a:lnTo><a:pt x="7308" y="3524"/></a:lnTo><a:lnTo><a:pt x="7308" y="3519"/></a:lnTo><a:lnTo><a:pt x="7297" y="3519"/></a:lnTo><a:lnTo><a:pt x="7297" y="3513"/></a:lnTo><a:lnTo><a:pt x="7291" y="3513"/></a:lnTo><a:lnTo><a:pt x="7291" y="3508"/></a:lnTo><a:lnTo><a:pt x="7286" y="3508"/></a:lnTo><a:lnTo><a:pt x="7286" y="3502"/></a:lnTo><a:lnTo><a:pt x="7281" y="3502"/></a:lnTo><a:lnTo><a:pt x="7281" y="3497"/></a:lnTo><a:lnTo><a:pt x="7270" y="3486"/></a:lnTo><a:lnTo><a:pt x="7270" y="3481"/></a:lnTo><a:lnTo><a:pt x="7265" y="3481"/></a:lnTo><a:lnTo><a:pt x="7259" y="3475"/></a:lnTo><a:lnTo><a:pt x="7259" y="3470"/></a:lnTo><a:lnTo><a:pt x="7254" y="3465"/></a:lnTo><a:lnTo><a:pt x="7248" y="3454"/></a:lnTo><a:lnTo><a:pt x="7243" y="3454"/></a:lnTo><a:lnTo><a:pt x="7243" y="3449"/></a:lnTo><a:lnTo><a:pt x="7238" y="3443"/></a:lnTo><a:lnTo><a:pt x="7227" y="3438"/></a:lnTo><a:lnTo><a:pt x="7227" y="3432"/></a:lnTo><a:lnTo><a:pt x="7221" y="3432"/></a:lnTo><a:lnTo><a:pt x="7216" y="3427"/></a:lnTo><a:lnTo><a:pt x="7211" y="3427"/></a:lnTo><a:lnTo><a:pt x="7200" y="3422"/></a:lnTo><a:lnTo><a:pt x="7194" y="3416"/></a:lnTo><a:lnTo><a:pt x="7194" y="3405"/></a:lnTo><a:lnTo><a:pt x="7189" y="3405"/></a:lnTo><a:lnTo><a:pt x="7189" y="3400"/></a:lnTo><a:lnTo><a:pt x="7184" y="3389"/></a:lnTo><a:lnTo><a:pt x="7184" y="3384"/></a:lnTo><a:lnTo><a:pt x="7178" y="3384"/></a:lnTo><a:lnTo><a:pt x="7168" y="3379"/></a:lnTo><a:lnTo><a:pt x="7135" y="3362"/></a:lnTo><a:lnTo><a:pt x="7119" y="3352"/></a:lnTo><a:lnTo><a:pt x="7108" y="3346"/></a:lnTo><a:lnTo><a:pt x="7103" y="3341"/></a:lnTo><a:lnTo><a:pt x="7071" y="3341"/></a:lnTo><a:lnTo><a:pt x="7071" y="3335"/></a:lnTo><a:lnTo><a:pt x="7022" y="3335"/></a:lnTo><a:lnTo><a:pt x="7022" y="3330"/></a:lnTo><a:lnTo><a:pt x="7017" y="3330"/></a:lnTo><a:lnTo><a:pt x="7011" y="3325"/></a:lnTo><a:lnTo><a:pt x="7006" y="3325"/></a:lnTo><a:lnTo><a:pt x="6995" y="3314"/></a:lnTo><a:lnTo><a:pt x="6990" y="3314"/></a:lnTo><a:lnTo><a:pt x="6990" y="3308"/></a:lnTo><a:lnTo><a:pt x="6979" y="3298"/></a:lnTo><a:lnTo><a:pt x="6974" y="3287"/></a:lnTo><a:lnTo><a:pt x="6968" y="3276"/></a:lnTo><a:lnTo><a:pt x="6957" y="3265"/></a:lnTo><a:lnTo><a:pt x="6952" y="3260"/></a:lnTo><a:lnTo><a:pt x="6947" y="3260"/></a:lnTo><a:lnTo><a:pt x="6947" y="3249"/></a:lnTo><a:lnTo><a:pt x="6952" y="3244"/></a:lnTo><a:lnTo><a:pt x="6979" y="3217"/></a:lnTo><a:lnTo><a:pt x="6995" y="3206"/></a:lnTo><a:lnTo><a:pt x="7000" y="3201"/></a:lnTo><a:lnTo><a:pt x="7006" y="3195"/></a:lnTo><a:lnTo><a:pt x="7006" y="3190"/></a:lnTo><a:lnTo><a:pt x="7011" y="3152"/></a:lnTo><a:lnTo><a:pt x="7006" y="3147"/></a:lnTo><a:lnTo><a:pt x="7006" y="3141"/></a:lnTo><a:lnTo><a:pt x="7000" y="3136"/></a:lnTo><a:lnTo><a:pt x="6979" y="3109"/></a:lnTo><a:lnTo><a:pt x="6963" y="3082"/></a:lnTo><a:lnTo><a:pt x="6941" y="3066"/></a:lnTo><a:lnTo><a:pt x="6936" y="3061"/></a:lnTo><a:lnTo><a:pt x="6930" y="3055"/></a:lnTo><a:lnTo><a:pt x="6920" y="3044"/></a:lnTo><a:lnTo><a:pt x="6914" y="3034"/></a:lnTo><a:lnTo><a:pt x="6903" y="3028"/></a:lnTo><a:lnTo><a:pt x="6898" y="3028"/></a:lnTo><a:lnTo><a:pt x="6893" y="3023"/></a:lnTo><a:lnTo><a:pt x="6887" y="3023"/></a:lnTo><a:lnTo><a:pt x="6866" y="3017"/></a:lnTo><a:lnTo><a:pt x="6860" y="3012"/></a:lnTo><a:lnTo><a:pt x="6850" y="3012"/></a:lnTo><a:lnTo><a:pt x="6823" y="3007"/></a:lnTo><a:lnTo><a:pt x="6780" y="3007"/></a:lnTo><a:lnTo><a:pt x="6774" y="3012"/></a:lnTo><a:lnTo><a:pt x="6753" y="3012"/></a:lnTo><a:lnTo><a:pt x="6753" y="3017"/></a:lnTo><a:lnTo><a:pt x="6747" y="3017"/></a:lnTo><a:lnTo><a:pt x="6736" y="3023"/></a:lnTo><a:lnTo><a:pt x="6731" y="3028"/></a:lnTo><a:lnTo><a:pt x="6731" y="3034"/></a:lnTo><a:lnTo><a:pt x="6726" y="3039"/></a:lnTo><a:lnTo><a:pt x="6726" y="3055"/></a:lnTo><a:lnTo><a:pt x="6736" y="3055"/></a:lnTo><a:lnTo><a:pt x="6736" y="3066"/></a:lnTo><a:lnTo><a:pt x="6731" y="3066"/></a:lnTo><a:lnTo><a:pt x="6699" y="3039"/></a:lnTo><a:lnTo><a:pt x="6677" y="3023"/></a:lnTo><a:lnTo><a:pt x="6666" y="3034"/></a:lnTo><a:lnTo><a:pt x="6666" y="3039"/></a:lnTo><a:lnTo><a:pt x="6639" y="3071"/></a:lnTo><a:lnTo><a:pt x="6634" y="3077"/></a:lnTo><a:lnTo><a:pt x="6634" y="3082"/></a:lnTo><a:lnTo><a:pt x="6623" y="3093"/></a:lnTo><a:lnTo><a:pt x="6618" y="3098"/></a:lnTo><a:lnTo><a:pt x="6607" y="3109"/></a:lnTo><a:lnTo><a:pt x="6602" y="3109"/></a:lnTo><a:lnTo><a:pt x="6596" y="3104"/></a:lnTo><a:lnTo><a:pt x="6596" y="3093"/></a:lnTo><a:lnTo><a:pt x="6586" y="3093"/></a:lnTo><a:lnTo><a:pt x="6580" y="3077"/></a:lnTo><a:lnTo><a:pt x="6586" y="3071"/></a:lnTo><a:lnTo><a:pt x="6586" y="3061"/></a:lnTo><a:lnTo><a:pt x="6591" y="3061"/></a:lnTo><a:lnTo><a:pt x="6596" y="3050"/></a:lnTo><a:lnTo><a:pt x="6596" y="3017"/></a:lnTo><a:lnTo><a:pt x="6591" y="3017"/></a:lnTo><a:lnTo><a:pt x="6591" y="2996"/></a:lnTo><a:lnTo><a:pt x="6596" y="2991"/></a:lnTo><a:lnTo><a:pt x="6596" y="2985"/></a:lnTo><a:lnTo><a:pt x="6591" y="2980"/></a:lnTo><a:lnTo><a:pt x="6575" y="2969"/></a:lnTo><a:lnTo><a:pt x="6569" y="2964"/></a:lnTo><a:lnTo><a:pt x="6559" y="2958"/></a:lnTo><a:lnTo><a:pt x="6553" y="2953"/></a:lnTo><a:lnTo><a:pt x="6553" y="2947"/></a:lnTo><a:lnTo><a:pt x="6548" y="2942"/></a:lnTo><a:lnTo><a:pt x="6548" y="2926"/></a:lnTo><a:lnTo><a:pt x="6553" y="2926"/></a:lnTo><a:lnTo><a:pt x="6559" y="2920"/></a:lnTo><a:lnTo><a:pt x="6591" y="2920"/></a:lnTo><a:lnTo><a:pt x="6596" y="2915"/></a:lnTo><a:lnTo><a:pt x="6602" y="2910"/></a:lnTo><a:lnTo><a:pt x="6607" y="2904"/></a:lnTo><a:lnTo><a:pt x="6602" y="2899"/></a:lnTo><a:lnTo><a:pt x="6602" y="2894"/></a:lnTo><a:lnTo><a:pt x="6596" y="2888"/></a:lnTo><a:lnTo><a:pt x="6591" y="2877"/></a:lnTo><a:lnTo><a:pt x="6586" y="2872"/></a:lnTo><a:lnTo><a:pt x="6586" y="2850"/></a:lnTo><a:lnTo><a:pt x="6591" y="2834"/></a:lnTo><a:lnTo><a:pt x="6591" y="2829"/></a:lnTo><a:lnTo><a:pt x="6596" y="2829"/></a:lnTo><a:lnTo><a:pt x="6596" y="2813"/></a:lnTo><a:lnTo><a:pt x="6602" y="2797"/></a:lnTo><a:lnTo><a:pt x="6602" y="2775"/></a:lnTo><a:lnTo><a:pt x="6607" y="2770"/></a:lnTo><a:lnTo><a:pt x="6607" y="2743"/></a:lnTo><a:lnTo><a:pt x="6612" y="2732"/></a:lnTo><a:lnTo><a:pt x="6612" y="2716"/></a:lnTo><a:lnTo><a:pt x="6618" y="2710"/></a:lnTo><a:lnTo><a:pt x="6618" y="2705"/></a:lnTo><a:lnTo><a:pt x="6623" y="2700"/></a:lnTo><a:lnTo><a:pt x="6629" y="2694"/></a:lnTo><a:lnTo><a:pt x="6634" y="2689"/></a:lnTo><a:lnTo><a:pt x="6634" y="2667"/></a:lnTo><a:lnTo><a:pt x="6623" y="2646"/></a:lnTo><a:lnTo><a:pt x="6623" y="2640"/></a:lnTo><a:lnTo><a:pt x="6618" y="2635"/></a:lnTo><a:lnTo><a:pt x="6612" y="2629"/></a:lnTo><a:lnTo><a:pt x="6607" y="2629"/></a:lnTo><a:lnTo><a:pt x="6607" y="2624"/></a:lnTo><a:lnTo><a:pt x="6602" y="2619"/></a:lnTo><a:lnTo><a:pt x="6602" y="2608"/></a:lnTo><a:lnTo><a:pt x="6607" y="2608"/></a:lnTo><a:lnTo><a:pt x="6607" y="2597"/></a:lnTo><a:lnTo><a:pt x="6618" y="2586"/></a:lnTo><a:lnTo><a:pt x="6623" y="2586"/></a:lnTo><a:lnTo><a:pt x="6623" y="2581"/></a:lnTo><a:lnTo><a:pt x="6634" y="2581"/></a:lnTo><a:lnTo><a:pt x="6639" y="2586"/></a:lnTo><a:lnTo><a:pt x="6650" y="2592"/></a:lnTo><a:lnTo><a:pt x="6666" y="2592"/></a:lnTo><a:lnTo><a:pt x="6672" y="2586"/></a:lnTo><a:lnTo><a:pt x="6682" y="2565"/></a:lnTo><a:lnTo><a:pt x="6693" y="2554"/></a:lnTo><a:lnTo><a:pt x="6699" y="2549"/></a:lnTo><a:lnTo><a:pt x="6710" y="2538"/></a:lnTo><a:lnTo><a:pt x="6753" y="2489"/></a:lnTo><a:lnTo><a:pt x="6758" y="2484"/></a:lnTo><a:lnTo><a:pt x="6758" y="2479"/></a:lnTo><a:lnTo><a:pt x="6769" y="2468"/></a:lnTo><a:lnTo><a:pt x="6769" y="2462"/></a:lnTo><a:lnTo><a:pt x="6774" y="2462"/></a:lnTo><a:lnTo><a:pt x="6780" y="2452"/></a:lnTo><a:lnTo><a:pt x="6796" y="2435"/></a:lnTo><a:lnTo><a:pt x="6801" y="2430"/></a:lnTo><a:lnTo><a:pt x="6806" y="2425"/></a:lnTo><a:lnTo><a:pt x="6817" y="2425"/></a:lnTo><a:lnTo><a:pt x="6828" y="2419"/></a:lnTo><a:lnTo><a:pt x="6833" y="2414"/></a:lnTo><a:lnTo><a:pt x="6839" y="2414"/></a:lnTo><a:lnTo><a:pt x="6844" y="2409"/></a:lnTo><a:lnTo><a:pt x="6850" y="2409"/></a:lnTo><a:lnTo><a:pt x="6855" y="2403"/></a:lnTo><a:lnTo><a:pt x="6866" y="2398"/></a:lnTo><a:lnTo><a:pt x="6871" y="2392"/></a:lnTo><a:lnTo><a:pt x="6877" y="2392"/></a:lnTo><a:lnTo><a:pt x="6877" y="2382"/></a:lnTo><a:lnTo><a:pt x="6882" y="2382"/></a:lnTo><a:lnTo><a:pt x="6882" y="2371"/></a:lnTo><a:lnTo><a:pt x="6887" y="2365"/></a:lnTo><a:lnTo><a:pt x="6887" y="2328"/></a:lnTo><a:lnTo><a:pt x="6882" y="2317"/></a:lnTo><a:lnTo><a:pt x="6882" y="2274"/></a:lnTo><a:lnTo><a:pt x="6887" y="2268"/></a:lnTo><a:lnTo><a:pt x="6887" y="2220"/></a:lnTo><a:lnTo><a:pt x="6893" y="2193"/></a:lnTo><a:lnTo><a:pt x="6893" y="2171"/></a:lnTo><a:lnTo><a:pt x="6887" y="2166"/></a:lnTo><a:lnTo><a:pt x="6887" y="2144"/></a:lnTo><a:lnTo><a:pt x="6882" y="2139"/></a:lnTo><a:lnTo><a:pt x="6882" y="2134"/></a:lnTo><a:lnTo><a:pt x="6871" y="2123"/></a:lnTo><a:lnTo><a:pt x="6850" y="2107"/></a:lnTo><a:lnTo><a:pt x="6833" y="2096"/></a:lnTo><a:lnTo><a:pt x="6817" y="2091"/></a:lnTo><a:lnTo><a:pt x="6817" y="2085"/></a:lnTo><a:lnTo><a:pt x="6790" y="2069"/></a:lnTo><a:lnTo><a:pt x="6774" y="2058"/></a:lnTo><a:lnTo><a:pt x="6769" y="2058"/></a:lnTo><a:lnTo><a:pt x="6769" y="2053"/></a:lnTo><a:lnTo><a:pt x="6758" y="2064"/></a:lnTo><a:lnTo><a:pt x="6758" y="2069"/></a:lnTo><a:lnTo><a:pt x="6747" y="2085"/></a:lnTo><a:lnTo><a:pt x="6742" y="2085"/></a:lnTo><a:lnTo><a:pt x="6736" y="2091"/></a:lnTo><a:lnTo><a:pt x="6731" y="2085"/></a:lnTo><a:lnTo><a:pt x="6720" y="2080"/></a:lnTo><a:lnTo><a:pt x="6704" y="2064"/></a:lnTo><a:lnTo><a:pt x="6699" y="2058"/></a:lnTo><a:lnTo><a:pt x="6699" y="2042"/></a:lnTo><a:lnTo><a:pt x="6693" y="2042"/></a:lnTo><a:lnTo><a:pt x="6693" y="2021"/></a:lnTo><a:lnTo><a:pt x="6688" y="2021"/></a:lnTo><a:lnTo><a:pt x="6682" y="2015"/></a:lnTo><a:lnTo><a:pt x="6672" y="2004"/></a:lnTo><a:lnTo><a:pt x="6650" y="1983"/></a:lnTo><a:lnTo><a:pt x="6645" y="1977"/></a:lnTo><a:lnTo><a:pt x="6634" y="1956"/></a:lnTo><a:lnTo><a:pt x="6634" y="1945"/></a:lnTo><a:lnTo><a:pt x="6639" y="1934"/></a:lnTo><a:lnTo><a:pt x="6645" y="1929"/></a:lnTo><a:lnTo><a:pt x="6645" y="1924"/></a:lnTo><a:lnTo><a:pt x="6639" y="1924"/></a:lnTo><a:lnTo><a:pt x="6623" y="1907"/></a:lnTo><a:lnTo><a:pt x="6612" y="1902"/></a:lnTo><a:lnTo><a:pt x="6612" y="1897"/></a:lnTo><a:lnTo><a:pt x="6607" y="1891"/></a:lnTo><a:lnTo><a:pt x="6607" y="1886"/></a:lnTo><a:lnTo><a:pt x="6602" y="1886"/></a:lnTo><a:lnTo><a:pt x="6602" y="1880"/></a:lnTo><a:lnTo><a:pt x="6596" y="1880"/></a:lnTo><a:lnTo><a:pt x="6591" y="1875"/></a:lnTo><a:lnTo><a:pt x="6586" y="1875"/></a:lnTo><a:lnTo><a:pt x="6580" y="1870"/></a:lnTo><a:lnTo><a:pt x="6575" y="1875"/></a:lnTo><a:lnTo><a:pt x="6564" y="1880"/></a:lnTo><a:lnTo><a:pt x="6553" y="1891"/></a:lnTo><a:lnTo><a:pt x="6532" y="1891"/></a:lnTo><a:lnTo><a:pt x="6526" y="1886"/></a:lnTo><a:lnTo><a:pt x="6515" y="1886"/></a:lnTo><a:lnTo><a:pt x="6510" y="1891"/></a:lnTo><a:lnTo><a:pt x="6499" y="1897"/></a:lnTo><a:lnTo><a:pt x="6489" y="1897"/></a:lnTo><a:lnTo><a:pt x="6483" y="1891"/></a:lnTo><a:lnTo><a:pt x="6467" y="1886"/></a:lnTo><a:lnTo><a:pt x="6445" y="1864"/></a:lnTo><a:lnTo><a:pt x="6445" y="1859"/></a:lnTo><a:lnTo><a:pt x="6435" y="1859"/></a:lnTo><a:lnTo><a:pt x="6435" y="1854"/></a:lnTo><a:lnTo><a:pt x="6429" y="1848"/></a:lnTo><a:lnTo><a:pt x="6424" y="1848"/></a:lnTo><a:lnTo><a:pt x="6424" y="1843"/></a:lnTo><a:lnTo><a:pt x="6418" y="1843"/></a:lnTo><a:lnTo><a:pt x="6418" y="1837"/></a:lnTo><a:lnTo><a:pt x="6413" y="1832"/></a:lnTo><a:lnTo><a:pt x="6413" y="1816"/></a:lnTo><a:lnTo><a:pt x="6408" y="1810"/></a:lnTo><a:lnTo><a:pt x="6402" y="1794"/></a:lnTo><a:lnTo><a:pt x="6402" y="1789"/></a:lnTo><a:lnTo><a:pt x="6397" y="1789"/></a:lnTo><a:lnTo><a:pt x="6386" y="1778"/></a:lnTo><a:lnTo><a:pt x="6386" y="1773"/></a:lnTo><a:lnTo><a:pt x="6381" y="1773"/></a:lnTo><a:lnTo><a:pt x="6375" y="1762"/></a:lnTo><a:lnTo><a:pt x="6375" y="1756"/></a:lnTo><a:lnTo><a:pt x="6370" y="1735"/></a:lnTo><a:lnTo><a:pt x="6365" y="1730"/></a:lnTo><a:lnTo><a:pt x="6365" y="1724"/></a:lnTo><a:lnTo><a:pt x="6370" y="1719"/></a:lnTo><a:lnTo><a:pt x="6370" y="1713"/></a:lnTo><a:lnTo><a:pt x="6365" y="1713"/></a:lnTo><a:lnTo><a:pt x="6365" y="1703"/></a:lnTo><a:lnTo><a:pt x="6354" y="1692"/></a:lnTo><a:lnTo><a:pt x="6348" y="1681"/></a:lnTo><a:lnTo><a:pt x="6332" y="1670"/></a:lnTo><a:lnTo><a:pt x="6322" y="1654"/></a:lnTo><a:lnTo><a:pt x="6305" y="1643"/></a:lnTo><a:lnTo><a:pt x="6305" y="1633"/></a:lnTo><a:lnTo><a:pt x="6295" y="1616"/></a:lnTo><a:lnTo><a:pt x="6295" y="1611"/></a:lnTo><a:lnTo><a:pt x="6273" y="1595"/></a:lnTo><a:lnTo><a:pt x="6257" y="1584"/></a:lnTo><a:lnTo><a:pt x="6219" y="1584"/></a:lnTo><a:lnTo><a:pt x="6214" y="1589"/></a:lnTo><a:lnTo><a:pt x="6208" y="1589"/></a:lnTo><a:lnTo><a:pt x="6198" y="1595"/></a:lnTo><a:lnTo><a:pt x="6192" y="1606"/></a:lnTo><a:lnTo><a:pt x="6181" y="1622"/></a:lnTo><a:lnTo><a:pt x="6176" y="1627"/></a:lnTo><a:lnTo><a:pt x="6165" y="1627"/></a:lnTo><a:lnTo><a:pt x="6160" y="1622"/></a:lnTo><a:lnTo><a:pt x="6154" y="1622"/></a:lnTo><a:lnTo><a:pt x="6154" y="1616"/></a:lnTo><a:lnTo><a:pt x="6149" y="1616"/></a:lnTo><a:lnTo><a:pt x="6149" y="1600"/></a:lnTo><a:lnTo><a:pt x="6144" y="1595"/></a:lnTo><a:lnTo><a:pt x="6138" y="1589"/></a:lnTo><a:lnTo><a:pt x="6122" y="1589"/></a:lnTo><a:lnTo><a:pt x="6106" y="1584"/></a:lnTo><a:lnTo><a:pt x="6095" y="1584"/></a:lnTo><a:lnTo><a:pt x="6052" y="1557"/></a:lnTo><a:lnTo><a:pt x="6036" y="1557"/></a:lnTo><a:lnTo><a:pt x="6031" y="1552"/></a:lnTo><a:lnTo><a:pt x="6004" y="1552"/></a:lnTo><a:lnTo><a:pt x="5998" y="1546"/></a:lnTo><a:lnTo><a:pt x="5987" y="1546"/></a:lnTo><a:lnTo><a:pt x="5977" y="1541"/></a:lnTo><a:lnTo><a:pt x="5971" y="1536"/></a:lnTo><a:lnTo><a:pt x="5966" y="1530"/></a:lnTo><a:lnTo><a:pt x="5955" y="1530"/></a:lnTo><a:lnTo><a:pt x="5944" y="1525"/></a:lnTo><a:lnTo><a:pt x="5939" y="1525"/></a:lnTo><a:lnTo><a:pt x="5907" y="1514"/></a:lnTo><a:lnTo><a:pt x="5890" y="1509"/></a:lnTo><a:lnTo><a:pt x="5885" y="1509"/></a:lnTo><a:lnTo><a:pt x="5880" y="1503"/></a:lnTo><a:lnTo><a:pt x="5858" y="1487"/></a:lnTo><a:lnTo><a:pt x="5842" y="1482"/></a:lnTo><a:lnTo><a:pt x="5826" y="1476"/></a:lnTo><a:lnTo><a:pt x="5810" y="1466"/></a:lnTo><a:lnTo><a:pt x="5804" y="1466"/></a:lnTo><a:lnTo><a:pt x="5799" y="1460"/></a:lnTo><a:lnTo><a:pt x="5793" y="1460"/></a:lnTo><a:lnTo><a:pt x="5783" y="1455"/></a:lnTo><a:lnTo><a:pt x="5772" y="1455"/></a:lnTo><a:lnTo><a:pt x="5766" y="1449"/></a:lnTo><a:lnTo><a:pt x="5734" y="1439"/></a:lnTo><a:lnTo><a:pt x="5713" y="1439"/></a:lnTo><a:lnTo><a:pt x="5713" y="1444"/></a:lnTo><a:lnTo><a:pt x="5680" y="1471"/></a:lnTo><a:lnTo><a:pt x="5669" y="1482"/></a:lnTo><a:lnTo><a:pt x="5659" y="1487"/></a:lnTo><a:lnTo><a:pt x="5632" y="1460"/></a:lnTo><a:lnTo><a:pt x="5626" y="1460"/></a:lnTo><a:lnTo><a:pt x="5621" y="1455"/></a:lnTo><a:lnTo><a:pt x="5621" y="1449"/></a:lnTo><a:lnTo><a:pt x="5562" y="1390"/></a:lnTo><a:lnTo><a:pt x="5551" y="1379"/></a:lnTo><a:lnTo><a:pt x="5540" y="1369"/></a:lnTo><a:lnTo><a:pt x="5535" y="1369"/></a:lnTo><a:lnTo><a:pt x="5529" y="1363"/></a:lnTo><a:lnTo><a:pt x="5519" y="1363"/></a:lnTo><a:lnTo><a:pt x="5513" y="1358"/></a:lnTo><a:lnTo><a:pt x="5481" y="1358"/></a:lnTo><a:lnTo><a:pt x="5470" y="1352"/></a:lnTo><a:lnTo><a:pt x="5465" y="1352"/></a:lnTo><a:lnTo><a:pt x="5459" y="1347"/></a:lnTo><a:lnTo><a:pt x="5448" y="1336"/></a:lnTo><a:lnTo><a:pt x="5438" y="1325"/></a:lnTo><a:lnTo><a:pt x="5432" y="1325"/></a:lnTo><a:lnTo><a:pt x="5427" y="1320"/></a:lnTo><a:lnTo><a:pt x="5411" y="1320"/></a:lnTo><a:lnTo><a:pt x="5400" y="1331"/></a:lnTo><a:lnTo><a:pt x="5389" y="1342"/></a:lnTo><a:lnTo><a:pt x="5373" y="1358"/></a:lnTo><a:lnTo><a:pt x="5368" y="1358"/></a:lnTo><a:lnTo><a:pt x="5341" y="1331"/></a:lnTo><a:lnTo><a:pt x="5352" y="1325"/></a:lnTo><a:lnTo><a:pt x="5335" y="1315"/></a:lnTo><a:lnTo><a:pt x="5287" y="1266"/></a:lnTo><a:lnTo><a:pt x="5265" y="1245"/></a:lnTo><a:lnTo><a:pt x="5260" y="1239"/></a:lnTo><a:lnTo><a:pt x="5254" y="1239"/></a:lnTo><a:lnTo><a:pt x="5287" y="1207"/></a:lnTo><a:lnTo><a:pt x="5287" y="1201"/></a:lnTo><a:lnTo><a:pt x="5330" y="1158"/></a:lnTo><a:lnTo><a:pt x="5335" y="1153"/></a:lnTo><a:lnTo><a:pt x="5341" y="1148"/></a:lnTo><a:lnTo><a:pt x="5357" y="1131"/></a:lnTo><a:lnTo><a:pt x="5325" y="1115"/></a:lnTo><a:lnTo><a:pt x="5330" y="1110"/></a:lnTo><a:lnTo><a:pt x="5335" y="1099"/></a:lnTo><a:lnTo><a:pt x="5352" y="1078"/></a:lnTo><a:lnTo><a:pt x="5357" y="1072"/></a:lnTo><a:lnTo><a:pt x="5362" y="1056"/></a:lnTo><a:lnTo><a:pt x="5368" y="1045"/></a:lnTo><a:lnTo><a:pt x="5373" y="1040"/></a:lnTo><a:lnTo><a:pt x="5378" y="1024"/></a:lnTo><a:lnTo><a:pt x="5384" y="1007"/></a:lnTo><a:lnTo><a:pt x="5384" y="1002"/></a:lnTo><a:lnTo><a:pt x="5373" y="986"/></a:lnTo><a:lnTo><a:pt x="5368" y="986"/></a:lnTo><a:lnTo><a:pt x="5341" y="959"/></a:lnTo><a:lnTo><a:pt x="5330" y="954"/></a:lnTo><a:lnTo><a:pt x="5303" y="932"/></a:lnTo><a:lnTo><a:pt x="5298" y="927"/></a:lnTo><a:lnTo><a:pt x="5287" y="921"/></a:lnTo><a:lnTo><a:pt x="5292" y="916"/></a:lnTo><a:lnTo><a:pt x="5287" y="916"/></a:lnTo><a:lnTo><a:pt x="5271" y="910"/></a:lnTo><a:lnTo><a:pt x="5260" y="905"/></a:lnTo><a:lnTo><a:pt x="5244" y="894"/></a:lnTo><a:lnTo><a:pt x="5238" y="894"/></a:lnTo><a:lnTo><a:pt x="5238" y="889"/></a:lnTo><a:lnTo><a:pt x="5222" y="873"/></a:lnTo><a:lnTo><a:pt x="5201" y="846"/></a:lnTo><a:lnTo><a:pt x="5184" y="824"/></a:lnTo><a:lnTo><a:pt x="5168" y="803"/></a:lnTo><a:lnTo><a:pt x="5163" y="797"/></a:lnTo><a:lnTo><a:pt x="5141" y="787"/></a:lnTo><a:lnTo><a:pt x="5131" y="781"/></a:lnTo><a:lnTo><a:pt x="5125" y="770"/></a:lnTo><a:lnTo><a:pt x="5114" y="770"/></a:lnTo><a:lnTo><a:pt x="5098" y="754"/></a:lnTo><a:lnTo><a:pt x="5093" y="749"/></a:lnTo><a:lnTo><a:pt x="5087" y="743"/></a:lnTo><a:lnTo><a:pt x="5087" y="803"/></a:lnTo><a:lnTo><a:pt x="5082" y="830"/></a:lnTo><a:lnTo><a:pt x="5071" y="824"/></a:lnTo><a:lnTo><a:pt x="5077" y="814"/></a:lnTo><a:lnTo><a:pt x="5050" y="797"/></a:lnTo><a:lnTo><a:pt x="5007" y="787"/></a:lnTo><a:lnTo><a:pt x="4996" y="776"/></a:lnTo><a:lnTo><a:pt x="4985" y="765"/></a:lnTo><a:lnTo><a:pt x="4980" y="765"/></a:lnTo><a:lnTo><a:pt x="4958" y="738"/></a:lnTo><a:lnTo><a:pt x="4937" y="722"/></a:lnTo><a:lnTo><a:pt x="4910" y="695"/></a:lnTo><a:lnTo><a:pt x="4904" y="690"/></a:lnTo><a:lnTo><a:pt x="4899" y="684"/></a:lnTo><a:lnTo><a:pt x="4888" y="673"/></a:lnTo><a:lnTo><a:pt x="4866" y="652"/></a:lnTo><a:lnTo><a:pt x="4866" y="657"/></a:lnTo><a:lnTo><a:pt x="4861" y="663"/></a:lnTo><a:lnTo><a:pt x="4861" y="684"/></a:lnTo><a:lnTo><a:pt x="4856" y="695"/></a:lnTo><a:lnTo><a:pt x="4845" y="695"/></a:lnTo><a:lnTo><a:pt x="4834" y="700"/></a:lnTo><a:lnTo><a:pt x="4823" y="706"/></a:lnTo><a:lnTo><a:pt x="4807" y="717"/></a:lnTo><a:lnTo><a:pt x="4802" y="717"/></a:lnTo><a:lnTo><a:pt x="4796" y="722"/></a:lnTo><a:lnTo><a:pt x="4775" y="706"/></a:lnTo><a:lnTo><a:pt x="4753" y="722"/></a:lnTo><a:lnTo><a:pt x="4737" y="743"/></a:lnTo><a:lnTo><a:pt x="4732" y="738"/></a:lnTo><a:lnTo><a:pt x="4726" y="727"/></a:lnTo><a:lnTo><a:pt x="4716" y="717"/></a:lnTo><a:lnTo><a:pt x="4699" y="706"/></a:lnTo><a:lnTo><a:pt x="4678" y="684"/></a:lnTo><a:lnTo><a:pt x="4662" y="673"/></a:lnTo><a:lnTo><a:pt x="4646" y="657"/></a:lnTo><a:lnTo><a:pt x="4629" y="636"/></a:lnTo><a:lnTo><a:pt x="4613" y="625"/></a:lnTo><a:lnTo><a:pt x="4586" y="598"/></a:lnTo><a:lnTo><a:pt x="4559" y="576"/></a:lnTo><a:lnTo><a:pt x="4538" y="555"/></a:lnTo><a:lnTo><a:pt x="4532" y="544"/></a:lnTo><a:lnTo><a:pt x="4527" y="539"/></a:lnTo><a:lnTo><a:pt x="4506" y="523"/></a:lnTo><a:lnTo><a:pt x="4435" y="452"/></a:lnTo><a:lnTo><a:pt x="4425" y="447"/></a:lnTo><a:lnTo><a:pt x="4322" y="345"/></a:lnTo><a:lnTo><a:pt x="4322" y="323"/></a:lnTo><a:lnTo><a:pt x="4311" y="318"/></a:lnTo><a:lnTo><a:pt x="4311" y="312"/></a:lnTo><a:lnTo><a:pt x="4306" y="302"/></a:lnTo><a:lnTo><a:pt x="4306" y="269"/></a:lnTo><a:lnTo><a:pt x="4301" y="259"/></a:lnTo><a:lnTo><a:pt x="4301" y="248"/></a:lnTo><a:lnTo><a:pt x="4306" y="232"/></a:lnTo><a:lnTo><a:pt x="4306" y="221"/></a:lnTo><a:lnTo><a:pt x="4295" y="215"/></a:lnTo><a:lnTo><a:pt x="4295" y="237"/></a:lnTo><a:lnTo><a:pt x="4290" y="242"/></a:lnTo><a:lnTo><a:pt x="4295" y="242"/></a:lnTo><a:lnTo><a:pt x="4290" y="248"/></a:lnTo><a:lnTo><a:pt x="4290" y="264"/></a:lnTo><a:lnTo><a:pt x="4274" y="264"/></a:lnTo><a:lnTo><a:pt x="4268" y="269"/></a:lnTo><a:lnTo><a:pt x="4263" y="275"/></a:lnTo><a:lnTo><a:pt x="4263" y="280"/></a:lnTo><a:lnTo><a:pt x="4258" y="285"/></a:lnTo><a:lnTo><a:pt x="4236" y="264"/></a:lnTo><a:lnTo><a:pt x="4231" y="264"/></a:lnTo><a:lnTo><a:pt x="4231" y="259"/></a:lnTo><a:lnTo><a:pt x="4241" y="259"/></a:lnTo><a:lnTo><a:pt x="4241" y="253"/></a:lnTo><a:lnTo><a:pt x="4236" y="248"/></a:lnTo><a:lnTo><a:pt x="4231" y="248"/></a:lnTo><a:lnTo><a:pt x="4231" y="242"/></a:lnTo><a:lnTo><a:pt x="4220" y="242"/></a:lnTo><a:lnTo><a:pt x="4215" y="248"/></a:lnTo><a:lnTo><a:pt x="4198" y="226"/></a:lnTo><a:lnTo><a:pt x="4188" y="221"/></a:lnTo><a:lnTo><a:pt x="4182" y="215"/></a:lnTo><a:lnTo><a:pt x="4117" y="151"/></a:lnTo><a:lnTo><a:pt x="3972" y="11"/></a:lnTo><a:lnTo><a:pt x="3934" y="5"/></a:lnTo><a:lnTo><a:pt x="3902" y="0"/></a:lnTo><a:lnTo><a:pt x="3837" y="0"/></a:lnTo><a:lnTo><a:pt x="3816" y="5"/></a:lnTo><a:lnTo><a:pt x="3794" y="11"/></a:lnTo><a:lnTo><a:pt x="3778" y="21"/></a:lnTo><a:lnTo><a:pt x="3767" y="27"/></a:lnTo><a:lnTo><a:pt x="3746" y="38"/></a:lnTo><a:lnTo><a:pt x="3724" y="43"/></a:lnTo><a:lnTo><a:pt x="3708" y="48"/></a:lnTo><a:lnTo><a:pt x="3686" y="54"/></a:lnTo><a:lnTo><a:pt x="3670" y="54"/></a:lnTo><a:lnTo><a:pt x="3654" y="59"/></a:lnTo><a:lnTo><a:pt x="3643" y="64"/></a:lnTo><a:lnTo><a:pt x="3627" y="70"/></a:lnTo><a:lnTo><a:pt x="3616" y="75"/></a:lnTo><a:lnTo><a:pt x="3606" y="91"/></a:lnTo><a:lnTo><a:pt x="3589" y="108"/></a:lnTo><a:lnTo><a:pt x="3579" y="129"/></a:lnTo><a:lnTo><a:pt x="3562" y="145"/></a:lnTo><a:lnTo><a:pt x="3552" y="167"/></a:lnTo><a:lnTo><a:pt x="3541" y="188"/></a:lnTo><a:lnTo><a:pt x="3530" y="215"/></a:lnTo><a:lnTo><a:pt x="3514" y="237"/></a:lnTo><a:lnTo><a:pt x="3498" y="264"/></a:lnTo><a:lnTo><a:pt x="3482" y="296"/></a:lnTo><a:lnTo><a:pt x="3471" y="318"/></a:lnTo><a:lnTo><a:pt x="3455" y="339"/></a:lnTo><a:lnTo><a:pt x="3422" y="393"/></a:lnTo><a:lnTo><a:pt x="3412" y="409"/></a:lnTo><a:lnTo><a:pt x="3395" y="426"/></a:lnTo><a:lnTo><a:pt x="3379" y="447"/></a:lnTo><a:lnTo><a:pt x="3358" y="469"/></a:lnTo><a:lnTo><a:pt x="3336" y="490"/></a:lnTo><a:lnTo><a:pt x="3309" y="506"/></a:lnTo><a:lnTo><a:pt x="3282" y="523"/></a:lnTo><a:lnTo><a:pt x="3255" y="533"/></a:lnTo><a:lnTo><a:pt x="3223" y="549"/></a:lnTo><a:lnTo><a:pt x="3185" y="560"/></a:lnTo><a:lnTo><a:pt x="3148" y="571"/></a:lnTo><a:lnTo><a:pt x="3115" y="582"/></a:lnTo><a:lnTo><a:pt x="3083" y="587"/></a:lnTo><a:lnTo><a:pt x="3051" y="593"/></a:lnTo><a:lnTo><a:pt x="3018" y="598"/></a:lnTo><a:lnTo><a:pt x="2997" y="603"/></a:lnTo><a:lnTo><a:pt x="2975" y="614"/></a:lnTo><a:lnTo><a:pt x="2953" y="619"/></a:lnTo><a:lnTo><a:pt x="2900" y="652"/></a:lnTo><a:lnTo><a:pt x="2883" y="673"/></a:lnTo><a:lnTo><a:pt x="2873" y="684"/></a:lnTo><a:lnTo><a:pt x="2862" y="695"/></a:lnTo><a:lnTo><a:pt x="2857" y="717"/></a:lnTo><a:lnTo><a:pt x="2840" y="738"/></a:lnTo><a:lnTo><a:pt x="2824" y="776"/></a:lnTo><a:lnTo><a:pt x="2808" y="824"/></a:lnTo><a:lnTo><a:pt x="2792" y="873"/></a:lnTo><a:lnTo><a:pt x="2781" y="905"/></a:lnTo><a:lnTo><a:pt x="2770" y="948"/></a:lnTo><a:lnTo><a:pt x="2765" y="986"/></a:lnTo><a:lnTo><a:pt x="2754" y="1045"/></a:lnTo><a:lnTo><a:pt x="2738" y="1099"/></a:lnTo><a:lnTo><a:pt x="2733" y="1137"/></a:lnTo><a:lnTo><a:pt x="2716" y="1191"/></a:lnTo><a:lnTo><a:pt x="2700" y="1239"/></a:lnTo><a:lnTo><a:pt x="2689" y="1272"/></a:lnTo><a:lnTo><a:pt x="2684" y="1293"/></a:lnTo><a:lnTo><a:pt x="2673" y="1325"/></a:lnTo><a:lnTo><a:pt x="2662" y="1358"/></a:lnTo><a:lnTo><a:pt x="2646" y="1396"/></a:lnTo><a:lnTo><a:pt x="2625" y="1428"/></a:lnTo><a:lnTo><a:pt x="2598" y="1471"/></a:lnTo><a:lnTo><a:pt x="2576" y="1498"/></a:lnTo><a:lnTo><a:pt x="2560" y="1530"/></a:lnTo><a:lnTo><a:pt x="2539" y="1568"/></a:lnTo><a:lnTo><a:pt x="2522" y="1606"/></a:lnTo><a:lnTo><a:pt x="2517" y="1627"/></a:lnTo><a:lnTo><a:pt x="2501" y="1670"/></a:lnTo><a:lnTo><a:pt x="2490" y="1708"/></a:lnTo><a:lnTo><a:pt x="2474" y="1740"/></a:lnTo><a:lnTo><a:pt x="2452" y="1778"/></a:lnTo><a:lnTo><a:pt x="2425" y="1821"/></a:lnTo><a:lnTo><a:pt x="2404" y="1859"/></a:lnTo><a:lnTo><a:pt x="2382" y="1918"/></a:lnTo><a:lnTo><a:pt x="2366" y="1961"/></a:lnTo><a:lnTo><a:pt x="2361" y="1999"/></a:lnTo><a:lnTo><a:pt x="2350" y="2042"/></a:lnTo><a:lnTo><a:pt x="2350" y="2080"/></a:lnTo><a:lnTo><a:pt x="2345" y="2112"/></a:lnTo><a:lnTo><a:pt x="2339" y="2139"/></a:lnTo><a:lnTo><a:pt x="2334" y="2161"/></a:lnTo><a:lnTo><a:pt x="2323" y="2182"/></a:lnTo><a:lnTo><a:pt x="2312" y="2209"/></a:lnTo><a:lnTo><a:pt x="2296" y="2242"/></a:lnTo><a:lnTo><a:pt x="2269" y="2285"/></a:lnTo><a:lnTo><a:pt x="2242" y="2322"/></a:lnTo><a:lnTo><a:pt x="2221" y="2355"/></a:lnTo><a:lnTo><a:pt x="2178" y="2414"/></a:lnTo><a:lnTo><a:pt x="2145" y="2484"/></a:lnTo><a:lnTo><a:pt x="2129" y="2554"/></a:lnTo><a:lnTo><a:pt x="2124" y="2581"/></a:lnTo><a:lnTo><a:pt x="2118" y="2603"/></a:lnTo><a:lnTo><a:pt x="2113" y="2629"/></a:lnTo><a:lnTo><a:pt x="2097" y="2656"/></a:lnTo><a:lnTo><a:pt x="2075" y="2689"/></a:lnTo><a:lnTo><a:pt x="2054" y="2716"/></a:lnTo><a:lnTo><a:pt x="2037" y="2743"/></a:lnTo><a:lnTo><a:pt x="2027" y="2770"/></a:lnTo><a:lnTo><a:pt x="2011" y="2791"/></a:lnTo><a:lnTo><a:pt x="1989" y="2807"/></a:lnTo><a:lnTo><a:pt x="1962" y="2834"/></a:lnTo><a:lnTo><a:pt x="1940" y="2856"/></a:lnTo><a:lnTo><a:pt x="1919" y="2877"/></a:lnTo><a:lnTo><a:pt x="1897" y="2899"/></a:lnTo><a:lnTo><a:pt x="1881" y="2915"/></a:lnTo><a:lnTo><a:pt x="1876" y="2926"/></a:lnTo><a:lnTo><a:pt x="1865" y="2942"/></a:lnTo><a:lnTo><a:pt x="1854" y="2964"/></a:lnTo><a:lnTo><a:pt x="1838" y="2991"/></a:lnTo><a:lnTo><a:pt x="1790" y="3039"/></a:lnTo><a:lnTo><a:pt x="1773" y="3044"/></a:lnTo><a:lnTo><a:pt x="1752" y="3050"/></a:lnTo><a:lnTo><a:pt x="1736" y="3055"/></a:lnTo><a:lnTo><a:pt x="1719" y="3061"/></a:lnTo><a:lnTo><a:pt x="1709" y="3071"/></a:lnTo><a:lnTo><a:pt x="1693" y="3082"/></a:lnTo><a:lnTo><a:pt x="1676" y="3098"/></a:lnTo><a:lnTo><a:pt x="1660" y="3114"/></a:lnTo><a:lnTo><a:pt x="1649" y="3125"/></a:lnTo><a:lnTo><a:pt x="1639" y="3141"/></a:lnTo><a:lnTo><a:pt x="1628" y="3152"/></a:lnTo></a:path></a:pathLst></a:custGeom><a:noFill/><a:ln w="273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848200" y="7012800"/><a:ext cx="113040" cy="111600"/></a:xfrm></wpg:grpSpPr><wps:wsp><wps:cNvSpPr/><wps:spPr><a:xfrm><a:off x="0" y="0"/><a:ext cx="113040" cy="111600"/></a:xfrm><a:custGeom><a:avLst/><a:gdLst/><a:ahLst/><a:rect l="0" t="0" r="r" b="b"/><a:pathLst><a:path w="178" h="178"><a:moveTo><a:pt x="94" y="0"/></a:moveTo><a:lnTo><a:pt x="30" y="22"/></a:lnTo><a:lnTo><a:pt x="0" y="77"/></a:lnTo><a:lnTo><a:pt x="2" y="103"/></a:lnTo><a:lnTo><a:pt x="34" y="160"/></a:lnTo><a:lnTo><a:pt x="72" y="177"/></a:lnTo><a:lnTo><a:pt x="98" y="175"/></a:lnTo><a:lnTo><a:pt x="156" y="144"/></a:lnTo><a:lnTo><a:pt x="177" y="89"/></a:lnTo><a:lnTo><a:pt x="174" y="66"/></a:lnTo><a:lnTo><a:pt x="136" y="15"/></a:lnTo><a:lnTo><a:pt x="94" y="0"/></a:lnTo></a:path></a:pathLst></a:custGeom><a:solidFill><a:srgbClr val="e69700"/></a:solidFill><a:ln><a:noFill/></a:ln></wps:spPr><wps:style><a:lnRef idx="0"/><a:fillRef idx="0"/><a:effectRef idx="0"/><a:fontRef idx="minor"/></wps:style><wps:bodyPr/></wps:wsp></wpg:grpSp><wpg:grpSp><wpg:cNvGrpSpPr/><wpg:grpSpPr><a:xfrm><a:off x="5848200" y="7012800"/><a:ext cx="113040" cy="111600"/></a:xfrm></wpg:grpSpPr><wps:wsp><wps:cNvSpPr/><wps:spPr><a:xfrm><a:off x="0" y="0"/><a:ext cx="113040" cy="111600"/></a:xfrm><a:custGeom><a:avLst/><a:gdLst/><a:ahLst/><a:rect l="0" t="0" r="r" b="b"/><a:pathLst><a:path w="178" h="178"><a:moveTo><a:pt x="177" y="89"/></a:moveTo><a:lnTo><a:pt x="153" y="28"/></a:lnTo><a:lnTo><a:pt x="94" y="0"/></a:lnTo><a:lnTo><a:pt x="70" y="3"/></a:lnTo><a:lnTo><a:pt x="15" y="38"/></a:lnTo><a:lnTo><a:pt x="0" y="77"/></a:lnTo><a:lnTo><a:pt x="2" y="103"/></a:lnTo><a:lnTo><a:pt x="34" y="160"/></a:lnTo><a:lnTo><a:pt x="72" y="177"/></a:lnTo><a:lnTo><a:pt x="98" y="175"/></a:lnTo><a:lnTo><a:pt x="156" y="144"/></a:lnTo><a:lnTo><a:pt x="177" y="89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93600" y="2886840"/><a:ext cx="113040" cy="112320"/></a:xfrm></wpg:grpSpPr><wps:wsp><wps:cNvSpPr/><wps:spPr><a:xfrm><a:off x="0" y="0"/><a:ext cx="113040" cy="112320"/></a:xfrm><a:custGeom><a:avLst/><a:gdLst/><a:ahLst/><a:rect l="0" t="0" r="r" b="b"/><a:pathLst><a:path w="178" h="177"><a:moveTo><a:pt x="95" y="0"/></a:moveTo><a:lnTo><a:pt x="30" y="22"/></a:lnTo><a:lnTo><a:pt x="0" y="77"/></a:lnTo><a:lnTo><a:pt x="2" y="103"/></a:lnTo><a:lnTo><a:pt x="35" y="159"/></a:lnTo><a:lnTo><a:pt x="72" y="176"/></a:lnTo><a:lnTo><a:pt x="99" y="175"/></a:lnTo><a:lnTo><a:pt x="157" y="144"/></a:lnTo><a:lnTo><a:pt x="177" y="89"/></a:lnTo><a:lnTo><a:pt x="174" y="66"/></a:lnTo><a:lnTo><a:pt x="137" y="14"/></a:lnTo><a:lnTo><a:pt x="95" y="0"/></a:lnTo></a:path></a:pathLst></a:custGeom><a:solidFill><a:srgbClr val="e60000"/></a:solidFill><a:ln><a:noFill/></a:ln></wps:spPr><wps:style><a:lnRef idx="0"/><a:fillRef idx="0"/><a:effectRef idx="0"/><a:fontRef idx="minor"/></wps:style><wps:bodyPr/></wps:wsp></wpg:grpSp><wpg:grpSp><wpg:cNvGrpSpPr/><wpg:grpSpPr><a:xfrm><a:off x="1893600" y="2886840"/><a:ext cx="113040" cy="112320"/></a:xfrm></wpg:grpSpPr><wps:wsp><wps:cNvSpPr/><wps:spPr><a:xfrm><a:off x="0" y="0"/><a:ext cx="113040" cy="112320"/></a:xfrm><a:custGeom><a:avLst/><a:gdLst/><a:ahLst/><a:rect l="0" t="0" r="r" b="b"/><a:pathLst><a:path w="178" h="177"><a:moveTo><a:pt x="177" y="89"/></a:moveTo><a:lnTo><a:pt x="153" y="28"/></a:lnTo><a:lnTo><a:pt x="95" y="0"/></a:lnTo><a:lnTo><a:pt x="70" y="3"/></a:lnTo><a:lnTo><a:pt x="16" y="38"/></a:lnTo><a:lnTo><a:pt x="0" y="77"/></a:lnTo><a:lnTo><a:pt x="2" y="103"/></a:lnTo><a:lnTo><a:pt x="35" y="159"/></a:lnTo><a:lnTo><a:pt x="72" y="176"/></a:lnTo><a:lnTo><a:pt x="99" y="175"/></a:lnTo><a:lnTo><a:pt x="157" y="144"/></a:lnTo><a:lnTo><a:pt x="177" y="89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153680" y="4112280"/><a:ext cx="113040" cy="109080"/></a:xfrm></wpg:grpSpPr><wps:wsp><wps:cNvSpPr/><wps:spPr><a:xfrm><a:off x="0" y="0"/><a:ext cx="113040" cy="109080"/></a:xfrm><a:custGeom><a:avLst/><a:gdLst/><a:ahLst/><a:rect l="0" t="0" r="r" b="b"/><a:pathLst><a:path w="179" h="173"><a:moveTo><a:pt x="94" y="0"/></a:moveTo><a:lnTo><a:pt x="30" y="22"/></a:lnTo><a:lnTo><a:pt x="0" y="78"/></a:lnTo><a:lnTo><a:pt x="3" y="102"/></a:lnTo><a:lnTo><a:pt x="38" y="156"/></a:lnTo><a:lnTo><a:pt x="78" y="172"/></a:lnTo><a:lnTo><a:pt x="104" y="169"/></a:lnTo><a:lnTo><a:pt x="160" y="136"/></a:lnTo><a:lnTo><a:pt x="178" y="86"/></a:lnTo><a:lnTo><a:pt x="175" y="64"/></a:lnTo><a:lnTo><a:pt x="136" y="13"/></a:lnTo><a:lnTo><a:pt x="94" y="0"/></a:lnTo></a:path></a:pathLst></a:custGeom><a:solidFill><a:srgbClr val="e60000"/></a:solidFill><a:ln><a:noFill/></a:ln></wps:spPr><wps:style><a:lnRef idx="0"/><a:fillRef idx="0"/><a:effectRef idx="0"/><a:fontRef idx="minor"/></wps:style><wps:bodyPr/></wps:wsp></wpg:grpSp><wpg:grpSp><wpg:cNvGrpSpPr/><wpg:grpSpPr><a:xfrm><a:off x="4153680" y="4112280"/><a:ext cx="113040" cy="109080"/></a:xfrm></wpg:grpSpPr><wps:wsp><wps:cNvSpPr/><wps:spPr><a:xfrm><a:off x="0" y="0"/><a:ext cx="113040" cy="109080"/></a:xfrm><a:custGeom><a:avLst/><a:gdLst/><a:ahLst/><a:rect l="0" t="0" r="r" b="b"/><a:pathLst><a:path w="179" h="173"><a:moveTo><a:pt x="178" y="86"/></a:moveTo><a:lnTo><a:pt x="153" y="27"/></a:lnTo><a:lnTo><a:pt x="94" y="0"/></a:lnTo><a:lnTo><a:pt x="69" y="3"/></a:lnTo><a:lnTo><a:pt x="15" y="38"/></a:lnTo><a:lnTo><a:pt x="0" y="78"/></a:lnTo><a:lnTo><a:pt x="3" y="102"/></a:lnTo><a:lnTo><a:pt x="38" y="156"/></a:lnTo><a:lnTo><a:pt x="78" y="172"/></a:lnTo><a:lnTo><a:pt x="104" y="169"/></a:lnTo><a:lnTo><a:pt x="160" y="136"/></a:lnTo><a:lnTo><a:pt x="178" y="86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858680" y="6587640"/><a:ext cx="109080" cy="109080"/></a:xfrm></wpg:grpSpPr><wps:wsp><wps:cNvSpPr/><wps:spPr><a:xfrm><a:off x="0" y="0"/><a:ext cx="109080" cy="109080"/></a:xfrm><a:custGeom><a:avLst/><a:gdLst/><a:ahLst/><a:rect l="0" t="0" r="r" b="b"/><a:pathLst><a:path w="174" h="173"><a:moveTo><a:pt x="89" y="0"/></a:moveTo><a:lnTo><a:pt x="27" y="24"/></a:lnTo><a:lnTo><a:pt x="0" y="82"/></a:lnTo><a:lnTo><a:pt x="3" y="106"/></a:lnTo><a:lnTo><a:pt x="40" y="159"/></a:lnTo><a:lnTo><a:pt x="81" y="172"/></a:lnTo><a:lnTo><a:pt x="105" y="170"/></a:lnTo><a:lnTo><a:pt x="159" y="133"/></a:lnTo><a:lnTo><a:pt x="173" y="86"/></a:lnTo><a:lnTo><a:pt x="170" y="64"/></a:lnTo><a:lnTo><a:pt x="131" y="12"/></a:lnTo><a:lnTo><a:pt x="89" y="0"/></a:lnTo></a:path></a:pathLst></a:custGeom><a:solidFill><a:srgbClr val="e60000"/></a:solidFill><a:ln><a:noFill/></a:ln></wps:spPr><wps:style><a:lnRef idx="0"/><a:fillRef idx="0"/><a:effectRef idx="0"/><a:fontRef idx="minor"/></wps:style><wps:bodyPr/></wps:wsp></wpg:grpSp><wpg:grpSp><wpg:cNvGrpSpPr/><wpg:grpSpPr><a:xfrm><a:off x="1858680" y="6587640"/><a:ext cx="109080" cy="109080"/></a:xfrm></wpg:grpSpPr><wps:wsp><wps:cNvSpPr/><wps:spPr><a:xfrm><a:off x="0" y="0"/><a:ext cx="109080" cy="109080"/></a:xfrm><a:custGeom><a:avLst/><a:gdLst/><a:ahLst/><a:rect l="0" t="0" r="r" b="b"/><a:pathLst><a:path w="174" h="173"><a:moveTo><a:pt x="173" y="86"/></a:moveTo><a:lnTo><a:pt x="148" y="26"/></a:lnTo><a:lnTo><a:pt x="89" y="0"/></a:lnTo><a:lnTo><a:pt x="66" y="3"/></a:lnTo><a:lnTo><a:pt x="14" y="41"/></a:lnTo><a:lnTo><a:pt x="0" y="82"/></a:lnTo><a:lnTo><a:pt x="3" y="106"/></a:lnTo><a:lnTo><a:pt x="40" y="159"/></a:lnTo><a:lnTo><a:pt x="81" y="172"/></a:lnTo><a:lnTo><a:pt x="105" y="170"/></a:lnTo><a:lnTo><a:pt x="159" y="133"/></a:lnTo><a:lnTo><a:pt x="173" y="86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899600" y="3240360"/><a:ext cx="113040" cy="112320"/></a:xfrm></wpg:grpSpPr><wps:wsp><wps:cNvSpPr/><wps:spPr><a:xfrm><a:off x="0" y="0"/><a:ext cx="113040" cy="112320"/></a:xfrm><a:custGeom><a:avLst/><a:gdLst/><a:ahLst/><a:rect l="0" t="0" r="r" b="b"/><a:pathLst><a:path w="178" h="177"><a:moveTo><a:pt x="95" y="0"/></a:moveTo><a:lnTo><a:pt x="31" y="22"/></a:lnTo><a:lnTo><a:pt x="0" y="77"/></a:lnTo><a:lnTo><a:pt x="2" y="103"/></a:lnTo><a:lnTo><a:pt x="35" y="159"/></a:lnTo><a:lnTo><a:pt x="72" y="176"/></a:lnTo><a:lnTo><a:pt x="99" y="175"/></a:lnTo><a:lnTo><a:pt x="157" y="144"/></a:lnTo><a:lnTo><a:pt x="177" y="89"/></a:lnTo><a:lnTo><a:pt x="174" y="66"/></a:lnTo><a:lnTo><a:pt x="137" y="14"/></a:lnTo><a:lnTo><a:pt x="95" y="0"/></a:lnTo></a:path></a:pathLst></a:custGeom><a:solidFill><a:srgbClr val="e60000"/></a:solidFill><a:ln><a:noFill/></a:ln></wps:spPr><wps:style><a:lnRef idx="0"/><a:fillRef idx="0"/><a:effectRef idx="0"/><a:fontRef idx="minor"/></wps:style><wps:bodyPr/></wps:wsp></wpg:grpSp><wpg:grpSp><wpg:cNvGrpSpPr/><wpg:grpSpPr><a:xfrm><a:off x="4899600" y="3240360"/><a:ext cx="113040" cy="112320"/></a:xfrm></wpg:grpSpPr><wps:wsp><wps:cNvSpPr/><wps:spPr><a:xfrm><a:off x="0" y="0"/><a:ext cx="113040" cy="112320"/></a:xfrm><a:custGeom><a:avLst/><a:gdLst/><a:ahLst/><a:rect l="0" t="0" r="r" b="b"/><a:pathLst><a:path w="178" h="177"><a:moveTo><a:pt x="177" y="89"/></a:moveTo><a:lnTo><a:pt x="153" y="28"/></a:lnTo><a:lnTo><a:pt x="95" y="0"/></a:lnTo><a:lnTo><a:pt x="71" y="3"/></a:lnTo><a:lnTo><a:pt x="16" y="38"/></a:lnTo><a:lnTo><a:pt x="0" y="77"/></a:lnTo><a:lnTo><a:pt x="2" y="103"/></a:lnTo><a:lnTo><a:pt x="35" y="159"/></a:lnTo><a:lnTo><a:pt x="72" y="176"/></a:lnTo><a:lnTo><a:pt x="99" y="175"/></a:lnTo><a:lnTo><a:pt x="157" y="144"/></a:lnTo><a:lnTo><a:pt x="177" y="89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164680" y="4376880"/><a:ext cx="112320" cy="108720"/></a:xfrm></wpg:grpSpPr><wps:wsp><wps:cNvSpPr/><wps:spPr><a:xfrm><a:off x="0" y="0"/><a:ext cx="112320" cy="108720"/></a:xfrm><a:custGeom><a:avLst/><a:gdLst/><a:ahLst/><a:rect l="0" t="0" r="r" b="b"/><a:pathLst><a:path w="179" h="173"><a:moveTo><a:pt x="93" y="0"/></a:moveTo><a:lnTo><a:pt x="29" y="22"/></a:lnTo><a:lnTo><a:pt x="0" y="78"/></a:lnTo><a:lnTo><a:pt x="3" y="102"/></a:lnTo><a:lnTo><a:pt x="38" y="156"/></a:lnTo><a:lnTo><a:pt x="78" y="172"/></a:lnTo><a:lnTo><a:pt x="104" y="169"/></a:lnTo><a:lnTo><a:pt x="160" y="136"/></a:lnTo><a:lnTo><a:pt x="178" y="86"/></a:lnTo><a:lnTo><a:pt x="175" y="64"/></a:lnTo><a:lnTo><a:pt x="136" y="13"/></a:lnTo><a:lnTo><a:pt x="93" y="0"/></a:lnTo></a:path></a:pathLst></a:custGeom><a:solidFill><a:srgbClr val="e60000"/></a:solidFill><a:ln><a:noFill/></a:ln></wps:spPr><wps:style><a:lnRef idx="0"/><a:fillRef idx="0"/><a:effectRef idx="0"/><a:fontRef idx="minor"/></wps:style><wps:bodyPr/></wps:wsp></wpg:grpSp><wpg:grpSp><wpg:cNvGrpSpPr/><wpg:grpSpPr><a:xfrm><a:off x="2164680" y="4376880"/><a:ext cx="112320" cy="108720"/></a:xfrm></wpg:grpSpPr><wps:wsp><wps:cNvSpPr/><wps:spPr><a:xfrm><a:off x="0" y="0"/><a:ext cx="112320" cy="108720"/></a:xfrm><a:custGeom><a:avLst/><a:gdLst/><a:ahLst/><a:rect l="0" t="0" r="r" b="b"/><a:pathLst><a:path w="179" h="173"><a:moveTo><a:pt x="178" y="86"/></a:moveTo><a:lnTo><a:pt x="153" y="26"/></a:lnTo><a:lnTo><a:pt x="93" y="0"/></a:lnTo><a:lnTo><a:pt x="69" y="3"/></a:lnTo><a:lnTo><a:pt x="15" y="38"/></a:lnTo><a:lnTo><a:pt x="0" y="78"/></a:lnTo><a:lnTo><a:pt x="3" y="102"/></a:lnTo><a:lnTo><a:pt x="38" y="156"/></a:lnTo><a:lnTo><a:pt x="78" y="172"/></a:lnTo><a:lnTo><a:pt x="104" y="169"/></a:lnTo><a:lnTo><a:pt x="160" y="136"/></a:lnTo><a:lnTo><a:pt x="178" y="86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109200" y="4397400"/><a:ext cx="109080" cy="111600"/></a:xfrm></wpg:grpSpPr><wps:wsp><wps:cNvSpPr/><wps:spPr><a:xfrm><a:off x="0" y="0"/><a:ext cx="109080" cy="111600"/></a:xfrm><a:custGeom><a:avLst/><a:gdLst/><a:ahLst/><a:rect l="0" t="0" r="r" b="b"/><a:pathLst><a:path w="173" h="178"><a:moveTo><a:pt x="90" y="0"/></a:moveTo><a:lnTo><a:pt x="28" y="24"/></a:lnTo><a:lnTo><a:pt x="0" y="81"/></a:lnTo><a:lnTo><a:pt x="2" y="106"/></a:lnTo><a:lnTo><a:pt x="36" y="162"/></a:lnTo><a:lnTo><a:pt x="75" y="177"/></a:lnTo><a:lnTo><a:pt x="100" y="175"/></a:lnTo><a:lnTo><a:pt x="155" y="141"/></a:lnTo><a:lnTo><a:pt x="172" y="89"/></a:lnTo><a:lnTo><a:pt x="169" y="66"/></a:lnTo><a:lnTo><a:pt x="131" y="14"/></a:lnTo><a:lnTo><a:pt x="90" y="0"/></a:lnTo></a:path></a:pathLst></a:custGeom><a:solidFill><a:srgbClr val="e60000"/></a:solidFill><a:ln><a:noFill/></a:ln></wps:spPr><wps:style><a:lnRef idx="0"/><a:fillRef idx="0"/><a:effectRef idx="0"/><a:fontRef idx="minor"/></wps:style><wps:bodyPr/></wps:wsp></wpg:grpSp><wpg:grpSp><wpg:cNvGrpSpPr/><wpg:grpSpPr><a:xfrm><a:off x="6109200" y="4397400"/><a:ext cx="109080" cy="111600"/></a:xfrm></wpg:grpSpPr><wps:wsp><wps:cNvSpPr/><wps:spPr><a:xfrm><a:off x="0" y="0"/><a:ext cx="109080" cy="111600"/></a:xfrm><a:custGeom><a:avLst/><a:gdLst/><a:ahLst/><a:rect l="0" t="0" r="r" b="b"/><a:pathLst><a:path w="173" h="178"><a:moveTo><a:pt x="172" y="89"/></a:moveTo><a:lnTo><a:pt x="148" y="28"/></a:lnTo><a:lnTo><a:pt x="90" y="0"/></a:lnTo><a:lnTo><a:pt x="66" y="3"/></a:lnTo><a:lnTo><a:pt x="14" y="40"/></a:lnTo><a:lnTo><a:pt x="0" y="81"/></a:lnTo><a:lnTo><a:pt x="2" y="106"/></a:lnTo><a:lnTo><a:pt x="36" y="162"/></a:lnTo><a:lnTo><a:pt x="75" y="177"/></a:lnTo><a:lnTo><a:pt x="100" y="175"/></a:lnTo><a:lnTo><a:pt x="155" y="141"/></a:lnTo><a:lnTo><a:pt x="172" y="89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759120" y="7026840"/><a:ext cx="112320" cy="108720"/></a:xfrm></wpg:grpSpPr><wps:wsp><wps:cNvSpPr/><wps:spPr><a:xfrm><a:off x="0" y="0"/><a:ext cx="112320" cy="108720"/></a:xfrm><a:custGeom><a:avLst/><a:gdLst/><a:ahLst/><a:rect l="0" t="0" r="r" b="b"/><a:pathLst><a:path w="178" h="173"><a:moveTo><a:pt x="93" y="0"/></a:moveTo><a:lnTo><a:pt x="29" y="22"/></a:lnTo><a:lnTo><a:pt x="0" y="78"/></a:lnTo><a:lnTo><a:pt x="2" y="102"/></a:lnTo><a:lnTo><a:pt x="38" y="156"/></a:lnTo><a:lnTo><a:pt x="77" y="172"/></a:lnTo><a:lnTo><a:pt x="103" y="169"/></a:lnTo><a:lnTo><a:pt x="160" y="136"/></a:lnTo><a:lnTo><a:pt x="177" y="86"/></a:lnTo><a:lnTo><a:pt x="174" y="64"/></a:lnTo><a:lnTo><a:pt x="136" y="13"/></a:lnTo><a:lnTo><a:pt x="93" y="0"/></a:lnTo></a:path></a:pathLst></a:custGeom><a:solidFill><a:srgbClr val="e60000"/></a:solidFill><a:ln><a:noFill/></a:ln></wps:spPr><wps:style><a:lnRef idx="0"/><a:fillRef idx="0"/><a:effectRef idx="0"/><a:fontRef idx="minor"/></wps:style><wps:bodyPr/></wps:wsp></wpg:grpSp><wpg:grpSp><wpg:cNvGrpSpPr/><wpg:grpSpPr><a:xfrm><a:off x="3759120" y="7026840"/><a:ext cx="112320" cy="108720"/></a:xfrm></wpg:grpSpPr><wps:wsp><wps:cNvSpPr/><wps:spPr><a:xfrm><a:off x="0" y="0"/><a:ext cx="112320" cy="108720"/></a:xfrm><a:custGeom><a:avLst/><a:gdLst/><a:ahLst/><a:rect l="0" t="0" r="r" b="b"/><a:pathLst><a:path w="178" h="173"><a:moveTo><a:pt x="177" y="86"/></a:moveTo><a:lnTo><a:pt x="153" y="26"/></a:lnTo><a:lnTo><a:pt x="93" y="0"/></a:lnTo><a:lnTo><a:pt x="69" y="3"/></a:lnTo><a:lnTo><a:pt x="15" y="38"/></a:lnTo><a:lnTo><a:pt x="0" y="78"/></a:lnTo><a:lnTo><a:pt x="2" y="102"/></a:lnTo><a:lnTo><a:pt x="38" y="156"/></a:lnTo><a:lnTo><a:pt x="77" y="172"/></a:lnTo><a:lnTo><a:pt x="103" y="169"/></a:lnTo><a:lnTo><a:pt x="160" y="136"/></a:lnTo><a:lnTo><a:pt x="177" y="86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793320" y="3240360"/><a:ext cx="109800" cy="112320"/></a:xfrm></wpg:grpSpPr><wps:wsp><wps:cNvSpPr/><wps:spPr><a:xfrm><a:off x="0" y="0"/><a:ext cx="109800" cy="112320"/></a:xfrm><a:custGeom><a:avLst/><a:gdLst/><a:ahLst/><a:rect l="0" t="0" r="r" b="b"/><a:pathLst><a:path w="173" h="178"><a:moveTo><a:pt x="90" y="0"/></a:moveTo><a:lnTo><a:pt x="28" y="24"/></a:lnTo><a:lnTo><a:pt x="0" y="81"/></a:lnTo><a:lnTo><a:pt x="2" y="106"/></a:lnTo><a:lnTo><a:pt x="36" y="162"/></a:lnTo><a:lnTo><a:pt x="75" y="177"/></a:lnTo><a:lnTo><a:pt x="100" y="175"/></a:lnTo><a:lnTo><a:pt x="155" y="141"/></a:lnTo><a:lnTo><a:pt x="172" y="89"/></a:lnTo><a:lnTo><a:pt x="169" y="66"/></a:lnTo><a:lnTo><a:pt x="131" y="14"/></a:lnTo><a:lnTo><a:pt x="90" y="0"/></a:lnTo></a:path></a:pathLst></a:custGeom><a:solidFill><a:srgbClr val="e60000"/></a:solidFill><a:ln><a:noFill/></a:ln></wps:spPr><wps:style><a:lnRef idx="0"/><a:fillRef idx="0"/><a:effectRef idx="0"/><a:fontRef idx="minor"/></wps:style><wps:bodyPr/></wps:wsp></wpg:grpSp><wpg:grpSp><wpg:cNvGrpSpPr/><wpg:grpSpPr><a:xfrm><a:off x="3793320" y="3240360"/><a:ext cx="109800" cy="112320"/></a:xfrm></wpg:grpSpPr><wps:wsp><wps:cNvSpPr/><wps:spPr><a:xfrm><a:off x="0" y="0"/><a:ext cx="109800" cy="112320"/></a:xfrm><a:custGeom><a:avLst/><a:gdLst/><a:ahLst/><a:rect l="0" t="0" r="r" b="b"/><a:pathLst><a:path w="173" h="178"><a:moveTo><a:pt x="172" y="89"/></a:moveTo><a:lnTo><a:pt x="148" y="28"/></a:lnTo><a:lnTo><a:pt x="90" y="0"/></a:lnTo><a:lnTo><a:pt x="66" y="3"/></a:lnTo><a:lnTo><a:pt x="14" y="40"/></a:lnTo><a:lnTo><a:pt x="0" y="81"/></a:lnTo><a:lnTo><a:pt x="2" y="106"/></a:lnTo><a:lnTo><a:pt x="36" y="162"/></a:lnTo><a:lnTo><a:pt x="75" y="177"/></a:lnTo><a:lnTo><a:pt x="100" y="175"/></a:lnTo><a:lnTo><a:pt x="155" y="141"/></a:lnTo><a:lnTo><a:pt x="172" y="89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494520" y="6346800"/><a:ext cx="109800" cy="109800"/></a:xfrm></wpg:grpSpPr><wps:wsp><wps:cNvSpPr/><wps:spPr><a:xfrm><a:off x="0" y="0"/><a:ext cx="109800" cy="109800"/></a:xfrm><a:custGeom><a:avLst/><a:gdLst/><a:ahLst/><a:rect l="0" t="0" r="r" b="b"/><a:pathLst><a:path w="173" h="173"><a:moveTo><a:pt x="88" y="0"/></a:moveTo><a:lnTo><a:pt x="26" y="24"/></a:lnTo><a:lnTo><a:pt x="0" y="82"/></a:lnTo><a:lnTo><a:pt x="2" y="106"/></a:lnTo><a:lnTo><a:pt x="39" y="158"/></a:lnTo><a:lnTo><a:pt x="80" y="172"/></a:lnTo><a:lnTo><a:pt x="104" y="169"/></a:lnTo><a:lnTo><a:pt x="158" y="133"/></a:lnTo><a:lnTo><a:pt x="172" y="86"/></a:lnTo><a:lnTo><a:pt x="169" y="63"/></a:lnTo><a:lnTo><a:pt x="130" y="12"/></a:lnTo><a:lnTo><a:pt x="88" y="0"/></a:lnTo></a:path></a:pathLst></a:custGeom><a:solidFill><a:srgbClr val="e60000"/></a:solidFill><a:ln><a:noFill/></a:ln></wps:spPr><wps:style><a:lnRef idx="0"/><a:fillRef idx="0"/><a:effectRef idx="0"/><a:fontRef idx="minor"/></wps:style><wps:bodyPr/></wps:wsp></wpg:grpSp><wpg:grpSp><wpg:cNvGrpSpPr/><wpg:grpSpPr><a:xfrm><a:off x="3494520" y="6346800"/><a:ext cx="109800" cy="109800"/></a:xfrm></wpg:grpSpPr><wps:wsp><wps:cNvSpPr/><wps:spPr><a:xfrm><a:off x="0" y="0"/><a:ext cx="109800" cy="109800"/></a:xfrm><a:custGeom><a:avLst/><a:gdLst/><a:ahLst/><a:rect l="0" t="0" r="r" b="b"/><a:pathLst><a:path w="173" h="173"><a:moveTo><a:pt x="172" y="86"/></a:moveTo><a:lnTo><a:pt x="147" y="26"/></a:lnTo><a:lnTo><a:pt x="88" y="0"/></a:lnTo><a:lnTo><a:pt x="65" y="3"/></a:lnTo><a:lnTo><a:pt x="13" y="40"/></a:lnTo><a:lnTo><a:pt x="0" y="82"/></a:lnTo><a:lnTo><a:pt x="2" y="106"/></a:lnTo><a:lnTo><a:pt x="39" y="158"/></a:lnTo><a:lnTo><a:pt x="80" y="172"/></a:lnTo><a:lnTo><a:pt x="104" y="169"/></a:lnTo><a:lnTo><a:pt x="158" y="133"/></a:lnTo><a:lnTo><a:pt x="172" y="86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243680" y="6075720"/><a:ext cx="109080" cy="112320"/></a:xfrm></wpg:grpSpPr><wps:wsp><wps:cNvSpPr/><wps:spPr><a:xfrm><a:off x="0" y="0"/><a:ext cx="109080" cy="112320"/></a:xfrm><a:custGeom><a:avLst/><a:gdLst/><a:ahLst/><a:rect l="0" t="0" r="r" b="b"/><a:pathLst><a:path w="173" h="178"><a:moveTo><a:pt x="90" y="0"/></a:moveTo><a:lnTo><a:pt x="28" y="24"/></a:lnTo><a:lnTo><a:pt x="0" y="81"/></a:lnTo><a:lnTo><a:pt x="2" y="106"/></a:lnTo><a:lnTo><a:pt x="36" y="161"/></a:lnTo><a:lnTo><a:pt x="75" y="177"/></a:lnTo><a:lnTo><a:pt x="100" y="175"/></a:lnTo><a:lnTo><a:pt x="155" y="141"/></a:lnTo><a:lnTo><a:pt x="172" y="89"/></a:lnTo><a:lnTo><a:pt x="169" y="66"/></a:lnTo><a:lnTo><a:pt x="131" y="14"/></a:lnTo><a:lnTo><a:pt x="90" y="0"/></a:lnTo></a:path></a:pathLst></a:custGeom><a:solidFill><a:srgbClr val="e60000"/></a:solidFill><a:ln><a:noFill/></a:ln></wps:spPr><wps:style><a:lnRef idx="0"/><a:fillRef idx="0"/><a:effectRef idx="0"/><a:fontRef idx="minor"/></wps:style><wps:bodyPr/></wps:wsp></wpg:grpSp><wpg:grpSp><wpg:cNvGrpSpPr/><wpg:grpSpPr><a:xfrm><a:off x="4243680" y="6075720"/><a:ext cx="109080" cy="112320"/></a:xfrm></wpg:grpSpPr><wps:wsp><wps:cNvSpPr/><wps:spPr><a:xfrm><a:off x="0" y="0"/><a:ext cx="109080" cy="112320"/></a:xfrm><a:custGeom><a:avLst/><a:gdLst/><a:ahLst/><a:rect l="0" t="0" r="r" b="b"/><a:pathLst><a:path w="173" h="178"><a:moveTo><a:pt x="172" y="89"/></a:moveTo><a:lnTo><a:pt x="148" y="28"/></a:lnTo><a:lnTo><a:pt x="90" y="0"/></a:lnTo><a:lnTo><a:pt x="66" y="3"/></a:lnTo><a:lnTo><a:pt x="14" y="40"/></a:lnTo><a:lnTo><a:pt x="0" y="81"/></a:lnTo><a:lnTo><a:pt x="2" y="106"/></a:lnTo><a:lnTo><a:pt x="36" y="161"/></a:lnTo><a:lnTo><a:pt x="75" y="177"/></a:lnTo><a:lnTo><a:pt x="100" y="175"/></a:lnTo><a:lnTo><a:pt x="155" y="141"/></a:lnTo><a:lnTo><a:pt x="172" y="89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927520" y="4661640"/><a:ext cx="109800" cy="113040"/></a:xfrm></wpg:grpSpPr><wps:wsp><wps:cNvSpPr/><wps:spPr><a:xfrm><a:off x="0" y="0"/><a:ext cx="109800" cy="113040"/></a:xfrm><a:custGeom><a:avLst/><a:gdLst/><a:ahLst/><a:rect l="0" t="0" r="r" b="b"/><a:pathLst><a:path w="173" h="178"><a:moveTo><a:pt x="90" y="0"/></a:moveTo><a:lnTo><a:pt x="28" y="23"/></a:lnTo><a:lnTo><a:pt x="0" y="81"/></a:lnTo><a:lnTo><a:pt x="2" y="106"/></a:lnTo><a:lnTo><a:pt x="36" y="161"/></a:lnTo><a:lnTo><a:pt x="75" y="177"/></a:lnTo><a:lnTo><a:pt x="100" y="175"/></a:lnTo><a:lnTo><a:pt x="155" y="141"/></a:lnTo><a:lnTo><a:pt x="172" y="89"/></a:lnTo><a:lnTo><a:pt x="169" y="66"/></a:lnTo><a:lnTo><a:pt x="131" y="14"/></a:lnTo><a:lnTo><a:pt x="90" y="0"/></a:lnTo></a:path></a:pathLst></a:custGeom><a:solidFill><a:srgbClr val="e60000"/></a:solidFill><a:ln><a:noFill/></a:ln></wps:spPr><wps:style><a:lnRef idx="0"/><a:fillRef idx="0"/><a:effectRef idx="0"/><a:fontRef idx="minor"/></wps:style><wps:bodyPr/></wps:wsp></wpg:grpSp><wpg:grpSp><wpg:cNvGrpSpPr/><wpg:grpSpPr><a:xfrm><a:off x="2927520" y="4661640"/><a:ext cx="109800" cy="113040"/></a:xfrm></wpg:grpSpPr><wps:wsp><wps:cNvSpPr/><wps:spPr><a:xfrm><a:off x="0" y="0"/><a:ext cx="109800" cy="113040"/></a:xfrm><a:custGeom><a:avLst/><a:gdLst/><a:ahLst/><a:rect l="0" t="0" r="r" b="b"/><a:pathLst><a:path w="173" h="178"><a:moveTo><a:pt x="172" y="89"/></a:moveTo><a:lnTo><a:pt x="148" y="28"/></a:lnTo><a:lnTo><a:pt x="90" y="0"/></a:lnTo><a:lnTo><a:pt x="66" y="3"/></a:lnTo><a:lnTo><a:pt x="14" y="40"/></a:lnTo><a:lnTo><a:pt x="0" y="81"/></a:lnTo><a:lnTo><a:pt x="2" y="106"/></a:lnTo><a:lnTo><a:pt x="36" y="161"/></a:lnTo><a:lnTo><a:pt x="75" y="177"/></a:lnTo><a:lnTo><a:pt x="100" y="175"/></a:lnTo><a:lnTo><a:pt x="155" y="141"/></a:lnTo><a:lnTo><a:pt x="172" y="89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6181200" y="5176440"/><a:ext cx="113040" cy="111600"/></a:xfrm></wpg:grpSpPr><wps:wsp><wps:cNvSpPr/><wps:spPr><a:xfrm><a:off x="0" y="0"/><a:ext cx="113040" cy="111600"/></a:xfrm><a:custGeom><a:avLst/><a:gdLst/><a:ahLst/><a:rect l="0" t="0" r="r" b="b"/><a:pathLst><a:path w="178" h="178"><a:moveTo><a:pt x="95" y="0"/></a:moveTo><a:lnTo><a:pt x="31" y="22"/></a:lnTo><a:lnTo><a:pt x="0" y="77"/></a:lnTo><a:lnTo><a:pt x="2" y="103"/></a:lnTo><a:lnTo><a:pt x="35" y="160"/></a:lnTo><a:lnTo><a:pt x="72" y="177"/></a:lnTo><a:lnTo><a:pt x="99" y="175"/></a:lnTo><a:lnTo><a:pt x="157" y="144"/></a:lnTo><a:lnTo><a:pt x="177" y="89"/></a:lnTo><a:lnTo><a:pt x="174" y="67"/></a:lnTo><a:lnTo><a:pt x="137" y="15"/></a:lnTo><a:lnTo><a:pt x="95" y="0"/></a:lnTo></a:path></a:pathLst></a:custGeom><a:solidFill><a:srgbClr val="e60000"/></a:solidFill><a:ln><a:noFill/></a:ln></wps:spPr><wps:style><a:lnRef idx="0"/><a:fillRef idx="0"/><a:effectRef idx="0"/><a:fontRef idx="minor"/></wps:style><wps:bodyPr/></wps:wsp></wpg:grpSp><wpg:grpSp><wpg:cNvGrpSpPr/><wpg:grpSpPr><a:xfrm><a:off x="6181200" y="5176440"/><a:ext cx="113040" cy="111600"/></a:xfrm></wpg:grpSpPr><wps:wsp><wps:cNvSpPr/><wps:spPr><a:xfrm><a:off x="0" y="0"/><a:ext cx="113040" cy="111600"/></a:xfrm><a:custGeom><a:avLst/><a:gdLst/><a:ahLst/><a:rect l="0" t="0" r="r" b="b"/><a:pathLst><a:path w="178" h="178"><a:moveTo><a:pt x="177" y="89"/></a:moveTo><a:lnTo><a:pt x="153" y="29"/></a:lnTo><a:lnTo><a:pt x="95" y="0"/></a:lnTo><a:lnTo><a:pt x="71" y="3"/></a:lnTo><a:lnTo><a:pt x="16" y="38"/></a:lnTo><a:lnTo><a:pt x="0" y="77"/></a:lnTo><a:lnTo><a:pt x="2" y="103"/></a:lnTo><a:lnTo><a:pt x="35" y="160"/></a:lnTo><a:lnTo><a:pt x="72" y="177"/></a:lnTo><a:lnTo><a:pt x="99" y="175"/></a:lnTo><a:lnTo><a:pt x="157" y="144"/></a:lnTo><a:lnTo><a:pt x="177" y="89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463840" y="4142880"/><a:ext cx="112320" cy="109080"/></a:xfrm></wpg:grpSpPr><wps:wsp><wps:cNvSpPr/><wps:spPr><a:xfrm><a:off x="0" y="0"/><a:ext cx="112320" cy="109080"/></a:xfrm><a:custGeom><a:avLst/><a:gdLst/><a:ahLst/><a:rect l="0" t="0" r="r" b="b"/><a:pathLst><a:path w="179" h="173"><a:moveTo><a:pt x="93" y="0"/></a:moveTo><a:lnTo><a:pt x="29" y="23"/></a:lnTo><a:lnTo><a:pt x="0" y="78"/></a:lnTo><a:lnTo><a:pt x="3" y="103"/></a:lnTo><a:lnTo><a:pt x="38" y="157"/></a:lnTo><a:lnTo><a:pt x="78" y="172"/></a:lnTo><a:lnTo><a:pt x="103" y="170"/></a:lnTo><a:lnTo><a:pt x="160" y="137"/></a:lnTo><a:lnTo><a:pt x="178" y="87"/></a:lnTo><a:lnTo><a:pt x="175" y="64"/></a:lnTo><a:lnTo><a:pt x="136" y="13"/></a:lnTo><a:lnTo><a:pt x="93" y="0"/></a:lnTo></a:path></a:pathLst></a:custGeom><a:solidFill><a:srgbClr val="e60000"/></a:solidFill><a:ln><a:noFill/></a:ln></wps:spPr><wps:style><a:lnRef idx="0"/><a:fillRef idx="0"/><a:effectRef idx="0"/><a:fontRef idx="minor"/></wps:style><wps:bodyPr/></wps:wsp></wpg:grpSp><wpg:grpSp><wpg:cNvGrpSpPr/><wpg:grpSpPr><a:xfrm><a:off x="2463840" y="4142880"/><a:ext cx="112320" cy="109080"/></a:xfrm></wpg:grpSpPr><wps:wsp><wps:cNvSpPr/><wps:spPr><a:xfrm><a:off x="0" y="0"/><a:ext cx="112320" cy="109080"/></a:xfrm><a:custGeom><a:avLst/><a:gdLst/><a:ahLst/><a:rect l="0" t="0" r="r" b="b"/><a:pathLst><a:path w="179" h="173"><a:moveTo><a:pt x="178" y="87"/></a:moveTo><a:lnTo><a:pt x="153" y="27"/></a:lnTo><a:lnTo><a:pt x="93" y="0"/></a:lnTo><a:lnTo><a:pt x="69" y="3"/></a:lnTo><a:lnTo><a:pt x="15" y="39"/></a:lnTo><a:lnTo><a:pt x="0" y="78"/></a:lnTo><a:lnTo><a:pt x="3" y="103"/></a:lnTo><a:lnTo><a:pt x="38" y="157"/></a:lnTo><a:lnTo><a:pt x="78" y="172"/></a:lnTo><a:lnTo><a:pt x="103" y="170"/></a:lnTo><a:lnTo><a:pt x="160" y="137"/></a:lnTo><a:lnTo><a:pt x="178" y="87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462920" y="5561280"/><a:ext cx="109800" cy="111600"/></a:xfrm></wpg:grpSpPr><wps:wsp><wps:cNvSpPr/><wps:spPr><a:xfrm><a:off x="0" y="0"/><a:ext cx="109800" cy="111600"/></a:xfrm><a:custGeom><a:avLst/><a:gdLst/><a:ahLst/><a:rect l="0" t="0" r="r" b="b"/><a:pathLst><a:path w="173" h="178"><a:moveTo><a:pt x="91" y="0"/></a:moveTo><a:lnTo><a:pt x="29" y="23"/></a:lnTo><a:lnTo><a:pt x="0" y="81"/></a:lnTo><a:lnTo><a:pt x="3" y="106"/></a:lnTo><a:lnTo><a:pt x="37" y="161"/></a:lnTo><a:lnTo><a:pt x="75" y="177"/></a:lnTo><a:lnTo><a:pt x="101" y="175"/></a:lnTo><a:lnTo><a:pt x="156" y="141"/></a:lnTo><a:lnTo><a:pt x="172" y="89"/></a:lnTo><a:lnTo><a:pt x="170" y="66"/></a:lnTo><a:lnTo><a:pt x="132" y="13"/></a:lnTo><a:lnTo><a:pt x="91" y="0"/></a:lnTo></a:path></a:pathLst></a:custGeom><a:solidFill><a:srgbClr val="d1ff72"/></a:solidFill><a:ln><a:noFill/></a:ln></wps:spPr><wps:style><a:lnRef idx="0"/><a:fillRef idx="0"/><a:effectRef idx="0"/><a:fontRef idx="minor"/></wps:style><wps:bodyPr/></wps:wsp></wpg:grpSp><wpg:grpSp><wpg:cNvGrpSpPr/><wpg:grpSpPr><a:xfrm><a:off x="4462920" y="5561280"/><a:ext cx="109800" cy="111600"/></a:xfrm></wpg:grpSpPr><wps:wsp><wps:cNvSpPr/><wps:spPr><a:xfrm><a:off x="0" y="0"/><a:ext cx="109800" cy="111600"/></a:xfrm><a:custGeom><a:avLst/><a:gdLst/><a:ahLst/><a:rect l="0" t="0" r="r" b="b"/><a:pathLst><a:path w="173" h="178"><a:moveTo><a:pt x="172" y="89"/></a:moveTo><a:lnTo><a:pt x="149" y="27"/></a:lnTo><a:lnTo><a:pt x="91" y="0"/></a:lnTo><a:lnTo><a:pt x="67" y="3"/></a:lnTo><a:lnTo><a:pt x="15" y="39"/></a:lnTo><a:lnTo><a:pt x="0" y="81"/></a:lnTo><a:lnTo><a:pt x="3" y="106"/></a:lnTo><a:lnTo><a:pt x="37" y="161"/></a:lnTo><a:lnTo><a:pt x="75" y="177"/></a:lnTo><a:lnTo><a:pt x="101" y="175"/></a:lnTo><a:lnTo><a:pt x="156" y="141"/></a:lnTo><a:lnTo><a:pt x="172" y="89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25400" y="2059200"/><a:ext cx="109800" cy="109800"/></a:xfrm></wpg:grpSpPr><wps:wsp><wps:cNvSpPr/><wps:spPr><a:xfrm><a:off x="0" y="0"/><a:ext cx="109800" cy="109800"/></a:xfrm><a:custGeom><a:avLst/><a:gdLst/><a:ahLst/><a:rect l="0" t="0" r="r" b="b"/><a:pathLst><a:path w="173" h="174"><a:moveTo><a:pt x="88" y="0"/></a:moveTo><a:lnTo><a:pt x="27" y="24"/></a:lnTo><a:lnTo><a:pt x="0" y="82"/></a:lnTo><a:lnTo><a:pt x="3" y="106"/></a:lnTo><a:lnTo><a:pt x="39" y="159"/></a:lnTo><a:lnTo><a:pt x="80" y="173"/></a:lnTo><a:lnTo><a:pt x="105" y="170"/></a:lnTo><a:lnTo><a:pt x="158" y="134"/></a:lnTo><a:lnTo><a:pt x="172" y="87"/></a:lnTo><a:lnTo><a:pt x="169" y="64"/></a:lnTo><a:lnTo><a:pt x="131" y="13"/></a:lnTo><a:lnTo><a:pt x="88" y="0"/></a:lnTo></a:path></a:pathLst></a:custGeom><a:solidFill><a:srgbClr val="d1ff72"/></a:solidFill><a:ln><a:noFill/></a:ln></wps:spPr><wps:style><a:lnRef idx="0"/><a:fillRef idx="0"/><a:effectRef idx="0"/><a:fontRef idx="minor"/></wps:style><wps:bodyPr/></wps:wsp></wpg:grpSp><wpg:grpSp><wpg:cNvGrpSpPr/><wpg:grpSpPr><a:xfrm><a:off x="2525400" y="2059200"/><a:ext cx="109800" cy="109800"/></a:xfrm></wpg:grpSpPr><wps:wsp><wps:cNvSpPr/><wps:spPr><a:xfrm><a:off x="0" y="0"/><a:ext cx="109800" cy="109800"/></a:xfrm><a:custGeom><a:avLst/><a:gdLst/><a:ahLst/><a:rect l="0" t="0" r="r" b="b"/><a:pathLst><a:path w="173" h="174"><a:moveTo><a:pt x="172" y="87"/></a:moveTo><a:lnTo><a:pt x="148" y="26"/></a:lnTo><a:lnTo><a:pt x="88" y="0"/></a:lnTo><a:lnTo><a:pt x="65" y="3"/></a:lnTo><a:lnTo><a:pt x="13" y="41"/></a:lnTo><a:lnTo><a:pt x="0" y="82"/></a:lnTo><a:lnTo><a:pt x="3" y="106"/></a:lnTo><a:lnTo><a:pt x="39" y="159"/></a:lnTo><a:lnTo><a:pt x="80" y="173"/></a:lnTo><a:lnTo><a:pt x="105" y="170"/></a:lnTo><a:lnTo><a:pt x="158" y="134"/></a:lnTo><a:lnTo><a:pt x="172" y="87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168160" y="4850640"/><a:ext cx="112320" cy="112320"/></a:xfrm></wpg:grpSpPr><wps:wsp><wps:cNvSpPr/><wps:spPr><a:xfrm><a:off x="0" y="0"/><a:ext cx="112320" cy="112320"/></a:xfrm><a:custGeom><a:avLst/><a:gdLst/><a:ahLst/><a:rect l="0" t="0" r="r" b="b"/><a:pathLst><a:path w="178" h="177"><a:moveTo><a:pt x="94" y="0"/></a:moveTo><a:lnTo><a:pt x="30" y="22"/></a:lnTo><a:lnTo><a:pt x="0" y="76"/></a:lnTo><a:lnTo><a:pt x="2" y="102"/></a:lnTo><a:lnTo><a:pt x="34" y="159"/></a:lnTo><a:lnTo><a:pt x="72" y="176"/></a:lnTo><a:lnTo><a:pt x="98" y="174"/></a:lnTo><a:lnTo><a:pt x="156" y="143"/></a:lnTo><a:lnTo><a:pt x="177" y="88"/></a:lnTo><a:lnTo><a:pt x="174" y="66"/></a:lnTo><a:lnTo><a:pt x="136" y="14"/></a:lnTo><a:lnTo><a:pt x="94" y="0"/></a:lnTo></a:path></a:pathLst></a:custGeom><a:solidFill><a:srgbClr val="d1ff72"/></a:solidFill><a:ln><a:noFill/></a:ln></wps:spPr><wps:style><a:lnRef idx="0"/><a:fillRef idx="0"/><a:effectRef idx="0"/><a:fontRef idx="minor"/></wps:style><wps:bodyPr/></wps:wsp></wpg:grpSp><wpg:grpSp><wpg:cNvGrpSpPr/><wpg:grpSpPr><a:xfrm><a:off x="5168160" y="4850640"/><a:ext cx="112320" cy="112320"/></a:xfrm></wpg:grpSpPr><wps:wsp><wps:cNvSpPr/><wps:spPr><a:xfrm><a:off x="0" y="0"/><a:ext cx="112320" cy="112320"/></a:xfrm><a:custGeom><a:avLst/><a:gdLst/><a:ahLst/><a:rect l="0" t="0" r="r" b="b"/><a:pathLst><a:path w="178" h="177"><a:moveTo><a:pt x="177" y="88"/></a:moveTo><a:lnTo><a:pt x="153" y="28"/></a:lnTo><a:lnTo><a:pt x="94" y="0"/></a:lnTo><a:lnTo><a:pt x="70" y="2"/></a:lnTo><a:lnTo><a:pt x="15" y="37"/></a:lnTo><a:lnTo><a:pt x="0" y="76"/></a:lnTo><a:lnTo><a:pt x="2" y="102"/></a:lnTo><a:lnTo><a:pt x="34" y="159"/></a:lnTo><a:lnTo><a:pt x="72" y="176"/></a:lnTo><a:lnTo><a:pt x="98" y="174"/></a:lnTo><a:lnTo><a:pt x="156" y="143"/></a:lnTo><a:lnTo><a:pt x="177" y="88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040560" y="4273560"/><a:ext cx="109800" cy="109800"/></a:xfrm></wpg:grpSpPr><wps:wsp><wps:cNvSpPr/><wps:spPr><a:xfrm><a:off x="0" y="0"/><a:ext cx="109800" cy="109800"/></a:xfrm><a:custGeom><a:avLst/><a:gdLst/><a:ahLst/><a:rect l="0" t="0" r="r" b="b"/><a:pathLst><a:path w="174" h="173"><a:moveTo><a:pt x="89" y="0"/></a:moveTo><a:lnTo><a:pt x="27" y="24"/></a:lnTo><a:lnTo><a:pt x="0" y="82"/></a:lnTo><a:lnTo><a:pt x="3" y="106"/></a:lnTo><a:lnTo><a:pt x="40" y="159"/></a:lnTo><a:lnTo><a:pt x="81" y="172"/></a:lnTo><a:lnTo><a:pt x="105" y="170"/></a:lnTo><a:lnTo><a:pt x="158" y="133"/></a:lnTo><a:lnTo><a:pt x="173" y="86"/></a:lnTo><a:lnTo><a:pt x="170" y="64"/></a:lnTo><a:lnTo><a:pt x="131" y="13"/></a:lnTo><a:lnTo><a:pt x="89" y="0"/></a:lnTo></a:path></a:pathLst></a:custGeom><a:solidFill><a:srgbClr val="d1ff72"/></a:solidFill><a:ln><a:noFill/></a:ln></wps:spPr><wps:style><a:lnRef idx="0"/><a:fillRef idx="0"/><a:effectRef idx="0"/><a:fontRef idx="minor"/></wps:style><wps:bodyPr/></wps:wsp></wpg:grpSp><wpg:grpSp><wpg:cNvGrpSpPr/><wpg:grpSpPr><a:xfrm><a:off x="3040560" y="4273560"/><a:ext cx="109800" cy="109800"/></a:xfrm></wpg:grpSpPr><wps:wsp><wps:cNvSpPr/><wps:spPr><a:xfrm><a:off x="0" y="0"/><a:ext cx="109800" cy="109800"/></a:xfrm><a:custGeom><a:avLst/><a:gdLst/><a:ahLst/><a:rect l="0" t="0" r="r" b="b"/><a:pathLst><a:path w="174" h="173"><a:moveTo><a:pt x="173" y="86"/></a:moveTo><a:lnTo><a:pt x="148" y="26"/></a:lnTo><a:lnTo><a:pt x="89" y="0"/></a:lnTo><a:lnTo><a:pt x="65" y="3"/></a:lnTo><a:lnTo><a:pt x="13" y="41"/></a:lnTo><a:lnTo><a:pt x="0" y="82"/></a:lnTo><a:lnTo><a:pt x="3" y="106"/></a:lnTo><a:lnTo><a:pt x="40" y="159"/></a:lnTo><a:lnTo><a:pt x="81" y="172"/></a:lnTo><a:lnTo><a:pt x="105" y="170"/></a:lnTo><a:lnTo><a:pt x="158" y="133"/></a:lnTo><a:lnTo><a:pt x="173" y="86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072160" y="5972760"/><a:ext cx="109800" cy="109080"/></a:xfrm></wpg:grpSpPr><wps:wsp><wps:cNvSpPr/><wps:spPr><a:xfrm><a:off x="0" y="0"/><a:ext cx="109800" cy="109080"/></a:xfrm><a:custGeom><a:avLst/><a:gdLst/><a:ahLst/><a:rect l="0" t="0" r="r" b="b"/><a:pathLst><a:path w="173" h="174"><a:moveTo><a:pt x="88" y="0"/></a:moveTo><a:lnTo><a:pt x="26" y="24"/></a:lnTo><a:lnTo><a:pt x="0" y="83"/></a:lnTo><a:lnTo><a:pt x="2" y="106"/></a:lnTo><a:lnTo><a:pt x="39" y="159"/></a:lnTo><a:lnTo><a:pt x="80" y="173"/></a:lnTo><a:lnTo><a:pt x="104" y="170"/></a:lnTo><a:lnTo><a:pt x="158" y="134"/></a:lnTo><a:lnTo><a:pt x="172" y="87"/></a:lnTo><a:lnTo><a:pt x="169" y="64"/></a:lnTo><a:lnTo><a:pt x="130" y="13"/></a:lnTo><a:lnTo><a:pt x="88" y="0"/></a:lnTo></a:path></a:pathLst></a:custGeom><a:solidFill><a:srgbClr val="d1ff72"/></a:solidFill><a:ln><a:noFill/></a:ln></wps:spPr><wps:style><a:lnRef idx="0"/><a:fillRef idx="0"/><a:effectRef idx="0"/><a:fontRef idx="minor"/></wps:style><wps:bodyPr/></wps:wsp></wpg:grpSp><wpg:grpSp><wpg:cNvGrpSpPr/><wpg:grpSpPr><a:xfrm><a:off x="2072160" y="5972760"/><a:ext cx="109800" cy="109080"/></a:xfrm></wpg:grpSpPr><wps:wsp><wps:cNvSpPr/><wps:spPr><a:xfrm><a:off x="0" y="0"/><a:ext cx="109800" cy="109080"/></a:xfrm><a:custGeom><a:avLst/><a:gdLst/><a:ahLst/><a:rect l="0" t="0" r="r" b="b"/><a:pathLst><a:path w="173" h="174"><a:moveTo><a:pt x="172" y="87"/></a:moveTo><a:lnTo><a:pt x="147" y="26"/></a:lnTo><a:lnTo><a:pt x="88" y="0"/></a:lnTo><a:lnTo><a:pt x="65" y="3"/></a:lnTo><a:lnTo><a:pt x="13" y="41"/></a:lnTo><a:lnTo><a:pt x="0" y="83"/></a:lnTo><a:lnTo><a:pt x="2" y="106"/></a:lnTo><a:lnTo><a:pt x="39" y="159"/></a:lnTo><a:lnTo><a:pt x="80" y="173"/></a:lnTo><a:lnTo><a:pt x="104" y="170"/></a:lnTo><a:lnTo><a:pt x="158" y="134"/></a:lnTo><a:lnTo><a:pt x="172" y="87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5019840" y="6271200"/><a:ext cx="109080" cy="113040"/></a:xfrm></wpg:grpSpPr><wps:wsp><wps:cNvSpPr/><wps:spPr><a:xfrm><a:off x="0" y="0"/><a:ext cx="109080" cy="113040"/></a:xfrm><a:custGeom><a:avLst/><a:gdLst/><a:ahLst/><a:rect l="0" t="0" r="r" b="b"/><a:pathLst><a:path w="173" h="178"><a:moveTo><a:pt x="91" y="0"/></a:moveTo><a:lnTo><a:pt x="29" y="24"/></a:lnTo><a:lnTo><a:pt x="0" y="81"/></a:lnTo><a:lnTo><a:pt x="3" y="106"/></a:lnTo><a:lnTo><a:pt x="37" y="162"/></a:lnTo><a:lnTo><a:pt x="75" y="177"/></a:lnTo><a:lnTo><a:pt x="101" y="175"/></a:lnTo><a:lnTo><a:pt x="156" y="141"/></a:lnTo><a:lnTo><a:pt x="172" y="89"/></a:lnTo><a:lnTo><a:pt x="170" y="66"/></a:lnTo><a:lnTo><a:pt x="132" y="14"/></a:lnTo><a:lnTo><a:pt x="91" y="0"/></a:lnTo></a:path></a:pathLst></a:custGeom><a:solidFill><a:srgbClr val="d1ff72"/></a:solidFill><a:ln><a:noFill/></a:ln></wps:spPr><wps:style><a:lnRef idx="0"/><a:fillRef idx="0"/><a:effectRef idx="0"/><a:fontRef idx="minor"/></wps:style><wps:bodyPr/></wps:wsp></wpg:grpSp><wpg:grpSp><wpg:cNvGrpSpPr/><wpg:grpSpPr><a:xfrm><a:off x="5019840" y="6271200"/><a:ext cx="109080" cy="113040"/></a:xfrm></wpg:grpSpPr><wps:wsp><wps:cNvSpPr/><wps:spPr><a:xfrm><a:off x="0" y="0"/><a:ext cx="109080" cy="113040"/></a:xfrm><a:custGeom><a:avLst/><a:gdLst/><a:ahLst/><a:rect l="0" t="0" r="r" b="b"/><a:pathLst><a:path w="173" h="178"><a:moveTo><a:pt x="172" y="89"/></a:moveTo><a:lnTo><a:pt x="149" y="28"/></a:lnTo><a:lnTo><a:pt x="91" y="0"/></a:lnTo><a:lnTo><a:pt x="67" y="3"/></a:lnTo><a:lnTo><a:pt x="15" y="40"/></a:lnTo><a:lnTo><a:pt x="0" y="81"/></a:lnTo><a:lnTo><a:pt x="3" y="106"/></a:lnTo><a:lnTo><a:pt x="37" y="162"/></a:lnTo><a:lnTo><a:pt x="75" y="177"/></a:lnTo><a:lnTo><a:pt x="101" y="175"/></a:lnTo><a:lnTo><a:pt x="156" y="141"/></a:lnTo><a:lnTo><a:pt x="172" y="89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824560" y="4733280"/><a:ext cx="109800" cy="109800"/></a:xfrm></wpg:grpSpPr><wps:wsp><wps:cNvSpPr/><wps:spPr><a:xfrm><a:off x="0" y="0"/><a:ext cx="109800" cy="109800"/></a:xfrm><a:custGeom><a:avLst/><a:gdLst/><a:ahLst/><a:rect l="0" t="0" r="r" b="b"/><a:pathLst><a:path w="173" h="173"><a:moveTo><a:pt x="88" y="0"/></a:moveTo><a:lnTo><a:pt x="27" y="24"/></a:lnTo><a:lnTo><a:pt x="0" y="82"/></a:lnTo><a:lnTo><a:pt x="2" y="106"/></a:lnTo><a:lnTo><a:pt x="39" y="159"/></a:lnTo><a:lnTo><a:pt x="80" y="172"/></a:lnTo><a:lnTo><a:pt x="104" y="170"/></a:lnTo><a:lnTo><a:pt x="158" y="134"/></a:lnTo><a:lnTo><a:pt x="172" y="86"/></a:lnTo><a:lnTo><a:pt x="169" y="64"/></a:lnTo><a:lnTo><a:pt x="131" y="13"/></a:lnTo><a:lnTo><a:pt x="88" y="0"/></a:lnTo></a:path></a:pathLst></a:custGeom><a:solidFill><a:srgbClr val="d1ff72"/></a:solidFill><a:ln><a:noFill/></a:ln></wps:spPr><wps:style><a:lnRef idx="0"/><a:fillRef idx="0"/><a:effectRef idx="0"/><a:fontRef idx="minor"/></wps:style><wps:bodyPr/></wps:wsp></wpg:grpSp><wpg:grpSp><wpg:cNvGrpSpPr/><wpg:grpSpPr><a:xfrm><a:off x="2824560" y="4733280"/><a:ext cx="109800" cy="109800"/></a:xfrm></wpg:grpSpPr><wps:wsp><wps:cNvSpPr/><wps:spPr><a:xfrm><a:off x="0" y="0"/><a:ext cx="109800" cy="109800"/></a:xfrm><a:custGeom><a:avLst/><a:gdLst/><a:ahLst/><a:rect l="0" t="0" r="r" b="b"/><a:pathLst><a:path w="173" h="173"><a:moveTo><a:pt x="172" y="86"/></a:moveTo><a:lnTo><a:pt x="148" y="26"/></a:lnTo><a:lnTo><a:pt x="88" y="0"/></a:lnTo><a:lnTo><a:pt x="65" y="3"/></a:lnTo><a:lnTo><a:pt x="13" y="41"/></a:lnTo><a:lnTo><a:pt x="0" y="82"/></a:lnTo><a:lnTo><a:pt x="2" y="106"/></a:lnTo><a:lnTo><a:pt x="39" y="159"/></a:lnTo><a:lnTo><a:pt x="80" y="172"/></a:lnTo><a:lnTo><a:pt x="104" y="170"/></a:lnTo><a:lnTo><a:pt x="158" y="134"/></a:lnTo><a:lnTo><a:pt x="172" y="86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453120" y="2073240"/><a:ext cx="109080" cy="109800"/></a:xfrm></wpg:grpSpPr><wps:wsp><wps:cNvSpPr/><wps:spPr><a:xfrm><a:off x="0" y="0"/><a:ext cx="109080" cy="109800"/></a:xfrm><a:custGeom><a:avLst/><a:gdLst/><a:ahLst/><a:rect l="0" t="0" r="r" b="b"/><a:pathLst><a:path w="173" h="173"><a:moveTo><a:pt x="88" y="0"/></a:moveTo><a:lnTo><a:pt x="27" y="24"/></a:lnTo><a:lnTo><a:pt x="0" y="82"/></a:lnTo><a:lnTo><a:pt x="3" y="106"/></a:lnTo><a:lnTo><a:pt x="40" y="159"/></a:lnTo><a:lnTo><a:pt x="80" y="172"/></a:lnTo><a:lnTo><a:pt x="105" y="170"/></a:lnTo><a:lnTo><a:pt x="158" y="133"/></a:lnTo><a:lnTo><a:pt x="172" y="86"/></a:lnTo><a:lnTo><a:pt x="169" y="64"/></a:lnTo><a:lnTo><a:pt x="131" y="12"/></a:lnTo><a:lnTo><a:pt x="88" y="0"/></a:lnTo></a:path></a:pathLst></a:custGeom><a:solidFill><a:srgbClr val="38a800"/></a:solidFill><a:ln><a:noFill/></a:ln></wps:spPr><wps:style><a:lnRef idx="0"/><a:fillRef idx="0"/><a:effectRef idx="0"/><a:fontRef idx="minor"/></wps:style><wps:bodyPr/></wps:wsp></wpg:grpSp><wpg:grpSp><wpg:cNvGrpSpPr/><wpg:grpSpPr><a:xfrm><a:off x="3453120" y="2073240"/><a:ext cx="109080" cy="109800"/></a:xfrm></wpg:grpSpPr><wps:wsp><wps:cNvSpPr/><wps:spPr><a:xfrm><a:off x="0" y="0"/><a:ext cx="109080" cy="109800"/></a:xfrm><a:custGeom><a:avLst/><a:gdLst/><a:ahLst/><a:rect l="0" t="0" r="r" b="b"/><a:pathLst><a:path w="173" h="173"><a:moveTo><a:pt x="172" y="86"/></a:moveTo><a:lnTo><a:pt x="148" y="26"/></a:lnTo><a:lnTo><a:pt x="88" y="0"/></a:lnTo><a:lnTo><a:pt x="65" y="3"/></a:lnTo><a:lnTo><a:pt x="13" y="40"/></a:lnTo><a:lnTo><a:pt x="0" y="82"/></a:lnTo><a:lnTo><a:pt x="3" y="106"/></a:lnTo><a:lnTo><a:pt x="40" y="159"/></a:lnTo><a:lnTo><a:pt x="80" y="172"/></a:lnTo><a:lnTo><a:pt x="105" y="170"/></a:lnTo><a:lnTo><a:pt x="158" y="133"/></a:lnTo><a:lnTo><a:pt x="172" y="86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55720" y="3549600"/><a:ext cx="109800" cy="111600"/></a:xfrm></wpg:grpSpPr><wps:wsp><wps:cNvSpPr/><wps:spPr><a:xfrm><a:off x="0" y="0"/><a:ext cx="109800" cy="111600"/></a:xfrm><a:custGeom><a:avLst/><a:gdLst/><a:ahLst/><a:rect l="0" t="0" r="r" b="b"/><a:pathLst><a:path w="173" h="178"><a:moveTo><a:pt x="90" y="0"/></a:moveTo><a:lnTo><a:pt x="28" y="23"/></a:lnTo><a:lnTo><a:pt x="0" y="81"/></a:lnTo><a:lnTo><a:pt x="3" y="106"/></a:lnTo><a:lnTo><a:pt x="37" y="161"/></a:lnTo><a:lnTo><a:pt x="75" y="177"/></a:lnTo><a:lnTo><a:pt x="100" y="175"/></a:lnTo><a:lnTo><a:pt x="155" y="141"/></a:lnTo><a:lnTo><a:pt x="172" y="89"/></a:lnTo><a:lnTo><a:pt x="169" y="66"/></a:lnTo><a:lnTo><a:pt x="132" y="14"/></a:lnTo><a:lnTo><a:pt x="90" y="0"/></a:lnTo></a:path></a:pathLst></a:custGeom><a:solidFill><a:srgbClr val="38a800"/></a:solidFill><a:ln><a:noFill/></a:ln></wps:spPr><wps:style><a:lnRef idx="0"/><a:fillRef idx="0"/><a:effectRef idx="0"/><a:fontRef idx="minor"/></wps:style><wps:bodyPr/></wps:wsp></wpg:grpSp><wpg:grpSp><wpg:cNvGrpSpPr/><wpg:grpSpPr><a:xfrm><a:off x="1755720" y="3549600"/><a:ext cx="109800" cy="111600"/></a:xfrm></wpg:grpSpPr><wps:wsp><wps:cNvSpPr/><wps:spPr><a:xfrm><a:off x="0" y="0"/><a:ext cx="109800" cy="111600"/></a:xfrm><a:custGeom><a:avLst/><a:gdLst/><a:ahLst/><a:rect l="0" t="0" r="r" b="b"/><a:pathLst><a:path w="173" h="178"><a:moveTo><a:pt x="172" y="89"/></a:moveTo><a:lnTo><a:pt x="148" y="28"/></a:lnTo><a:lnTo><a:pt x="90" y="0"/></a:lnTo><a:lnTo><a:pt x="67" y="3"/></a:lnTo><a:lnTo><a:pt x="14" y="40"/></a:lnTo><a:lnTo><a:pt x="0" y="81"/></a:lnTo><a:lnTo><a:pt x="3" y="106"/></a:lnTo><a:lnTo><a:pt x="37" y="161"/></a:lnTo><a:lnTo><a:pt x="75" y="177"/></a:lnTo><a:lnTo><a:pt x="100" y="175"/></a:lnTo><a:lnTo><a:pt x="155" y="141"/></a:lnTo><a:lnTo><a:pt x="172" y="89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4092120" y="2004840"/><a:ext cx="113040" cy="108720"/></a:xfrm></wpg:grpSpPr><wps:wsp><wps:cNvSpPr/><wps:spPr><a:xfrm><a:off x="0" y="0"/><a:ext cx="113040" cy="108720"/></a:xfrm><a:custGeom><a:avLst/><a:gdLst/><a:ahLst/><a:rect l="0" t="0" r="r" b="b"/><a:pathLst><a:path w="179" h="173"><a:moveTo><a:pt x="94" y="0"/></a:moveTo><a:lnTo><a:pt x="30" y="23"/></a:lnTo><a:lnTo><a:pt x="0" y="78"/></a:lnTo><a:lnTo><a:pt x="3" y="103"/></a:lnTo><a:lnTo><a:pt x="38" y="157"/></a:lnTo><a:lnTo><a:pt x="78" y="172"/></a:lnTo><a:lnTo><a:pt x="104" y="170"/></a:lnTo><a:lnTo><a:pt x="160" y="137"/></a:lnTo><a:lnTo><a:pt x="178" y="86"/></a:lnTo><a:lnTo><a:pt x="175" y="64"/></a:lnTo><a:lnTo><a:pt x="136" y="13"/></a:lnTo><a:lnTo><a:pt x="94" y="0"/></a:lnTo></a:path></a:pathLst></a:custGeom><a:solidFill><a:srgbClr val="38a800"/></a:solidFill><a:ln><a:noFill/></a:ln></wps:spPr><wps:style><a:lnRef idx="0"/><a:fillRef idx="0"/><a:effectRef idx="0"/><a:fontRef idx="minor"/></wps:style><wps:bodyPr/></wps:wsp></wpg:grpSp><wpg:grpSp><wpg:cNvGrpSpPr/><wpg:grpSpPr><a:xfrm><a:off x="4092120" y="2004840"/><a:ext cx="113040" cy="108720"/></a:xfrm></wpg:grpSpPr><wps:wsp><wps:cNvSpPr/><wps:spPr><a:xfrm><a:off x="0" y="0"/><a:ext cx="113040" cy="108720"/></a:xfrm><a:custGeom><a:avLst/><a:gdLst/><a:ahLst/><a:rect l="0" t="0" r="r" b="b"/><a:pathLst><a:path w="179" h="173"><a:moveTo><a:pt x="178" y="86"/></a:moveTo><a:lnTo><a:pt x="153" y="27"/></a:lnTo><a:lnTo><a:pt x="94" y="0"/></a:lnTo><a:lnTo><a:pt x="69" y="3"/></a:lnTo><a:lnTo><a:pt x="15" y="39"/></a:lnTo><a:lnTo><a:pt x="0" y="78"/></a:lnTo><a:lnTo><a:pt x="3" y="103"/></a:lnTo><a:lnTo><a:pt x="38" y="157"/></a:lnTo><a:lnTo><a:pt x="78" y="172"/></a:lnTo><a:lnTo><a:pt x="104" y="170"/></a:lnTo><a:lnTo><a:pt x="160" y="137"/></a:lnTo><a:lnTo><a:pt x="178" y="86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1711440" y="5210640"/><a:ext cx="113040" cy="108720"/></a:xfrm></wpg:grpSpPr><wps:wsp><wps:cNvSpPr/><wps:spPr><a:xfrm><a:off x="0" y="0"/><a:ext cx="113040" cy="108720"/></a:xfrm><a:custGeom><a:avLst/><a:gdLst/><a:ahLst/><a:rect l="0" t="0" r="r" b="b"/><a:pathLst><a:path w="179" h="173"><a:moveTo><a:pt x="93" y="0"/></a:moveTo><a:lnTo><a:pt x="29" y="23"/></a:lnTo><a:lnTo><a:pt x="0" y="78"/></a:lnTo><a:lnTo><a:pt x="3" y="103"/></a:lnTo><a:lnTo><a:pt x="38" y="157"/></a:lnTo><a:lnTo><a:pt x="78" y="172"/></a:lnTo><a:lnTo><a:pt x="103" y="170"/></a:lnTo><a:lnTo><a:pt x="160" y="137"/></a:lnTo><a:lnTo><a:pt x="178" y="86"/></a:lnTo><a:lnTo><a:pt x="175" y="64"/></a:lnTo><a:lnTo><a:pt x="136" y="13"/></a:lnTo><a:lnTo><a:pt x="93" y="0"/></a:lnTo></a:path></a:pathLst></a:custGeom><a:solidFill><a:srgbClr val="38a800"/></a:solidFill><a:ln><a:noFill/></a:ln></wps:spPr><wps:style><a:lnRef idx="0"/><a:fillRef idx="0"/><a:effectRef idx="0"/><a:fontRef idx="minor"/></wps:style><wps:bodyPr/></wps:wsp></wpg:grpSp><wpg:grpSp><wpg:cNvGrpSpPr/><wpg:grpSpPr><a:xfrm><a:off x="1711440" y="5210640"/><a:ext cx="113040" cy="108720"/></a:xfrm></wpg:grpSpPr><wps:wsp><wps:cNvSpPr/><wps:spPr><a:xfrm><a:off x="0" y="0"/><a:ext cx="113040" cy="108720"/></a:xfrm><a:custGeom><a:avLst/><a:gdLst/><a:ahLst/><a:rect l="0" t="0" r="r" b="b"/><a:pathLst><a:path w="179" h="173"><a:moveTo><a:pt x="178" y="86"/></a:moveTo><a:lnTo><a:pt x="153" y="27"/></a:lnTo><a:lnTo><a:pt x="93" y="0"/></a:lnTo><a:lnTo><a:pt x="69" y="3"/></a:lnTo><a:lnTo><a:pt x="15" y="39"/></a:lnTo><a:lnTo><a:pt x="0" y="78"/></a:lnTo><a:lnTo><a:pt x="3" y="103"/></a:lnTo><a:lnTo><a:pt x="38" y="157"/></a:lnTo><a:lnTo><a:pt x="78" y="172"/></a:lnTo><a:lnTo><a:pt x="103" y="170"/></a:lnTo><a:lnTo><a:pt x="160" y="137"/></a:lnTo><a:lnTo><a:pt x="178" y="86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400920" y="3865320"/><a:ext cx="113040" cy="109080"/></a:xfrm></wpg:grpSpPr><wps:wsp><wps:cNvSpPr/><wps:spPr><a:xfrm><a:off x="0" y="0"/><a:ext cx="113040" cy="109080"/></a:xfrm><a:custGeom><a:avLst/><a:gdLst/><a:ahLst/><a:rect l="0" t="0" r="r" b="b"/><a:pathLst><a:path w="179" h="173"><a:moveTo><a:pt x="93" y="0"/></a:moveTo><a:lnTo><a:pt x="29" y="23"/></a:lnTo><a:lnTo><a:pt x="0" y="78"/></a:lnTo><a:lnTo><a:pt x="3" y="102"/></a:lnTo><a:lnTo><a:pt x="38" y="156"/></a:lnTo><a:lnTo><a:pt x="78" y="172"/></a:lnTo><a:lnTo><a:pt x="104" y="169"/></a:lnTo><a:lnTo><a:pt x="160" y="136"/></a:lnTo><a:lnTo><a:pt x="178" y="86"/></a:lnTo><a:lnTo><a:pt x="175" y="64"/></a:lnTo><a:lnTo><a:pt x="136" y="13"/></a:lnTo><a:lnTo><a:pt x="93" y="0"/></a:lnTo></a:path></a:pathLst></a:custGeom><a:solidFill><a:srgbClr val="38a800"/></a:solidFill><a:ln><a:noFill/></a:ln></wps:spPr><wps:style><a:lnRef idx="0"/><a:fillRef idx="0"/><a:effectRef idx="0"/><a:fontRef idx="minor"/></wps:style><wps:bodyPr/></wps:wsp></wpg:grpSp><wpg:grpSp><wpg:cNvGrpSpPr/><wpg:grpSpPr><a:xfrm><a:off x="3400920" y="3865320"/><a:ext cx="113040" cy="109080"/></a:xfrm></wpg:grpSpPr><wps:wsp><wps:cNvSpPr/><wps:spPr><a:xfrm><a:off x="0" y="0"/><a:ext cx="113040" cy="109080"/></a:xfrm><a:custGeom><a:avLst/><a:gdLst/><a:ahLst/><a:rect l="0" t="0" r="r" b="b"/><a:pathLst><a:path w="179" h="173"><a:moveTo><a:pt x="178" y="86"/></a:moveTo><a:lnTo><a:pt x="153" y="27"/></a:lnTo><a:lnTo><a:pt x="93" y="0"/></a:lnTo><a:lnTo><a:pt x="69" y="3"/></a:lnTo><a:lnTo><a:pt x="15" y="38"/></a:lnTo><a:lnTo><a:pt x="0" y="78"/></a:lnTo><a:lnTo><a:pt x="3" y="102"/></a:lnTo><a:lnTo><a:pt x="38" y="156"/></a:lnTo><a:lnTo><a:pt x="78" y="172"/></a:lnTo><a:lnTo><a:pt x="104" y="169"/></a:lnTo><a:lnTo><a:pt x="160" y="136"/></a:lnTo><a:lnTo><a:pt x="178" y="86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666520" y="1606680"/><a:ext cx="113040" cy="108720"/></a:xfrm></wpg:grpSpPr><wps:wsp><wps:cNvSpPr/><wps:spPr><a:xfrm><a:off x="0" y="0"/><a:ext cx="113040" cy="108720"/></a:xfrm><a:custGeom><a:avLst/><a:gdLst/><a:ahLst/><a:rect l="0" t="0" r="r" b="b"/><a:pathLst><a:path w="179" h="173"><a:moveTo><a:pt x="93" y="0"/></a:moveTo><a:lnTo><a:pt x="29" y="23"/></a:lnTo><a:lnTo><a:pt x="0" y="78"/></a:lnTo><a:lnTo><a:pt x="3" y="103"/></a:lnTo><a:lnTo><a:pt x="38" y="157"/></a:lnTo><a:lnTo><a:pt x="78" y="172"/></a:lnTo><a:lnTo><a:pt x="103" y="170"/></a:lnTo><a:lnTo><a:pt x="160" y="137"/></a:lnTo><a:lnTo><a:pt x="178" y="86"/></a:lnTo><a:lnTo><a:pt x="175" y="64"/></a:lnTo><a:lnTo><a:pt x="136" y="13"/></a:lnTo><a:lnTo><a:pt x="93" y="0"/></a:lnTo></a:path></a:pathLst></a:custGeom><a:solidFill><a:srgbClr val="38a800"/></a:solidFill><a:ln><a:noFill/></a:ln></wps:spPr><wps:style><a:lnRef idx="0"/><a:fillRef idx="0"/><a:effectRef idx="0"/><a:fontRef idx="minor"/></wps:style><wps:bodyPr/></wps:wsp></wpg:grpSp><wpg:grpSp><wpg:cNvGrpSpPr/><wpg:grpSpPr><a:xfrm><a:off x="2666520" y="1606680"/><a:ext cx="113040" cy="108720"/></a:xfrm></wpg:grpSpPr><wps:wsp><wps:cNvSpPr/><wps:spPr><a:xfrm><a:off x="0" y="0"/><a:ext cx="113040" cy="108720"/></a:xfrm><a:custGeom><a:avLst/><a:gdLst/><a:ahLst/><a:rect l="0" t="0" r="r" b="b"/><a:pathLst><a:path w="179" h="173"><a:moveTo><a:pt x="178" y="86"/></a:moveTo><a:lnTo><a:pt x="153" y="27"/></a:lnTo><a:lnTo><a:pt x="93" y="0"/></a:lnTo><a:lnTo><a:pt x="69" y="3"/></a:lnTo><a:lnTo><a:pt x="15" y="39"/></a:lnTo><a:lnTo><a:pt x="0" y="78"/></a:lnTo><a:lnTo><a:pt x="3" y="103"/></a:lnTo><a:lnTo><a:pt x="38" y="157"/></a:lnTo><a:lnTo><a:pt x="78" y="172"/></a:lnTo><a:lnTo><a:pt x="103" y="170"/></a:lnTo><a:lnTo><a:pt x="160" y="137"/></a:lnTo><a:lnTo><a:pt x="178" y="86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2515320" y="3412440"/><a:ext cx="113040" cy="108720"/></a:xfrm></wpg:grpSpPr><wps:wsp><wps:cNvSpPr/><wps:spPr><a:xfrm><a:off x="0" y="0"/><a:ext cx="113040" cy="108720"/></a:xfrm><a:custGeom><a:avLst/><a:gdLst/><a:ahLst/><a:rect l="0" t="0" r="r" b="b"/><a:pathLst><a:path w="178" h="172"><a:moveTo><a:pt x="93" y="0"/></a:moveTo><a:lnTo><a:pt x="29" y="22"/></a:lnTo><a:lnTo><a:pt x="0" y="78"/></a:lnTo><a:lnTo><a:pt x="3" y="102"/></a:lnTo><a:lnTo><a:pt x="38" y="156"/></a:lnTo><a:lnTo><a:pt x="78" y="171"/></a:lnTo><a:lnTo><a:pt x="103" y="169"/></a:lnTo><a:lnTo><a:pt x="160" y="136"/></a:lnTo><a:lnTo><a:pt x="177" y="86"/></a:lnTo><a:lnTo><a:pt x="174" y="63"/></a:lnTo><a:lnTo><a:pt x="136" y="13"/></a:lnTo><a:lnTo><a:pt x="93" y="0"/></a:lnTo></a:path></a:pathLst></a:custGeom><a:solidFill><a:srgbClr val="38a800"/></a:solidFill><a:ln><a:noFill/></a:ln></wps:spPr><wps:style><a:lnRef idx="0"/><a:fillRef idx="0"/><a:effectRef idx="0"/><a:fontRef idx="minor"/></wps:style><wps:bodyPr/></wps:wsp></wpg:grpSp><wpg:grpSp><wpg:cNvGrpSpPr/><wpg:grpSpPr><a:xfrm><a:off x="2515320" y="3412440"/><a:ext cx="113040" cy="108720"/></a:xfrm></wpg:grpSpPr><wps:wsp><wps:cNvSpPr/><wps:spPr><a:xfrm><a:off x="0" y="0"/><a:ext cx="113040" cy="108720"/></a:xfrm><a:custGeom><a:avLst/><a:gdLst/><a:ahLst/><a:rect l="0" t="0" r="r" b="b"/><a:pathLst><a:path w="178" h="172"><a:moveTo><a:pt x="177" y="86"/></a:moveTo><a:lnTo><a:pt x="153" y="26"/></a:lnTo><a:lnTo><a:pt x="93" y="0"/></a:lnTo><a:lnTo><a:pt x="69" y="2"/></a:lnTo><a:lnTo><a:pt x="15" y="38"/></a:lnTo><a:lnTo><a:pt x="0" y="78"/></a:lnTo><a:lnTo><a:pt x="3" y="102"/></a:lnTo><a:lnTo><a:pt x="38" y="156"/></a:lnTo><a:lnTo><a:pt x="78" y="171"/></a:lnTo><a:lnTo><a:pt x="103" y="169"/></a:lnTo><a:lnTo><a:pt x="160" y="136"/></a:lnTo><a:lnTo><a:pt x="177" y="86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wpg:grpSp><wpg:cNvGrpSpPr/><wpg:grpSpPr><a:xfrm><a:off x="3796560" y="2379240"/><a:ext cx="109800" cy="111600"/></a:xfrm></wpg:grpSpPr><wps:wsp><wps:cNvSpPr/><wps:spPr><a:xfrm><a:off x="0" y="0"/><a:ext cx="109800" cy="111600"/></a:xfrm><a:custGeom><a:avLst/><a:gdLst/><a:ahLst/><a:rect l="0" t="0" r="r" b="b"/><a:pathLst><a:path w="173" h="178"><a:moveTo><a:pt x="90" y="0"/></a:moveTo><a:lnTo><a:pt x="28" y="23"/></a:lnTo><a:lnTo><a:pt x="0" y="80"/></a:lnTo><a:lnTo><a:pt x="2" y="105"/></a:lnTo><a:lnTo><a:pt x="37" y="161"/></a:lnTo><a:lnTo><a:pt x="75" y="177"/></a:lnTo><a:lnTo><a:pt x="100" y="174"/></a:lnTo><a:lnTo><a:pt x="155" y="140"/></a:lnTo><a:lnTo><a:pt x="172" y="88"/></a:lnTo><a:lnTo><a:pt x="169" y="65"/></a:lnTo><a:lnTo><a:pt x="132" y="13"/></a:lnTo><a:lnTo><a:pt x="90" y="0"/></a:lnTo></a:path></a:pathLst></a:custGeom><a:solidFill><a:srgbClr val="38a800"/></a:solidFill><a:ln><a:noFill/></a:ln></wps:spPr><wps:style><a:lnRef idx="0"/><a:fillRef idx="0"/><a:effectRef idx="0"/><a:fontRef idx="minor"/></wps:style><wps:bodyPr/></wps:wsp></wpg:grpSp><wpg:grpSp><wpg:cNvGrpSpPr/><wpg:grpSpPr><a:xfrm><a:off x="3796560" y="2379240"/><a:ext cx="109800" cy="111600"/></a:xfrm></wpg:grpSpPr><wps:wsp><wps:cNvSpPr/><wps:spPr><a:xfrm><a:off x="0" y="0"/><a:ext cx="109800" cy="111600"/></a:xfrm><a:custGeom><a:avLst/><a:gdLst/><a:ahLst/><a:rect l="0" t="0" r="r" b="b"/><a:pathLst><a:path w="173" h="178"><a:moveTo><a:pt x="172" y="88"/></a:moveTo><a:lnTo><a:pt x="148" y="27"/></a:lnTo><a:lnTo><a:pt x="90" y="0"/></a:lnTo><a:lnTo><a:pt x="67" y="2"/></a:lnTo><a:lnTo><a:pt x="14" y="39"/></a:lnTo><a:lnTo><a:pt x="0" y="80"/></a:lnTo><a:lnTo><a:pt x="2" y="105"/></a:lnTo><a:lnTo><a:pt x="37" y="161"/></a:lnTo><a:lnTo><a:pt x="75" y="177"/></a:lnTo><a:lnTo><a:pt x="100" y="174"/></a:lnTo><a:lnTo><a:pt x="155" y="140"/></a:lnTo><a:lnTo><a:pt x="172" y="88"/></a:lnTo></a:path></a:pathLst></a:custGeom><a:noFill/><a:ln w="20160"><a:solidFill><a:srgbClr val="000000"/></a:solidFill><a:round/></a:ln></wps:spPr><wps:style><a:lnRef idx="0"/><a:fillRef idx="0"/><a:effectRef idx="0"/><a:fontRef idx="minor"/></wps:style><wps:bodyPr/></wps:wsp></wpg:grpSp></wpg:wgp></a:graphicData></a:graphic></wp:anchor></w:drawing></mc:Choice><mc:Fallback><w:pict><v:group id="shape_0" alt="Group 2" style="position:absolute;margin-left:31.3pt;margin-top:-133.3pt;width:549.4pt;height:636.7pt" coordorigin="626,-2666" coordsize="10988,12734"><v:rect id="shape_0" ID="Picture 129" stroked="f" style="position:absolute;left:1124;top:-2087;width:9991;height:11576;mso-position-horizontal-relative:page"><v:imagedata r:id="rId66" o:detectmouseclick="t"/><w10:wrap type="none"/><v:stroke color="#3465a4" joinstyle="round" endcap="flat"/></v:rect><v:rect id="shape_0" ID="Picture 128" stroked="f" style="position:absolute;left:626;top:-2660;width:10829;height:12727;mso-position-horizontal-relative:page"><v:imagedata r:id="rId67" o:detectmouseclick="t"/><w10:wrap type="none"/><v:stroke color="#3465a4" joinstyle="round" endcap="flat"/></v:rect><v:group id="shape_0" alt="Group 126" style="position:absolute;left:626;top:-2666;width:7196;height:8048"></v:group><v:group id="shape_0" alt="Group 123" style="position:absolute;left:626;top:-2664;width:10988;height:12728"><v:rect id="shape_0" ID="Picture 124" stroked="f" style="position:absolute;left:626;top:-2664;width:10987;height:12727;mso-position-horizontal-relative:page"><v:imagedata r:id="rId68" o:detectmouseclick="t"/><w10:wrap type="none"/><v:stroke color="#3465a4" joinstyle="round" endcap="flat"/></v:rect></v:group><v:group id="shape_0" alt="Group 121" style="position:absolute;left:626;top:-2666;width:10988;height:12730"></v:group><v:group id="shape_0" alt="Group 119" style="position:absolute;left:1578;top:-1628;width:9506;height:10881"></v:group><v:group id="shape_0" alt="Group 117" style="position:absolute;left:9836;top:8378;width:178;height:176"></v:group><v:group id="shape_0" alt="Group 115" style="position:absolute;left:9836;top:8378;width:178;height:176"></v:group><v:group id="shape_0" alt="Group 113" style="position:absolute;left:3608;top:1880;width:178;height:177"></v:group><v:group id="shape_0" alt="Group 111" style="position:absolute;left:3608;top:1880;width:178;height:177"></v:group><v:group id="shape_0" alt="Group 109" style="position:absolute;left:7167;top:3810;width:178;height:172"></v:group><v:group id="shape_0" alt="Group 107" style="position:absolute;left:7167;top:3810;width:178;height:172"></v:group><v:group id="shape_0" alt="Group 105" style="position:absolute;left:3553;top:7708;width:172;height:172"></v:group><v:group id="shape_0" alt="Group 103" style="position:absolute;left:3553;top:7708;width:172;height:172"></v:group><v:group id="shape_0" alt="Group 101" style="position:absolute;left:8342;top:2437;width:178;height:177"></v:group><v:group id="shape_0" alt="Group 99" style="position:absolute;left:8342;top:2437;width:178;height:177"></v:group><v:group id="shape_0" alt="Group 97" style="position:absolute;left:4035;top:4226;width:177;height:171"></v:group><v:group id="shape_0" alt="Group 95" style="position:absolute;left:4035;top:4226;width:177;height:171"></v:group><v:group id="shape_0" alt="Group 93" style="position:absolute;left:10247;top:4259;width:172;height:176"></v:group><v:group id="shape_0" alt="Group 91" style="position:absolute;left:10247;top:4259;width:172;height:176"></v:group><v:group id="shape_0" alt="Group 89" style="position:absolute;left:6546;top:8400;width:177;height:171"></v:group><v:group id="shape_0" alt="Group 87" style="position:absolute;left:6546;top:8400;width:177;height:171"></v:group><v:group id="shape_0" alt="Group 85" style="position:absolute;left:6600;top:2437;width:173;height:177"></v:group><v:group id="shape_0" alt="Group 83" style="position:absolute;left:6600;top:2437;width:173;height:177"></v:group><v:group id="shape_0" alt="Group 81" style="position:absolute;left:6129;top:7329;width:173;height:173"></v:group><v:group id="shape_0" alt="Group 79" style="position:absolute;left:6129;top:7329;width:173;height:173"></v:group><v:group id="shape_0" alt="Group 77" style="position:absolute;left:7309;top:6902;width:172;height:177"></v:group><v:group id="shape_0" alt="Group 75" style="position:absolute;left:7309;top:6902;width:172;height:177"></v:group><v:group id="shape_0" alt="Group 73" style="position:absolute;left:5236;top:4675;width:173;height:178"></v:group><v:group id="shape_0" alt="Group 71" style="position:absolute;left:5236;top:4675;width:173;height:178"></v:group><v:group id="shape_0" alt="Group 69" style="position:absolute;left:10360;top:5486;width:178;height:176"></v:group><v:group id="shape_0" alt="Group 67" style="position:absolute;left:10360;top:5486;width:178;height:176"></v:group><v:group id="shape_0" alt="Group 65" style="position:absolute;left:4506;top:3858;width:177;height:172"></v:group><v:group id="shape_0" alt="Group 63" style="position:absolute;left:4506;top:3858;width:177;height:172"></v:group><v:group id="shape_0" alt="Group 61" style="position:absolute;left:7654;top:6092;width:173;height:176"></v:group><v:group id="shape_0" alt="Group 59" style="position:absolute;left:7654;top:6092;width:173;height:176"></v:group><v:group id="shape_0" alt="Group 57" style="position:absolute;left:4603;top:577;width:173;height:173"></v:group><v:group id="shape_0" alt="Group 55" style="position:absolute;left:4603;top:577;width:173;height:173"></v:group><v:group id="shape_0" alt="Group 53" style="position:absolute;left:8765;top:4973;width:177;height:177"></v:group><v:group id="shape_0" alt="Group 51" style="position:absolute;left:8765;top:4973;width:177;height:177"></v:group><v:group id="shape_0" alt="Group 49" style="position:absolute;left:5414;top:4064;width:173;height:173"></v:group><v:group id="shape_0" alt="Group 47" style="position:absolute;left:5414;top:4064;width:173;height:173"></v:group><v:group id="shape_0" alt="Group 45" style="position:absolute;left:3889;top:6740;width:173;height:172"></v:group><v:group id="shape_0" alt="Group 43" style="position:absolute;left:3889;top:6740;width:173;height:172"></v:group><v:group id="shape_0" alt="Group 41" style="position:absolute;left:8531;top:7210;width:172;height:178"></v:group><v:group id="shape_0" alt="Group 39" style="position:absolute;left:8531;top:7210;width:172;height:178"></v:group><v:group id="shape_0" alt="Group 37" style="position:absolute;left:5074;top:4788;width:173;height:173"></v:group><v:group id="shape_0" alt="Group 35" style="position:absolute;left:5074;top:4788;width:173;height:173"></v:group><v:group id="shape_0" alt="Group 33" style="position:absolute;left:6064;top:599;width:172;height:173"></v:group><v:group id="shape_0" alt="Group 31" style="position:absolute;left:6064;top:599;width:172;height:173"></v:group><v:group id="shape_0" alt="Group 29" style="position:absolute;left:3391;top:2924;width:173;height:176"></v:group><v:group id="shape_0" alt="Group 27" style="position:absolute;left:3391;top:2924;width:173;height:176"></v:group><v:group id="shape_0" alt="Group 25" style="position:absolute;left:7070;top:491;width:178;height:171"></v:group><v:group id="shape_0" alt="Group 23" style="position:absolute;left:7070;top:491;width:178;height:171"></v:group><v:group id="shape_0" alt="Group 21" style="position:absolute;left:3321;top:5539;width:178;height:171"></v:group><v:group id="shape_0" alt="Group 19" style="position:absolute;left:3321;top:5539;width:178;height:171"></v:group><v:group id="shape_0" alt="Group 17" style="position:absolute;left:5982;top:3421;width:178;height:172"></v:group><v:group id="shape_0" alt="Group 15" style="position:absolute;left:5982;top:3421;width:178;height:172"></v:group><v:group id="shape_0" alt="Group 13" style="position:absolute;left:4825;top:-136;width:178;height:171"></v:group><v:group id="shape_0" alt="Group 11" style="position:absolute;left:4825;top:-136;width:178;height:171"></v:group><v:group id="shape_0" alt="Group 9" style="position:absolute;left:4587;top:2708;width:178;height:171"></v:group><v:group id="shape_0" alt="Group 7" style="position:absolute;left:4587;top:2708;width:178;height:171"></v:group><v:group id="shape_0" alt="Group 5" style="position:absolute;left:6605;top:1081;width:173;height:176"></v:group><v:group id="shape_0" alt="Group 3" style="position:absolute;left:6605;top:1081;width:173;height:176"></v:group></v:group></w:pict></mc:Fallback></mc:AlternateContent></w: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RS01</w:t></w:r></w:p><w:p><w:pPr><w:pStyle w:val="Normal"/><w:spacing w:before="1" w:after="0"/><w:rPr><w:rFonts w:ascii="Times New Roman" w:hAnsi="Times New Roman" w:eastAsia="Times New Roman" w:cs="Times New Roman"/><w:b/><w:b/><w:bCs/><w:sz w:val="27"/><w:szCs w:val="27"/><w:lang w:val="fr-CA"/></w:rPr></w:pPr><w:r><w:rPr><w:rFonts w:eastAsia="Times New Roman" w:cs="Times New Roman" w:ascii="Times New Roman" w:hAnsi="Times New Roman"/><w:b/><w:bCs/><w:sz w:val="27"/><w:szCs w:val="27"/><w:lang w:val="fr-CA"/></w:rPr></w:r></w:p><w:p><w:pPr><w:sectPr><w:type w:val="nextPage"/><w:pgSz w:w="12240" w:h="15840"/><w:pgMar w:left="520" w:right="520" w:header="0" w:top="800" w:footer="0" w:bottom="700" w:gutter="0"/><w:pgNumType w:fmt="decimal"/><w:formProt w:val="false"/><w:textDirection w:val="lrTb"/><w:docGrid w:type="default" w:linePitch="240" w:charSpace="4294965247"/></w:sectPr></w:pPr></w:p><w:p><w:pPr><w:pStyle w:val="Normal"/><w:spacing w:before="164" w:after="0"/><w:jc w:val="right"/><w:rPr><w:rFonts w:ascii="Times New Roman" w:hAnsi="Times New Roman" w:eastAsia="Times New Roman" w:cs="Times New Roman"/><w:sz w:val="21"/><w:szCs w:val="21"/><w:lang w:val="fr-CA"/></w:rPr></w:pP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PO08</w:t></w:r></w:p><w:p><w:pPr><w:pStyle w:val="Normal"/><w:tabs><w:tab w:val="left" w:pos="1775" w:leader="none"/></w:tabs><w:spacing w:lineRule="auto" w:line="400" w:before="62" w:after="0"/><w:ind w:left="1387" w:right="4191" w:hanging="556"/><w:rPr><w:rFonts w:ascii="Times New Roman" w:hAnsi="Times New Roman" w:eastAsia="Times New Roman" w:cs="Times New Roman"/><w:sz w:val="21"/><w:szCs w:val="21"/><w:lang w:val="fr-CA"/></w:rPr></w:pPr><w:r><w:br w:type="column"/></w: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PO03</w:t><w:tab/><w:t>PO14B</w:t></w:r><w:r><w:rPr><w:rFonts w:ascii="Times New Roman" w:hAnsi="Times New Roman"/><w:b/><w:w w:val="112"/><w:sz w:val="21"/><w:lang w:val="fr-CA"/><w:rPrChange w:id="0" w:author="Rivard, Christine" w:date="2015-03-16T12:31:00Z"><w:rPr><w:sz w:val="21"/><w:b/><w:w w:val="112"/><w:rFonts w:ascii="Times New Roman" w:hAnsi="Times New Roman"/></w:rPr></w:rPrChange></w:rPr><w:t xml:space="preserve"> </w:t></w: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RS04</w:t></w:r></w:p><w:p><w:pPr><w:sectPr><w:type w:val="continuous"/><w:pgSz w:w="12240" w:h="15840"/><w:pgMar w:left="520" w:right="520" w:header="0" w:top="800" w:footer="0" w:bottom="700" w:gutter="0"/><w:cols w:num="2" w:equalWidth="false" w:sep="false"><w:col w:w="4471" w:space="40"/><w:col w:w="6688"/></w:cols><w:formProt w:val="false"/><w:textDirection w:val="lrTb"/><w:docGrid w:type="default" w:linePitch="240" w:charSpace="4294965247"/></w:sectPr></w:pPr></w:p><w:p><w:pPr><w:pStyle w:val="Normal"/><w:rPr><w:rFonts w:ascii="Times New Roman" w:hAnsi="Times New Roman" w:eastAsia="Times New Roman" w:cs="Times New Roman"/><w:b/><w:b/><w:bCs/><w:sz w:val="20"/><w:szCs w:val="20"/><w:lang w:val="fr-CA"/></w:rPr></w:pPr><w:r><w:rPr><w:rFonts w:eastAsia="Times New Roman" w:cs="Times New Roman" w:ascii="Times New Roman" w:hAnsi="Times New Roman"/><w:b/><w:bCs/><w:sz w:val="20"/><w:szCs w:val="20"/><w:lang w:val="fr-CA"/></w:rPr></w:r></w:p><w:p><w:pPr><w:pStyle w:val="Normal"/><w:spacing w:before="180" w:after="0"/><w:ind w:left="2895" w:hanging="0"/><w:rPr><w:rFonts w:ascii="Times New Roman" w:hAnsi="Times New Roman" w:eastAsia="Times New Roman" w:cs="Times New Roman"/><w:sz w:val="21"/><w:szCs w:val="21"/><w:lang w:val="fr-CA"/></w:rPr></w:pP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PO01</w:t></w:r></w:p><w:p><w:pPr><w:pStyle w:val="Normal"/><w:spacing w:before="2" w:after="0"/><w:rPr><w:rFonts w:ascii="Times New Roman" w:hAnsi="Times New Roman" w:eastAsia="Times New Roman" w:cs="Times New Roman"/><w:b/><w:b/><w:bCs/><w:sz w:val="21"/><w:szCs w:val="21"/><w:lang w:val="fr-CA"/></w:rPr></w:pPr><w:r><w:rPr><w:rFonts w:eastAsia="Times New Roman" w:cs="Times New Roman" w:ascii="Times New Roman" w:hAnsi="Times New Roman"/><w:b/><w:bCs/><w:sz w:val="21"/><w:szCs w:val="21"/><w:lang w:val="fr-CA"/></w:rPr></w:r></w:p><w:p><w:pPr><w:sectPr><w:type w:val="continuous"/><w:pgSz w:w="12240" w:h="15840"/><w:pgMar w:left="520" w:right="520" w:header="0" w:top="800" w:footer="0" w:bottom="700" w:gutter="0"/><w:formProt w:val="false"/><w:textDirection w:val="lrTb"/><w:docGrid w:type="default" w:linePitch="240" w:charSpace="4294965247"/></w:sectPr></w:pPr></w:p><w:p><w:pPr><w:pStyle w:val="Normal"/><w:rPr><w:rFonts w:ascii="Times New Roman" w:hAnsi="Times New Roman" w:eastAsia="Times New Roman" w:cs="Times New Roman"/><w:b/><w:b/><w:bCs/><w:lang w:val="fr-CA"/></w:rPr></w:pPr><w:r><w:rPr><w:rFonts w:eastAsia="Times New Roman" w:cs="Times New Roman" w:ascii="Times New Roman" w:hAnsi="Times New Roman"/><w:b/><w:bCs/><w:lang w:val="fr-CA"/></w:rPr></w:r></w:p><w:p><w:pPr><w:pStyle w:val="Normal"/><w:spacing w:before="11" w:after="0"/><w:rPr><w:rFonts w:ascii="Times New Roman" w:hAnsi="Times New Roman" w:eastAsia="Times New Roman" w:cs="Times New Roman"/><w:b/><w:b/><w:bCs/><w:sz w:val="23"/><w:szCs w:val="23"/><w:lang w:val="fr-CA"/></w:rPr></w:pPr><w:r><w:rPr><w:rFonts w:eastAsia="Times New Roman" w:cs="Times New Roman" w:ascii="Times New Roman" w:hAnsi="Times New Roman"/><w:b/><w:bCs/><w:sz w:val="23"/><w:szCs w:val="23"/><w:lang w:val="fr-CA"/></w:rPr></w:r></w:p><w:p><w:pPr><w:pStyle w:val="Normal"/><w:jc w:val="right"/><w:rPr><w:rFonts w:ascii="Times New Roman" w:hAnsi="Times New Roman" w:eastAsia="Times New Roman" w:cs="Times New Roman"/><w:sz w:val="21"/><w:szCs w:val="21"/><w:lang w:val="fr-CA"/></w:rPr></w:pP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PO13</w:t></w:r></w:p><w:p><w:pPr><w:pStyle w:val="Normal"/><w:spacing w:before="8" w:after="0"/><w:rPr><w:rFonts w:ascii="Times New Roman" w:hAnsi="Times New Roman" w:eastAsia="Times New Roman" w:cs="Times New Roman"/><w:b/><w:b/><w:bCs/><w:sz w:val="29"/><w:szCs w:val="29"/><w:lang w:val="fr-CA"/></w:rPr></w:pPr><w:r><w:rPr><w:rFonts w:eastAsia="Times New Roman" w:cs="Times New Roman" w:ascii="Times New Roman" w:hAnsi="Times New Roman"/><w:b/><w:bCs/><w:sz w:val="29"/><w:szCs w:val="29"/><w:lang w:val="fr-CA"/></w:rPr></w:r></w:p><w:p><w:pPr><w:pStyle w:val="Normal"/><w:ind w:left="523" w:hanging="0"/><w:rPr><w:rFonts w:ascii="Times New Roman" w:hAnsi="Times New Roman" w:eastAsia="Times New Roman" w:cs="Times New Roman"/><w:sz w:val="21"/><w:szCs w:val="21"/><w:lang w:val="fr-CA"/></w:rPr></w:pPr><w:r><mc:AlternateContent><mc:Choice Requires="wps"><w:drawing><wp:anchor behindDoc="0" distT="0" distB="0" distL="114300" distR="114300" simplePos="0" locked="0" layoutInCell="1" allowOverlap="1" relativeHeight="65" wp14:anchorId="5F910C93"><wp:simplePos x="0" y="0"/><wp:positionH relativeFrom="column"><wp:posOffset>4676140</wp:posOffset></wp:positionH><wp:positionV relativeFrom="paragraph"><wp:posOffset>88265</wp:posOffset></wp:positionV><wp:extent cx="838835" cy="560705"/><wp:effectExtent l="0" t="0" r="19050" b="11430"/><wp:wrapNone/><wp:docPr id="93" name="Zone de texte 3174"/><a:graphic xmlns:a="http://schemas.openxmlformats.org/drawingml/2006/main"><a:graphicData uri="http://schemas.microsoft.com/office/word/2010/wordprocessingShape"><wps:wsp><wps:cNvSpPr/><wps:spPr><a:xfrm><a:off x="0" y="0"/><a:ext cx="838080" cy="560160"/></a:xfrm><a:prstGeom prst="rect"><a:avLst></a:avLst></a:prstGeom><a:solidFill><a:schemeClr val="lt1"/></a:solidFill><a:ln w="6480"><a:solidFill><a:srgbClr val="000000"/></a:solidFill><a:round/></a:ln></wps:spPr><wps:style><a:lnRef idx="0"><a:schemeClr val="accent1"/></a:lnRef><a:fillRef idx="0"><a:schemeClr val="accent1"/></a:fillRef><a:effectRef idx="0"><a:schemeClr val="accent1"/></a:effectRef><a:fontRef idx="minor"/></wps:style><wps:txbx><w:txbxContent><w:p><w:pPr><w:pStyle w:val="FrameContents"/><w:rPr><w:color w:val="000000"/></w:rPr></w:pPr><w:r><w:br w:type="column"/></w:r><w:ins w:id="3935" w:author="Rivard, Christine" w:date="2015-03-30T09:09:00Z"><w:r><w:rPr><w:color w:val="000000"/><w:lang w:val="fr-CA"/></w:rPr><w:t>Beige pâle?</w:t></w:r></w:ins></w:p></w:txbxContent></wps:txbx><wps:bodyPr><a:prstTxWarp prst="textNoShape"/><a:noAutofit/></wps:bodyPr></wps:wsp></a:graphicData></a:graphic></wp:anchor></w:drawing></mc:Choice><mc:Fallback><w:pict><v:rect id="shape_0" ID="Zone de texte 3174" fillcolor="white" stroked="t" style="position:absolute;margin-left:368.2pt;margin-top:6.95pt;width:65.95pt;height:44.05pt" wp14:anchorId="5F910C93"><w10:wrap type="square"/><v:fill type="solid" color2="black" o:detectmouseclick="t"/><v:stroke color="black" weight="6480" joinstyle="round" endcap="flat"/><v:textbox><w:txbxContent><w:p><w:pPr><w:pStyle w:val="FrameContents"/><w:rPr><w:color w:val="000000"/></w:rPr></w:pPr><w:ins w:id="3936" w:author="Rivard, Christine" w:date="2015-03-30T09:09:00Z"><w:r><w:rPr><w:color w:val="000000"/><w:lang w:val="fr-CA"/></w:rPr><w:t>Beige pâle?</w:t></w:r></w:ins></w:p></w:txbxContent></v:textbox></v:rect></w:pict></mc:Fallback></mc:AlternateContent></w:r><w:r><w:rPr><w:rFonts w:ascii="Times New Roman" w:hAnsi="Times New Roman"/><w:b/><w:w w:val="105"/><w:sz w:val="21"/><w:lang w:val="fr-CA"/><w:rPrChange w:id="0" w:author="Rivard, Christine" w:date="2015-03-16T12:31:00Z"><w:rPr><w:sz w:val="21"/><w:b/><w:w w:val="105"/><w:rFonts w:ascii="Times New Roman" w:hAnsi="Times New Roman"/></w:rPr></w:rPrChange></w:rPr><w:t>RS02B</w:t></w:r></w:p><w:p><w:pPr><w:pStyle w:val="Normal"/><w:tabs><w:tab w:val="left" w:pos="3040" w:leader="none"/></w:tabs><w:spacing w:before="58" w:after="0"/><w:ind w:left="1328" w:hanging="0"/><w:rPr><w:rFonts w:ascii="Times New Roman" w:hAnsi="Times New Roman" w:eastAsia="Times New Roman" w:cs="Times New Roman"/><w:sz w:val="21"/><w:szCs w:val="21"/><w:lang w:val="fr-CA"/></w:rPr></w:pPr><w:r><w:br w:type="column"/></w:r><w:r><mc:AlternateContent><mc:Choice Requires="wps"><w:drawing><wp:anchor behindDoc="0" distT="0" distB="0" distL="114300" distR="114300" simplePos="0" locked="0" layoutInCell="1" allowOverlap="1" relativeHeight="64" wp14:anchorId="3AE59728"><wp:simplePos x="0" y="0"/><wp:positionH relativeFrom="column"><wp:posOffset>3237230</wp:posOffset></wp:positionH><wp:positionV relativeFrom="paragraph"><wp:posOffset>15240</wp:posOffset></wp:positionV><wp:extent cx="1943735" cy="1183005"/><wp:effectExtent l="38100" t="19050" r="19050" b="55880"/><wp:wrapNone/><wp:docPr id="95" name="Connecteur droit avec flèche 3170"/><a:graphic xmlns:a="http://schemas.openxmlformats.org/drawingml/2006/main"><a:graphicData uri="http://schemas.microsoft.com/office/word/2010/wordprocessingShape"><wps:wsp><wps:cNvSpPr/><wps:spPr><a:xfrm flipH="1"><a:off x="0" y="0"/><a:ext cx="1943280" cy="1182240"/></a:xfrm><a:prstGeom prst="straightConnector1"><a:avLst></a:avLst></a:prstGeom><a:noFill/><a:ln w="28440"><a:solidFill><a:schemeClr val="tx1"/></a:solidFill><a:round/><a:tailEnd len="med" type="arrow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type id="shapetype_32" coordsize="21600,21600" o:spt="32" path="m,l21600,21600nfe"><v:stroke joinstyle="miter"/><v:path gradientshapeok="t" o:connecttype="rect" textboxrect="0,0,21600,21600"/></v:shapetype><v:shape id="shape_0" ID="Connecteur droit avec flèche 3170" stroked="t" style="position:absolute;margin-left:254.9pt;margin-top:1.2pt;width:152.95pt;height:93.05pt;flip:x" wp14:anchorId="3AE59728" type="shapetype_32"><w10:wrap type="none"/><v:fill on="false" o:detectmouseclick="t"/><v:stroke color="black" weight="28440" endarrow="open" endarrowwidth="medium" endarrowlength="medium" joinstyle="round" endcap="flat"/></v:shape></w:pict></mc:Fallback></mc:AlternateContent></w: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PO15</w:t><w:tab/><w:t>PO06</w:t></w:r></w:p><w:p><w:pPr><w:sectPr><w:type w:val="continuous"/><w:pgSz w:w="12240" w:h="15840"/><w:pgMar w:left="520" w:right="520" w:header="0" w:top="800" w:footer="0" w:bottom="700" w:gutter="0"/><w:cols w:num="3" w:equalWidth="false" w:sep="false"><w:col w:w="3280" w:space="40"/><w:col w:w="1201" w:space="40"/><w:col w:w="6637"/></w:cols><w:formProt w:val="false"/><w:textDirection w:val="lrTb"/><w:docGrid w:type="default" w:linePitch="240" w:charSpace="4294965247"/></w:sectPr></w:pPr></w:p><w:p><w:pPr><w:pStyle w:val="Normal"/><w:spacing w:before="10" w:after="0"/><w:rPr><w:rFonts w:ascii="Times New Roman" w:hAnsi="Times New Roman" w:eastAsia="Times New Roman" w:cs="Times New Roman"/><w:b/><w:b/><w:bCs/><w:sz w:val="17"/><w:szCs w:val="17"/><w:lang w:val="fr-CA"/></w:rPr></w:pPr><w:r><w:rPr><w:rFonts w:eastAsia="Times New Roman" w:cs="Times New Roman" w:ascii="Times New Roman" w:hAnsi="Times New Roman"/><w:b/><w:bCs/><w:sz w:val="17"/><w:szCs w:val="17"/><w:lang w:val="fr-CA"/></w:rPr></w:r></w:p><w:p><w:pPr><w:sectPr><w:type w:val="continuous"/><w:pgSz w:w="12240" w:h="15840"/><w:pgMar w:left="520" w:right="520" w:header="0" w:top="800" w:footer="0" w:bottom="700" w:gutter="0"/><w:formProt w:val="false"/><w:textDirection w:val="lrTb"/><w:docGrid w:type="default" w:linePitch="240" w:charSpace="4294965247"/></w:sectPr></w:pPr></w:p><w:p><w:pPr><w:pStyle w:val="Normal"/><w:rPr><w:rFonts w:ascii="Times New Roman" w:hAnsi="Times New Roman" w:eastAsia="Times New Roman" w:cs="Times New Roman"/><w:b/><w:b/><w:bCs/><w:lang w:val="fr-CA"/></w:rPr></w:pPr><w:r><w:rPr><w:rFonts w:eastAsia="Times New Roman" w:cs="Times New Roman" w:ascii="Times New Roman" w:hAnsi="Times New Roman"/><w:b/><w:bCs/><w:lang w:val="fr-CA"/></w:rPr></w:r></w:p><w:p><w:pPr><w:pStyle w:val="Normal"/><w:spacing w:before="1" w:after="0"/><w:rPr><w:rFonts w:ascii="Times New Roman" w:hAnsi="Times New Roman" w:eastAsia="Times New Roman" w:cs="Times New Roman"/><w:b/><w:b/><w:bCs/><w:sz w:val="20"/><w:szCs w:val="20"/><w:lang w:val="fr-CA"/></w:rPr></w:pPr><w:r><w:rPr><w:rFonts w:eastAsia="Times New Roman" w:cs="Times New Roman" w:ascii="Times New Roman" w:hAnsi="Times New Roman"/><w:b/><w:bCs/><w:sz w:val="20"/><w:szCs w:val="20"/><w:lang w:val="fr-CA"/></w:rPr></w:r></w:p><w:p><w:pPr><w:pStyle w:val="Normal"/><w:jc w:val="right"/><w:rPr><w:rFonts w:ascii="Times New Roman" w:hAnsi="Times New Roman" w:eastAsia="Times New Roman" w:cs="Times New Roman"/><w:sz w:val="21"/><w:szCs w:val="21"/><w:lang w:val="fr-CA"/></w:rPr></w:pPr><w:r><w:rPr><w:rFonts w:ascii="Times New Roman" w:hAnsi="Times New Roman"/><w:b/><w:w w:val="105"/><w:sz w:val="21"/><w:lang w:val="fr-CA"/><w:rPrChange w:id="0" w:author="Rivard, Christine" w:date="2015-03-16T12:31:00Z"><w:rPr><w:sz w:val="21"/><w:b/><w:w w:val="105"/><w:rFonts w:ascii="Times New Roman" w:hAnsi="Times New Roman"/></w:rPr></w:rPrChange></w:rPr><w:t>PMSH</w:t></w:r></w:p><w:p><w:pPr><w:pStyle w:val="Normal"/><w:spacing w:before="3" w:after="0"/><w:rPr><w:rFonts w:ascii="Times New Roman" w:hAnsi="Times New Roman" w:eastAsia="Times New Roman" w:cs="Times New Roman"/><w:b/><w:b/><w:bCs/><w:sz w:val="21"/><w:szCs w:val="21"/><w:lang w:val="fr-CA"/></w:rPr></w:pPr><w:r><w:rPr><w:rFonts w:eastAsia="Times New Roman" w:cs="Times New Roman" w:ascii="Times New Roman" w:hAnsi="Times New Roman"/><w:b/><w:bCs/><w:sz w:val="21"/><w:szCs w:val="21"/><w:lang w:val="fr-CA"/></w:rPr></w:r></w:p><w:p><w:pPr><w:pStyle w:val="Normal"/><w:ind w:left="0" w:hanging="0"/><w:rPr><w:rFonts w:ascii="Times New Roman" w:hAnsi="Times New Roman" w:eastAsia="Times New Roman" w:cs="Times New Roman"/><w:sz w:val="21"/><w:szCs w:val="21"/><w:lang w:val="fr-CA"/></w:rPr></w:pP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PO12</w:t></w:r></w:p><w:p><w:pPr><w:pStyle w:val="Normal"/><w:spacing w:before="62" w:after="0"/><w:ind w:left="195" w:hanging="0"/><w:rPr><w:rFonts w:ascii="Times New Roman" w:hAnsi="Times New Roman" w:eastAsia="Times New Roman" w:cs="Times New Roman"/><w:sz w:val="21"/><w:szCs w:val="21"/><w:lang w:val="fr-CA"/></w:rPr></w:pPr><w:r><w:br w:type="column"/></w: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PO25</w:t></w:r></w:p><w:p><w:pPr><w:pStyle w:val="Normal"/><w:rPr><w:rFonts w:ascii="Times New Roman" w:hAnsi="Times New Roman" w:eastAsia="Times New Roman" w:cs="Times New Roman"/><w:b/><w:b/><w:bCs/><w:lang w:val="fr-CA"/></w:rPr></w:pPr><w:r><w:rPr><w:rFonts w:eastAsia="Times New Roman" w:cs="Times New Roman" w:ascii="Times New Roman" w:hAnsi="Times New Roman"/><w:b/><w:bCs/><w:lang w:val="fr-CA"/></w:rPr></w:r></w:p><w:p><w:pPr><w:pStyle w:val="Normal"/><w:spacing w:before="7" w:after="0"/><w:rPr><w:rFonts w:ascii="Times New Roman" w:hAnsi="Times New Roman" w:eastAsia="Times New Roman" w:cs="Times New Roman"/><w:b/><w:b/><w:bCs/><w:sz w:val="18"/><w:szCs w:val="18"/><w:lang w:val="fr-CA"/></w:rPr></w:pPr><w:r><w:br w:type="column"/></w:r><w:r><w:rPr><w:rFonts w:eastAsia="Times New Roman" w:cs="Times New Roman" w:ascii="Times New Roman" w:hAnsi="Times New Roman"/><w:b/><w:bCs/><w:sz w:val="18"/><w:szCs w:val="18"/><w:lang w:val="fr-CA"/></w:rPr></w:r></w:p><w:p><w:pPr><w:pStyle w:val="Normal"/><w:ind w:left="594" w:hanging="0"/><w:rPr><w:rFonts w:ascii="Times New Roman" w:hAnsi="Times New Roman" w:eastAsia="Times New Roman" w:cs="Times New Roman"/><w:sz w:val="21"/><w:szCs w:val="21"/><w:lang w:val="fr-CA"/></w:rPr></w:pP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PO04</w:t></w:r></w:p><w:p><w:pPr><w:sectPr><w:type w:val="continuous"/><w:pgSz w:w="12240" w:h="15840"/><w:pgMar w:left="520" w:right="520" w:header="0" w:top="800" w:footer="0" w:bottom="700" w:gutter="0"/><w:cols w:num="4" w:equalWidth="false" w:sep="false"><w:col w:w="4464" w:space="40"/><w:col w:w="523" w:space="40"/><w:col w:w="756" w:space="40"/><w:col w:w="5335"/></w:cols><w:formProt w:val="false"/><w:textDirection w:val="lrTb"/><w:docGrid w:type="default" w:linePitch="240" w:charSpace="4294965247"/></w:sectPr></w:pPr></w:p><w:p><w:pPr><w:pStyle w:val="Normal"/><w:spacing w:before="158" w:after="0"/><w:jc w:val="right"/><w:rPr><w:rFonts w:ascii="Times New Roman" w:hAnsi="Times New Roman" w:eastAsia="Times New Roman" w:cs="Times New Roman"/><w:sz w:val="21"/><w:szCs w:val="21"/><w:lang w:val="fr-CA"/></w:rPr></w:pP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PO07</w:t></w:r></w:p><w:p><w:pPr><w:pStyle w:val="Normal"/><w:spacing w:before="6" w:after="0"/><w:rPr><w:rFonts w:ascii="Times New Roman" w:hAnsi="Times New Roman" w:eastAsia="Times New Roman" w:cs="Times New Roman"/><w:b/><w:b/><w:bCs/><w:lang w:val="fr-CA"/></w:rPr></w:pPr><w:r><w:rPr><w:rFonts w:eastAsia="Times New Roman" w:cs="Times New Roman" w:ascii="Times New Roman" w:hAnsi="Times New Roman"/><w:b/><w:bCs/><w:lang w:val="fr-CA"/></w:rPr></w:r></w:p><w:p><w:pPr><w:pStyle w:val="Normal"/><w:spacing w:lineRule="auto" w:line="427"/><w:ind w:left="378" w:firstLine="619"/><w:rPr><w:rFonts w:ascii="Times New Roman" w:hAnsi="Times New Roman" w:eastAsia="Times New Roman" w:cs="Times New Roman"/><w:sz w:val="21"/><w:szCs w:val="21"/><w:lang w:val="fr-CA"/></w:rPr></w:pPr><w:r><w:br w:type="column"/></w: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PO19</w:t></w:r><w:r><w:rPr><w:rFonts w:ascii="Times New Roman" w:hAnsi="Times New Roman"/><w:b/><w:w w:val="111"/><w:sz w:val="21"/><w:lang w:val="fr-CA"/><w:rPrChange w:id="0" w:author="Rivard, Christine" w:date="2015-03-16T12:31:00Z"><w:rPr><w:sz w:val="21"/><w:b/><w:w w:val="111"/><w:rFonts w:ascii="Times New Roman" w:hAnsi="Times New Roman"/></w:rPr></w:rPrChange></w:rPr><w:t xml:space="preserve"> </w:t></w: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RS05B</w:t></w:r></w:p><w:p><w:pPr><w:pStyle w:val="Normal"/><w:rPr><w:rFonts w:ascii="Times New Roman" w:hAnsi="Times New Roman" w:eastAsia="Times New Roman" w:cs="Times New Roman"/><w:b/><w:b/><w:bCs/><w:lang w:val="fr-CA"/></w:rPr></w:pPr><w:r><w:rPr><w:rFonts w:eastAsia="Times New Roman" w:cs="Times New Roman" w:ascii="Times New Roman" w:hAnsi="Times New Roman"/><w:b/><w:bCs/><w:lang w:val="fr-CA"/></w:rPr></w:r></w:p><w:p><w:pPr><w:pStyle w:val="Normal"/><w:rPr><w:rFonts w:ascii="Times New Roman" w:hAnsi="Times New Roman" w:eastAsia="Times New Roman" w:cs="Times New Roman"/><w:b/><w:b/><w:bCs/><w:lang w:val="fr-CA"/></w:rPr></w:pPr><w:r><w:br w:type="column"/></w:r><w:r><w:rPr><w:rFonts w:eastAsia="Times New Roman" w:cs="Times New Roman" w:ascii="Times New Roman" w:hAnsi="Times New Roman"/><w:b/><w:bCs/><w:lang w:val="fr-CA"/></w:rPr></w:r></w:p><w:p><w:pPr><w:pStyle w:val="Normal"/><w:rPr><w:rFonts w:ascii="Times New Roman" w:hAnsi="Times New Roman" w:eastAsia="Times New Roman" w:cs="Times New Roman"/><w:b/><w:b/><w:bCs/><w:lang w:val="fr-CA"/></w:rPr></w:pPr><w:r><w:rPr><w:rFonts w:eastAsia="Times New Roman" w:cs="Times New Roman" w:ascii="Times New Roman" w:hAnsi="Times New Roman"/><w:b/><w:bCs/><w:lang w:val="fr-CA"/></w:rPr></w:r></w:p><w:p><w:pPr><w:pStyle w:val="Normal"/><w:spacing w:before="131" w:after="0"/><w:jc w:val="right"/><w:rPr><w:rFonts w:ascii="Times New Roman" w:hAnsi="Times New Roman" w:eastAsia="Times New Roman" w:cs="Times New Roman"/><w:sz w:val="21"/><w:szCs w:val="21"/><w:lang w:val="fr-CA"/></w:rPr></w:pP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PO11</w:t></w:r></w:p><w:p><w:pPr><w:pStyle w:val="Normal"/><w:spacing w:before="189" w:after="0"/><w:ind w:right="257" w:hanging="0"/><w:jc w:val="center"/><w:rPr><w:rFonts w:ascii="Times New Roman" w:hAnsi="Times New Roman" w:eastAsia="Times New Roman" w:cs="Times New Roman"/><w:sz w:val="21"/><w:szCs w:val="21"/><w:lang w:val="fr-CA"/></w:rPr></w:pPr><w:r><w:br w:type="column"/></w: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PO09</w:t></w:r></w:p><w:p><w:pPr><w:sectPr><w:type w:val="continuous"/><w:pgSz w:w="12240" w:h="15840"/><w:pgMar w:left="520" w:right="520" w:header="0" w:top="800" w:footer="0" w:bottom="700" w:gutter="0"/><w:cols w:num="4" w:equalWidth="false" w:sep="false"><w:col w:w="3895" w:space="40"/><w:col w:w="1558" w:space="40"/><w:col w:w="3069" w:space="40"/><w:col w:w="2555"/></w:cols><w:formProt w:val="false"/><w:textDirection w:val="lrTb"/><w:docGrid w:type="default" w:linePitch="240" w:charSpace="4294965247"/></w:sectPr></w:pPr></w:p><w:p><w:pPr><w:pStyle w:val="Normal"/><w:spacing w:before="6" w:after="0"/><w:rPr><w:rFonts w:ascii="Times New Roman" w:hAnsi="Times New Roman" w:eastAsia="Times New Roman" w:cs="Times New Roman"/><w:b/><w:b/><w:bCs/><w:sz w:val="18"/><w:szCs w:val="18"/><w:lang w:val="fr-CA"/></w:rPr></w:pPr><w:r><w:rPr><w:rFonts w:eastAsia="Times New Roman" w:cs="Times New Roman" w:ascii="Times New Roman" w:hAnsi="Times New Roman"/><w:b/><w:bCs/><w:sz w:val="18"/><w:szCs w:val="18"/><w:lang w:val="fr-CA"/></w:rPr></w:r></w:p><w:p><w:pPr><w:sectPr><w:type w:val="continuous"/><w:pgSz w:w="12240" w:h="15840"/><w:pgMar w:left="520" w:right="520" w:header="0" w:top="800" w:footer="0" w:bottom="700" w:gutter="0"/><w:formProt w:val="false"/><w:textDirection w:val="lrTb"/><w:docGrid w:type="default" w:linePitch="240" w:charSpace="4294965247"/></w:sectPr></w:pPr></w:p><w:p><w:pPr><w:pStyle w:val="Normal"/><w:spacing w:before="83" w:after="0"/><w:jc w:val="right"/><w:rPr><w:rFonts w:ascii="Times New Roman" w:hAnsi="Times New Roman" w:eastAsia="Times New Roman" w:cs="Times New Roman"/><w:sz w:val="21"/><w:szCs w:val="21"/><w:lang w:val="fr-CA"/></w:rPr></w:pP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PO23</w:t></w:r></w:p><w:p><w:pPr><w:pStyle w:val="Normal"/><w:spacing w:before="62" w:after="0"/><w:ind w:left="2596" w:hanging="0"/><w:rPr><w:rFonts w:ascii="Times New Roman" w:hAnsi="Times New Roman" w:eastAsia="Times New Roman" w:cs="Times New Roman"/><w:sz w:val="21"/><w:szCs w:val="21"/><w:lang w:val="fr-CA"/></w:rPr></w:pPr><w:r><w:br w:type="column"/></w: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PO24</w:t></w:r></w:p><w:p><w:pPr><w:sectPr><w:type w:val="continuous"/><w:pgSz w:w="12240" w:h="15840"/><w:pgMar w:left="520" w:right="520" w:header="0" w:top="800" w:footer="0" w:bottom="700" w:gutter="0"/><w:cols w:num="2" w:equalWidth="false" w:sep="false"><w:col w:w="3157" w:space="3874"/><w:col w:w="4168"/></w:cols><w:formProt w:val="false"/><w:textDirection w:val="lrTb"/><w:docGrid w:type="default" w:linePitch="240" w:charSpace="4294965247"/></w:sectPr></w:pPr></w:p><w:p><w:pPr><w:pStyle w:val="Normal"/><w:spacing w:before="7" w:after="0"/><w:rPr><w:rFonts w:ascii="Times New Roman" w:hAnsi="Times New Roman" w:eastAsia="Times New Roman" w:cs="Times New Roman"/><w:b/><w:b/><w:bCs/><w:sz w:val="23"/><w:szCs w:val="23"/><w:lang w:val="fr-CA"/></w:rPr></w:pPr><w:r><w:rPr><w:rFonts w:eastAsia="Times New Roman" w:cs="Times New Roman" w:ascii="Times New Roman" w:hAnsi="Times New Roman"/><w:b/><w:bCs/><w:sz w:val="23"/><w:szCs w:val="23"/><w:lang w:val="fr-CA"/></w:rPr></w:r></w:p><w:p><w:pPr><w:pStyle w:val="Normal"/><w:spacing w:before="62" w:after="0"/><w:ind w:left="6884" w:hanging="0"/><w:rPr><w:rFonts w:ascii="Times New Roman" w:hAnsi="Times New Roman" w:eastAsia="Times New Roman" w:cs="Times New Roman"/><w:sz w:val="21"/><w:szCs w:val="21"/><w:lang w:val="fr-CA"/></w:rPr></w:pP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PO02B</w:t></w:r></w:p><w:p><w:pPr><w:pStyle w:val="Normal"/><w:spacing w:before="8" w:after="0"/><w:rPr><w:rFonts w:ascii="Times New Roman" w:hAnsi="Times New Roman" w:eastAsia="Times New Roman" w:cs="Times New Roman"/><w:b/><w:b/><w:bCs/><w:sz w:val="28"/><w:szCs w:val="28"/><w:lang w:val="fr-CA"/></w:rPr></w:pPr><w:r><w:rPr><w:rFonts w:eastAsia="Times New Roman" w:cs="Times New Roman" w:ascii="Times New Roman" w:hAnsi="Times New Roman"/><w:b/><w:bCs/><w:sz w:val="28"/><w:szCs w:val="28"/><w:lang w:val="fr-CA"/></w:rPr><mc:AlternateContent><mc:Choice Requires="wps"><w:drawing><wp:anchor behindDoc="0" distT="0" distB="0" distL="114300" distR="114300" simplePos="0" locked="0" layoutInCell="1" allowOverlap="1" relativeHeight="66" wp14:anchorId="4FC402FC"><wp:simplePos x="0" y="0"/><wp:positionH relativeFrom="column"><wp:posOffset>6020435</wp:posOffset></wp:positionH><wp:positionV relativeFrom="paragraph"><wp:posOffset>50800</wp:posOffset></wp:positionV><wp:extent cx="1943735" cy="1183005"/><wp:effectExtent l="38100" t="19050" r="19050" b="55880"/><wp:wrapNone/><wp:docPr id="96" name="Connecteur droit avec flèche 3175"/><a:graphic xmlns:a="http://schemas.openxmlformats.org/drawingml/2006/main"><a:graphicData uri="http://schemas.microsoft.com/office/word/2010/wordprocessingShape"><wps:wsp><wps:cNvSpPr/><wps:spPr><a:xfrm flipH="1"><a:off x="0" y="0"/><a:ext cx="1943280" cy="1182240"/></a:xfrm><a:prstGeom prst="straightConnector1"><a:avLst></a:avLst></a:prstGeom><a:noFill/><a:ln w="28440"><a:solidFill><a:schemeClr val="tx1"/></a:solidFill><a:round/><a:tailEnd len="med" type="arrow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Connecteur droit avec flèche 3175" stroked="t" style="position:absolute;margin-left:474.05pt;margin-top:4pt;width:152.95pt;height:93.05pt;flip:x" wp14:anchorId="4FC402FC" type="shapetype_32"><w10:wrap type="none"/><v:fill on="false" o:detectmouseclick="t"/><v:stroke color="black" weight="28440" endarrow="open" endarrowwidth="medium" endarrowlength="medium" joinstyle="round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67" wp14:anchorId="57795C9D"><wp:simplePos x="0" y="0"/><wp:positionH relativeFrom="column"><wp:posOffset>7121525</wp:posOffset></wp:positionH><wp:positionV relativeFrom="paragraph"><wp:posOffset>184150</wp:posOffset></wp:positionV><wp:extent cx="705485" cy="514985"/><wp:effectExtent l="0" t="0" r="19050" b="19050"/><wp:wrapNone/><wp:docPr id="97" name="Zone de texte 3176"/><a:graphic xmlns:a="http://schemas.openxmlformats.org/drawingml/2006/main"><a:graphicData uri="http://schemas.microsoft.com/office/word/2010/wordprocessingShape"><wps:wsp><wps:cNvSpPr/><wps:spPr><a:xfrm><a:off x="0" y="0"/><a:ext cx="704880" cy="514440"/></a:xfrm><a:prstGeom prst="rect"><a:avLst></a:avLst></a:prstGeom><a:solidFill><a:schemeClr val="lt1"/></a:solidFill><a:ln w="6480"><a:solidFill><a:srgbClr val="000000"/></a:solidFill><a:round/></a:ln></wps:spPr><wps:style><a:lnRef idx="0"><a:schemeClr val="accent1"/></a:lnRef><a:fillRef idx="0"><a:schemeClr val="accent1"/></a:fillRef><a:effectRef idx="0"><a:schemeClr val="accent1"/></a:effectRef><a:fontRef idx="minor"/></wps:style><wps:txbx><w:txbxContent><w:p><w:pPr><w:pStyle w:val="FrameContents"/><w:rPr><w:color w:val="000000"/></w:rPr></w:pPr><w:ins w:id="3953" w:author="Rivard, Christine" w:date="2015-03-30T09:10:00Z"><w:r><w:rPr><w:color w:val="000000"/><w:lang w:val="fr-CA"/></w:rPr><w:t>Beige foncé?</w:t></w:r></w:ins></w:p></w:txbxContent></wps:txbx><wps:bodyPr><a:prstTxWarp prst="textNoShape"/><a:noAutofit/></wps:bodyPr></wps:wsp></a:graphicData></a:graphic></wp:anchor></w:drawing></mc:Choice><mc:Fallback><w:pict><v:rect id="shape_0" ID="Zone de texte 3176" fillcolor="white" stroked="t" style="position:absolute;margin-left:560.75pt;margin-top:14.5pt;width:55.45pt;height:40.45pt" wp14:anchorId="57795C9D"><w10:wrap type="square"/><v:fill type="solid" color2="black" o:detectmouseclick="t"/><v:stroke color="black" weight="6480" joinstyle="round" endcap="flat"/><v:textbox><w:txbxContent><w:p><w:pPr><w:pStyle w:val="FrameContents"/><w:rPr><w:color w:val="000000"/></w:rPr></w:pPr><w:ins w:id="3954" w:author="Rivard, Christine" w:date="2015-03-30T09:10:00Z"><w:r><w:rPr><w:color w:val="000000"/><w:lang w:val="fr-CA"/></w:rPr><w:t>Beige foncé?</w:t></w:r></w:ins></w:p></w:txbxContent></v:textbox></v:rect></w:pict></mc:Fallback></mc:AlternateContent></w:r></w:p><w:p><w:pPr><w:sectPr><w:type w:val="continuous"/><w:pgSz w:w="12240" w:h="15840"/><w:pgMar w:left="520" w:right="520" w:header="0" w:top="800" w:footer="0" w:bottom="700" w:gutter="0"/><w:formProt w:val="false"/><w:textDirection w:val="lrTb"/><w:docGrid w:type="default" w:linePitch="240" w:charSpace="4294965247"/></w:sectPr></w:pPr></w:p><w:p><w:pPr><w:pStyle w:val="Normal"/><w:spacing w:before="62" w:after="0"/><w:ind w:left="2841" w:firstLine="356"/><w:rPr><w:rFonts w:ascii="Times New Roman" w:hAnsi="Times New Roman" w:eastAsia="Times New Roman" w:cs="Times New Roman"/><w:sz w:val="21"/><w:szCs w:val="21"/><w:lang w:val="fr-CA"/></w:rPr></w:pP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PO17</w:t></w:r></w:p><w:p><w:pPr><w:pStyle w:val="Normal"/><w:rPr><w:rFonts w:ascii="Times New Roman" w:hAnsi="Times New Roman" w:eastAsia="Times New Roman" w:cs="Times New Roman"/><w:b/><w:b/><w:bCs/><w:lang w:val="fr-CA"/></w:rPr></w:pPr><w:r><w:rPr><w:rFonts w:eastAsia="Times New Roman" w:cs="Times New Roman" w:ascii="Times New Roman" w:hAnsi="Times New Roman"/><w:b/><w:bCs/><w:lang w:val="fr-CA"/></w:rPr></w:r></w:p><w:p><w:pPr><w:pStyle w:val="Normal"/><w:rPr><w:rFonts w:ascii="Times New Roman" w:hAnsi="Times New Roman" w:eastAsia="Times New Roman" w:cs="Times New Roman"/><w:b/><w:b/><w:bCs/><w:lang w:val="fr-CA"/></w:rPr></w:pPr><w:r><w:rPr><w:rFonts w:eastAsia="Times New Roman" w:cs="Times New Roman" w:ascii="Times New Roman" w:hAnsi="Times New Roman"/><w:b/><w:bCs/><w:lang w:val="fr-CA"/></w:rPr></w:r></w:p><w:p><w:pPr><w:pStyle w:val="Normal"/><w:spacing w:before="3" w:after="0"/><w:rPr><w:rFonts w:ascii="Times New Roman" w:hAnsi="Times New Roman" w:eastAsia="Times New Roman" w:cs="Times New Roman"/><w:b/><w:b/><w:bCs/><w:sz w:val="18"/><w:szCs w:val="18"/><w:lang w:val="fr-CA"/></w:rPr></w:pPr><w:r><w:rPr><w:rFonts w:eastAsia="Times New Roman" w:cs="Times New Roman" w:ascii="Times New Roman" w:hAnsi="Times New Roman"/><w:b/><w:bCs/><w:sz w:val="18"/><w:szCs w:val="18"/><w:lang w:val="fr-CA"/></w:rPr></w:r></w:p><w:p><w:pPr><w:pStyle w:val="Normal"/><w:ind w:right="354" w:hanging="0"/><w:jc w:val="right"/><w:rPr><w:rFonts w:ascii="Times New Roman" w:hAnsi="Times New Roman" w:eastAsia="Times New Roman" w:cs="Times New Roman"/><w:sz w:val="21"/><w:szCs w:val="21"/><w:lang w:val="fr-CA"/></w:rPr></w:pP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PO05</w:t></w:r></w:p><w:p><w:pPr><w:pStyle w:val="Normal"/><w:rPr><w:rFonts w:ascii="Times New Roman" w:hAnsi="Times New Roman" w:eastAsia="Times New Roman" w:cs="Times New Roman"/><w:b/><w:b/><w:bCs/><w:lang w:val="fr-CA"/></w:rPr></w:pPr><w:r><w:rPr><w:rFonts w:eastAsia="Times New Roman" w:cs="Times New Roman" w:ascii="Times New Roman" w:hAnsi="Times New Roman"/><w:b/><w:bCs/><w:lang w:val="fr-CA"/></w:rPr></w:r></w:p><w:p><w:pPr><w:pStyle w:val="Normal"/><w:rPr><w:rFonts w:ascii="Times New Roman" w:hAnsi="Times New Roman" w:eastAsia="Times New Roman" w:cs="Times New Roman"/><w:b/><w:b/><w:bCs/><w:lang w:val="fr-CA"/></w:rPr></w:pPr><w:r><w:br w:type="column"/></w:r><w:r><w:rPr><w:rFonts w:eastAsia="Times New Roman" w:cs="Times New Roman" w:ascii="Times New Roman" w:hAnsi="Times New Roman"/><w:b/><w:bCs/><w:lang w:val="fr-CA"/></w:rPr></w:r></w:p><w:p><w:pPr><w:pStyle w:val="Normal"/><w:spacing w:before="145" w:after="0"/><w:jc w:val="right"/><w:rPr><w:rFonts w:ascii="Times New Roman" w:hAnsi="Times New Roman" w:eastAsia="Times New Roman" w:cs="Times New Roman"/><w:sz w:val="21"/><w:szCs w:val="21"/><w:lang w:val="fr-CA"/></w:rPr></w:pP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PO16B</w:t></w:r></w:p><w:p><w:pPr><w:pStyle w:val="Normal"/><w:spacing w:before="8" w:after="0"/><w:rPr><w:rFonts w:ascii="Times New Roman" w:hAnsi="Times New Roman" w:eastAsia="Times New Roman" w:cs="Times New Roman"/><w:b/><w:b/><w:bCs/><w:sz w:val="20"/><w:szCs w:val="20"/><w:lang w:val="fr-CA"/></w:rPr></w:pPr><w:r><w:rPr><w:rFonts w:eastAsia="Times New Roman" w:cs="Times New Roman" w:ascii="Times New Roman" w:hAnsi="Times New Roman"/><w:b/><w:bCs/><w:sz w:val="20"/><w:szCs w:val="20"/><w:lang w:val="fr-CA"/></w:rPr></w:r></w:p><w:p><w:pPr><w:pStyle w:val="Normal"/><w:ind w:left="397" w:hanging="0"/><w:rPr><w:rFonts w:ascii="Times New Roman" w:hAnsi="Times New Roman" w:eastAsia="Times New Roman" w:cs="Times New Roman"/><w:sz w:val="21"/><w:szCs w:val="21"/><w:lang w:val="fr-CA"/></w:rPr></w:pPr><w:r><w:br w:type="column"/></w: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PO18B</w:t></w:r></w:p><w:p><w:pPr><w:pStyle w:val="Normal"/><w:rPr><w:rFonts w:ascii="Times New Roman" w:hAnsi="Times New Roman" w:eastAsia="Times New Roman" w:cs="Times New Roman"/><w:b/><w:b/><w:bCs/><w:lang w:val="fr-CA"/></w:rPr></w:pPr><w:r><w:rPr><w:rFonts w:eastAsia="Times New Roman" w:cs="Times New Roman" w:ascii="Times New Roman" w:hAnsi="Times New Roman"/><w:b/><w:bCs/><w:lang w:val="fr-CA"/></w:rPr></w:r></w:p><w:p><w:pPr><w:pStyle w:val="Normal"/><w:spacing w:before="6" w:after="0"/><w:rPr><w:rFonts w:ascii="Times New Roman" w:hAnsi="Times New Roman" w:eastAsia="Times New Roman" w:cs="Times New Roman"/><w:b/><w:b/><w:bCs/><w:sz w:val="25"/><w:szCs w:val="25"/><w:lang w:val="fr-CA"/></w:rPr></w:pPr><w:r><w:br w:type="column"/></w:r><w:r><w:rPr><w:rFonts w:eastAsia="Times New Roman" w:cs="Times New Roman" w:ascii="Times New Roman" w:hAnsi="Times New Roman"/><w:b/><w:bCs/><w:sz w:val="25"/><w:szCs w:val="25"/><w:lang w:val="fr-CA"/></w:rPr></w:r></w:p><w:p><w:pPr><w:pStyle w:val="Normal"/><w:ind w:left="502" w:hanging="0"/><w:rPr><w:rFonts w:ascii="Times New Roman" w:hAnsi="Times New Roman" w:eastAsia="Times New Roman" w:cs="Times New Roman"/><w:sz w:val="21"/><w:szCs w:val="21"/><w:lang w:val="fr-CA"/></w:rPr></w:pPr><w:r><w:rPr><w:rFonts w:ascii="Times New Roman" w:hAnsi="Times New Roman"/><w:b/><w:w w:val="110"/><w:sz w:val="21"/><w:lang w:val="fr-CA"/><w:rPrChange w:id="0" w:author="Rivard, Christine" w:date="2015-03-16T12:31:00Z"><w:rPr><w:sz w:val="21"/><w:b/><w:w w:val="110"/><w:rFonts w:ascii="Times New Roman" w:hAnsi="Times New Roman"/></w:rPr></w:rPrChange></w:rPr><w:t>PO20</w:t></w:r></w:p><w:p><w:pPr><w:sectPr><w:type w:val="continuous"/><w:pgSz w:w="12240" w:h="15840"/><w:pgMar w:left="520" w:right="520" w:header="0" w:top="800" w:footer="0" w:bottom="700" w:gutter="0"/><w:cols w:num="4" w:equalWidth="false" w:sep="false"><w:col w:w="3757" w:space="40"/><w:col w:w="2268" w:space="40"/><w:col w:w="1116" w:space="40"/><w:col w:w="3937"/></w:cols><w:formProt w:val="false"/><w:textDirection w:val="lrTb"/><w:docGrid w:type="default" w:linePitch="240" w:charSpace="4294965247"/></w:sectPr></w:pPr></w:p><w:p><w:pPr><w:pStyle w:val="Normal"/><w:rPr><w:rFonts w:ascii="Times New Roman" w:hAnsi="Times New Roman" w:eastAsia="Times New Roman" w:cs="Times New Roman"/><w:b/><w:b/><w:bCs/><w:sz w:val="20"/><w:szCs w:val="20"/><w:lang w:val="fr-CA"/></w:rPr></w:pPr><w:r><w:rPr><w:rFonts w:eastAsia="Times New Roman" w:cs="Times New Roman" w:ascii="Times New Roman" w:hAnsi="Times New Roman"/><w:b/><w:bCs/><w:sz w:val="20"/><w:szCs w:val="20"/><w:lang w:val="fr-CA"/></w:rPr></w:r></w:p><w:p><w:pPr><w:sectPr><w:type w:val="continuous"/><w:pgSz w:w="12240" w:h="15840"/><w:pgMar w:left="520" w:right="520" w:header="0" w:top="800" w:footer="0" w:bottom="700" w:gutter="0"/><w:formProt w:val="false"/><w:textDirection w:val="lrTb"/><w:docGrid w:type="default" w:linePitch="240" w:charSpace="4294965247"/></w:sectPr></w:pPr></w:p><w:p><w:pPr><w:pStyle w:val="Normal"/><w:spacing w:before="9" w:after="0"/><w:rPr><w:rFonts w:ascii="Times New Roman" w:hAnsi="Times New Roman" w:eastAsia="Times New Roman" w:cs="Times New Roman"/><w:b/><w:b/><w:bCs/><w:sz w:val="19"/><w:szCs w:val="19"/><w:lang w:val="fr-CA"/></w:rPr></w:pPr><w:r><w:rPr><w:rFonts w:eastAsia="Times New Roman" w:cs="Times New Roman" w:ascii="Times New Roman" w:hAnsi="Times New Roman"/><w:b/><w:bCs/><w:sz w:val="19"/><w:szCs w:val="19"/><w:lang w:val="fr-CA"/></w:rPr></w:r></w:p><w:p><w:pPr><w:pStyle w:val="Normal"/><w:jc w:val="right"/><w:rPr><w:rFonts w:ascii="Times New Roman" w:hAnsi="Times New Roman" w:eastAsia="Times New Roman" w:cs="Times New Roman"/><w:sz w:val="21"/><w:szCs w:val="21"/></w:rPr></w:pPr><w:r><w:rPr><w:rFonts w:ascii="Times New Roman" w:hAnsi="Times New Roman"/><w:b/><w:w w:val="110"/><w:sz w:val="21"/></w:rPr><w:t>PO10</w:t></w:r></w:p><w:p><w:pPr><w:pStyle w:val="Normal"/><w:spacing w:before="11" w:after="0"/><w:rPr><w:rFonts w:ascii="Times New Roman" w:hAnsi="Times New Roman" w:eastAsia="Times New Roman" w:cs="Times New Roman"/><w:b/><w:b/><w:bCs/><w:sz w:val="19"/><w:szCs w:val="19"/></w:rPr></w:pPr><w:r><w:rPr><w:rFonts w:eastAsia="Times New Roman" w:cs="Times New Roman" w:ascii="Times New Roman" w:hAnsi="Times New Roman"/><w:b/><w:bCs/><w:sz w:val="19"/><w:szCs w:val="19"/></w:rPr></w:r></w:p><w:p><w:pPr><w:pStyle w:val="Normal"/><w:ind w:left="2654" w:hanging="0"/><w:rPr><w:rFonts w:ascii="Times New Roman" w:hAnsi="Times New Roman" w:eastAsia="Times New Roman" w:cs="Times New Roman"/><w:sz w:val="21"/><w:szCs w:val="21"/></w:rPr></w:pPr><w:r><w:br w:type="column"/></w:r><w:r><w:rPr><w:rFonts w:ascii="Times New Roman" w:hAnsi="Times New Roman"/><w:b/><w:w w:val="110"/><w:sz w:val="21"/></w:rPr><w:t>PO21</w:t></w:r></w:p><w:p><w:pPr><w:sectPr><w:type w:val="continuous"/><w:pgSz w:w="12240" w:h="15840"/><w:pgMar w:left="520" w:right="520" w:header="0" w:top="800" w:footer="0" w:bottom="700" w:gutter="0"/><w:cols w:num="2" w:equalWidth="false" w:sep="false"><w:col w:w="6386" w:space="40"/><w:col w:w="4773"/></w:cols><w:formProt w:val="false"/><w:textDirection w:val="lrTb"/><w:docGrid w:type="default" w:linePitch="240" w:charSpace="4294965247"/></w:sectPr></w:pPr></w:p><w:p><w:pPr><w:pStyle w:val="Normal"/><w:rPr><w:rFonts w:ascii="Times New Roman" w:hAnsi="Times New Roman" w:eastAsia="Times New Roman" w:cs="Times New Roman"/><w:b/><w:b/><w:bCs/><w:sz w:val="20"/><w:szCs w:val="20"/></w:rPr></w:pPr><w:r><w:rPr><w:rFonts w:eastAsia="Times New Roman" w:cs="Times New Roman" w:ascii="Times New Roman" w:hAnsi="Times New Roman"/><w:b/><w:bCs/><w:sz w:val="20"/><w:szCs w:val="20"/></w:rPr></w:r></w:p><w:p><w:pPr><w:pStyle w:val="Normal"/><w:rPr><w:rFonts w:ascii="Times New Roman" w:hAnsi="Times New Roman" w:eastAsia="Times New Roman" w:cs="Times New Roman"/><w:b/><w:b/><w:bCs/><w:sz w:val="20"/><w:szCs w:val="20"/></w:rPr></w:pPr><w:r><w:rPr><w:rFonts w:eastAsia="Times New Roman" w:cs="Times New Roman" w:ascii="Times New Roman" w:hAnsi="Times New Roman"/><w:b/><w:bCs/><w:sz w:val="20"/><w:szCs w:val="20"/></w:rPr></w:r></w:p><w:p><w:pPr><w:pStyle w:val="Normal"/><w:spacing w:before="4" w:after="0"/><w:rPr><w:rFonts w:ascii="Times New Roman" w:hAnsi="Times New Roman" w:eastAsia="Times New Roman" w:cs="Times New Roman"/><w:b/><w:b/><w:bCs/><w:sz w:val="27"/><w:szCs w:val="27"/></w:rPr></w:pPr><w:r><w:rPr><w:rFonts w:eastAsia="Times New Roman" w:cs="Times New Roman" w:ascii="Times New Roman" w:hAnsi="Times New Roman"/><w:b/><w:bCs/><w:sz w:val="27"/><w:szCs w:val="27"/></w:rPr></w:r></w:p><w:p><w:pPr><w:pStyle w:val="TextBody"/><w:spacing w:lineRule="auto" w:line="249" w:before="55" w:after="0"/><w:ind w:left="613" w:right="607" w:hanging="0"/><w:jc w:val="both"/><w:rPr><w:lang w:val="fr-CA"/></w:rPr></w:pPr><w:r><w:rPr><w:w w:val="105"/></w:rPr><w:t>Figure</w:t></w:r><w:r><w:rPr><w:spacing w:val="16"/><w:w w:val="105"/></w:rPr><w:t xml:space="preserve"> </w:t></w:r><w:r><w:rPr><w:w w:val="105"/></w:rPr><w:t>B.3:</w:t></w:r><w:r><w:rPr><w:spacing w:val="42"/><w:w w:val="105"/></w:rPr><w:t xml:space="preserve"> </w:t></w:r><w:r><w:rPr><w:w w:val="105"/></w:rPr><w:t>Confinement</w:t></w:r><w:r><w:rPr><w:spacing w:val="17"/><w:w w:val="105"/></w:rPr><w:t xml:space="preserve"> </w:t></w:r><w:r><w:rPr><w:w w:val="105"/></w:rPr><w:t>conditions</w:t></w:r><w:r><w:rPr><w:spacing w:val="16"/><w:w w:val="105"/></w:rPr><w:t xml:space="preserve"> </w:t></w:r><w:del w:id="3960" w:author="Rivard, Christine" w:date="2015-03-27T20:11:00Z"><w:r><w:rPr><w:w w:val="105"/></w:rPr><w:delText>deducted</w:delText></w:r></w:del><w:del w:id="3961" w:author="Rivard, Christine" w:date="2015-03-27T20:11:00Z"><w:r><w:rPr><w:spacing w:val="16"/><w:w w:val="105"/></w:rPr><w:delText xml:space="preserve"> </w:delText></w:r></w:del><w:ins w:id="3962" w:author="Rivard, Christine" w:date="2015-03-27T20:11:00Z"><w:r><w:rPr><w:w w:val="105"/></w:rPr><w:t xml:space="preserve">inferred </w:t></w:r></w:ins><w:r><w:rPr><w:w w:val="105"/></w:rPr><w:t>from</w:t></w:r><w:r><w:rPr><w:spacing w:val="15"/><w:w w:val="105"/></w:rPr><w:t xml:space="preserve"> </w:t></w:r><w:r><w:rPr><w:w w:val="105"/></w:rPr><w:t>the</w:t></w:r><w:r><w:rPr><w:spacing w:val="16"/><w:w w:val="105"/></w:rPr><w:t xml:space="preserve"> </w:t></w:r><w:r><w:rPr><w:w w:val="105"/></w:rPr><w:t>well</w:t></w:r><w:r><w:rPr><w:spacing w:val="16"/><w:w w:val="105"/></w:rPr><w:t xml:space="preserve"> </w:t></w:r><w:r><w:rPr><w:w w:val="105"/></w:rPr><w:t>hydrographs</w:t></w:r><w:r><w:rPr><w:spacing w:val="15"/><w:w w:val="105"/></w:rPr><w:t xml:space="preserve"> </w:t></w:r><w:r><w:rPr><w:w w:val="105"/></w:rPr><w:t>(dots)</w:t></w:r><w:r><w:rPr><w:spacing w:val="16"/><w:w w:val="105"/></w:rPr><w:t xml:space="preserve"> </w:t></w:r><w:del w:id="3963" w:author="Rivard, Christine" w:date="2015-03-27T20:12:00Z"><w:r><w:rPr><w:w w:val="105"/></w:rPr><w:delText>compared</w:delText></w:r></w:del><w:del w:id="3964" w:author="Rivard, Christine" w:date="2015-03-27T20:12:00Z"><w:r><w:rPr><w:spacing w:val="17"/><w:w w:val="105"/></w:rPr><w:delText xml:space="preserve"> </w:delText></w:r></w:del><w:ins w:id="3965" w:author="Rivard, Christine" w:date="2015-03-30T09:02:00Z"><w:r><w:rPr><w:w w:val="105"/></w:rPr><w:t>supe</w:t></w:r></w:ins><w:ins w:id="3966" w:author="Rivard, Christine" w:date="2015-03-27T20:12:00Z"><w:r><w:rPr><w:w w:val="105"/></w:rPr><w:t>rimposed on</w:t></w:r></w:ins><w:del w:id="3967" w:author="Rivard, Christine" w:date="2015-03-27T20:12:00Z"><w:r><w:rPr><w:w w:val="105"/></w:rPr><w:delText>to</w:delText></w:r></w:del><w:r><w:rPr><w:spacing w:val="15"/><w:w w:val="105"/></w:rPr><w:t xml:space="preserve"> </w:t></w:r><w:r><w:rPr><w:w w:val="105"/></w:rPr><w:t>the</w:t></w:r><w:r><w:rPr><w:w w:val="111"/></w:rPr><w:t xml:space="preserve"> </w:t></w:r><w:del w:id="3968" w:author="Rivard, Christine" w:date="2015-03-27T20:11:00Z"><w:r><w:rPr><w:w w:val="105"/></w:rPr><w:delText>map</w:delText></w:r></w:del><w:del w:id="3969" w:author="Rivard, Christine" w:date="2015-03-27T20:11:00Z"><w:r><w:rPr><w:spacing w:val="2"/><w:w w:val="105"/></w:rPr><w:delText xml:space="preserve"> </w:delText></w:r></w:del><w:del w:id="3970" w:author="Rivard, Christine" w:date="2015-03-27T20:11:00Z"><w:r><w:rPr><w:w w:val="105"/></w:rPr><w:delText>of</w:delText></w:r></w:del><w:del w:id="3971" w:author="Rivard, Christine" w:date="2015-03-27T20:11:00Z"><w:r><w:rPr><w:spacing w:val="2"/><w:w w:val="105"/></w:rPr><w:delText xml:space="preserve"> </w:delText></w:r></w:del><w:r><w:rPr><w:w w:val="105"/></w:rPr><w:t>confinement</w:t></w:r><w:r><w:rPr><w:spacing w:val="3"/><w:w w:val="105"/></w:rPr><w:t xml:space="preserve"> </w:t></w:r><w:r><w:rPr><w:spacing w:val="0"/><w:w w:val="105"/></w:rPr><w:t>condition</w:t></w:r><w:del w:id="3972" w:author="Rivard, Christine" w:date="2015-03-27T20:12:00Z"><w:r><w:rPr><w:spacing w:val="0"/><w:w w:val="105"/></w:rPr><w:delText>s</w:delText></w:r></w:del><w:ins w:id="3973" w:author="Rivard, Christine" w:date="2015-03-27T20:12:00Z"><w:r><w:rPr><w:spacing w:val="0"/><w:w w:val="105"/></w:rPr><w:t xml:space="preserve"> map</w:t></w:r></w:ins><w:r><w:rPr><w:spacing w:val="2"/><w:w w:val="105"/></w:rPr><w:t xml:space="preserve"> </w:t></w:r><w:r><w:rPr><w:w w:val="105"/></w:rPr><w:t>of</w:t></w:r><w:r><w:rPr><w:spacing w:val="2"/><w:w w:val="105"/></w:rPr><w:t xml:space="preserve"> </w:t></w:r><w:r><w:rPr><w:w w:val="105"/></w:rPr><w:t>the</w:t></w:r><w:r><w:rPr><w:spacing w:val="2"/><w:w w:val="105"/></w:rPr><w:t xml:space="preserve"> </w:t></w:r><w:r><w:rPr><w:w w:val="105"/></w:rPr><w:t>regional</w:t></w:r><w:r><w:rPr><w:spacing w:val="3"/><w:w w:val="105"/></w:rPr><w:t xml:space="preserve"> </w:t></w:r><w:r><w:rPr><w:w w:val="105"/></w:rPr><w:t>bedrock</w:t></w:r><w:r><w:rPr><w:spacing w:val="1"/><w:w w:val="105"/></w:rPr><w:t xml:space="preserve"> </w:t></w:r><w:r><w:rPr><w:w w:val="105"/></w:rPr><w:t>aquifer.</w:t></w:r><w:r><w:rPr><w:spacing w:val="24"/><w:w w:val="105"/></w:rPr><w:t xml:space="preserve"> </w:t></w:r><w:r><w:rPr><w:w w:val="105"/></w:rPr><w:t>The</w:t></w:r><w:r><w:rPr><w:spacing w:val="2"/><w:w w:val="105"/></w:rPr><w:t xml:space="preserve"> </w:t></w:r><w:r><w:rPr><w:w w:val="105"/></w:rPr><w:t>colors</w:t></w:r><w:r><w:rPr><w:spacing w:val="2"/><w:w w:val="105"/></w:rPr><w:t xml:space="preserve"> </w:t></w:r><w:r><w:rPr><w:w w:val="105"/></w:rPr><w:t>indicate</w:t></w:r><w:r><w:rPr><w:spacing w:val="2"/><w:w w:val="105"/></w:rPr><w:t xml:space="preserve"> </w:t></w:r><w:r><w:rPr><w:w w:val="105"/></w:rPr><w:t>the</w:t></w:r><w:r><w:rPr><w:spacing w:val="3"/><w:w w:val="105"/></w:rPr><w:t xml:space="preserve"> </w:t></w:r><w:del w:id="3974" w:author="Rivard, Christine" w:date="2015-03-27T20:12:00Z"><w:r><w:rPr><w:w w:val="105"/></w:rPr><w:delText>conditions</w:delText></w:r></w:del><w:del w:id="3975" w:author="Rivard, Christine" w:date="2015-03-27T20:12:00Z"><w:r><w:rPr><w:spacing w:val="29"/><w:w w:val="103"/></w:rPr><w:delText xml:space="preserve"> </w:delText></w:r></w:del><w:del w:id="3976" w:author="Rivard, Christine" w:date="2015-03-27T20:12:00Z"><w:r><w:rPr><w:w w:val="105"/></w:rPr><w:delText>of</w:delText></w:r></w:del><w:del w:id="3977" w:author="Rivard, Christine" w:date="2015-03-27T20:12:00Z"><w:r><w:rPr><w:spacing w:val="16"/><w:w w:val="105"/></w:rPr><w:delText xml:space="preserve"> </w:delText></w:r></w:del><w:r><w:rPr><w:w w:val="105"/></w:rPr><w:t>confinement</w:t></w:r><w:r><w:rPr><w:spacing w:val="19"/><w:w w:val="105"/></w:rPr><w:t xml:space="preserve"> </w:t></w:r><w:ins w:id="3978" w:author="Rivard, Christine" w:date="2015-03-27T20:12:00Z"><w:r><w:rPr><w:w w:val="105"/></w:rPr><w:t>conditions</w:t></w:r></w:ins><w:ins w:id="3979" w:author="Rivard, Christine" w:date="2015-03-27T20:12:00Z"><w:r><w:rPr><w:spacing w:val="29"/><w:w w:val="103"/></w:rPr><w:t xml:space="preserve"> </w:t></w:r></w:ins><w:r><w:rPr><w:w w:val="105"/></w:rPr><w:t>of</w:t></w:r><w:r><w:rPr><w:spacing w:val="17"/><w:w w:val="105"/></w:rPr><w:t xml:space="preserve"> </w:t></w:r><w:r><w:rPr><w:w w:val="105"/></w:rPr><w:t>the</w:t></w:r><w:r><w:rPr><w:spacing w:val="17"/><w:w w:val="105"/></w:rPr><w:t xml:space="preserve"> </w:t></w:r><w:r><w:rPr><w:spacing w:val="0"/><w:w w:val="105"/></w:rPr><w:t>aquifer,</w:t></w:r><w:r><w:rPr><w:spacing w:val="17"/><w:w w:val="105"/></w:rPr><w:t xml:space="preserve"> </w:t></w:r><w:r><w:rPr><w:w w:val="105"/></w:rPr><w:t>both</w:t></w:r><w:r><w:rPr><w:spacing w:val="17"/><w:w w:val="105"/></w:rPr><w:t xml:space="preserve"> </w:t></w:r><w:r><w:rPr><w:w w:val="105"/></w:rPr><w:t>for</w:t></w:r><w:r><w:rPr><w:spacing w:val="17"/><w:w w:val="105"/></w:rPr><w:t xml:space="preserve"> </w:t></w:r><w:r><w:rPr><w:w w:val="105"/></w:rPr><w:t>the</w:t></w:r><w:r><w:rPr><w:spacing w:val="17"/><w:w w:val="105"/></w:rPr><w:t xml:space="preserve"> </w:t></w:r><w:r><w:rPr><w:w w:val="105"/></w:rPr><w:t>map</w:t></w:r><w:r><w:rPr><w:spacing w:val="17"/><w:w w:val="105"/></w:rPr><w:t xml:space="preserve"> </w:t></w:r><w:r><w:rPr><w:w w:val="105"/></w:rPr><w:t>and</w:t></w:r><w:r><w:rPr><w:spacing w:val="18"/><w:w w:val="105"/></w:rPr><w:t xml:space="preserve"> </w:t></w:r><w:r><w:rPr><w:spacing w:val="0"/><w:w w:val="105"/></w:rPr><w:t>the</w:t></w:r><w:r><w:rPr><w:spacing w:val="16"/><w:w w:val="105"/></w:rPr><w:t xml:space="preserve"> </w:t></w:r><w:r><w:rPr><w:w w:val="105"/></w:rPr><w:t>well</w:t></w:r><w:r><w:rPr><w:spacing w:val="17"/><w:w w:val="105"/></w:rPr><w:t xml:space="preserve"> </w:t></w:r><w:r><w:rPr><w:w w:val="105"/></w:rPr><w:t>symbols:</w:t></w:r><w:r><w:rPr><w:spacing w:val="46"/><w:w w:val="105"/></w:rPr><w:t xml:space="preserve"> </w:t></w:r><w:r><w:rPr><w:w w:val="105"/></w:rPr><w:t>green</w:t></w:r><w:r><w:rPr><w:spacing w:val="17"/><w:w w:val="105"/></w:rPr><w:t xml:space="preserve"> </w:t></w:r><w:r><w:rPr><w:w w:val="105"/></w:rPr><w:t>for</w:t></w:r><w:r><w:rPr><w:spacing w:val="18"/><w:w w:val="105"/></w:rPr><w:t xml:space="preserve"> </w:t></w:r><w:del w:id="3980" w:author="Rivard, Christine" w:date="2015-03-27T20:13:00Z"><w:r><w:rPr><w:w w:val="105"/></w:rPr><w:delText>captive</w:delText></w:r></w:del><w:ins w:id="3981" w:author="Rivard, Christine" w:date="2015-03-27T20:13:00Z"><w:r><w:rPr><w:w w:val="105"/></w:rPr><w:t>confined</w:t></w:r></w:ins><w:r><w:rPr><w:w w:val="105"/></w:rPr><w:t>,</w:t></w:r><w:r><w:rPr><w:spacing w:val="18"/><w:w w:val="105"/></w:rPr><w:t xml:space="preserve"> </w:t></w:r><w:r><w:rPr><w:w w:val="105"/></w:rPr><w:t>red</w:t></w:r><w:r><w:rPr><w:spacing w:val="17"/><w:w w:val="105"/></w:rPr><w:t xml:space="preserve"> </w:t></w:r><w:r><w:rPr><w:w w:val="105"/></w:rPr><w:t>for</w:t></w:r><w:r><w:rPr><w:spacing w:val="29"/><w:w w:val="101"/></w:rPr><w:t xml:space="preserve"> </w:t></w:r><w:del w:id="3982" w:author="Rivard, Christine" w:date="2015-03-30T09:12:00Z"><w:r><w:rPr><w:w w:val="105"/></w:rPr><w:delText>free,</w:delText></w:r></w:del><w:ins w:id="3983" w:author="Rivard, Christine" w:date="2015-03-30T09:12:00Z"><w:r><w:rPr><w:w w:val="105"/></w:rPr><w:t>unconfined</w:t></w:r></w:ins><w:r><w:rPr><w:spacing w:val="6"/><w:w w:val="105"/></w:rPr><w:t xml:space="preserve"> </w:t></w:r><w:r><w:rPr><w:w w:val="105"/></w:rPr><w:t>and</w:t></w:r><w:r><w:rPr><w:spacing w:val="6"/><w:w w:val="105"/></w:rPr><w:t xml:space="preserve"> </w:t></w:r><w:del w:id="3984" w:author="Rivard, Christine" w:date="2015-03-30T09:12:00Z"><w:r><w:rPr><w:w w:val="105"/></w:rPr><w:delText>other</w:delText></w:r></w:del><w:del w:id="3985" w:author="Rivard, Christine" w:date="2015-03-30T09:12:00Z"><w:r><w:rPr><w:spacing w:val="7"/><w:w w:val="105"/></w:rPr><w:delText xml:space="preserve"> </w:delText></w:r></w:del><w:ins w:id="3986" w:author="Rivard, Christine" w:date="2015-03-30T09:12:00Z"><w:r><w:rPr><w:w w:val="105"/></w:rPr><w:t>two</w:t></w:r></w:ins><w:ins w:id="3987" w:author="Rivard, Christine" w:date="2015-03-30T09:12:00Z"><w:r><w:rPr><w:spacing w:val="7"/><w:w w:val="105"/></w:rPr><w:t xml:space="preserve"> beige </w:t></w:r></w:ins><w:r><w:rPr><w:w w:val="105"/></w:rPr><w:t>tones</w:t></w:r><w:r><w:rPr><w:spacing w:val="5"/><w:w w:val="105"/></w:rPr><w:t xml:space="preserve"> </w:t></w:r><w:r><w:rPr><w:w w:val="105"/></w:rPr><w:t>for</w:t></w:r><w:r><w:rPr><w:spacing w:val="7"/><w:w w:val="105"/></w:rPr><w:t xml:space="preserve"> </w:t></w:r><w:r><w:rPr><w:w w:val="105"/></w:rPr><w:t>semi-</w:t></w:r><w:del w:id="3988" w:author="Rivard, Christine" w:date="2015-03-30T09:12:00Z"><w:r><w:rPr><w:w w:val="105"/></w:rPr><w:delText>captive</w:delText></w:r></w:del><w:ins w:id="3989" w:author="Rivard, Christine" w:date="2015-03-30T09:12:00Z"><w:r><w:rPr><w:w w:val="105"/></w:rPr><w:t>confined</w:t></w:r></w:ins><w:r><w:rPr><w:w w:val="105"/></w:rPr><w:t>.</w:t></w:r><w:ins w:id="3990" w:author="Rivard, Christine" w:date="2015-03-30T09:12:00Z"><w:r><w:rPr><w:w w:val="105"/></w:rPr><w:t xml:space="preserve"> </w:t></w:r></w:ins><w:ins w:id="3991" w:author="Rivard, Christine" w:date="2015-03-30T09:12:00Z"><w:r><w:rPr><w:w w:val="105"/><w:lang w:val="fr-CA"/></w:rPr><w:t xml:space="preserve">2 tons de beoge pour la carte et les puits? Les </w:t></w:r></w:ins><w:ins w:id="3992" w:author="Rivard, Christine" w:date="2015-03-30T09:06:00Z"><w:r><w:rPr><w:w w:val="105"/><w:lang w:val="fr-CA"/></w:rPr><w:t>2 tons de beige</w:t></w:r></w:ins><w:ins w:id="3993" w:author="Rivard, Christine" w:date="2015-03-30T09:07:00Z"><w:r><w:rPr><w:w w:val="105"/><w:lang w:val="fr-CA"/></w:rPr><w:t xml:space="preserve"> </w:t></w:r></w:ins><w:ins w:id="3994" w:author="Rivard, Christine" w:date="2015-03-30T09:12:00Z"><w:r><w:rPr><w:w w:val="105"/><w:lang w:val="fr-CA"/></w:rPr><w:t>viennent d’où pour les puits?</w:t></w:r></w:ins></w:p><w:p><w:pPr><w:pStyle w:val="TextBody"/><w:spacing w:lineRule="auto" w:line="249" w:before="29" w:after="0"/><w:ind w:left="105" w:right="113" w:firstLine="8"/><w:jc w:val="both"/><w:rPr><w:rFonts w:ascii="Georgia" w:hAnsi="Georgia"/><w:ins w:id="4013" w:author="Rivard, Christine" w:date="2015-03-27T20:30:00Z"></w:ins><w:b/><w:b/><w:w w:val="105"/></w:rPr></w:pPr><w:ins w:id="3995" w:author="Rivard, Christine" w:date="2015-03-27T20:44:00Z"><w:r><w:rPr><w:rFonts w:ascii="Georgia" w:hAnsi="Georgia"/><w:w w:val="105"/><w:lang w:val="fr-CA"/></w:rPr><w:t xml:space="preserve">Il faudrait un titre </w:t></w:r></w:ins><w:ins w:id="3996" w:author="Rivard, Christine" w:date="2015-03-30T09:03:00Z"><w:r><w:rPr><w:rFonts w:ascii="Georgia" w:hAnsi="Georgia"/><w:w w:val="105"/><w:lang w:val="fr-CA"/></w:rPr><w:t xml:space="preserve">pour cette section </w:t></w:r></w:ins><w:ins w:id="3997" w:author="Rivard, Christine" w:date="2015-03-27T20:44:00Z"><w:r><w:rPr><w:rFonts w:ascii="Georgia" w:hAnsi="Georgia"/><w:w w:val="105"/><w:lang w:val="fr-CA"/></w:rPr><w:t xml:space="preserve">mais je ne sais pas </w:t></w:r></w:ins><w:ins w:id="3998" w:author="Rivard, Christine" w:date="2015-03-30T09:13:00Z"><w:r><w:rPr><w:rFonts w:ascii="Georgia" w:hAnsi="Georgia"/><w:w w:val="105"/><w:lang w:val="fr-CA"/></w:rPr><w:t xml:space="preserve">trop </w:t></w:r></w:ins><w:ins w:id="3999" w:author="Rivard, Christine" w:date="2015-03-27T20:44:00Z"><w:r><w:rPr><w:rFonts w:ascii="Georgia" w:hAnsi="Georgia"/><w:w w:val="105"/><w:lang w:val="fr-CA"/></w:rPr><w:t>quoi mettre. C’est une section bizarre, qui ne d</w:t></w:r></w:ins><w:ins w:id="4000" w:author="Rivard, Christine" w:date="2015-03-30T09:03:00Z"><w:r><w:rPr><w:rFonts w:ascii="Georgia" w:hAnsi="Georgia"/><w:w w:val="105"/><w:lang w:val="fr-CA"/></w:rPr><w:t>é</w:t></w:r></w:ins><w:ins w:id="4001" w:author="Rivard, Christine" w:date="2015-03-27T20:44:00Z"><w:r><w:rPr><w:rFonts w:ascii="Georgia" w:hAnsi="Georgia"/><w:w w:val="105"/><w:lang w:val="fr-CA"/></w:rPr><w:t xml:space="preserve">crit </w:t></w:r></w:ins><w:ins w:id="4002" w:author="Rivard, Christine" w:date="2015-03-30T09:03:00Z"><w:r><w:rPr><w:rFonts w:ascii="Georgia" w:hAnsi="Georgia"/><w:w w:val="105"/><w:lang w:val="fr-CA"/></w:rPr><w:t>ni vraiment</w:t></w:r></w:ins><w:ins w:id="4003" w:author="Rivard, Christine" w:date="2015-03-27T20:44:00Z"><w:r><w:rPr><w:rFonts w:ascii="Georgia" w:hAnsi="Georgia"/><w:w w:val="105"/><w:lang w:val="fr-CA"/></w:rPr><w:t xml:space="preserve"> le comportement des puits, ni </w:t></w:r></w:ins><w:ins w:id="4004" w:author="Rivard, Christine" w:date="2015-03-30T09:13:00Z"><w:r><w:rPr><w:rFonts w:ascii="Georgia" w:hAnsi="Georgia"/><w:w w:val="105"/><w:lang w:val="fr-CA"/></w:rPr><w:t>l</w:t></w:r></w:ins><w:ins w:id="4005" w:author="Rivard, Christine" w:date="2015-03-27T20:44:00Z"><w:r><w:rPr><w:rFonts w:ascii="Georgia" w:hAnsi="Georgia"/><w:w w:val="105"/><w:lang w:val="fr-CA"/></w:rPr><w:t>es contextes.</w:t></w:r></w:ins><w:ins w:id="4006" w:author="Rivard, Christine" w:date="2015-03-27T20:44:00Z"><w:r><w:rPr><w:rFonts w:ascii="Georgia" w:hAnsi="Georgia"/><w:b/><w:w w:val="105"/><w:lang w:val="fr-CA"/></w:rPr><w:t xml:space="preserve"> </w:t></w:r></w:ins><w:ins w:id="4007" w:author="Rivard, Christine" w:date="2015-03-27T20:30:00Z"><w:r><w:rPr><w:rFonts w:ascii="Georgia" w:hAnsi="Georgia"/><w:b/><w:w w:val="105"/></w:rPr><w:t xml:space="preserve">Description of the </w:t></w:r></w:ins><w:ins w:id="4008" w:author="Rivard, Christine" w:date="2015-03-27T20:35:00Z"><w:r><w:rPr><w:rFonts w:ascii="Georgia" w:hAnsi="Georgia"/><w:b/><w:w w:val="105"/></w:rPr><w:t>different</w:t></w:r></w:ins><w:ins w:id="4009" w:author="Rivard, Christine" w:date="2015-03-27T20:30:00Z"><w:r><w:rPr><w:rFonts w:ascii="Georgia" w:hAnsi="Georgia"/><w:b/><w:w w:val="105"/></w:rPr><w:t xml:space="preserve"> hydrogeological contexts</w:t></w:r></w:ins><w:ins w:id="4010" w:author="Rivard, Christine" w:date="2015-03-27T20:35:00Z"><w:r><w:rPr><w:rFonts w:ascii="Georgia" w:hAnsi="Georgia"/><w:b/><w:w w:val="105"/></w:rPr><w:t xml:space="preserve"> and associated hydrograph</w:t></w:r></w:ins><w:ins w:id="4011" w:author="Rivard, Christine" w:date="2015-03-27T20:45:00Z"><w:r><w:rPr><w:rFonts w:ascii="Georgia" w:hAnsi="Georgia"/><w:b/><w:w w:val="105"/></w:rPr><w:t xml:space="preserve"> behavior</w:t></w:r></w:ins><w:ins w:id="4012" w:author="Rivard, Christine" w:date="2015-03-27T20:36:00Z"><w:r><w:rPr><w:rFonts w:ascii="Georgia" w:hAnsi="Georgia"/><w:b/><w:w w:val="105"/></w:rPr><w:t>??</w:t></w:r></w:ins></w:p><w:p><w:pPr><w:pStyle w:val="TextBody"/><w:spacing w:lineRule="auto" w:line="249" w:before="29" w:after="0"/><w:ind w:left="105" w:right="113" w:firstLine="8"/><w:jc w:val="both"/><w:rPr></w:rPr></w:pPr><w:r><w:rPr><w:rFonts w:ascii="Georgia" w:hAnsi="Georgia"/><w:b/><w:w w:val="105"/></w:rPr><w:t>St-Lauren</w:t></w:r><w:del w:id="4014" w:author="Rivard, Christine" w:date="2015-03-27T20:29:00Z"><w:r><w:rPr><w:rFonts w:ascii="Georgia" w:hAnsi="Georgia"/><w:b/><w:w w:val="105"/></w:rPr><w:delText>t</w:delText></w:r></w:del><w:ins w:id="4015" w:author="Rivard, Christine" w:date="2015-03-27T20:29:00Z"><w:r><w:rPr><w:rFonts w:ascii="Georgia" w:hAnsi="Georgia"/><w:b/><w:w w:val="105"/></w:rPr><w:t>ce</w:t></w:r></w:ins><w:r><w:rPr><w:rFonts w:ascii="Georgia" w:hAnsi="Georgia"/><w:b/><w:spacing w:val="0"/><w:w w:val="105"/></w:rPr><w:t xml:space="preserve"> </w:t></w:r><w:r><w:rPr><w:rFonts w:ascii="Georgia" w:hAnsi="Georgia"/><w:b/><w:w w:val="105"/></w:rPr><w:t>Lowlands</w:t></w:r><w:r><w:rPr><w:rFonts w:ascii="Georgia" w:hAnsi="Georgia"/><w:b/><w:spacing w:val="24"/><w:w w:val="105"/></w:rPr><w:t xml:space="preserve"> </w:t></w:r><w:r><w:rPr><w:w w:val="105"/></w:rPr><w:t>Observation</w:t></w:r><w:r><w:rPr><w:spacing w:val="0"/><w:w w:val="105"/></w:rPr><w:t xml:space="preserve"> </w:t></w:r><w:r><w:rPr><w:w w:val="105"/></w:rPr><w:t>wells</w:t></w:r><w:r><w:rPr><w:spacing w:val="0"/><w:w w:val="105"/></w:rPr><w:t xml:space="preserve"> </w:t></w:r><w:ins w:id="4016" w:author="Rivard, Christine" w:date="2015-03-27T20:30:00Z"><w:r><w:rPr><w:spacing w:val="0"/><w:w w:val="105"/></w:rPr><w:t xml:space="preserve">that are </w:t></w:r></w:ins><w:r><w:rPr><w:w w:val="105"/></w:rPr><w:t>representative</w:t></w:r><w:r><w:rPr><w:spacing w:val="0"/><w:w w:val="105"/></w:rPr><w:t xml:space="preserve"> </w:t></w:r><w:r><w:rPr><w:w w:val="105"/></w:rPr><w:t>of</w:t></w:r><w:r><w:rPr><w:spacing w:val="0"/><w:w w:val="105"/></w:rPr><w:t xml:space="preserve"> </w:t></w:r><w:del w:id="4017" w:author="Rivard, Christine" w:date="2015-03-27T20:31:00Z"><w:r><w:rPr><w:w w:val="105"/></w:rPr><w:delText>captive</w:delText></w:r></w:del><w:del w:id="4018" w:author="Rivard, Christine" w:date="2015-03-27T20:31:00Z"><w:r><w:rPr><w:spacing w:val="0"/><w:w w:val="105"/></w:rPr><w:delText xml:space="preserve"> </w:delText></w:r></w:del><w:ins w:id="4019" w:author="Rivard, Christine" w:date="2015-03-27T20:31:00Z"><w:r><w:rPr><w:w w:val="105"/></w:rPr><w:t>confined</w:t></w:r></w:ins><w:ins w:id="4020" w:author="Rivard, Christine" w:date="2015-03-27T20:31:00Z"><w:r><w:rPr><w:spacing w:val="0"/><w:w w:val="105"/></w:rPr><w:t xml:space="preserve"> </w:t></w:r></w:ins><w:r><w:rPr><w:w w:val="105"/></w:rPr><w:t>conditions</w:t></w:r><w:r><w:rPr><w:spacing w:val="0"/><w:w w:val="105"/></w:rPr><w:t xml:space="preserve"> </w:t></w:r><w:r><w:rPr><w:w w:val="105"/></w:rPr><w:t>are</w:t></w:r><w:r><w:rPr><w:spacing w:val="0"/><w:w w:val="105"/></w:rPr><w:t xml:space="preserve"> </w:t></w:r><w:r><w:rPr><w:w w:val="105"/></w:rPr><w:t>found</w:t></w:r><w:r><w:rPr><w:spacing w:val="0"/><w:w w:val="105"/></w:rPr><w:t xml:space="preserve"> </w:t></w:r><w:r><w:rPr><w:w w:val="105"/></w:rPr><w:t>exclu</w:t></w:r><w:del w:id="4021" w:author="Rivard, Christine" w:date="2015-03-27T20:30:00Z"><w:r><w:rPr><w:w w:val="105"/></w:rPr><w:delText>-</w:delText></w:r></w:del><w:del w:id="4022" w:author="Rivard, Christine" w:date="2015-03-27T20:30:00Z"><w:r><w:rPr><w:w w:val="101"/></w:rPr><w:delText xml:space="preserve"> </w:delText></w:r></w:del><w:r><w:rPr><w:w w:val="105"/></w:rPr><w:t>sively</w:t></w:r><w:r><w:rPr><w:spacing w:val="12"/><w:w w:val="105"/></w:rPr><w:t xml:space="preserve"> </w:t></w:r><w:r><w:rPr><w:w w:val="105"/></w:rPr><w:t>in</w:t></w:r><w:r><w:rPr><w:spacing w:val="12"/><w:w w:val="105"/></w:rPr><w:t xml:space="preserve"> </w:t></w:r><w:r><w:rPr><w:w w:val="105"/></w:rPr><w:t>the</w:t></w:r><w:r><w:rPr><w:spacing w:val="12"/><w:w w:val="105"/></w:rPr><w:t xml:space="preserve"> </w:t></w:r><w:r><w:rPr><w:spacing w:val="0"/><w:w w:val="105"/></w:rPr><w:t>St-Lauren</w:t></w:r><w:del w:id="4023" w:author="Rivard, Christine" w:date="2015-03-27T20:31:00Z"><w:r><w:rPr><w:spacing w:val="0"/><w:w w:val="105"/></w:rPr><w:delText>t</w:delText></w:r></w:del><w:ins w:id="4024" w:author="Rivard, Christine" w:date="2015-03-27T20:31:00Z"><w:r><w:rPr><w:spacing w:val="0"/><w:w w:val="105"/></w:rPr><w:t>ce</w:t></w:r></w:ins><w:r><w:rPr><w:spacing w:val="12"/><w:w w:val="105"/></w:rPr><w:t xml:space="preserve"> </w:t></w:r><w:r><w:rPr><w:w w:val="105"/></w:rPr><w:t>Lowlands,</w:t></w:r><w:r><w:rPr><w:spacing w:val="12"/><w:w w:val="105"/></w:rPr><w:t xml:space="preserve"> </w:t></w:r><w:r><w:rPr><w:w w:val="105"/></w:rPr><w:t>particularly</w:t></w:r><w:r><w:rPr><w:spacing w:val="11"/><w:w w:val="105"/></w:rPr><w:t xml:space="preserve"> </w:t></w:r><w:r><w:rPr><w:w w:val="105"/></w:rPr><w:t>in</w:t></w:r><w:r><w:rPr><w:spacing w:val="12"/><w:w w:val="105"/></w:rPr><w:t xml:space="preserve"> </w:t></w:r><w:r><w:rPr><w:w w:val="105"/></w:rPr><w:t>the</w:t></w:r><w:r><w:rPr><w:spacing w:val="13"/><w:w w:val="105"/></w:rPr><w:t xml:space="preserve"> </w:t></w:r><w:r><w:rPr><w:spacing w:val="0"/><w:w w:val="105"/></w:rPr><w:t>northern</w:t></w:r><w:r><w:rPr><w:spacing w:val="12"/><w:w w:val="105"/></w:rPr><w:t xml:space="preserve"> </w:t></w:r><w:r><w:rPr><w:w w:val="105"/></w:rPr><w:t>part</w:t></w:r><w:r><w:rPr><w:spacing w:val="12"/><w:w w:val="105"/></w:rPr><w:t xml:space="preserve"> </w:t></w:r><w:r><w:rPr><w:w w:val="105"/></w:rPr><w:t>where</w:t></w:r><w:r><w:rPr><w:spacing w:val="12"/><w:w w:val="105"/></w:rPr><w:t xml:space="preserve"> </w:t></w:r><w:r><w:rPr><w:w w:val="105"/></w:rPr><w:t>a</w:t></w:r><w:r><w:rPr><w:spacing w:val="12"/><w:w w:val="105"/></w:rPr><w:t xml:space="preserve"> </w:t></w:r><w:r><w:rPr><w:w w:val="105"/></w:rPr><w:t>thick</w:t></w:r><w:r><w:rPr><w:spacing w:val="12"/><w:w w:val="105"/></w:rPr><w:t xml:space="preserve"> </w:t></w:r><w:r><w:rPr><w:w w:val="105"/></w:rPr><w:t>layer</w:t></w:r><w:r><w:rPr><w:spacing w:val="12"/><w:w w:val="105"/></w:rPr><w:t xml:space="preserve"> </w:t></w:r><w:r><w:rPr><w:spacing w:val="0"/><w:w w:val="105"/></w:rPr><w:t>of</w:t></w:r><w:r><w:rPr><w:spacing w:val="12"/><w:w w:val="105"/></w:rPr><w:t xml:space="preserve"> </w:t></w:r><w:r><w:rPr><w:w w:val="105"/></w:rPr><w:t>marine</w:t></w:r><w:r><w:rPr><w:spacing w:val="35"/><w:w w:val="104"/></w:rPr><w:t xml:space="preserve"> </w:t></w:r><w:r><w:rPr><w:w w:val="105"/></w:rPr><w:t>clay</w:t></w:r><w:ins w:id="4025" w:author="Rivard, Christine" w:date="2015-03-27T20:31:00Z"><w:r><w:rPr><w:w w:val="105"/></w:rPr><w:t xml:space="preserve"> and silt</w:t></w:r></w:ins><w:r><w:rPr><w:spacing w:val="40"/><w:w w:val="105"/></w:rPr><w:t xml:space="preserve"> </w:t></w:r><w:r><w:rPr><w:w w:val="105"/></w:rPr><w:t>is</w:t></w:r><w:r><w:rPr><w:spacing w:val="40"/><w:w w:val="105"/></w:rPr><w:t xml:space="preserve"> </w:t></w:r><w:r><w:rPr><w:w w:val="105"/></w:rPr><w:t>present.</w:t></w:r><w:r><w:rPr><w:spacing w:val="36"/><w:w w:val="105"/></w:rPr><w:t xml:space="preserve"> </w:t></w:r><w:r><w:rPr><w:w w:val="105"/></w:rPr><w:t>The</w:t></w:r><w:r><w:rPr><w:spacing w:val="40"/><w:w w:val="105"/></w:rPr><w:t xml:space="preserve"> </w:t></w:r><w:r><w:rPr><w:w w:val="105"/></w:rPr><w:t>interpretation</w:t></w:r><w:r><w:rPr><w:spacing w:val="39"/><w:w w:val="105"/></w:rPr><w:t xml:space="preserve"> </w:t></w:r><w:r><w:rPr><w:w w:val="105"/></w:rPr><w:t>of</w:t></w:r><w:r><w:rPr><w:spacing w:val="40"/><w:w w:val="105"/></w:rPr><w:t xml:space="preserve"> </w:t></w:r><w:del w:id="4026" w:author="Rivard, Christine" w:date="2015-03-27T20:36:00Z"><w:r><w:rPr><w:w w:val="105"/></w:rPr><w:delText>the</w:delText></w:r></w:del><w:del w:id="4027" w:author="Rivard, Christine" w:date="2015-03-27T20:36:00Z"><w:r><w:rPr><w:spacing w:val="40"/><w:w w:val="105"/></w:rPr><w:delText xml:space="preserve"> </w:delText></w:r></w:del><w:r><w:rPr><w:w w:val="105"/></w:rPr><w:t>hydrographs</w:t></w:r><w:r><w:rPr><w:spacing w:val="39"/><w:w w:val="105"/></w:rPr><w:t xml:space="preserve"> </w:t></w:r><w:r><w:rPr><w:w w:val="105"/></w:rPr><w:t>is</w:t></w:r><w:r><w:rPr><w:spacing w:val="40"/><w:w w:val="105"/></w:rPr><w:t xml:space="preserve"> </w:t></w:r><w:r><w:rPr><w:w w:val="105"/></w:rPr><w:t>also</w:t></w:r><w:r><w:rPr><w:spacing w:val="41"/><w:w w:val="105"/></w:rPr><w:t xml:space="preserve"> </w:t></w:r><w:r><w:rPr><w:w w:val="105"/></w:rPr><w:t>consistent</w:t></w:r><w:r><w:rPr><w:spacing w:val="41"/><w:w w:val="105"/></w:rPr><w:t xml:space="preserve"> </w:t></w:r><w:r><w:rPr><w:w w:val="105"/></w:rPr><w:t>with</w:t></w:r><w:r><w:rPr><w:spacing w:val="40"/><w:w w:val="105"/></w:rPr><w:t xml:space="preserve"> </w:t></w:r><w:r><w:rPr><w:w w:val="105"/></w:rPr><w:t>the</w:t></w:r><w:r><w:rPr><w:spacing w:val="40"/><w:w w:val="105"/></w:rPr><w:t xml:space="preserve"> </w:t></w:r><w:r><w:rPr><w:w w:val="105"/></w:rPr><w:t>confinement conditions</w:t></w:r><w:r><w:rPr><w:spacing w:val="6"/><w:w w:val="105"/></w:rPr><w:t xml:space="preserve"> </w:t></w:r><w:r><w:rPr><w:w w:val="105"/></w:rPr><w:t>of</w:t></w:r><w:r><w:rPr><w:spacing w:val="6"/><w:w w:val="105"/></w:rPr><w:t xml:space="preserve"> </w:t></w:r><w:r><w:rPr><w:w w:val="105"/></w:rPr><w:t>the</w:t></w:r><w:r><w:rPr><w:spacing w:val="4"/><w:w w:val="105"/></w:rPr><w:t xml:space="preserve"> </w:t></w:r><w:r><w:rPr><w:w w:val="105"/></w:rPr><w:t>aquifer</w:t></w:r><w:r><w:rPr><w:spacing w:val="5"/><w:w w:val="105"/></w:rPr><w:t xml:space="preserve"> </w:t></w:r><w:r><w:rPr><w:w w:val="105"/></w:rPr><w:t>of</w:t></w:r><w:r><w:rPr><w:spacing w:val="6"/><w:w w:val="105"/></w:rPr><w:t xml:space="preserve"> </w:t></w:r><w:r><w:rPr><w:w w:val="105"/></w:rPr><w:t>this</w:t></w:r><w:r><w:rPr><w:spacing w:val="4"/><w:w w:val="105"/></w:rPr><w:t xml:space="preserve"> </w:t></w:r><w:r><w:rPr><w:w w:val="105"/></w:rPr><w:t>area</w:t></w:r><w:r><w:rPr><w:spacing w:val="6"/><w:w w:val="105"/></w:rPr><w:t xml:space="preserve"> </w:t></w:r><w:r><w:rPr><w:w w:val="105"/></w:rPr><w:t>at</w:t></w:r><w:r><w:rPr><w:spacing w:val="4"/><w:w w:val="105"/></w:rPr><w:t xml:space="preserve"> </w:t></w:r><w:r><w:rPr><w:w w:val="105"/></w:rPr><w:t>a</w:t></w:r><w:r><w:rPr><w:spacing w:val="5"/><w:w w:val="105"/></w:rPr><w:t xml:space="preserve"> </w:t></w:r><w:r><w:rPr><w:w w:val="105"/></w:rPr><w:t>more</w:t></w:r><w:r><w:rPr><w:spacing w:val="5"/><w:w w:val="105"/></w:rPr><w:t xml:space="preserve"> </w:t></w:r><w:r><w:rPr><w:w w:val="105"/></w:rPr><w:t>local</w:t></w:r><w:r><w:rPr><w:spacing w:val="5"/><w:w w:val="105"/></w:rPr><w:t xml:space="preserve"> </w:t></w:r><w:r><w:rPr><w:w w:val="105"/></w:rPr><w:t>scale.</w:t></w:r><w:r><w:rPr><w:spacing w:val="28"/><w:w w:val="105"/></w:rPr><w:t xml:space="preserve"> </w:t></w:r><w:r><w:rPr><w:w w:val="105"/></w:rPr><w:t>For</w:t></w:r><w:r><w:rPr><w:spacing w:val="6"/><w:w w:val="105"/></w:rPr><w:t xml:space="preserve"> </w:t></w:r><w:r><w:rPr><w:w w:val="105"/></w:rPr><w:t>example,</w:t></w:r><w:r><w:rPr><w:spacing w:val="6"/><w:w w:val="105"/></w:rPr><w:t xml:space="preserve"> </w:t></w:r><w:del w:id="4028" w:author="Rivard, Christine" w:date="2015-03-27T20:37:00Z"><w:r><w:rPr><w:w w:val="105"/></w:rPr><w:delText>the</w:delText></w:r></w:del><w:ins w:id="4029" w:author="Rivard, Christine" w:date="2015-03-27T20:37:00Z"><w:r><w:rPr><w:w w:val="105"/></w:rPr><w:t>observation</w:t></w:r></w:ins><w:r><w:rPr><w:spacing w:val="5"/><w:w w:val="105"/></w:rPr><w:t xml:space="preserve"> </w:t></w:r><w:r><w:rPr><w:w w:val="105"/></w:rPr><w:t>well</w:t></w:r><w:r><w:rPr><w:spacing w:val="5"/><w:w w:val="105"/></w:rPr><w:t xml:space="preserve"> </w:t></w:r><w:r><w:rPr><w:w w:val="105"/></w:rPr><w:t>PO01</w:t></w:r><w:r><w:rPr><w:spacing w:val="6"/><w:w w:val="105"/></w:rPr><w:t xml:space="preserve"> </w:t></w:r><w:r><w:rPr><w:w w:val="105"/></w:rPr><w:t>represents</w:t></w:r><w:r><w:rPr><w:w w:val="104"/></w:rPr><w:t xml:space="preserve"> </w:t></w:r><w:r><w:rPr><w:w w:val="105"/></w:rPr><w:t>adequately</w:t></w:r><w:r><w:rPr><w:spacing w:val="44"/><w:w w:val="105"/></w:rPr><w:t xml:space="preserve"> </w:t></w:r><w:r><w:rPr><w:w w:val="105"/></w:rPr><w:t>the</w:t></w:r><w:r><w:rPr><w:spacing w:val="44"/><w:w w:val="105"/></w:rPr><w:t xml:space="preserve"> </w:t></w:r><w:r><w:rPr><w:w w:val="105"/></w:rPr><w:t>small</w:t></w:r><w:r><w:rPr><w:spacing w:val="46"/><w:w w:val="105"/></w:rPr><w:t xml:space="preserve"> </w:t></w:r><w:r><w:rPr><w:spacing w:val="0"/><w:w w:val="105"/></w:rPr><w:t>recharge</w:t></w:r><w:r><w:rPr><w:spacing w:val="44"/><w:w w:val="105"/></w:rPr><w:t xml:space="preserve"> </w:t></w:r><w:r><w:rPr><w:w w:val="105"/></w:rPr><w:t>area</w:t></w:r><w:r><w:rPr><w:spacing w:val="45"/><w:w w:val="105"/></w:rPr><w:t xml:space="preserve"> </w:t></w:r><w:r><w:rPr><w:w w:val="105"/></w:rPr><w:t>that</w:t></w:r><w:r><w:rPr><w:spacing w:val="44"/><w:w w:val="105"/></w:rPr><w:t xml:space="preserve"> </w:t></w:r><w:r><w:rPr><w:w w:val="105"/></w:rPr><w:t>is</w:t></w:r><w:r><w:rPr><w:spacing w:val="44"/><w:w w:val="105"/></w:rPr><w:t xml:space="preserve"> </w:t></w:r><w:r><w:rPr><w:w w:val="105"/></w:rPr><w:t>located</w:t></w:r><w:r><w:rPr><w:spacing w:val="43"/><w:w w:val="105"/></w:rPr><w:t xml:space="preserve"> </w:t></w:r><w:r><w:rPr><w:w w:val="105"/></w:rPr><w:t>in</w:t></w:r><w:r><w:rPr><w:spacing w:val="45"/><w:w w:val="105"/></w:rPr><w:t xml:space="preserve"> </w:t></w:r><w:r><w:rPr><w:w w:val="105"/></w:rPr><w:t>the</w:t></w:r><w:r><w:rPr><w:spacing w:val="44"/><w:w w:val="105"/></w:rPr><w:t xml:space="preserve"> </w:t></w:r><w:r><w:rPr><w:w w:val="105"/></w:rPr><w:t>north-western</w:t></w:r><w:r><w:rPr><w:spacing w:val="43"/><w:w w:val="105"/></w:rPr><w:t xml:space="preserve"> </w:t></w:r><w:r><w:rPr><w:w w:val="105"/></w:rPr><w:t>part</w:t></w:r><w:r><w:rPr><w:spacing w:val="45"/><w:w w:val="105"/></w:rPr><w:t xml:space="preserve"> </w:t></w:r><w:r><w:rPr><w:w w:val="105"/></w:rPr><w:t>of</w:t></w:r><w:r><w:rPr><w:spacing w:val="44"/><w:w w:val="105"/></w:rPr><w:t xml:space="preserve"> </w:t></w:r><w:r><w:rPr><w:w w:val="105"/></w:rPr><w:t>the</w:t></w:r><w:r><w:rPr><w:spacing w:val="44"/><w:w w:val="105"/></w:rPr><w:t xml:space="preserve"> </w:t></w:r><w:r><w:rPr><w:spacing w:val="0"/><w:w w:val="105"/></w:rPr><w:t>St-Laurent</w:t></w:r><w:r><w:rPr><w:spacing w:val="32"/><w:w w:val="120"/></w:rPr><w:t xml:space="preserve"> </w:t></w:r><w:r><w:rPr><w:w w:val="105"/></w:rPr><w:t>Lowlands,</w:t></w:r><w:r><w:rPr><w:spacing w:val="47"/><w:w w:val="105"/></w:rPr><w:t xml:space="preserve"> </w:t></w:r><w:r><w:rPr><w:w w:val="105"/></w:rPr><w:t>where</w:t></w:r><w:r><w:rPr><w:spacing w:val="42"/><w:w w:val="105"/></w:rPr><w:t xml:space="preserve"> </w:t></w:r><w:r><w:rPr><w:w w:val="105"/></w:rPr><w:t>the</w:t></w:r><w:r><w:rPr><w:spacing w:val="42"/><w:w w:val="105"/></w:rPr><w:t xml:space="preserve"> </w:t></w:r><w:r><w:rPr><w:w w:val="105"/></w:rPr><w:t>sediments</w:t></w:r><w:r><w:rPr><w:spacing w:val="44"/><w:w w:val="105"/></w:rPr><w:t xml:space="preserve"> </w:t></w:r><w:ins w:id="4030" w:author="Rivard, Christine" w:date="2015-03-27T20:38:00Z"><w:r><w:rPr><w:spacing w:val="44"/><w:w w:val="105"/></w:rPr><w:t xml:space="preserve">close to the surface </w:t></w:r></w:ins><w:r><w:rPr><w:w w:val="105"/></w:rPr><w:t>are</w:t></w:r><w:r><w:rPr><w:spacing w:val="41"/><w:w w:val="105"/></w:rPr><w:t xml:space="preserve"> </w:t></w:r><w:r><w:rPr><w:w w:val="105"/></w:rPr><w:t>coarser</w:t></w:r><w:r><w:rPr><w:spacing w:val="43"/><w:w w:val="105"/></w:rPr><w:t xml:space="preserve"> </w:t></w:r><w:r><w:rPr><w:spacing w:val="0"/><w:w w:val="105"/></w:rPr><w:t>and</w:t></w:r><w:r><w:rPr><w:spacing w:val="43"/><w:w w:val="105"/></w:rPr><w:t xml:space="preserve"> </w:t></w:r><w:r><w:rPr><w:w w:val="105"/></w:rPr><w:t>the</w:t></w:r><w:del w:id="4031" w:author="Rivard, Christine" w:date="2015-03-27T20:38:00Z"><w:r><w:rPr><w:w w:val="105"/></w:rPr><w:delText>ir</w:delText></w:r></w:del><w:ins w:id="4032" w:author="Rivard, Christine" w:date="2015-03-27T20:38:00Z"><w:r><w:rPr><w:w w:val="105"/></w:rPr><w:t xml:space="preserve"> clay and silt cover</w:t></w:r></w:ins><w:r><w:rPr><w:spacing w:val="42"/><w:w w:val="105"/></w:rPr><w:t xml:space="preserve"> </w:t></w:r><w:r><w:rPr><w:w w:val="105"/></w:rPr><w:t>thickness</w:t></w:r><w:r><w:rPr><w:spacing w:val="42"/><w:w w:val="105"/></w:rPr><w:t xml:space="preserve"> </w:t></w:r><w:r><w:rPr><w:w w:val="105"/></w:rPr><w:t>less</w:t></w:r><w:r><w:rPr><w:spacing w:val="41"/><w:w w:val="105"/></w:rPr><w:t xml:space="preserve"> </w:t></w:r><w:r><w:rPr><w:w w:val="105"/></w:rPr><w:t>important</w:t></w:r><w:ins w:id="4033" w:author="Rivard, Christine" w:date="2015-03-27T20:38:00Z"><w:r><w:rPr><w:w w:val="105"/></w:rPr><w:t>???</w:t></w:r></w:ins><w:r><w:rPr><w:w w:val="105"/></w:rPr><w:t xml:space="preserve">. </w:t></w:r><w:r><w:rPr><w:spacing w:val="47"/><w:w w:val="105"/></w:rPr><w:t xml:space="preserve"> </w:t></w:r><w:del w:id="4034" w:author="Rivard, Christine" w:date="2015-03-27T20:39:00Z"><w:r><w:rPr><w:w w:val="105"/></w:rPr><w:delText>Moreover</w:delText></w:r></w:del><w:ins w:id="4035" w:author="Rivard, Christine" w:date="2015-03-27T20:39:00Z"><w:r><w:rPr><w:w w:val="105"/></w:rPr><w:t>Also</w:t></w:r></w:ins><w:r><w:rPr><w:w w:val="105"/></w:rPr><w:t>,</w:t></w:r><w:r><w:rPr><w:spacing w:val="48"/><w:w w:val="105"/></w:rPr><w:t xml:space="preserve"> </w:t></w:r><w:del w:id="4036" w:author="Rivard, Christine" w:date="2015-03-27T20:38:00Z"><w:r><w:rPr><w:w w:val="105"/></w:rPr><w:delText>the</w:delText></w:r></w:del></w:p><w:p><w:pPr><w:pStyle w:val="TextBody"/><w:spacing w:lineRule="exact" w:line="310"/><w:ind w:left="113" w:hanging="9"/><w:jc w:val="both"/><w:rPr></w:rPr></w:pPr><w:r><w:rPr><w:w w:val="105"/></w:rPr><w:t>well</w:t></w:r><w:r><w:rPr><w:spacing w:val="17"/><w:w w:val="105"/></w:rPr><w:t xml:space="preserve"> </w:t></w:r><w:r><w:rPr><w:w w:val="105"/></w:rPr><w:t>PO08,</w:t></w:r><w:r><w:rPr><w:spacing w:val="18"/><w:w w:val="105"/></w:rPr><w:t xml:space="preserve"> </w:t></w:r><w:r><w:rPr><w:w w:val="105"/></w:rPr><w:t>located</w:t></w:r><w:r><w:rPr><w:spacing w:val="16"/><w:w w:val="105"/></w:rPr><w:t xml:space="preserve"> </w:t></w:r><w:r><w:rPr><w:w w:val="105"/></w:rPr><w:t>at</w:t></w:r><w:r><w:rPr><w:spacing w:val="18"/><w:w w:val="105"/></w:rPr><w:t xml:space="preserve"> </w:t></w:r><w:r><w:rPr><w:w w:val="105"/></w:rPr><w:t>a</w:t></w:r><w:r><w:rPr><w:spacing w:val="18"/><w:w w:val="105"/></w:rPr><w:t xml:space="preserve"> </w:t></w:r><w:r><w:rPr><w:w w:val="105"/></w:rPr><w:t>distance</w:t></w:r><w:r><w:rPr><w:spacing w:val="16"/><w:w w:val="105"/></w:rPr><w:t xml:space="preserve"> </w:t></w:r><w:r><w:rPr><w:w w:val="105"/></w:rPr><w:t>of</w:t></w:r><w:r><w:rPr><w:spacing w:val="18"/><w:w w:val="105"/></w:rPr><w:t xml:space="preserve"> </w:t></w:r><w:r><w:rPr><w:rFonts w:eastAsia="Meiryo" w:cs="Meiryo" w:ascii="Meiryo" w:hAnsi="Meiryo"/><w:i/><w:w w:val="105"/></w:rPr><w:t>∼</w:t></w:r><w:r><w:rPr><w:w w:val="105"/></w:rPr><w:t>20</w:t></w:r><w:r><w:rPr><w:spacing w:val="18"/><w:w w:val="105"/></w:rPr><w:t xml:space="preserve"> </w:t></w:r><w:r><w:rPr><w:w w:val="105"/></w:rPr><w:t>km</w:t></w:r><w:r><w:rPr><w:spacing w:val="17"/><w:w w:val="105"/></w:rPr><w:t xml:space="preserve"> </w:t></w:r><w:r><w:rPr><w:w w:val="105"/></w:rPr><w:t>from</w:t></w:r><w:r><w:rPr><w:spacing w:val="18"/><w:w w:val="105"/></w:rPr><w:t xml:space="preserve"> </w:t></w:r><w:r><w:rPr><w:w w:val="105"/></w:rPr><w:t>the</w:t></w:r><w:r><w:rPr><w:spacing w:val="18"/><w:w w:val="105"/></w:rPr><w:t xml:space="preserve"> </w:t></w:r><w:r><w:rPr><w:w w:val="105"/></w:rPr><w:t>well</w:t></w:r><w:r><w:rPr><w:spacing w:val="17"/><w:w w:val="105"/></w:rPr><w:t xml:space="preserve"> </w:t></w:r><w:r><w:rPr><w:w w:val="105"/></w:rPr><w:t>PO01</w:t></w:r><w:r><w:rPr><w:spacing w:val="18"/><w:w w:val="105"/></w:rPr><w:t xml:space="preserve"> </w:t></w:r><w:r><w:rPr><w:w w:val="105"/></w:rPr><w:t>and</w:t></w:r><w:r><w:rPr><w:spacing w:val="18"/><w:w w:val="105"/></w:rPr><w:t xml:space="preserve"> </w:t></w:r><w:r><w:rPr><w:w w:val="105"/></w:rPr><w:t>at</w:t></w:r><w:r><w:rPr><w:spacing w:val="17"/><w:w w:val="105"/></w:rPr><w:t xml:space="preserve"> </w:t></w:r><w:r><w:rPr><w:w w:val="105"/></w:rPr><w:t>less</w:t></w:r><w:r><w:rPr><w:spacing w:val="17"/><w:w w:val="105"/></w:rPr><w:t xml:space="preserve"> </w:t></w:r><w:r><w:rPr><w:w w:val="105"/></w:rPr><w:t>than</w:t></w:r><w:r><w:rPr><w:spacing w:val="18"/><w:w w:val="105"/></w:rPr><w:t xml:space="preserve"> </w:t></w:r><w:r><w:rPr><w:w w:val="105"/></w:rPr><w:t>7</w:t></w:r><w:r><w:rPr><w:spacing w:val="17"/><w:w w:val="105"/></w:rPr><w:t xml:space="preserve"> </w:t></w:r><w:r><w:rPr><w:w w:val="105"/></w:rPr><w:t>km</w:t></w:r><w:r><w:rPr><w:spacing w:val="18"/><w:w w:val="105"/></w:rPr><w:t xml:space="preserve"> </w:t></w:r><w:r><w:rPr><w:w w:val="105"/></w:rPr><w:t>from</w:t></w:r><w:r><w:rPr><w:spacing w:val="18"/><w:w w:val="105"/></w:rPr><w:t xml:space="preserve"> </w:t></w:r><w:r><w:rPr><w:w w:val="105"/></w:rPr><w:t>the</w:t></w:r></w:p><w:p><w:pPr><w:pStyle w:val="TextBody"/><w:spacing w:lineRule="exact" w:line="256"/><w:jc w:val="both"/><w:rPr></w:rPr></w:pPr><w:r><w:rPr><w:w w:val="105"/></w:rPr><w:t>limit</w:t></w:r><w:r><w:rPr><w:spacing w:val="19"/><w:w w:val="105"/></w:rPr><w:t xml:space="preserve"> </w:t></w:r><w:r><w:rPr><w:w w:val="105"/></w:rPr><w:t>of</w:t></w:r><w:r><w:rPr><w:spacing w:val="18"/><w:w w:val="105"/></w:rPr><w:t xml:space="preserve"> </w:t></w:r><w:r><w:rPr><w:w w:val="105"/></w:rPr><w:t>the</w:t></w:r><w:r><w:rPr><w:spacing w:val="19"/><w:w w:val="105"/></w:rPr><w:t xml:space="preserve"> </w:t></w:r><w:commentRangeStart w:id="91"/><w:r><w:rPr><w:w w:val="105"/></w:rPr><w:t>recharge</w:t></w:r><w:r><w:rPr><w:spacing w:val="18"/><w:w w:val="105"/></w:rPr><w:t xml:space="preserve"> </w:t></w:r><w:r><w:rPr><w:w w:val="105"/></w:rPr><w:t>zone</w:t></w:r><w:r><w:rPr><w:w w:val="105"/></w:rPr></w:r><w:commentRangeEnd w:id="91"/><w:r><w:commentReference w:id="91"/></w:r><w:r><w:rPr><w:w w:val="105"/></w:rPr><w:t>,</w:t></w:r><w:r><w:rPr><w:spacing w:val="20"/><w:w w:val="105"/></w:rPr><w:t xml:space="preserve"> </w:t></w:r><w:r><w:rPr><w:w w:val="105"/></w:rPr><w:t>is</w:t></w:r><w:r><w:rPr><w:spacing w:val="19"/><w:w w:val="105"/></w:rPr><w:t xml:space="preserve"> </w:t></w:r><w:r><w:rPr><w:w w:val="105"/></w:rPr><w:t>characterized</w:t></w:r><w:r><w:rPr><w:spacing w:val="20"/><w:w w:val="105"/></w:rPr><w:t xml:space="preserve"> </w:t></w:r><w:r><w:rPr><w:w w:val="105"/></w:rPr><w:t>by</w:t></w:r><w:r><w:rPr><w:spacing w:val="19"/><w:w w:val="105"/></w:rPr><w:t xml:space="preserve"> </w:t></w:r><w:r><w:rPr><w:w w:val="105"/></w:rPr><w:t>water</w:t></w:r><w:r><w:rPr><w:spacing w:val="19"/><w:w w:val="105"/></w:rPr><w:t xml:space="preserve"> </w:t></w:r><w:r><w:rPr><w:w w:val="105"/></w:rPr><w:t>level</w:t></w:r><w:ins w:id="4037" w:author="Rivard, Christine" w:date="2015-03-27T20:40:00Z"><w:r><w:rPr><w:w w:val="105"/></w:rPr><w:t>s</w:t></w:r></w:ins><w:r><w:rPr><w:spacing w:val="19"/><w:w w:val="105"/></w:rPr><w:t xml:space="preserve"> </w:t></w:r><w:r><w:rPr><w:w w:val="105"/></w:rPr><w:t>that</w:t></w:r><w:r><w:rPr><w:spacing w:val="19"/><w:w w:val="105"/></w:rPr><w:t xml:space="preserve"> </w:t></w:r><w:r><w:rPr><w:w w:val="105"/></w:rPr><w:t>var</w:t></w:r><w:ins w:id="4038" w:author="Rivard, Christine" w:date="2015-03-27T20:40:00Z"><w:r><w:rPr><w:w w:val="105"/></w:rPr><w:t>y</w:t></w:r></w:ins><w:del w:id="4039" w:author="Rivard, Christine" w:date="2015-03-27T20:40:00Z"><w:r><w:rPr><w:w w:val="105"/></w:rPr><w:delText>ies</w:delText></w:r></w:del><w:r><w:rPr><w:spacing w:val="18"/><w:w w:val="105"/></w:rPr><w:t xml:space="preserve"> </w:t></w:r><w:r><w:rPr><w:w w:val="105"/></w:rPr><w:t>significantly</w:t></w:r><w:r><w:rPr><w:spacing w:val="20"/><w:w w:val="105"/></w:rPr><w:t xml:space="preserve"> </w:t></w:r><w:r><w:rPr><w:w w:val="105"/></w:rPr><w:t>on</w:t></w:r><w:r><w:rPr><w:spacing w:val="19"/><w:w w:val="105"/></w:rPr><w:t xml:space="preserve"> </w:t></w:r><w:r><w:rPr><w:w w:val="105"/></w:rPr><w:t>a</w:t></w:r><w:r><w:rPr><w:spacing w:val="20"/><w:w w:val="105"/></w:rPr><w:t xml:space="preserve"> </w:t></w:r><w:r><w:rPr><w:w w:val="105"/></w:rPr><w:t>seasonal</w:t></w:r></w:p><w:p><w:pPr><w:pStyle w:val="TextBody"/><w:spacing w:lineRule="auto" w:line="249" w:before="13" w:after="0"/><w:ind w:left="105" w:right="105" w:firstLine="8"/><w:jc w:val="both"/><w:rPr><w:lang w:val="fr-CA"/></w:rPr></w:pPr><w:r><w:rPr><w:w w:val="105"/></w:rPr><w:t>basis,</w:t></w:r><w:r><w:rPr><w:spacing w:val="50"/><w:w w:val="105"/></w:rPr><w:t xml:space="preserve"> </w:t></w:r><w:r><w:rPr><w:w w:val="105"/></w:rPr><w:t>in</w:t></w:r><w:r><w:rPr><w:spacing w:val="44"/><w:w w:val="105"/></w:rPr><w:t xml:space="preserve"> </w:t></w:r><w:r><w:rPr><w:w w:val="105"/></w:rPr><w:t>spite</w:t></w:r><w:r><w:rPr><w:spacing w:val="46"/><w:w w:val="105"/></w:rPr><w:t xml:space="preserve"> </w:t></w:r><w:r><w:rPr><w:w w:val="105"/></w:rPr><w:t>of</w:t></w:r><w:r><w:rPr><w:spacing w:val="44"/><w:w w:val="105"/></w:rPr><w:t xml:space="preserve"> </w:t></w:r><w:r><w:rPr><w:w w:val="105"/></w:rPr><w:t>the</w:t></w:r><w:r><w:rPr><w:spacing w:val="44"/><w:w w:val="105"/></w:rPr><w:t xml:space="preserve"> </w:t></w:r><w:r><w:rPr><w:w w:val="105"/></w:rPr><w:t>thick</w:t></w:r><w:r><w:rPr><w:spacing w:val="44"/><w:w w:val="105"/></w:rPr><w:t xml:space="preserve"> </w:t></w:r><w:ins w:id="4040" w:author="Rivard, Christine" w:date="2015-03-27T20:40:00Z"><w:r><w:rPr><w:spacing w:val="44"/><w:w w:val="105"/></w:rPr><w:t xml:space="preserve">clay and silt </w:t></w:r></w:ins><w:r><w:rPr><w:w w:val="105"/></w:rPr><w:t>layer</w:t></w:r><w:r><w:rPr><w:spacing w:val="45"/><w:w w:val="105"/></w:rPr><w:t xml:space="preserve"> </w:t></w:r><w:del w:id="4041" w:author="Rivard, Christine" w:date="2015-03-27T20:40:00Z"><w:r><w:rPr><w:w w:val="105"/></w:rPr><w:delText>of</w:delText></w:r></w:del><w:del w:id="4042" w:author="Rivard, Christine" w:date="2015-03-27T20:40:00Z"><w:r><w:rPr><w:spacing w:val="44"/><w:w w:val="105"/></w:rPr><w:delText xml:space="preserve"> </w:delText></w:r></w:del><w:del w:id="4043" w:author="Rivard, Christine" w:date="2015-03-27T20:40:00Z"><w:r><w:rPr><w:w w:val="105"/></w:rPr><w:delText>clay</w:delText></w:r></w:del><w:del w:id="4044" w:author="Rivard, Christine" w:date="2015-03-27T20:40:00Z"><w:r><w:rPr><w:spacing w:val="44"/><w:w w:val="105"/></w:rPr><w:delText xml:space="preserve"> </w:delText></w:r></w:del><w:r><w:rPr><w:w w:val="105"/></w:rPr><w:t>(</w:t></w:r><w:del w:id="4045" w:author="Rivard, Christine" w:date="2015-03-27T20:40:00Z"><w:r><w:rPr><w:w w:val="105"/></w:rPr><w:delText>more</w:delText></w:r></w:del><w:del w:id="4046" w:author="Rivard, Christine" w:date="2015-03-27T20:40:00Z"><w:r><w:rPr><w:spacing w:val="45"/><w:w w:val="105"/></w:rPr><w:delText xml:space="preserve"> </w:delText></w:r></w:del><w:del w:id="4047" w:author="Rivard, Christine" w:date="2015-03-27T20:40:00Z"><w:r><w:rPr><w:w w:val="105"/></w:rPr><w:delText>than</w:delText></w:r></w:del><w:ins w:id="4048" w:author="Rivard, Christine" w:date="2015-03-27T20:40:00Z"><w:r><w:rPr><w:w w:val="105"/></w:rPr><w:t>&gt;</w:t></w:r></w:ins><w:r><w:rPr><w:spacing w:val="44"/><w:w w:val="105"/></w:rPr><w:t xml:space="preserve"> </w:t></w:r><w:r><w:rPr><w:w w:val="105"/></w:rPr><w:t>25</w:t></w:r><w:r><w:rPr><w:spacing w:val="44"/><w:w w:val="105"/></w:rPr><w:t xml:space="preserve"> </w:t></w:r><w:r><w:rPr><w:w w:val="105"/></w:rPr><w:t>m)</w:t></w:r><w:r><w:rPr><w:spacing w:val="44"/><w:w w:val="105"/></w:rPr><w:t xml:space="preserve"> </w:t></w:r><w:r><w:rPr><w:w w:val="105"/></w:rPr><w:t>covering</w:t></w:r><w:r><w:rPr><w:spacing w:val="46"/><w:w w:val="105"/></w:rPr><w:t xml:space="preserve"> </w:t></w:r><w:r><w:rPr><w:w w:val="105"/></w:rPr><w:t>the</w:t></w:r><w:r><w:rPr><w:spacing w:val="44"/><w:w w:val="105"/></w:rPr><w:t xml:space="preserve"> </w:t></w:r><w:ins w:id="4049" w:author="Rivard, Christine" w:date="2015-03-27T20:40:00Z"><w:r><w:rPr><w:spacing w:val="44"/><w:w w:val="105"/></w:rPr><w:t>bed</w:t></w:r></w:ins><w:r><w:rPr><w:w w:val="105"/></w:rPr><w:t>rock</w:t></w:r><w:r><w:rPr><w:spacing w:val="44"/><w:w w:val="105"/></w:rPr><w:t xml:space="preserve"> </w:t></w:r><w:r><w:rPr><w:w w:val="105"/></w:rPr><w:t>at</w:t></w:r><w:r><w:rPr><w:spacing w:val="44"/><w:w w:val="105"/></w:rPr><w:t xml:space="preserve"> </w:t></w:r><w:r><w:rPr><w:w w:val="105"/></w:rPr><w:t>this</w:t></w:r><w:r><w:rPr><w:spacing w:val="45"/><w:w w:val="105"/></w:rPr><w:t xml:space="preserve"> </w:t></w:r><w:r><w:rPr><w:w w:val="105"/></w:rPr><w:t>location.</w:t></w:r><w:r><w:rPr><w:w w:val="106"/></w:rPr><w:t xml:space="preserve"> </w:t></w:r><w:r><w:rPr><w:w w:val="105"/></w:rPr><w:t>These</w:t></w:r><w:r><w:rPr><w:spacing w:val="18"/><w:w w:val="105"/></w:rPr><w:t xml:space="preserve"> </w:t></w:r><w:del w:id="4050" w:author="Rivard, Christine" w:date="2015-03-27T20:41:00Z"><w:r><w:rPr><w:w w:val="105"/></w:rPr><w:delText>piezometric</w:delText></w:r></w:del><w:del w:id="4051" w:author="Rivard, Christine" w:date="2015-03-27T20:41:00Z"><w:r><w:rPr><w:spacing w:val="17"/><w:w w:val="105"/></w:rPr><w:delText xml:space="preserve"> </w:delText></w:r></w:del><w:ins w:id="4052" w:author="Rivard, Christine" w:date="2015-03-27T20:41:00Z"><w:r><w:rPr><w:w w:val="105"/></w:rPr><w:t>water-level fluctuations</w:t></w:r></w:ins><w:del w:id="4053" w:author="Rivard, Christine" w:date="2015-03-27T20:41:00Z"><w:r><w:rPr><w:w w:val="105"/></w:rPr><w:delText>variations</w:delText></w:r></w:del><w:r><w:rPr><w:spacing w:val="18"/><w:w w:val="105"/></w:rPr><w:t xml:space="preserve"> </w:t></w:r><w:r><w:rPr><w:w w:val="105"/></w:rPr><w:t>are</w:t></w:r><w:r><w:rPr><w:spacing w:val="18"/><w:w w:val="105"/></w:rPr><w:t xml:space="preserve"> </w:t></w:r><w:r><w:rPr><w:w w:val="105"/></w:rPr><w:t>most</w:t></w:r><w:r><w:rPr><w:spacing w:val="17"/><w:w w:val="105"/></w:rPr><w:t xml:space="preserve"> </w:t></w:r><w:del w:id="4054" w:author="Rivard, Christine" w:date="2015-03-27T20:41:00Z"><w:r><w:rPr><w:w w:val="105"/></w:rPr><w:delText>probably</w:delText></w:r></w:del><w:del w:id="4055" w:author="Rivard, Christine" w:date="2015-03-27T20:41:00Z"><w:r><w:rPr><w:spacing w:val="18"/><w:w w:val="105"/></w:rPr><w:delText xml:space="preserve"> </w:delText></w:r></w:del><w:ins w:id="4056" w:author="Rivard, Christine" w:date="2015-03-27T20:41:00Z"><w:r><w:rPr><w:w w:val="105"/></w:rPr><w:t>likely</w:t></w:r></w:ins><w:ins w:id="4057" w:author="Rivard, Christine" w:date="2015-03-27T20:41:00Z"><w:r><w:rPr><w:spacing w:val="18"/><w:w w:val="105"/></w:rPr><w:t xml:space="preserve"> </w:t></w:r></w:ins><w:r><w:rPr><w:w w:val="105"/></w:rPr><w:t>due</w:t></w:r><w:r><w:rPr><w:spacing w:val="17"/><w:w w:val="105"/></w:rPr><w:t xml:space="preserve"> </w:t></w:r><w:r><w:rPr><w:w w:val="105"/></w:rPr><w:t>to</w:t></w:r><w:r><w:rPr><w:spacing w:val="18"/><w:w w:val="105"/></w:rPr><w:t xml:space="preserve"> </w:t></w:r><w:r><w:rPr><w:w w:val="105"/></w:rPr><w:t>the</w:t></w:r><w:r><w:rPr><w:spacing w:val="19"/><w:w w:val="105"/></w:rPr><w:t xml:space="preserve"> </w:t></w:r><w:r><w:rPr><w:spacing w:val="0"/><w:w w:val="105"/></w:rPr><w:t>influence</w:t></w:r><w:r><w:rPr><w:spacing w:val="18"/><w:w w:val="105"/></w:rPr><w:t xml:space="preserve"> </w:t></w:r><w:r><w:rPr><w:w w:val="105"/></w:rPr><w:t>of</w:t></w:r><w:r><w:rPr><w:spacing w:val="17"/><w:w w:val="105"/></w:rPr><w:t xml:space="preserve"> </w:t></w:r><w:r><w:rPr><w:w w:val="105"/></w:rPr><w:t>the</w:t></w:r><w:r><w:rPr><w:spacing w:val="19"/><w:w w:val="105"/></w:rPr><w:t xml:space="preserve"> </w:t></w:r><w:r><w:rPr><w:w w:val="105"/></w:rPr><w:t>nearby</w:t></w:r><w:r><w:rPr><w:spacing w:val="17"/><w:w w:val="105"/></w:rPr><w:t xml:space="preserve"> </w:t></w:r><w:r><w:rPr><w:w w:val="105"/></w:rPr><w:t>recharge</w:t></w:r><w:r><w:rPr><w:spacing w:val="17"/><w:w w:val="105"/></w:rPr><w:t xml:space="preserve"> </w:t></w:r><w:r><w:rPr><w:w w:val="105"/></w:rPr><w:t>area.</w:t></w:r><w:r><w:rPr><w:spacing w:val="28"/><w:w w:val="108"/></w:rPr><w:t xml:space="preserve"> </w:t></w:r><w:r><w:rPr><w:w w:val="105"/></w:rPr><w:t>The</w:t></w:r><w:r><w:rPr><w:spacing w:val="15"/><w:w w:val="105"/></w:rPr><w:t xml:space="preserve"> </w:t></w:r><w:r><w:rPr><w:w w:val="105"/></w:rPr><w:t>southern</w:t></w:r><w:r><w:rPr><w:spacing w:val="15"/><w:w w:val="105"/></w:rPr><w:t xml:space="preserve"> </w:t></w:r><w:r><w:rPr><w:w w:val="105"/></w:rPr><w:t>part</w:t></w:r><w:r><w:rPr><w:spacing w:val="14"/><w:w w:val="105"/></w:rPr><w:t xml:space="preserve"> </w:t></w:r><w:r><w:rPr><w:w w:val="105"/></w:rPr><w:t>of</w:t></w:r><w:r><w:rPr><w:spacing w:val="14"/><w:w w:val="105"/></w:rPr><w:t xml:space="preserve"> </w:t></w:r><w:r><w:rPr><w:w w:val="105"/></w:rPr><w:t>the</w:t></w:r><w:r><w:rPr><w:spacing w:val="14"/><w:w w:val="105"/></w:rPr><w:t xml:space="preserve"> </w:t></w:r><w:r><w:rPr><w:w w:val="105"/></w:rPr><w:t>St-Lauren</w:t></w:r><w:del w:id="4058" w:author="Rivard, Christine" w:date="2015-03-27T20:41:00Z"><w:r><w:rPr><w:w w:val="105"/></w:rPr><w:delText>t</w:delText></w:r></w:del><w:ins w:id="4059" w:author="Rivard, Christine" w:date="2015-03-27T20:41:00Z"><w:r><w:rPr><w:w w:val="105"/></w:rPr><w:t>ce</w:t></w:r></w:ins><w:r><w:rPr><w:spacing w:val="14"/><w:w w:val="105"/></w:rPr><w:t xml:space="preserve"> </w:t></w:r><w:r><w:rPr><w:spacing w:val="0"/><w:w w:val="105"/></w:rPr><w:t>Lowlands</w:t></w:r><w:r><w:rPr><w:spacing w:val="14"/><w:w w:val="105"/></w:rPr><w:t xml:space="preserve"> </w:t></w:r><w:r><w:rPr><w:w w:val="105"/></w:rPr><w:t>is</w:t></w:r><w:r><w:rPr><w:spacing w:val="14"/><w:w w:val="105"/></w:rPr><w:t xml:space="preserve"> </w:t></w:r><w:r><w:rPr><w:w w:val="105"/></w:rPr><w:t>characterized</w:t></w:r><w:r><w:rPr><w:spacing w:val="15"/><w:w w:val="105"/></w:rPr><w:t xml:space="preserve"> </w:t></w:r><w:r><w:rPr><w:w w:val="105"/></w:rPr><w:t>by</w:t></w:r><w:r><w:rPr><w:spacing w:val="15"/><w:w w:val="105"/></w:rPr><w:t xml:space="preserve"> </w:t></w:r><w:r><w:rPr><w:w w:val="105"/></w:rPr><w:t>wells</w:t></w:r><w:r><w:rPr><w:spacing w:val="15"/><w:w w:val="105"/></w:rPr><w:t xml:space="preserve"> </w:t></w:r><w:r><w:rPr><w:spacing w:val="0"/><w:w w:val="105"/></w:rPr><w:t>representative</w:t></w:r><w:r><w:rPr><w:spacing w:val="13"/><w:w w:val="105"/></w:rPr><w:t xml:space="preserve"> </w:t></w:r><w:r><w:rPr><w:w w:val="105"/></w:rPr><w:t>of</w:t></w:r><w:r><w:rPr><w:spacing w:val="14"/><w:w w:val="105"/></w:rPr><w:t xml:space="preserve"> </w:t></w:r><w:del w:id="4060" w:author="Rivard, Christine" w:date="2015-03-27T20:41:00Z"><w:r><w:rPr><w:w w:val="105"/></w:rPr><w:delText>captive</w:delText></w:r></w:del><w:ins w:id="4061" w:author="Rivard, Christine" w:date="2015-03-27T20:41:00Z"><w:r><w:rPr><w:w w:val="105"/></w:rPr><w:t>confined</w:t></w:r></w:ins><w:r><w:rPr><w:w w:val="105"/></w:rPr><w:t>,</w:t></w:r><w:r><w:rPr><w:spacing w:val="40"/><w:w w:val="101"/></w:rPr><w:t xml:space="preserve"> </w:t></w:r><w:r><w:rPr><w:w w:val="105"/></w:rPr><w:t>semi-</w:t></w:r><w:del w:id="4062" w:author="Rivard, Christine" w:date="2015-03-27T20:41:00Z"><w:r><w:rPr><w:w w:val="105"/></w:rPr><w:delText>captive</w:delText></w:r></w:del><w:ins w:id="4063" w:author="Rivard, Christine" w:date="2015-03-27T20:41:00Z"><w:r><w:rPr><w:w w:val="105"/></w:rPr><w:t>confi</w:t></w:r></w:ins><w:ins w:id="4064" w:author="Rivard, Christine" w:date="2015-03-27T20:42:00Z"><w:r><w:rPr><w:w w:val="105"/></w:rPr><w:t>ned</w:t></w:r></w:ins><w:r><w:rPr><w:w w:val="105"/></w:rPr><w:t>,</w:t></w:r><w:r><w:rPr><w:spacing w:val="59"/><w:w w:val="105"/></w:rPr><w:t xml:space="preserve"> </w:t></w:r><w:r><w:rPr><w:w w:val="105"/></w:rPr><w:t>and</w:t></w:r><w:r><w:rPr><w:spacing w:val="51"/><w:w w:val="105"/></w:rPr><w:t xml:space="preserve"> </w:t></w:r><w:r><w:rPr><w:spacing w:val="0"/><w:w w:val="105"/></w:rPr><w:t>unconfined</w:t></w:r><w:r><w:rPr><w:spacing w:val="52"/><w:w w:val="105"/></w:rPr><w:t xml:space="preserve"> </w:t></w:r><w:r><w:rPr><w:w w:val="105"/></w:rPr><w:t>conditions</w:t></w:r><w:r><w:rPr><w:spacing w:val="53"/><w:w w:val="105"/></w:rPr><w:t xml:space="preserve"> </w:t></w:r><w:r><w:rPr><w:w w:val="105"/></w:rPr><w:t>that</w:t></w:r><w:r><w:rPr><w:spacing w:val="52"/><w:w w:val="105"/></w:rPr><w:t xml:space="preserve"> </w:t></w:r><w:r><w:rPr><w:w w:val="105"/></w:rPr><w:t>are</w:t></w:r><w:r><w:rPr><w:spacing w:val="52"/><w:w w:val="105"/></w:rPr><w:t xml:space="preserve"> </w:t></w:r><w:r><w:rPr><w:w w:val="105"/></w:rPr><w:t>distributed</w:t></w:r><w:r><w:rPr><w:spacing w:val="52"/><w:w w:val="105"/></w:rPr><w:t xml:space="preserve"> </w:t></w:r><w:r><w:rPr><w:spacing w:val="0"/><w:w w:val="105"/></w:rPr><w:t>consistently</w:t></w:r><w:r><w:rPr><w:spacing w:val="53"/><w:w w:val="105"/></w:rPr><w:t xml:space="preserve"> </w:t></w:r><w:r><w:rPr><w:w w:val="105"/></w:rPr><w:t>with</w:t></w:r><w:r><w:rPr><w:spacing w:val="52"/><w:w w:val="105"/></w:rPr><w:t xml:space="preserve"> </w:t></w:r><w:r><w:rPr><w:w w:val="105"/></w:rPr><w:t>the</w:t></w:r><w:r><w:rPr><w:spacing w:val="51"/><w:w w:val="105"/></w:rPr><w:t xml:space="preserve"> </w:t></w:r><w:r><w:rPr><w:w w:val="105"/></w:rPr><w:t>nature</w:t></w:r><w:r><w:rPr><w:spacing w:val="52"/><w:w w:val="105"/></w:rPr><w:t xml:space="preserve"> </w:t></w:r><w:r><w:rPr><w:w w:val="105"/></w:rPr><w:t>and</w:t></w:r><w:r><w:rPr><w:spacing w:val="40"/><w:w w:val="110"/></w:rPr><w:t xml:space="preserve"> </w:t></w:r><w:r><w:rPr><w:w w:val="105"/></w:rPr><w:t>thickness of</w:t></w:r><w:r><w:rPr><w:spacing w:val="1"/><w:w w:val="105"/></w:rPr><w:t xml:space="preserve"> </w:t></w:r><w:r><w:rPr><w:w w:val="105"/></w:rPr><w:t>the</w:t></w:r><w:r><w:rPr><w:spacing w:val="1"/><w:w w:val="105"/></w:rPr><w:t xml:space="preserve"> </w:t></w:r><w:r><w:rPr><w:w w:val="105"/></w:rPr><w:t>surficial</w:t></w:r><w:r><w:rPr><w:spacing w:val="1"/><w:w w:val="105"/></w:rPr><w:t xml:space="preserve"> </w:t></w:r><w:r><w:rPr><w:w w:val="105"/></w:rPr><w:t>deposits.</w:t></w:r><w:ins w:id="4065" w:author="Rivard, Christine" w:date="2015-03-27T20:36:00Z"><w:r><w:rPr><w:w w:val="105"/></w:rPr><w:t xml:space="preserve"> </w:t></w:r></w:ins><w:ins w:id="4066" w:author="Rivard, Christine" w:date="2015-03-27T20:36:00Z"><w:r><w:rPr><w:w w:val="105"/><w:lang w:val="fr-CA"/></w:rPr><w:t>Combien y a-t-il</w:t></w:r></w:ins><w:ins w:id="4067" w:author="Rivard, Christine" w:date="2015-03-27T20:42:00Z"><w:r><w:rPr><w:w w:val="105"/><w:lang w:val="fr-CA"/></w:rPr><w:t xml:space="preserve"> de puits</w:t></w:r></w:ins><w:ins w:id="4068" w:author="Rivard, Christine" w:date="2015-03-27T20:36:00Z"><w:r><w:rPr><w:w w:val="105"/><w:lang w:val="fr-CA"/></w:rPr><w:t xml:space="preserve">? </w:t></w:r></w:ins><w:ins w:id="4069" w:author="Rivard, Christine" w:date="2015-03-27T20:37:00Z"><w:r><w:rPr><w:w w:val="105"/><w:lang w:val="fr-CA"/></w:rPr><w:t>Tu n’a</w:t></w:r></w:ins><w:ins w:id="4070" w:author="Rivard, Christine" w:date="2015-03-27T20:36:00Z"><w:r><w:rPr><w:w w:val="105"/><w:lang w:val="fr-CA"/></w:rPr><w:t>vais</w:t></w:r></w:ins><w:ins w:id="4071" w:author="Rivard, Christine" w:date="2015-03-27T20:37:00Z"><w:r><w:rPr><w:w w:val="105"/><w:lang w:val="fr-CA"/></w:rPr><w:t xml:space="preserve"> pas </w:t></w:r></w:ins><w:ins w:id="4072" w:author="Rivard, Christine" w:date="2015-03-27T20:36:00Z"><w:r><w:rPr><w:w w:val="105"/><w:lang w:val="fr-CA"/></w:rPr><w:t>separer nord et sud comme dans le rapport?</w:t></w:r></w:ins><w:ins w:id="4073" w:author="Rivard, Christine" w:date="2015-03-27T20:42:00Z"><w:r><w:rPr><w:w w:val="105"/><w:lang w:val="fr-CA"/></w:rPr><w:t xml:space="preserve"> Car la couche d’argile et silt est nettement superieure au nord des Monteregiennes.</w:t></w:r></w:ins></w:p><w:p><w:pPr><w:pStyle w:val="Normal"/><w:spacing w:before="2" w:after="0"/><w:rPr><w:rFonts w:ascii="Times New Roman" w:hAnsi="Times New Roman" w:eastAsia="Times New Roman" w:cs="Times New Roman"/><w:sz w:val="29"/><w:szCs w:val="29"/><w:lang w:val="fr-CA"/></w:rPr></w:pPr><w:r><w:rPr><w:rFonts w:eastAsia="Times New Roman" w:cs="Times New Roman" w:ascii="Times New Roman" w:hAnsi="Times New Roman"/><w:sz w:val="29"/><w:szCs w:val="29"/><w:lang w:val="fr-CA"/></w:rPr></w:r></w:p><w:p><w:pPr><w:pStyle w:val="TextBody"/><w:spacing w:lineRule="auto" w:line="249"/><w:ind w:left="113" w:right="143" w:hanging="0"/><w:jc w:val="both"/><w:rPr></w:rPr></w:pPr><w:r><w:rPr><w:rFonts w:ascii="Georgia" w:hAnsi="Georgia"/><w:b/><w:w w:val="105"/><w:lang w:val="en-CA"/><w:rPrChange w:id="0" w:author="Rivard, Christine" w:date="2015-03-30T08:51:00Z"><w:rPr><w:b/><w:w w:val="105"/><w:rFonts w:ascii="Georgia" w:hAnsi="Georgia"/></w:rPr></w:rPrChange></w:rPr><w:t>Appalachian</w:t></w:r><w:r><w:rPr><w:rFonts w:ascii="Georgia" w:hAnsi="Georgia"/><w:b/><w:spacing w:val="0"/><w:w w:val="105"/><w:lang w:val="en-CA"/><w:rPrChange w:id="0" w:author="Rivard, Christine" w:date="2015-03-30T08:51:00Z"><w:rPr><w:spacing w:val="0"/><w:b/><w:w w:val="105"/><w:rFonts w:ascii="Georgia" w:hAnsi="Georgia"/></w:rPr></w:rPrChange></w:rPr><w:t xml:space="preserve"> </w:t></w:r><w:del w:id="4076" w:author="Rivard, Christine" w:date="2015-03-27T20:29:00Z"><w:r><w:rPr><w:rFonts w:ascii="Georgia" w:hAnsi="Georgia"/><w:b/><w:w w:val="105"/><w:lang w:val="en-CA"/></w:rPr><w:delText>Foothills</w:delText></w:r></w:del><w:del w:id="4077" w:author="Rivard, Christine" w:date="2015-03-27T20:29:00Z"><w:r><w:rPr><w:rFonts w:ascii="Georgia" w:hAnsi="Georgia"/><w:b/><w:spacing w:val="55"/><w:w w:val="105"/><w:lang w:val="en-CA"/></w:rPr><w:delText xml:space="preserve"> </w:delText></w:r></w:del><w:ins w:id="4078" w:author="Rivard, Christine" w:date="2015-03-27T20:29:00Z"><w:r><w:rPr><w:rFonts w:ascii="Georgia" w:hAnsi="Georgia"/><w:b/><w:w w:val="105"/><w:lang w:val="en-CA"/></w:rPr><w:t>Piedmont</w:t></w:r></w:ins><w:ins w:id="4079" w:author="Rivard, Christine" w:date="2015-03-27T20:29:00Z"><w:r><w:rPr><w:rFonts w:ascii="Georgia" w:hAnsi="Georgia"/><w:b/><w:spacing w:val="55"/><w:w w:val="105"/><w:lang w:val="en-CA"/></w:rPr><w:t xml:space="preserve"> </w:t></w:r></w:ins><w:r><w:rPr><w:w w:val="105"/><w:lang w:val="en-CA"/><w:rPrChange w:id="0" w:author="Rivard, Christine" w:date="2015-03-30T08:51:00Z"><w:rPr><w:w w:val="105"/></w:rPr></w:rPrChange></w:rPr><w:t>This</w:t></w:r><w:r><w:rPr><w:spacing w:val="0"/><w:w w:val="105"/><w:lang w:val="en-CA"/><w:rPrChange w:id="0" w:author="Rivard, Christine" w:date="2015-03-30T08:51:00Z"><w:rPr><w:spacing w:val="0"/><w:w w:val="105"/></w:rPr></w:rPrChange></w:rPr><w:t xml:space="preserve"> </w:t></w:r><w:r><w:rPr><w:w w:val="105"/><w:lang w:val="en-CA"/><w:rPrChange w:id="0" w:author="Rivard, Christine" w:date="2015-03-30T08:51:00Z"><w:rPr><w:w w:val="105"/></w:rPr></w:rPrChange></w:rPr><w:t>context</w:t></w:r><w:r><w:rPr><w:spacing w:val="0"/><w:w w:val="105"/><w:lang w:val="en-CA"/><w:rPrChange w:id="0" w:author="Rivard, Christine" w:date="2015-03-30T08:51:00Z"><w:rPr><w:spacing w:val="0"/><w:w w:val="105"/></w:rPr></w:rPrChange></w:rPr><w:t xml:space="preserve"> </w:t></w:r><w:r><w:rPr><w:w w:val="105"/><w:lang w:val="en-CA"/><w:rPrChange w:id="0" w:author="Rivard, Christine" w:date="2015-03-30T08:51:00Z"><w:rPr><w:w w:val="105"/></w:rPr></w:rPrChange></w:rPr><w:t>is</w:t></w:r><w:r><w:rPr><w:spacing w:val="0"/><w:w w:val="105"/><w:lang w:val="en-CA"/><w:rPrChange w:id="0" w:author="Rivard, Christine" w:date="2015-03-30T08:51:00Z"><w:rPr><w:spacing w:val="0"/><w:w w:val="105"/></w:rPr></w:rPrChange></w:rPr><w:t xml:space="preserve"> </w:t></w:r><w:r><w:rPr><w:w w:val="105"/><w:lang w:val="en-CA"/><w:rPrChange w:id="0" w:author="Rivard, Christine" w:date="2015-03-30T08:51:00Z"><w:rPr><w:w w:val="105"/></w:rPr></w:rPrChange></w:rPr><w:t>characterized</w:t></w:r><w:r><w:rPr><w:spacing w:val="0"/><w:w w:val="105"/><w:lang w:val="en-CA"/><w:rPrChange w:id="0" w:author="Rivard, Christine" w:date="2015-03-30T08:51:00Z"><w:rPr><w:spacing w:val="0"/><w:w w:val="105"/></w:rPr></w:rPrChange></w:rPr><w:t xml:space="preserve"> </w:t></w:r><w:r><w:rPr><w:w w:val="105"/><w:lang w:val="en-CA"/><w:rPrChange w:id="0" w:author="Rivard, Christine" w:date="2015-03-30T08:51:00Z"><w:rPr><w:w w:val="105"/></w:rPr></w:rPrChange></w:rPr><w:t>by</w:t></w:r><w:r><w:rPr><w:spacing w:val="0"/><w:w w:val="105"/><w:lang w:val="en-CA"/><w:rPrChange w:id="0" w:author="Rivard, Christine" w:date="2015-03-30T08:51:00Z"><w:rPr><w:spacing w:val="0"/><w:w w:val="105"/></w:rPr></w:rPrChange></w:rPr><w:t xml:space="preserve"> </w:t></w:r><w:r><w:rPr><w:w w:val="105"/><w:lang w:val="en-CA"/><w:rPrChange w:id="0" w:author="Rivard, Christine" w:date="2015-03-30T08:51:00Z"><w:rPr><w:w w:val="105"/></w:rPr></w:rPrChange></w:rPr><w:t>wells</w:t></w:r><w:r><w:rPr><w:spacing w:val="0"/><w:w w:val="105"/><w:lang w:val="en-CA"/><w:rPrChange w:id="0" w:author="Rivard, Christine" w:date="2015-03-30T08:51:00Z"><w:rPr><w:spacing w:val="0"/><w:w w:val="105"/></w:rPr></w:rPrChange></w:rPr><w:t xml:space="preserve"> that </w:t></w:r><w:r><w:rPr><w:w w:val="105"/><w:lang w:val="en-CA"/><w:rPrChange w:id="0" w:author="Rivard, Christine" w:date="2015-03-30T08:51:00Z"><w:rPr><w:w w:val="105"/></w:rPr></w:rPrChange></w:rPr><w:t>are</w:t></w:r><w:r><w:rPr><w:spacing w:val="0"/><w:w w:val="105"/><w:lang w:val="en-CA"/><w:rPrChange w:id="0" w:author="Rivard, Christine" w:date="2015-03-30T08:51:00Z"><w:rPr><w:spacing w:val="0"/><w:w w:val="105"/></w:rPr></w:rPrChange></w:rPr><w:t xml:space="preserve"> </w:t></w:r><w:r><w:rPr><w:w w:val="105"/><w:lang w:val="en-CA"/><w:rPrChange w:id="0" w:author="Rivard, Christine" w:date="2015-03-30T08:51:00Z"><w:rPr><w:w w:val="105"/></w:rPr></w:rPrChange></w:rPr><w:t>exclusively</w:t></w:r><w:r><w:rPr><w:spacing w:val="0"/><w:w w:val="105"/><w:lang w:val="en-CA"/><w:rPrChange w:id="0" w:author="Rivard, Christine" w:date="2015-03-30T08:51:00Z"><w:rPr><w:spacing w:val="0"/><w:w w:val="105"/></w:rPr></w:rPrChange></w:rPr><w:t xml:space="preserve"> </w:t></w:r><w:r><w:rPr><w:w w:val="105"/><w:lang w:val="en-CA"/><w:rPrChange w:id="0" w:author="Rivard, Christine" w:date="2015-03-30T08:51:00Z"><w:rPr><w:w w:val="105"/></w:rPr></w:rPrChange></w:rPr><w:t>representative</w:t></w:r><w:r><w:rPr><w:spacing w:val="23"/><w:w w:val="104"/><w:lang w:val="en-CA"/><w:rPrChange w:id="0" w:author="Rivard, Christine" w:date="2015-03-30T08:51:00Z"><w:rPr><w:spacing w:val="23"/><w:w w:val="104"/></w:rPr></w:rPrChange></w:rPr><w:t xml:space="preserve"> </w:t></w:r><w:r><w:rPr><w:w w:val="105"/><w:lang w:val="en-CA"/><w:rPrChange w:id="0" w:author="Rivard, Christine" w:date="2015-03-30T08:51:00Z"><w:rPr><w:w w:val="105"/></w:rPr></w:rPrChange></w:rPr><w:t>of</w:t></w:r><w:r><w:rPr><w:spacing w:val="18"/><w:w w:val="105"/><w:lang w:val="en-CA"/><w:rPrChange w:id="0" w:author="Rivard, Christine" w:date="2015-03-30T08:51:00Z"><w:rPr><w:spacing w:val="18"/><w:w w:val="105"/></w:rPr></w:rPrChange></w:rPr><w:t xml:space="preserve"> </w:t></w:r><w:r><w:rPr><w:w w:val="105"/><w:lang w:val="en-CA"/><w:rPrChange w:id="0" w:author="Rivard, Christine" w:date="2015-03-30T08:51:00Z"><w:rPr><w:w w:val="105"/></w:rPr></w:rPrChange></w:rPr><w:t>unconfined</w:t></w:r><w:r><w:rPr><w:spacing w:val="19"/><w:w w:val="105"/><w:lang w:val="en-CA"/><w:rPrChange w:id="0" w:author="Rivard, Christine" w:date="2015-03-30T08:51:00Z"><w:rPr><w:spacing w:val="19"/><w:w w:val="105"/></w:rPr></w:rPrChange></w:rPr><w:t xml:space="preserve"> </w:t></w:r><w:r><w:rPr><w:w w:val="105"/><w:lang w:val="en-CA"/><w:rPrChange w:id="0" w:author="Rivard, Christine" w:date="2015-03-30T08:51:00Z"><w:rPr><w:w w:val="105"/></w:rPr></w:rPrChange></w:rPr><w:t>cond</w:t></w:r><w:r><w:rPr><w:w w:val="105"/></w:rPr><w:t>itions.</w:t></w:r><w:r><w:rPr><w:spacing w:val="56"/><w:w w:val="105"/></w:rPr><w:t xml:space="preserve"> </w:t></w:r><w:r><w:rPr><w:w w:val="105"/></w:rPr><w:t>This</w:t></w:r><w:r><w:rPr><w:spacing w:val="20"/><w:w w:val="105"/></w:rPr><w:t xml:space="preserve"> </w:t></w:r><w:r><w:rPr><w:w w:val="105"/></w:rPr><w:t>is</w:t></w:r><w:r><w:rPr><w:spacing w:val="19"/><w:w w:val="105"/></w:rPr><w:t xml:space="preserve"> </w:t></w:r><w:r><w:rPr><w:w w:val="105"/></w:rPr><w:t>even</w:t></w:r><w:r><w:rPr><w:spacing w:val="19"/><w:w w:val="105"/></w:rPr><w:t xml:space="preserve"> </w:t></w:r><w:r><w:rPr><w:w w:val="105"/></w:rPr><w:t>the</w:t></w:r><w:r><w:rPr><w:spacing w:val="19"/><w:w w:val="105"/></w:rPr><w:t xml:space="preserve"> </w:t></w:r><w:r><w:rPr><w:w w:val="105"/></w:rPr><w:t>case</w:t></w:r><w:r><w:rPr><w:spacing w:val="18"/><w:w w:val="105"/></w:rPr><w:t xml:space="preserve"> </w:t></w:r><w:r><w:rPr><w:w w:val="105"/></w:rPr><w:t>for</w:t></w:r><w:r><w:rPr><w:spacing w:val="19"/><w:w w:val="105"/></w:rPr><w:t xml:space="preserve"> </w:t></w:r><w:del w:id="4103" w:author="Rivard, Christine" w:date="2015-03-27T20:46:00Z"><w:r><w:rPr><w:w w:val="105"/></w:rPr><w:delText>the</w:delText></w:r></w:del><w:del w:id="4104" w:author="Rivard, Christine" w:date="2015-03-27T20:46:00Z"><w:r><w:rPr><w:spacing w:val="19"/><w:w w:val="105"/></w:rPr><w:delText xml:space="preserve"> </w:delText></w:r></w:del><w:ins w:id="4105" w:author="Rivard, Christine" w:date="2015-03-27T20:46:00Z"><w:r><w:rPr><w:spacing w:val="19"/><w:w w:val="105"/></w:rPr><w:t xml:space="preserve">observation </w:t></w:r></w:ins><w:r><w:rPr><w:w w:val="105"/></w:rPr><w:t>well</w:t></w:r><w:r><w:rPr><w:spacing w:val="20"/><w:w w:val="105"/></w:rPr><w:t xml:space="preserve"> </w:t></w:r><w:r><w:rPr><w:w w:val="105"/></w:rPr><w:t>PO18</w:t></w:r><w:r><w:rPr><w:spacing w:val="19"/><w:w w:val="105"/></w:rPr><w:t xml:space="preserve"> </w:t></w:r><w:r><w:rPr><w:w w:val="105"/></w:rPr><w:t>where</w:t></w:r><w:r><w:rPr><w:spacing w:val="20"/><w:w w:val="105"/></w:rPr><w:t xml:space="preserve"> </w:t></w:r><w:r><w:rPr><w:w w:val="105"/></w:rPr><w:t>the</w:t></w:r><w:r><w:rPr><w:spacing w:val="18"/><w:w w:val="105"/></w:rPr><w:t xml:space="preserve"> </w:t></w:r><w:r><w:rPr><w:w w:val="105"/></w:rPr><w:t>rock</w:t></w:r><w:r><w:rPr><w:spacing w:val="19"/><w:w w:val="105"/></w:rPr><w:t xml:space="preserve"> </w:t></w:r><w:r><w:rPr><w:w w:val="105"/></w:rPr><w:t>is</w:t></w:r><w:r><w:rPr><w:spacing w:val="19"/><w:w w:val="105"/></w:rPr><w:t xml:space="preserve"> </w:t></w:r><w:r><w:rPr><w:w w:val="105"/></w:rPr><w:t>covered</w:t></w:r><w:r><w:rPr><w:spacing w:val="19"/><w:w w:val="105"/></w:rPr><w:t xml:space="preserve"> </w:t></w:r><w:r><w:rPr><w:w w:val="105"/></w:rPr><w:t>by</w:t></w:r><w:r><w:rPr><w:w w:val="107"/></w:rPr><w:t xml:space="preserve"> </w:t></w:r><w:r><w:rPr><w:w w:val="105"/></w:rPr><w:t>more</w:t></w:r><w:r><w:rPr><w:spacing w:val="22"/><w:w w:val="105"/></w:rPr><w:t xml:space="preserve"> </w:t></w:r><w:r><w:rPr><w:w w:val="105"/></w:rPr><w:t>than</w:t></w:r><w:r><w:rPr><w:spacing w:val="22"/><w:w w:val="105"/></w:rPr><w:t xml:space="preserve"> </w:t></w:r><w:r><w:rPr><w:w w:val="105"/></w:rPr><w:t>40</w:t></w:r><w:r><w:rPr><w:spacing w:val="23"/><w:w w:val="105"/></w:rPr><w:t xml:space="preserve"> </w:t></w:r><w:r><w:rPr><w:w w:val="105"/></w:rPr><w:t>m</w:t></w:r><w:r><w:rPr><w:spacing w:val="22"/><w:w w:val="105"/></w:rPr><w:t xml:space="preserve"> </w:t></w:r><w:r><w:rPr><w:w w:val="105"/></w:rPr><w:t>of</w:t></w:r><w:r><w:rPr><w:spacing w:val="23"/><w:w w:val="105"/></w:rPr><w:t xml:space="preserve"> </w:t></w:r><w:commentRangeStart w:id="92"/><w:r><w:rPr><w:w w:val="105"/></w:rPr><w:t>surficial</w:t></w:r><w:r><w:rPr><w:spacing w:val="22"/><w:w w:val="105"/></w:rPr><w:t xml:space="preserve"> </w:t></w:r><w:r><w:rPr><w:w w:val="105"/></w:rPr><w:t>sediments,</w:t></w:r><w:r><w:rPr><w:spacing w:val="25"/><w:w w:val="105"/></w:rPr><w:t xml:space="preserve"> </w:t></w:r><w:r><w:rPr><w:w w:val="105"/></w:rPr><w:t>mainly</w:t></w:r><w:r><w:rPr><w:spacing w:val="22"/><w:w w:val="105"/></w:rPr><w:t xml:space="preserve"> </w:t></w:r><w:r><w:rPr><w:w w:val="105"/></w:rPr><w:t>gravel,</w:t></w:r><w:r><w:rPr><w:spacing w:val="23"/><w:w w:val="105"/></w:rPr><w:t xml:space="preserve"> </w:t></w:r><w:r><w:rPr><w:w w:val="105"/></w:rPr><w:t>sand</w:t></w:r><w:r><w:rPr><w:spacing w:val="24"/><w:w w:val="105"/></w:rPr><w:t xml:space="preserve"> </w:t></w:r><w:r><w:rPr><w:w w:val="105"/></w:rPr><w:t>and</w:t></w:r><w:r><w:rPr><w:spacing w:val="23"/><w:w w:val="105"/></w:rPr><w:t xml:space="preserve"> </w:t></w:r><w:r><w:rPr><w:w w:val="105"/></w:rPr><w:t>silt.</w:t></w:r><w:r><w:rPr><w:w w:val="105"/></w:rPr></w:r><w:commentRangeEnd w:id="92"/><w:r><w:commentReference w:id="92"/></w:r><w:r><w:rPr><w:spacing w:val="57"/><w:w w:val="105"/></w:rPr><w:t xml:space="preserve"> </w:t></w:r><w:r><w:rPr><w:w w:val="105"/></w:rPr><w:t>It</w:t></w:r><w:r><w:rPr><w:spacing w:val="22"/><w:w w:val="105"/></w:rPr><w:t xml:space="preserve"> </w:t></w:r><w:r><w:rPr><w:w w:val="105"/></w:rPr><w:t>is</w:t></w:r><w:r><w:rPr><w:spacing w:val="23"/><w:w w:val="105"/></w:rPr><w:t xml:space="preserve"> </w:t></w:r><w:r><w:rPr><w:w w:val="105"/></w:rPr><w:t>not</w:t></w:r><w:r><w:rPr><w:spacing w:val="22"/><w:w w:val="105"/></w:rPr><w:t xml:space="preserve"> </w:t></w:r><w:r><w:rPr><w:spacing w:val="0"/><w:w w:val="105"/></w:rPr><w:t>clear</w:t></w:r><w:r><w:rPr><w:spacing w:val="23"/><w:w w:val="105"/></w:rPr><w:t xml:space="preserve"> </w:t></w:r><w:r><w:rPr><w:w w:val="105"/></w:rPr><w:t>if</w:t></w:r><w:r><w:rPr><w:spacing w:val="22"/><w:w w:val="105"/></w:rPr><w:t xml:space="preserve"> </w:t></w:r><w:r><w:rPr><w:w w:val="105"/></w:rPr><w:t>the</w:t></w:r><w:r><w:rPr><w:spacing w:val="22"/><w:w w:val="105"/></w:rPr><w:t xml:space="preserve"> </w:t></w:r><w:r><w:rPr><w:w w:val="105"/></w:rPr><w:t>strong</w:t></w:r><w:r><w:rPr><w:spacing w:val="24"/><w:w w:val="108"/></w:rPr><w:t xml:space="preserve"> </w:t></w:r><w:r><w:rPr><w:w w:val="105"/></w:rPr><w:t>correlation</w:t></w:r><w:r><w:rPr><w:spacing w:val="0"/><w:w w:val="105"/></w:rPr><w:t xml:space="preserve"> </w:t></w:r><w:r><w:rPr><w:w w:val="105"/></w:rPr><w:t>observed</w:t></w:r><w:r><w:rPr><w:spacing w:val="0"/><w:w w:val="105"/></w:rPr><w:t xml:space="preserve"> </w:t></w:r><w:r><w:rPr><w:w w:val="105"/></w:rPr><w:t>between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water</w:t></w:r><w:del w:id="4106" w:author="Rivard, Christine" w:date="2015-03-27T20:47:00Z"><w:r><w:rPr><w:spacing w:val="0"/><w:w w:val="105"/></w:rPr><w:delText xml:space="preserve"> </w:delText></w:r></w:del><w:ins w:id="4107" w:author="Rivard, Christine" w:date="2015-03-27T20:47:00Z"><w:r><w:rPr><w:spacing w:val="0"/><w:w w:val="105"/></w:rPr><w:t>-</w:t></w:r></w:ins><w:r><w:rPr><w:w w:val="105"/></w:rPr><w:t>level</w:t></w:r><w:r><w:rPr><w:spacing w:val="0"/><w:w w:val="105"/></w:rPr><w:t xml:space="preserve"> </w:t></w:r><w:r><w:rPr><w:w w:val="105"/></w:rPr><w:t>fluctuations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rainfall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snow</w:t></w:r><w:r><w:rPr><w:spacing w:val="0"/><w:w w:val="105"/></w:rPr><w:t xml:space="preserve"> </w:t></w:r><w:r><w:rPr><w:w w:val="105"/></w:rPr><w:t>melt</w:t></w:r><w:r><w:rPr><w:spacing w:val="0"/><w:w w:val="105"/></w:rPr><w:t xml:space="preserve"> </w:t></w:r><w:r><w:rPr><w:w w:val="105"/></w:rPr><w:t>events</w:t></w:r><w:r><w:rPr><w:spacing w:val="0"/><w:w w:val="105"/></w:rPr><w:t xml:space="preserve"> </w:t></w:r><w:del w:id="4108" w:author="Rivard, Christine" w:date="2015-03-27T20:48:00Z"><w:r><w:rPr><w:w w:val="105"/></w:rPr><w:delText>are</w:delText></w:r></w:del><w:del w:id="4109" w:author="Rivard, Christine" w:date="2015-03-27T20:48:00Z"><w:r><w:rPr><w:w w:val="104"/></w:rPr><w:delText xml:space="preserve"> </w:delText></w:r></w:del><w:ins w:id="4110" w:author="Rivard, Christine" w:date="2015-03-27T20:48:00Z"><w:r><w:rPr><w:w w:val="105"/></w:rPr><w:t>is</w:t></w:r></w:ins><w:ins w:id="4111" w:author="Rivard, Christine" w:date="2015-03-27T20:48:00Z"><w:r><w:rPr><w:w w:val="104"/></w:rPr><w:t xml:space="preserve"> </w:t></w:r></w:ins><w:r><w:rPr><w:w w:val="105"/></w:rPr><w:t>due</w:t></w:r><w:r><w:rPr><w:spacing w:val="19"/><w:w w:val="105"/></w:rPr><w:t xml:space="preserve"> </w:t></w:r><w:r><w:rPr><w:w w:val="105"/></w:rPr><w:t>to</w:t></w:r><w:r><w:rPr><w:spacing w:val="19"/><w:w w:val="105"/></w:rPr><w:t xml:space="preserve"> </w:t></w:r><w:r><w:rPr><w:w w:val="105"/></w:rPr><w:t>direct</w:t></w:r><w:r><w:rPr><w:spacing w:val="19"/><w:w w:val="105"/></w:rPr><w:t xml:space="preserve"> </w:t></w:r><w:r><w:rPr><w:w w:val="105"/></w:rPr><w:t>recharge</w:t></w:r><w:r><w:rPr><w:spacing w:val="19"/><w:w w:val="105"/></w:rPr><w:t xml:space="preserve"> </w:t></w:r><w:r><w:rPr><w:w w:val="105"/></w:rPr><w:t>at</w:t></w:r><w:r><w:rPr><w:spacing w:val="19"/><w:w w:val="105"/></w:rPr><w:t xml:space="preserve"> </w:t></w:r><w:r><w:rPr><w:w w:val="105"/></w:rPr><w:t>the</w:t></w:r><w:r><w:rPr><w:spacing w:val="20"/><w:w w:val="105"/></w:rPr><w:t xml:space="preserve"> </w:t></w:r><w:r><w:rPr><w:w w:val="105"/></w:rPr><w:t>PO18</w:t></w:r><w:r><w:rPr><w:spacing w:val="19"/><w:w w:val="105"/></w:rPr><w:t xml:space="preserve"> </w:t></w:r><w:r><w:rPr><w:spacing w:val="0"/><w:w w:val="105"/></w:rPr><w:t>location</w:t></w:r><w:r><w:rPr><w:spacing w:val="19"/><w:w w:val="105"/></w:rPr><w:t xml:space="preserve"> </w:t></w:r><w:r><w:rPr><w:w w:val="105"/></w:rPr><w:t>specifically,</w:t></w:r><w:r><w:rPr><w:spacing w:val="21"/><w:w w:val="105"/></w:rPr><w:t xml:space="preserve"> </w:t></w:r><w:r><w:rPr><w:w w:val="105"/></w:rPr><w:t>or</w:t></w:r><w:r><w:rPr><w:spacing w:val="19"/><w:w w:val="105"/></w:rPr><w:t xml:space="preserve"> </w:t></w:r><w:del w:id="4112" w:author="Rivard, Christine" w:date="2015-03-27T20:49:00Z"><w:r><w:rPr><w:w w:val="105"/></w:rPr><w:delText>i</w:delText></w:r></w:del><w:del w:id="4113" w:author="Rivard, Christine" w:date="2015-03-27T20:48:00Z"><w:r><w:rPr><w:w w:val="105"/></w:rPr><w:delText>s</w:delText></w:r></w:del><w:ins w:id="4114" w:author="Rivard, Christine" w:date="2015-03-27T20:49:00Z"><w:r><w:rPr><w:w w:val="105"/></w:rPr><w:t>to</w:t></w:r></w:ins><w:r><w:rPr><w:spacing w:val="20"/><w:w w:val="105"/></w:rPr><w:t xml:space="preserve"> </w:t></w:r><w:r><w:rPr><w:w w:val="105"/></w:rPr><w:t>an</w:t></w:r><w:r><w:rPr><w:spacing w:val="19"/><w:w w:val="105"/></w:rPr><w:t xml:space="preserve"> </w:t></w:r><w:r><w:rPr><w:w w:val="105"/></w:rPr><w:t>hydraulic</w:t></w:r><w:r><w:rPr><w:spacing w:val="19"/><w:w w:val="105"/></w:rPr><w:t xml:space="preserve"> </w:t></w:r><w:r><w:rPr><w:w w:val="105"/></w:rPr><w:t>influence</w:t></w:r><w:r><w:rPr><w:spacing w:val="18"/><w:w w:val="105"/></w:rPr><w:t xml:space="preserve"> </w:t></w:r><w:r><w:rPr><w:w w:val="105"/></w:rPr><w:t>of</w:t></w:r><w:r><w:rPr><w:spacing w:val="19"/><w:w w:val="105"/></w:rPr><w:t xml:space="preserve"> </w:t></w:r><w:r><w:rPr><w:w w:val="105"/></w:rPr><w:t>recharge</w:t></w:r><w:r><w:rPr><w:spacing w:val="27"/><w:w w:val="105"/></w:rPr><w:t xml:space="preserve"> </w:t></w:r><w:r><w:rPr><w:w w:val="105"/></w:rPr><w:t>in</w:t></w:r><w:r><w:rPr><w:spacing w:val="17"/><w:w w:val="105"/></w:rPr><w:t xml:space="preserve"> </w:t></w:r><w:del w:id="4115" w:author="Rivard, Christine" w:date="2015-03-27T20:49:00Z"><w:r><w:rPr><w:w w:val="105"/></w:rPr><w:delText>the</w:delText></w:r></w:del><w:del w:id="4116" w:author="Rivard, Christine" w:date="2015-03-27T20:49:00Z"><w:r><w:rPr><w:spacing w:val="16"/><w:w w:val="105"/></w:rPr><w:delText xml:space="preserve"> </w:delText></w:r></w:del><w:del w:id="4117" w:author="Rivard, Christine" w:date="2015-03-27T20:49:00Z"><w:r><w:rPr><w:w w:val="105"/></w:rPr><w:delText>bedrock</w:delText></w:r></w:del><w:del w:id="4118" w:author="Rivard, Christine" w:date="2015-03-27T20:49:00Z"><w:r><w:rPr><w:spacing w:val="17"/><w:w w:val="105"/></w:rPr><w:delText xml:space="preserve"> </w:delText></w:r></w:del><w:del w:id="4119" w:author="Rivard, Christine" w:date="2015-03-27T20:49:00Z"><w:r><w:rPr><w:w w:val="105"/></w:rPr><w:delText>aquifer</w:delText></w:r></w:del><w:del w:id="4120" w:author="Rivard, Christine" w:date="2015-03-27T20:49:00Z"><w:r><w:rPr><w:spacing w:val="17"/><w:w w:val="105"/></w:rPr><w:delText xml:space="preserve"> </w:delText></w:r></w:del><w:del w:id="4121" w:author="Rivard, Christine" w:date="2015-03-27T20:49:00Z"><w:r><w:rPr><w:w w:val="105"/></w:rPr><w:delText>around</w:delText></w:r></w:del><w:del w:id="4122" w:author="Rivard, Christine" w:date="2015-03-27T20:49:00Z"><w:r><w:rPr><w:spacing w:val="17"/><w:w w:val="105"/></w:rPr><w:delText xml:space="preserve"> </w:delText></w:r></w:del><w:del w:id="4123" w:author="Rivard, Christine" w:date="2015-03-27T20:49:00Z"><w:r><w:rPr><w:w w:val="105"/></w:rPr><w:delText>the</w:delText></w:r></w:del><w:ins w:id="4124" w:author="Rivard, Christine" w:date="2015-03-27T20:49:00Z"><w:r><w:rPr><w:w w:val="105"/></w:rPr><w:t>a</w:t></w:r></w:ins><w:r><w:rPr><w:spacing w:val="17"/><w:w w:val="105"/></w:rPr><w:t xml:space="preserve"> </w:t></w:r><w:ins w:id="4125" w:author="Rivard, Christine" w:date="2015-03-27T20:50:00Z"><w:r><w:rPr><w:spacing w:val="17"/><w:w w:val="105"/></w:rPr><w:t xml:space="preserve">nearby bedrock </w:t></w:r></w:ins><w:r><w:rPr><w:w w:val="105"/></w:rPr><w:t>depression</w:t></w:r><w:r><w:rPr><w:spacing w:val="17"/><w:w w:val="105"/></w:rPr><w:t xml:space="preserve"> </w:t></w:r><w:r><w:rPr><w:w w:val="105"/></w:rPr><w:t>that</w:t></w:r><w:r><w:rPr><w:spacing w:val="17"/><w:w w:val="105"/></w:rPr><w:t xml:space="preserve"> </w:t></w:r><w:r><w:rPr><w:w w:val="105"/></w:rPr><w:t>is</w:t></w:r><w:r><w:rPr><w:spacing w:val="16"/><w:w w:val="105"/></w:rPr><w:t xml:space="preserve"> </w:t></w:r><w:r><w:rPr><w:w w:val="105"/></w:rPr><w:t>covered</w:t></w:r><w:r><w:rPr><w:spacing w:val="17"/><w:w w:val="105"/></w:rPr><w:t xml:space="preserve"> </w:t></w:r><w:r><w:rPr><w:w w:val="105"/></w:rPr><w:t>by</w:t></w:r><w:r><w:rPr><w:spacing w:val="17"/><w:w w:val="105"/></w:rPr><w:t xml:space="preserve"> </w:t></w:r><w:r><w:rPr><w:w w:val="105"/></w:rPr><w:t>a</w:t></w:r><w:r><w:rPr><w:spacing w:val="16"/><w:w w:val="105"/></w:rPr><w:t xml:space="preserve"> </w:t></w:r><w:r><w:rPr><w:w w:val="105"/></w:rPr><w:t>much</w:t></w:r><w:r><w:rPr><w:spacing w:val="17"/><w:w w:val="105"/></w:rPr><w:t xml:space="preserve"> </w:t></w:r><w:r><w:rPr><w:w w:val="105"/></w:rPr><w:t>thinner</w:t></w:r><w:r><w:rPr><w:spacing w:val="17"/><w:w w:val="105"/></w:rPr><w:t xml:space="preserve"> </w:t></w:r><w:r><w:rPr><w:w w:val="105"/></w:rPr><w:t>layer</w:t></w:r><w:r><w:rPr><w:spacing w:val="16"/><w:w w:val="105"/></w:rPr><w:t xml:space="preserve"> </w:t></w:r><w:r><w:rPr><w:w w:val="105"/></w:rPr><w:t>of</w:t></w:r><w:r><w:rPr><w:spacing w:val="17"/><w:w w:val="105"/></w:rPr><w:t xml:space="preserve"> </w:t></w:r><w:r><w:rPr><w:w w:val="105"/></w:rPr><w:t>surficial</w:t></w:r><w:r><w:rPr><w:w w:val="102"/></w:rPr><w:t xml:space="preserve"> </w:t></w:r><w:r><w:rPr><w:w w:val="105"/></w:rPr><w:t>sediments.</w:t></w:r><w:r><w:rPr><w:spacing w:val="46"/><w:w w:val="105"/></w:rPr><w:t xml:space="preserve"> </w:t></w:r><w:r><w:rPr><w:w w:val="105"/></w:rPr><w:t>The</w:t></w:r><w:r><w:rPr><w:spacing w:val="18"/><w:w w:val="105"/></w:rPr><w:t xml:space="preserve"> </w:t></w:r><w:r><w:rPr><w:w w:val="105"/></w:rPr><w:t>calculation</w:t></w:r><w:r><w:rPr><w:spacing w:val="18"/><w:w w:val="105"/></w:rPr><w:t xml:space="preserve"> </w:t></w:r><w:r><w:rPr><w:w w:val="105"/></w:rPr><w:t>of</w:t></w:r><w:r><w:rPr><w:spacing w:val="18"/><w:w w:val="105"/></w:rPr><w:t xml:space="preserve"> </w:t></w:r><w:r><w:rPr><w:w w:val="105"/></w:rPr><w:t>the</w:t></w:r><w:r><w:rPr><w:spacing w:val="17"/><w:w w:val="105"/></w:rPr><w:t xml:space="preserve"> </w:t></w:r><w:r><w:rPr><w:w w:val="105"/></w:rPr><w:t>barometric</w:t></w:r><w:r><w:rPr><w:spacing w:val="17"/><w:w w:val="105"/></w:rPr><w:t xml:space="preserve"> </w:t></w:r><w:r><w:rPr><w:w w:val="105"/></w:rPr><w:t>response</w:t></w:r><w:r><w:rPr><w:spacing w:val="17"/><w:w w:val="105"/></w:rPr><w:t xml:space="preserve"> </w:t></w:r><w:r><w:rPr><w:w w:val="105"/></w:rPr><w:t>function</w:t></w:r><w:r><w:rPr><w:spacing w:val="19"/><w:w w:val="105"/></w:rPr><w:t xml:space="preserve"> </w:t></w:r><w:r><w:rPr><w:w w:val="105"/></w:rPr><w:t>for</w:t></w:r><w:r><w:rPr><w:spacing w:val="18"/><w:w w:val="105"/></w:rPr><w:t xml:space="preserve"> </w:t></w:r><w:r><w:rPr><w:w w:val="105"/></w:rPr><w:t>this</w:t></w:r><w:r><w:rPr><w:spacing w:val="17"/><w:w w:val="105"/></w:rPr><w:t xml:space="preserve"> </w:t></w:r><w:r><w:rPr><w:w w:val="105"/></w:rPr><w:t>well</w:t></w:r><w:r><w:rPr><w:spacing w:val="18"/><w:w w:val="105"/></w:rPr><w:t xml:space="preserve"> </w:t></w:r><w:r><w:rPr><w:w w:val="105"/></w:rPr><w:t>would</w:t></w:r><w:r><w:rPr><w:spacing w:val="18"/><w:w w:val="105"/></w:rPr><w:t xml:space="preserve"> </w:t></w:r><w:r><w:rPr><w:w w:val="105"/></w:rPr><w:t>be</w:t></w:r><w:r><w:rPr><w:spacing w:val="18"/><w:w w:val="105"/></w:rPr><w:t xml:space="preserve"> </w:t></w:r><w:r><w:rPr><w:w w:val="105"/></w:rPr><w:t>of</w:t></w:r><w:r><w:rPr><w:spacing w:val="17"/><w:w w:val="105"/></w:rPr><w:t xml:space="preserve"> </w:t></w:r><w:r><w:rPr><w:w w:val="105"/></w:rPr><w:t>a</w:t></w:r><w:r><w:rPr><w:spacing w:val="17"/><w:w w:val="105"/></w:rPr><w:t xml:space="preserve"> </w:t></w:r><w:r><w:rPr><w:w w:val="105"/></w:rPr><w:t>great</w:t></w:r><w:r><w:rPr><w:w w:val="110"/></w:rPr><w:t xml:space="preserve"> </w:t></w:r><w:r><w:rPr><w:w w:val="105"/></w:rPr><w:t>help</w:t></w:r><w:r><w:rPr><w:spacing w:val="18"/><w:w w:val="105"/></w:rPr><w:t xml:space="preserve"> </w:t></w:r><w:r><w:rPr><w:w w:val="105"/></w:rPr><w:t>to</w:t></w:r><w:r><w:rPr><w:spacing w:val="19"/><w:w w:val="105"/></w:rPr><w:t xml:space="preserve"> </w:t></w:r><w:r><w:rPr><w:w w:val="105"/></w:rPr><w:t>answer</w:t></w:r><w:r><w:rPr><w:spacing w:val="18"/><w:w w:val="105"/></w:rPr><w:t xml:space="preserve"> </w:t></w:r><w:r><w:rPr><w:w w:val="105"/></w:rPr><w:t>this</w:t></w:r><w:r><w:rPr><w:spacing w:val="18"/><w:w w:val="105"/></w:rPr><w:t xml:space="preserve"> </w:t></w:r><w:r><w:rPr><w:w w:val="105"/></w:rPr><w:t>particular</w:t></w:r><w:r><w:rPr><w:spacing w:val="18"/><w:w w:val="105"/></w:rPr><w:t xml:space="preserve"> </w:t></w:r><w:r><w:rPr><w:w w:val="105"/></w:rPr><w:t>question.</w:t></w:r></w:p><w:p><w:pPr><w:pStyle w:val="Normal"/><w:spacing w:before="2" w:after="0"/><w:rPr><w:rFonts w:ascii="Times New Roman" w:hAnsi="Times New Roman" w:eastAsia="Times New Roman" w:cs="Times New Roman"/><w:sz w:val="29"/><w:szCs w:val="29"/></w:rPr></w:pPr><w:r><w:rPr><w:rFonts w:eastAsia="Times New Roman" w:cs="Times New Roman" w:ascii="Times New Roman" w:hAnsi="Times New Roman"/><w:sz w:val="29"/><w:szCs w:val="29"/></w:rPr></w:r></w:p><w:p><w:pPr><w:pStyle w:val="TextBody"/><w:spacing w:lineRule="auto" w:line="249"/><w:ind w:left="113" w:right="119" w:hanging="0"/><w:jc w:val="both"/><w:rPr></w:rPr></w:pPr><w:r><w:rPr><w:rFonts w:ascii="Georgia" w:hAnsi="Georgia"/><w:b/><w:w w:val="105"/></w:rPr><w:t>Appalachian</w:t></w:r><w:r><w:rPr><w:rFonts w:ascii="Georgia" w:hAnsi="Georgia"/><w:b/><w:spacing w:val="0"/><w:w w:val="105"/></w:rPr><w:t xml:space="preserve"> </w:t></w:r><w:r><w:rPr><w:rFonts w:ascii="Georgia" w:hAnsi="Georgia"/><w:b/><w:w w:val="105"/></w:rPr><w:t>Highlands</w:t></w:r><w:r><w:rPr><w:rFonts w:ascii="Georgia" w:hAnsi="Georgia"/><w:b/><w:spacing w:val="33"/><w:w w:val="105"/></w:rPr><w:t xml:space="preserve"> </w:t></w:r><w:r><w:rPr><w:w w:val="105"/></w:rPr><w:t>This</w:t></w:r><w:r><w:rPr><w:spacing w:val="0"/><w:w w:val="105"/></w:rPr><w:t xml:space="preserve"> </w:t></w:r><w:r><w:rPr><w:w w:val="105"/></w:rPr><w:t>context</w:t></w:r><w:r><w:rPr><w:spacing w:val="0"/><w:w w:val="105"/></w:rPr><w:t xml:space="preserve"> </w:t></w:r><w:r><w:rPr><w:w w:val="105"/></w:rPr><w:t>is</w:t></w:r><w:r><w:rPr><w:spacing w:val="0"/><w:w w:val="105"/></w:rPr><w:t xml:space="preserve"> </w:t></w:r><w:r><w:rPr><w:w w:val="105"/></w:rPr><w:t>characterized</w:t></w:r><w:r><w:rPr><w:spacing w:val="0"/><w:w w:val="105"/></w:rPr><w:t xml:space="preserve"> </w:t></w:r><w:r><w:rPr><w:w w:val="105"/></w:rPr><w:t>by</w:t></w:r><w:r><w:rPr><w:spacing w:val="0"/><w:w w:val="105"/></w:rPr><w:t xml:space="preserve"> </w:t></w:r><w:r><w:rPr><w:w w:val="105"/></w:rPr><w:t>wells</w:t></w:r><w:r><w:rPr><w:spacing w:val="0"/><w:w w:val="105"/></w:rPr><w:t xml:space="preserve"> </w:t></w:r><w:r><w:rPr><w:w w:val="105"/></w:rPr><w:t>indicating</w:t></w:r><w:r><w:rPr><w:spacing w:val="0"/><w:w w:val="105"/></w:rPr><w:t xml:space="preserve"> </w:t></w:r><w:r><w:rPr><w:w w:val="105"/></w:rPr><w:t>conditions</w:t></w:r><w:r><w:rPr><w:spacing w:val="0"/><w:w w:val="105"/></w:rPr><w:t xml:space="preserve"> </w:t></w:r><w:r><w:rPr><w:w w:val="105"/></w:rPr><w:t>ranging from</w:t></w:r><w:r><w:rPr><w:spacing w:val="36"/><w:w w:val="105"/></w:rPr><w:t xml:space="preserve"> </w:t></w:r><w:r><w:rPr><w:w w:val="105"/></w:rPr><w:t>unconfined</w:t></w:r><w:r><w:rPr><w:spacing w:val="35"/><w:w w:val="105"/></w:rPr><w:t xml:space="preserve"> </w:t></w:r><w:r><w:rPr><w:w w:val="105"/></w:rPr><w:t>to</w:t></w:r><w:r><w:rPr><w:spacing w:val="36"/><w:w w:val="105"/></w:rPr><w:t xml:space="preserve"> </w:t></w:r><w:r><w:rPr><w:w w:val="105"/></w:rPr><w:t>semi-confined.</w:t></w:r><w:r><w:rPr><w:spacing w:val="32"/><w:w w:val="105"/></w:rPr><w:t xml:space="preserve"> </w:t></w:r><w:r><w:rPr><w:w w:val="105"/></w:rPr><w:t>These</w:t></w:r><w:r><w:rPr><w:spacing w:val="36"/><w:w w:val="105"/></w:rPr><w:t xml:space="preserve"> </w:t></w:r><w:r><w:rPr><w:w w:val="105"/></w:rPr><w:t>results</w:t></w:r><w:r><w:rPr><w:spacing w:val="35"/><w:w w:val="105"/></w:rPr><w:t xml:space="preserve"> </w:t></w:r><w:r><w:rPr><w:w w:val="105"/></w:rPr><w:t>represent</w:t></w:r><w:r><w:rPr><w:spacing w:val="36"/><w:w w:val="105"/></w:rPr><w:t xml:space="preserve"> </w:t></w:r><w:r><w:rPr><w:w w:val="105"/></w:rPr><w:t>adequately</w:t></w:r><w:r><w:rPr><w:spacing w:val="36"/><w:w w:val="105"/></w:rPr><w:t xml:space="preserve"> </w:t></w:r><w:r><w:rPr><w:w w:val="105"/></w:rPr><w:t>the</w:t></w:r><w:r><w:rPr><w:spacing w:val="36"/><w:w w:val="105"/></w:rPr><w:t xml:space="preserve"> </w:t></w:r><w:r><w:rPr><w:w w:val="105"/></w:rPr><w:t>discontinuous</w:t></w:r><w:r><w:rPr><w:spacing w:val="35"/><w:w w:val="105"/></w:rPr><w:t xml:space="preserve"> </w:t></w:r><w:r><w:rPr><w:w w:val="105"/></w:rPr><w:t>cover</w:t></w:r><w:r><w:rPr><w:w w:val="103"/></w:rPr><w:t xml:space="preserve"> </w:t></w:r><w:r><w:rPr><w:w w:val="105"/></w:rPr><w:t>of</w:t></w:r><w:r><w:rPr><w:spacing w:val="29"/><w:w w:val="105"/></w:rPr><w:t xml:space="preserve"> </w:t></w:r><w:del w:id="4126" w:author="Rivard, Christine" w:date="2015-03-27T20:51:00Z"><w:r><w:rPr><w:w w:val="105"/></w:rPr><w:delText>the</w:delText></w:r></w:del><w:del w:id="4127" w:author="Rivard, Christine" w:date="2015-03-27T20:51:00Z"><w:r><w:rPr><w:spacing w:val="30"/><w:w w:val="105"/></w:rPr><w:delText xml:space="preserve"> </w:delText></w:r></w:del><w:r><w:rPr><w:w w:val="105"/></w:rPr><w:t>surficial</w:t></w:r><w:r><w:rPr><w:spacing w:val="30"/><w:w w:val="105"/></w:rPr><w:t xml:space="preserve"> </w:t></w:r><w:r><w:rPr><w:w w:val="105"/></w:rPr><w:t>deposits</w:t></w:r><w:r><w:rPr><w:spacing w:val="29"/><w:w w:val="105"/></w:rPr><w:t xml:space="preserve"> </w:t></w:r><w:r><w:rPr><w:w w:val="105"/></w:rPr><w:t>in</w:t></w:r><w:r><w:rPr><w:spacing w:val="30"/><w:w w:val="105"/></w:rPr><w:t xml:space="preserve"> </w:t></w:r><w:r><w:rPr><w:w w:val="105"/></w:rPr><w:t>this</w:t></w:r><w:r><w:rPr><w:spacing w:val="29"/><w:w w:val="105"/></w:rPr><w:t xml:space="preserve"> </w:t></w:r><w:r><w:rPr><w:w w:val="105"/></w:rPr><w:t>area.</w:t></w:r><w:r><w:rPr><w:spacing w:val="13"/><w:w w:val="105"/></w:rPr><w:t xml:space="preserve"> </w:t></w:r><w:r><w:rPr><w:w w:val="105"/></w:rPr><w:t>The</w:t></w:r><w:r><w:rPr><w:spacing w:val="30"/><w:w w:val="105"/></w:rPr><w:t xml:space="preserve"> </w:t></w:r><w:r><w:rPr><w:w w:val="105"/></w:rPr><w:t>fact</w:t></w:r><w:r><w:rPr><w:spacing w:val="29"/><w:w w:val="105"/></w:rPr><w:t xml:space="preserve"> </w:t></w:r><w:r><w:rPr><w:w w:val="105"/></w:rPr><w:t>that</w:t></w:r><w:r><w:rPr><w:spacing w:val="30"/><w:w w:val="105"/></w:rPr><w:t xml:space="preserve"> </w:t></w:r><w:r><w:rPr><w:w w:val="105"/></w:rPr><w:t>there</w:t></w:r><w:r><w:rPr><w:spacing w:val="29"/><w:w w:val="105"/></w:rPr><w:t xml:space="preserve"> </w:t></w:r><w:r><w:rPr><w:w w:val="105"/></w:rPr><w:t>is</w:t></w:r><w:r><w:rPr><w:spacing w:val="30"/><w:w w:val="105"/></w:rPr><w:t xml:space="preserve"> </w:t></w:r><w:r><w:rPr><w:w w:val="105"/></w:rPr><w:t>no</w:t></w:r><w:r><w:rPr><w:spacing w:val="30"/><w:w w:val="105"/></w:rPr><w:t xml:space="preserve"> </w:t></w:r><w:r><w:rPr><w:w w:val="105"/></w:rPr><w:t>well</w:t></w:r><w:r><w:rPr><w:spacing w:val="29"/><w:w w:val="105"/></w:rPr><w:t xml:space="preserve"> </w:t></w:r><w:r><w:rPr><w:w w:val="105"/></w:rPr><w:t>showing</w:t></w:r><w:r><w:rPr><w:spacing w:val="31"/><w:w w:val="105"/></w:rPr><w:t xml:space="preserve"> </w:t></w:r><w:del w:id="4128" w:author="Rivard, Christine" w:date="2015-03-27T20:51:00Z"><w:r><w:rPr><w:w w:val="105"/></w:rPr><w:delText>captive</w:delText></w:r></w:del><w:del w:id="4129" w:author="Rivard, Christine" w:date="2015-03-27T20:51:00Z"><w:r><w:rPr><w:spacing w:val="31"/><w:w w:val="105"/></w:rPr><w:delText xml:space="preserve"> </w:delText></w:r></w:del><w:ins w:id="4130" w:author="Rivard, Christine" w:date="2015-03-27T20:51:00Z"><w:r><w:rPr><w:w w:val="105"/></w:rPr><w:t>confined</w:t></w:r></w:ins><w:ins w:id="4131" w:author="Rivard, Christine" w:date="2015-03-27T20:51:00Z"><w:r><w:rPr><w:spacing w:val="31"/><w:w w:val="105"/></w:rPr><w:t xml:space="preserve"> </w:t></w:r></w:ins><w:r><w:rPr><w:spacing w:val="0"/><w:w w:val="105"/></w:rPr><w:t>conditions,</w:t></w:r><w:r><w:rPr><w:spacing w:val="20"/><w:w w:val="108"/></w:rPr><w:t xml:space="preserve"> </w:t></w:r><w:r><w:rPr><w:w w:val="105"/></w:rPr><w:t>despite</w:t></w:r><w:r><w:rPr><w:spacing w:val="20"/><w:w w:val="105"/></w:rPr><w:t xml:space="preserve"> </w:t></w:r><w:r><w:rPr><w:w w:val="105"/></w:rPr><w:t>the</w:t></w:r><w:r><w:rPr><w:spacing w:val="20"/><w:w w:val="105"/></w:rPr><w:t xml:space="preserve"> </w:t></w:r><w:r><w:rPr><w:w w:val="105"/></w:rPr><w:t>important</w:t></w:r><w:r><w:rPr><w:spacing w:val="20"/><w:w w:val="105"/></w:rPr><w:t xml:space="preserve"> </w:t></w:r><w:r><w:rPr><w:w w:val="105"/></w:rPr><w:t>thickness</w:t></w:r><w:r><w:rPr><w:spacing w:val="21"/><w:w w:val="105"/></w:rPr><w:t xml:space="preserve"> </w:t></w:r><w:r><w:rPr><w:w w:val="105"/></w:rPr><w:t>of</w:t></w:r><w:r><w:rPr><w:spacing w:val="20"/><w:w w:val="105"/></w:rPr><w:t xml:space="preserve"> </w:t></w:r><w:r><w:rPr><w:w w:val="105"/></w:rPr><w:t>the</w:t></w:r><w:r><w:rPr><w:spacing w:val="20"/><w:w w:val="105"/></w:rPr><w:t xml:space="preserve"> </w:t></w:r><w:r><w:rPr><w:w w:val="105"/></w:rPr><w:t>surficial</w:t></w:r><w:r><w:rPr><w:spacing w:val="22"/><w:w w:val="105"/></w:rPr><w:t xml:space="preserve"> </w:t></w:r><w:r><w:rPr><w:w w:val="105"/></w:rPr><w:t>sediments</w:t></w:r><w:r><w:rPr><w:spacing w:val="21"/><w:w w:val="105"/></w:rPr><w:t xml:space="preserve"> </w:t></w:r><w:r><w:rPr><w:w w:val="105"/></w:rPr><w:t>in</w:t></w:r><w:r><w:rPr><w:spacing w:val="20"/><w:w w:val="105"/></w:rPr><w:t xml:space="preserve"> </w:t></w:r><w:r><w:rPr><w:w w:val="105"/></w:rPr><w:t>some</w:t></w:r><w:r><w:rPr><w:spacing w:val="21"/><w:w w:val="105"/></w:rPr><w:t xml:space="preserve"> </w:t></w:r><w:r><w:rPr><w:w w:val="105"/></w:rPr><w:t>valleys,</w:t></w:r><w:r><w:rPr><w:spacing w:val="20"/><w:w w:val="105"/></w:rPr><w:t xml:space="preserve"> </w:t></w:r><w:r><w:rPr><w:w w:val="105"/></w:rPr><w:t>suggests</w:t></w:r><w:r><w:rPr><w:spacing w:val="21"/><w:w w:val="105"/></w:rPr><w:t xml:space="preserve"> </w:t></w:r><w:r><w:rPr><w:w w:val="105"/></w:rPr><w:t>a</w:t></w:r><w:r><w:rPr><w:spacing w:val="20"/><w:w w:val="105"/></w:rPr><w:t xml:space="preserve"> </w:t></w:r><w:r><w:rPr><w:w w:val="105"/></w:rPr><w:t>significant hydraulic</w:t></w:r><w:r><w:rPr><w:spacing w:val="0"/><w:w w:val="105"/></w:rPr><w:t xml:space="preserve"> </w:t></w:r><w:r><w:rPr><w:w w:val="105"/></w:rPr><w:t>influence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recharge</w:t></w:r><w:r><w:rPr><w:spacing w:val="0"/><w:w w:val="105"/></w:rPr><w:t xml:space="preserve"> </w:t></w:r><w:r><w:rPr><w:w w:val="105"/></w:rPr><w:t>areas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commentRangeStart w:id="93"/><w:r><w:rPr><w:spacing w:val="0"/><w:w w:val="105"/></w:rPr><w:t xml:space="preserve">bedrock </w:t></w:r><w:r><w:rPr><w:w w:val="105"/></w:rPr><w:t>aquifer</w:t></w:r><w:r><w:rPr><w:spacing w:val="0"/><w:w w:val="105"/></w:rPr><w:t xml:space="preserve"> </w:t></w:r><w:r><w:rPr><w:w w:val="105"/></w:rPr><w:t>located</w:t></w:r><w:r><w:rPr><w:spacing w:val="0"/><w:w w:val="105"/></w:rPr><w:t xml:space="preserve"> </w:t></w:r><w:r><w:rPr><w:w w:val="105"/></w:rPr><w:t>in</w:t></w:r><w:r><w:rPr><w:spacing w:val="0"/><w:w w:val="105"/></w:rPr><w:t xml:space="preserve"> </w:t></w:r><w:del w:id="4132" w:author="Rivard, Christine" w:date="2015-03-27T20:53:00Z"><w:r><w:rPr><w:w w:val="105"/></w:rPr><w:delText>elevation</w:delText></w:r></w:del><w:del w:id="4133" w:author="Rivard, Christine" w:date="2015-03-27T20:53:00Z"><w:r><w:rPr><w:spacing w:val="0"/><w:w w:val="105"/></w:rPr><w:delText xml:space="preserve"> </w:delText></w:r></w:del><w:del w:id="4134" w:author="Rivard, Christine" w:date="2015-03-27T20:53:00Z"><w:r><w:rPr><w:w w:val="105"/></w:rPr><w:delText>on</w:delText></w:r></w:del><w:ins w:id="4135" w:author="Rivard, Christine" w:date="2015-03-27T20:53:00Z"><w:r><w:rPr><w:w w:val="105"/></w:rPr><w:t>topographic highs on each side of the valleys</w:t></w:r></w:ins><w:del w:id="4136" w:author="Rivard, Christine" w:date="2015-03-27T20:53:00Z"><w:r><w:rPr><w:spacing w:val="0"/><w:w w:val="105"/></w:rPr><w:delText xml:space="preserve"> </w:delText></w:r></w:del><w:del w:id="4137" w:author="Rivard, Christine" w:date="2015-03-27T20:53:00Z"><w:r><w:rPr><w:w w:val="105"/></w:rPr><w:delText>areas</w:delText></w:r></w:del><w:del w:id="4138" w:author="Rivard, Christine" w:date="2015-03-27T20:54:00Z"><w:r><w:rPr><w:spacing w:val="0"/><w:w w:val="105"/></w:rPr><w:delText xml:space="preserve"> </w:delText></w:r></w:del><w:del w:id="4139" w:author="Rivard, Christine" w:date="2015-03-27T20:54:00Z"><w:r><w:rPr><w:w w:val="105"/></w:rPr><w:delText>located</w:delText></w:r></w:del><w:del w:id="4140" w:author="Rivard, Christine" w:date="2015-03-27T20:54:00Z"><w:r><w:rPr><w:spacing w:val="0"/><w:w w:val="105"/></w:rPr><w:delText xml:space="preserve"> </w:delText></w:r></w:del><w:del w:id="4141" w:author="Rivard, Christine" w:date="2015-03-27T20:54:00Z"><w:r><w:rPr><w:w w:val="105"/></w:rPr><w:delText>in</w:delText></w:r></w:del><w:del w:id="4142" w:author="Rivard, Christine" w:date="2015-03-27T20:54:00Z"><w:r><w:rPr><w:spacing w:val="26"/><w:w w:val="102"/></w:rPr><w:delText xml:space="preserve"> </w:delText></w:r></w:del><w:del w:id="4143" w:author="Rivard, Christine" w:date="2015-03-27T20:54:00Z"><w:r><w:rPr><w:w w:val="105"/></w:rPr><w:delText>topographic</w:delText></w:r></w:del><w:del w:id="4144" w:author="Rivard, Christine" w:date="2015-03-27T20:54:00Z"><w:r><w:rPr><w:spacing w:val="14"/><w:w w:val="105"/></w:rPr><w:delText xml:space="preserve"> </w:delText></w:r></w:del><w:del w:id="4145" w:author="Rivard, Christine" w:date="2015-03-27T20:54:00Z"><w:r><w:rPr><w:spacing w:val="0"/><w:w w:val="105"/></w:rPr><w:delText>depressions</w:delText></w:r></w:del><w:del w:id="4146" w:author="Rivard, Christine" w:date="2015-03-27T20:54:00Z"><w:r><w:rPr><w:spacing w:val="14"/><w:w w:val="105"/></w:rPr><w:delText xml:space="preserve"> </w:delText></w:r></w:del><w:del w:id="4147" w:author="Rivard, Christine" w:date="2015-03-27T20:54:00Z"><w:r><w:rPr><w:w w:val="105"/></w:rPr><w:delText>(valleys)</w:delText></w:r></w:del><w:r><w:rPr><w:w w:val="105"/></w:rPr><w:t>.</w:t></w:r><w:r><w:rPr><w:spacing w:val="40"/><w:w w:val="105"/></w:rPr><w:t xml:space="preserve"> </w:t></w:r><w:r><w:rPr><w:spacing w:val="40"/><w:w w:val="105"/></w:rPr></w:r><w:del w:id="4148" w:author="Rivard, Christine" w:date="2015-03-27T20:55:00Z"><w:commentRangeEnd w:id="93"/><w:r><w:commentReference w:id="93"/></w:r><w:r><w:rPr><w:w w:val="105"/></w:rPr><w:delText>The</w:delText></w:r></w:del><w:del w:id="4149" w:author="Rivard, Christine" w:date="2015-03-27T20:55:00Z"><w:r><w:rPr><w:spacing w:val="14"/><w:w w:val="105"/></w:rPr><w:delText xml:space="preserve"> </w:delText></w:r></w:del><w:del w:id="4150" w:author="Rivard, Christine" w:date="2015-03-27T20:55:00Z"><w:r><w:rPr><w:w w:val="105"/></w:rPr><w:delText>w</w:delText></w:r></w:del><w:ins w:id="4151" w:author="Rivard, Christine" w:date="2015-03-27T20:55:00Z"><w:r><w:rPr><w:w w:val="105"/></w:rPr><w:t>W</w:t></w:r></w:ins><w:r><w:rPr><w:w w:val="105"/></w:rPr><w:t>ell</w:t></w:r><w:r><w:rPr><w:spacing w:val="14"/><w:w w:val="105"/></w:rPr><w:t xml:space="preserve"> </w:t></w:r><w:r><w:rPr><w:w w:val="105"/></w:rPr><w:t>PO20</w:t></w:r><w:r><w:rPr><w:spacing w:val="14"/><w:w w:val="105"/></w:rPr><w:t xml:space="preserve"> </w:t></w:r><w:r><w:rPr><w:w w:val="105"/></w:rPr><w:t>that</w:t></w:r><w:r><w:rPr><w:spacing w:val="14"/><w:w w:val="105"/></w:rPr><w:t xml:space="preserve"> </w:t></w:r><w:r><w:rPr><w:w w:val="105"/></w:rPr><w:t>has</w:t></w:r><w:r><w:rPr><w:spacing w:val="14"/><w:w w:val="105"/></w:rPr><w:t xml:space="preserve"> </w:t></w:r><w:r><w:rPr><w:w w:val="105"/></w:rPr><w:t>been</w:t></w:r><w:r><w:rPr><w:spacing w:val="15"/><w:w w:val="105"/></w:rPr><w:t xml:space="preserve"> </w:t></w:r><w:r><w:rPr><w:w w:val="105"/></w:rPr><w:t>classified</w:t></w:r><w:r><w:rPr><w:spacing w:val="15"/><w:w w:val="105"/></w:rPr><w:t xml:space="preserve"> </w:t></w:r><w:r><w:rPr><w:w w:val="105"/></w:rPr><w:t>as</w:t></w:r><w:r><w:rPr><w:spacing w:val="14"/><w:w w:val="105"/></w:rPr><w:t xml:space="preserve"> </w:t></w:r><w:r><w:rPr><w:w w:val="105"/></w:rPr><w:t>semi-confined</w:t></w:r><w:r><w:rPr><w:spacing w:val="14"/><w:w w:val="105"/></w:rPr><w:t xml:space="preserve"> </w:t></w:r><w:del w:id="4152" w:author="Rivard, Christine" w:date="2015-03-27T20:56:00Z"><w:r><w:rPr><w:w w:val="105"/></w:rPr><w:delText>with</w:delText></w:r></w:del><w:del w:id="4153" w:author="Rivard, Christine" w:date="2015-03-27T20:56:00Z"><w:r><w:rPr><w:spacing w:val="20"/><w:w w:val="108"/></w:rPr><w:delText xml:space="preserve"> </w:delText></w:r></w:del><w:del w:id="4154" w:author="Rivard, Christine" w:date="2015-03-27T20:57:00Z"><w:r><w:rPr><w:w w:val="105"/></w:rPr><w:delText>more</w:delText></w:r></w:del><w:del w:id="4155" w:author="Rivard, Christine" w:date="2015-03-27T20:57:00Z"><w:r><w:rPr><w:spacing w:val="2"/><w:w w:val="105"/></w:rPr><w:delText xml:space="preserve"> </w:delText></w:r></w:del><w:del w:id="4156" w:author="Rivard, Christine" w:date="2015-03-27T20:57:00Z"><w:r><w:rPr><w:w w:val="105"/></w:rPr><w:delText>than</w:delText></w:r></w:del><w:del w:id="4157" w:author="Rivard, Christine" w:date="2015-03-27T20:57:00Z"><w:r><w:rPr><w:spacing w:val="4"/><w:w w:val="105"/></w:rPr><w:delText xml:space="preserve"> </w:delText></w:r></w:del><w:del w:id="4158" w:author="Rivard, Christine" w:date="2015-03-27T20:57:00Z"><w:r><w:rPr><w:w w:val="105"/></w:rPr><w:delText>24</w:delText></w:r></w:del><w:del w:id="4159" w:author="Rivard, Christine" w:date="2015-03-27T20:57:00Z"><w:r><w:rPr><w:spacing w:val="3"/><w:w w:val="105"/></w:rPr><w:delText xml:space="preserve"> </w:delText></w:r></w:del><w:del w:id="4160" w:author="Rivard, Christine" w:date="2015-03-27T20:57:00Z"><w:r><w:rPr><w:w w:val="105"/></w:rPr><w:delText>m</w:delText></w:r></w:del><w:del w:id="4161" w:author="Rivard, Christine" w:date="2015-03-27T20:57:00Z"><w:r><w:rPr><w:spacing w:val="4"/><w:w w:val="105"/></w:rPr><w:delText xml:space="preserve"> </w:delText></w:r></w:del><w:del w:id="4162" w:author="Rivard, Christine" w:date="2015-03-27T20:57:00Z"><w:r><w:rPr><w:w w:val="105"/></w:rPr><w:delText>of</w:delText></w:r></w:del><w:del w:id="4163" w:author="Rivard, Christine" w:date="2015-03-27T20:57:00Z"><w:r><w:rPr><w:spacing w:val="4"/><w:w w:val="105"/></w:rPr><w:delText xml:space="preserve"> </w:delText></w:r></w:del><w:del w:id="4164" w:author="Rivard, Christine" w:date="2015-03-27T20:57:00Z"><w:r><w:rPr><w:w w:val="105"/></w:rPr><w:delText>surficial</w:delText></w:r></w:del><w:del w:id="4165" w:author="Rivard, Christine" w:date="2015-03-27T20:57:00Z"><w:r><w:rPr><w:spacing w:val="4"/><w:w w:val="105"/></w:rPr><w:delText xml:space="preserve"> </w:delText></w:r></w:del><w:del w:id="4166" w:author="Rivard, Christine" w:date="2015-03-27T20:57:00Z"><w:r><w:rPr><w:w w:val="105"/></w:rPr><w:delText>sediments</w:delText></w:r></w:del><w:ins w:id="4167" w:author="Rivard, Christine" w:date="2015-03-27T20:56:00Z"><w:r><w:rPr><w:w w:val="105"/></w:rPr><w:t>represents</w:t></w:r></w:ins><w:del w:id="4168" w:author="Rivard, Christine" w:date="2015-03-27T20:56:00Z"><w:r><w:rPr><w:spacing w:val="4"/><w:w w:val="105"/></w:rPr><w:delText xml:space="preserve"> </w:delText></w:r></w:del><w:del w:id="4169" w:author="Rivard, Christine" w:date="2015-03-27T20:56:00Z"><w:r><w:rPr><w:w w:val="105"/></w:rPr><w:delText>is</w:delText></w:r></w:del><w:r><w:rPr><w:spacing w:val="3"/><w:w w:val="105"/></w:rPr><w:t xml:space="preserve"> </w:t></w:r><w:r><w:rPr><w:w w:val="105"/></w:rPr><w:t>a</w:t></w:r><w:r><w:rPr><w:spacing w:val="4"/><w:w w:val="105"/></w:rPr><w:t xml:space="preserve"> </w:t></w:r><w:r><w:rPr><w:w w:val="105"/></w:rPr><w:t>good</w:t></w:r><w:r><w:rPr><w:spacing w:val="3"/><w:w w:val="105"/></w:rPr><w:t xml:space="preserve"> </w:t></w:r><w:r><w:rPr><w:w w:val="105"/></w:rPr><w:t>example</w:t></w:r><w:ins w:id="4170" w:author="Rivard, Christine" w:date="2015-03-27T20:57:00Z"><w:r><w:rPr><w:w w:val="105"/></w:rPr><w:t>,</w:t></w:r></w:ins><w:ins w:id="4171" w:author="Rivard, Christine" w:date="2015-03-27T20:56:00Z"><w:r><w:rPr><w:w w:val="105"/></w:rPr><w:t xml:space="preserve"> since it </w:t></w:r></w:ins><w:ins w:id="4172" w:author="Rivard, Christine" w:date="2015-03-27T20:57:00Z"><w:r><w:rPr><w:w w:val="105"/></w:rPr><w:t>has</w:t></w:r></w:ins><w:ins w:id="4173" w:author="Rivard, Christine" w:date="2015-03-27T20:57:00Z"><w:r><w:rPr><w:spacing w:val="20"/><w:w w:val="108"/></w:rPr><w:t xml:space="preserve"> </w:t></w:r></w:ins><w:ins w:id="4174" w:author="Rivard, Christine" w:date="2015-03-27T20:57:00Z"><w:r><w:rPr><w:w w:val="105"/></w:rPr><w:t>more</w:t></w:r></w:ins><w:ins w:id="4175" w:author="Rivard, Christine" w:date="2015-03-27T20:57:00Z"><w:r><w:rPr><w:spacing w:val="2"/><w:w w:val="105"/></w:rPr><w:t xml:space="preserve"> </w:t></w:r></w:ins><w:ins w:id="4176" w:author="Rivard, Christine" w:date="2015-03-27T20:57:00Z"><w:r><w:rPr><w:w w:val="105"/></w:rPr><w:t>than</w:t></w:r></w:ins><w:ins w:id="4177" w:author="Rivard, Christine" w:date="2015-03-27T20:57:00Z"><w:r><w:rPr><w:spacing w:val="4"/><w:w w:val="105"/></w:rPr><w:t xml:space="preserve"> </w:t></w:r></w:ins><w:ins w:id="4178" w:author="Rivard, Christine" w:date="2015-03-27T20:57:00Z"><w:r><w:rPr><w:w w:val="105"/></w:rPr><w:t>24</w:t></w:r></w:ins><w:ins w:id="4179" w:author="Rivard, Christine" w:date="2015-03-27T20:57:00Z"><w:r><w:rPr><w:spacing w:val="3"/><w:w w:val="105"/></w:rPr><w:t xml:space="preserve"> </w:t></w:r></w:ins><w:ins w:id="4180" w:author="Rivard, Christine" w:date="2015-03-27T20:57:00Z"><w:r><w:rPr><w:w w:val="105"/></w:rPr><w:t>m</w:t></w:r></w:ins><w:ins w:id="4181" w:author="Rivard, Christine" w:date="2015-03-27T20:57:00Z"><w:r><w:rPr><w:spacing w:val="4"/><w:w w:val="105"/></w:rPr><w:t xml:space="preserve"> </w:t></w:r></w:ins><w:ins w:id="4182" w:author="Rivard, Christine" w:date="2015-03-27T20:57:00Z"><w:r><w:rPr><w:w w:val="105"/></w:rPr><w:t>of</w:t></w:r></w:ins><w:ins w:id="4183" w:author="Rivard, Christine" w:date="2015-03-27T20:57:00Z"><w:r><w:rPr><w:spacing w:val="4"/><w:w w:val="105"/></w:rPr><w:t xml:space="preserve"> </w:t></w:r></w:ins><w:ins w:id="4184" w:author="Rivard, Christine" w:date="2015-03-27T20:57:00Z"><w:r><w:rPr><w:w w:val="105"/></w:rPr><w:t>surficial</w:t></w:r></w:ins><w:ins w:id="4185" w:author="Rivard, Christine" w:date="2015-03-27T20:57:00Z"><w:r><w:rPr><w:spacing w:val="4"/><w:w w:val="105"/></w:rPr><w:t xml:space="preserve"> </w:t></w:r></w:ins><w:ins w:id="4186" w:author="Rivard, Christine" w:date="2015-03-27T20:57:00Z"><w:r><w:rPr><w:w w:val="105"/></w:rPr><w:t>sediments,</w:t></w:r></w:ins><w:r><w:rPr><w:w w:val="105"/></w:rPr><w:t>.</w:t></w:r></w:p><w:p><w:pPr><w:pStyle w:val="Normal"/><w:spacing w:before="2" w:after="0"/><w:rPr><w:rFonts w:ascii="Times New Roman" w:hAnsi="Times New Roman" w:eastAsia="Times New Roman" w:cs="Times New Roman"/><w:sz w:val="29"/><w:szCs w:val="29"/></w:rPr></w:pPr><w:r><w:rPr><w:rFonts w:eastAsia="Times New Roman" w:cs="Times New Roman" w:ascii="Times New Roman" w:hAnsi="Times New Roman"/><w:sz w:val="29"/><w:szCs w:val="29"/></w:rPr></w:r></w:p><w:p><w:pPr><w:pStyle w:val="TextBody"/><w:spacing w:lineRule="auto" w:line="249"/><w:ind w:left="105" w:right="107" w:firstLine="8"/><w:jc w:val="both"/><w:rPr></w:rPr></w:pPr><w:r><w:rPr><w:rFonts w:ascii="Georgia" w:hAnsi="Georgia"/><w:b/><w:w w:val="105"/></w:rPr><w:t>Monteregian</w:t></w:r><w:r><w:rPr><w:rFonts w:ascii="Georgia" w:hAnsi="Georgia"/><w:b/><w:spacing w:val="14"/><w:w w:val="105"/></w:rPr><w:t xml:space="preserve"> </w:t></w:r><w:r><w:rPr><w:rFonts w:ascii="Georgia" w:hAnsi="Georgia"/><w:b/><w:w w:val="105"/></w:rPr><w:t>Hills</w:t></w:r><w:r><w:rPr><w:rFonts w:ascii="Georgia" w:hAnsi="Georgia"/><w:b/><w:spacing w:val="1"/><w:w w:val="105"/></w:rPr><w:t xml:space="preserve"> </w:t></w:r><w:r><w:rPr><w:w w:val="105"/></w:rPr><w:t>The</w:t></w:r><w:r><w:rPr><w:spacing w:val="5"/><w:w w:val="105"/></w:rPr><w:t xml:space="preserve"> </w:t></w:r><w:r><w:rPr><w:w w:val="105"/></w:rPr><w:t>wells</w:t></w:r><w:r><w:rPr><w:spacing w:val="4"/><w:w w:val="105"/></w:rPr><w:t xml:space="preserve"> </w:t></w:r><w:r><w:rPr><w:w w:val="105"/></w:rPr><w:t>located</w:t></w:r><w:r><w:rPr><w:spacing w:val="5"/><w:w w:val="105"/></w:rPr><w:t xml:space="preserve"> </w:t></w:r><w:r><w:rPr><w:w w:val="105"/></w:rPr><w:t>directly</w:t></w:r><w:r><w:rPr><w:spacing w:val="5"/><w:w w:val="105"/></w:rPr><w:t xml:space="preserve"> </w:t></w:r><w:r><w:rPr><w:w w:val="105"/></w:rPr><w:t>on</w:t></w:r><w:r><w:rPr><w:spacing w:val="4"/><w:w w:val="105"/></w:rPr><w:t xml:space="preserve"> </w:t></w:r><w:r><w:rPr><w:w w:val="105"/></w:rPr><w:t>the</w:t></w:r><w:r><w:rPr><w:spacing w:val="5"/><w:w w:val="105"/></w:rPr><w:t xml:space="preserve"> </w:t></w:r><w:r><w:rPr><w:w w:val="105"/></w:rPr><w:t>Monteregian</w:t></w:r><w:r><w:rPr><w:spacing w:val="6"/><w:w w:val="105"/></w:rPr><w:t xml:space="preserve"> </w:t></w:r><w:r><w:rPr><w:w w:val="105"/></w:rPr><w:t>Hills</w:t></w:r><w:r><w:rPr><w:spacing w:val="5"/><w:w w:val="105"/></w:rPr><w:t xml:space="preserve"> </w:t></w:r><w:r><w:rPr><w:w w:val="105"/></w:rPr><w:t>are</w:t></w:r><w:r><w:rPr><w:spacing w:val="5"/><w:w w:val="105"/></w:rPr><w:t xml:space="preserve"> </w:t></w:r><w:r><w:rPr><w:w w:val="105"/></w:rPr><w:t>representative</w:t></w:r><w:r><w:rPr><w:spacing w:val="5"/><w:w w:val="105"/></w:rPr><w:t xml:space="preserve"> </w:t></w:r><w:r><w:rPr><w:w w:val="105"/></w:rPr><w:t>of</w:t></w:r><w:r><w:rPr><w:w w:val="96"/></w:rPr><w:t xml:space="preserve"> </w:t></w:r><w:r><w:rPr><w:w w:val="105"/></w:rPr><w:t>unconfined</w:t></w:r><w:r><w:rPr><w:spacing w:val="15"/><w:w w:val="105"/></w:rPr><w:t xml:space="preserve"> </w:t></w:r><w:r><w:rPr><w:w w:val="105"/></w:rPr><w:t>conditions,</w:t></w:r><w:r><w:rPr><w:spacing w:val="17"/><w:w w:val="105"/></w:rPr><w:t xml:space="preserve"> </w:t></w:r><w:r><w:rPr><w:spacing w:val="0"/><w:w w:val="105"/></w:rPr><w:t>while</w:t></w:r><w:r><w:rPr><w:spacing w:val="17"/><w:w w:val="105"/></w:rPr><w:t xml:space="preserve"> </w:t></w:r><w:r><w:rPr><w:w w:val="105"/></w:rPr><w:t>the</w:t></w:r><w:r><w:rPr><w:spacing w:val="16"/><w:w w:val="105"/></w:rPr><w:t xml:space="preserve"> </w:t></w:r><w:r><w:rPr><w:w w:val="105"/></w:rPr><w:t>ones</w:t></w:r><w:r><w:rPr><w:spacing w:val="16"/><w:w w:val="105"/></w:rPr><w:t xml:space="preserve"> </w:t></w:r><w:r><w:rPr><w:w w:val="105"/></w:rPr><w:t>located</w:t></w:r><w:r><w:rPr><w:spacing w:val="17"/><w:w w:val="105"/></w:rPr><w:t xml:space="preserve"> </w:t></w:r><w:r><w:rPr><w:w w:val="105"/></w:rPr><w:t>on</w:t></w:r><w:r><w:rPr><w:spacing w:val="16"/><w:w w:val="105"/></w:rPr><w:t xml:space="preserve"> </w:t></w:r><w:r><w:rPr><w:w w:val="105"/></w:rPr><w:t>their</w:t></w:r><w:r><w:rPr><w:spacing w:val="16"/><w:w w:val="105"/></w:rPr><w:t xml:space="preserve"> </w:t></w:r><w:r><w:rPr><w:w w:val="105"/></w:rPr><w:t>periphery</w:t></w:r><w:r><w:rPr><w:spacing w:val="16"/><w:w w:val="105"/></w:rPr><w:t xml:space="preserve"> </w:t></w:r><w:r><w:rPr><w:w w:val="105"/></w:rPr><w:t>range</w:t></w:r><w:r><w:rPr><w:spacing w:val="16"/><w:w w:val="105"/></w:rPr><w:t xml:space="preserve"> </w:t></w:r><w:r><w:rPr><w:w w:val="105"/></w:rPr><w:t>from</w:t></w:r><w:r><w:rPr><w:spacing w:val="16"/><w:w w:val="105"/></w:rPr><w:t xml:space="preserve"> </w:t></w:r><w:r><w:rPr><w:w w:val="105"/></w:rPr><w:t>unconfined</w:t></w:r><w:r><w:rPr><w:spacing w:val="16"/><w:w w:val="105"/></w:rPr><w:t xml:space="preserve"> </w:t></w:r><w:r><w:rPr><w:w w:val="105"/></w:rPr><w:t>to</w:t></w:r><w:r><w:rPr><w:spacing w:val="16"/><w:w w:val="105"/></w:rPr><w:t xml:space="preserve"> </w:t></w:r><w:r><w:rPr><w:w w:val="105"/></w:rPr><w:t>semi-</w:t></w:r><w:r><w:rPr><w:spacing w:val="24"/><w:w w:val="101"/></w:rPr><w:t xml:space="preserve"> </w:t></w:r><w:r><w:rPr><w:w w:val="105"/></w:rPr><w:t>captive</w:t></w:r><w:r><w:rPr><w:spacing w:val="19"/><w:w w:val="105"/></w:rPr><w:t xml:space="preserve"> </w:t></w:r><w:r><w:rPr><w:w w:val="105"/></w:rPr><w:t>conditions.</w:t></w:r><w:r><w:rPr><w:spacing w:val="48"/><w:w w:val="105"/></w:rPr><w:t xml:space="preserve"> </w:t></w:r><w:r><w:rPr><w:w w:val="105"/></w:rPr><w:t>This</w:t></w:r><w:r><w:rPr><w:spacing w:val="19"/><w:w w:val="105"/></w:rPr><w:t xml:space="preserve"> </w:t></w:r><w:r><w:rPr><w:w w:val="105"/></w:rPr><w:t>situation</w:t></w:r><w:r><w:rPr><w:spacing w:val="21"/><w:w w:val="105"/></w:rPr><w:t xml:space="preserve"> </w:t></w:r><w:r><w:rPr><w:w w:val="105"/></w:rPr><w:t>is</w:t></w:r><w:r><w:rPr><w:spacing w:val="18"/><w:w w:val="105"/></w:rPr><w:t xml:space="preserve"> </w:t></w:r><w:r><w:rPr><w:w w:val="105"/></w:rPr><w:t>particularly</w:t></w:r><w:r><w:rPr><w:spacing w:val="18"/><w:w w:val="105"/></w:rPr><w:t xml:space="preserve"> </w:t></w:r><w:r><w:rPr><w:w w:val="105"/></w:rPr><w:t>well</w:t></w:r><w:r><w:rPr><w:spacing w:val="20"/><w:w w:val="105"/></w:rPr><w:t xml:space="preserve"> </w:t></w:r><w:r><w:rPr><w:w w:val="105"/></w:rPr><w:t>represented</w:t></w:r><w:r><w:rPr><w:spacing w:val="18"/><w:w w:val="105"/></w:rPr><w:t xml:space="preserve"> </w:t></w:r><w:r><w:rPr><w:w w:val="105"/></w:rPr><w:t>by</w:t></w:r><w:r><w:rPr><w:spacing w:val="20"/><w:w w:val="105"/></w:rPr><w:t xml:space="preserve"> </w:t></w:r><w:del w:id="4187" w:author="Rivard, Christine" w:date="2015-03-27T20:57:00Z"><w:r><w:rPr><w:w w:val="105"/></w:rPr><w:delText>the</w:delText></w:r></w:del><w:del w:id="4188" w:author="Rivard, Christine" w:date="2015-03-27T20:57:00Z"><w:r><w:rPr><w:spacing w:val="19"/><w:w w:val="105"/></w:rPr><w:delText xml:space="preserve"> </w:delText></w:r></w:del><w:r><w:rPr><w:w w:val="105"/></w:rPr><w:t>wells</w:t></w:r><w:r><w:rPr><w:spacing w:val="19"/><w:w w:val="105"/></w:rPr><w:t xml:space="preserve"> </w:t></w:r><w:r><w:rPr><w:w w:val="105"/></w:rPr><w:t>PO19,</w:t></w:r><w:r><w:rPr><w:spacing w:val="20"/><w:w w:val="105"/></w:rPr><w:t xml:space="preserve"> </w:t></w:r><w:r><w:rPr><w:w w:val="105"/></w:rPr><w:t>PO12,</w:t></w:r><w:r><w:rPr><w:spacing w:val="19"/><w:w w:val="105"/></w:rPr><w:t xml:space="preserve"> </w:t></w:r><w:r><w:rPr><w:w w:val="105"/></w:rPr><w:t>and</w:t></w:r><w:r><w:rPr><w:w w:val="109"/></w:rPr><w:t xml:space="preserve"> </w:t></w:r><w:r><w:rPr><w:w w:val="105"/></w:rPr><w:t>RS05b</w:t></w:r><w:r><w:rPr><w:spacing w:val="48"/><w:w w:val="105"/></w:rPr><w:t xml:space="preserve"> </w:t></w:r><w:r><w:rPr><w:w w:val="105"/></w:rPr><w:t>located</w:t></w:r><w:r><w:rPr><w:spacing w:val="46"/><w:w w:val="105"/></w:rPr><w:t xml:space="preserve"> </w:t></w:r><w:r><w:rPr><w:w w:val="105"/></w:rPr><w:t>near</w:t></w:r><w:r><w:rPr><w:spacing w:val="48"/><w:w w:val="105"/></w:rPr><w:t xml:space="preserve"> </w:t></w:r><w:r><w:rPr><w:w w:val="105"/></w:rPr><w:t>Mont</w:t></w:r><w:r><w:rPr><w:spacing w:val="48"/><w:w w:val="105"/></w:rPr><w:t xml:space="preserve"> </w:t></w:r><w:r><w:rPr><w:w w:val="105"/></w:rPr><w:t>Rougemont:</w:t></w:r><w:r><w:rPr><w:spacing w:val="40"/><w:w w:val="105"/></w:rPr><w:t xml:space="preserve"> </w:t></w:r><w:del w:id="4189" w:author="Rivard, Christine" w:date="2015-03-27T20:58:00Z"><w:r><w:rPr><w:w w:val="105"/></w:rPr><w:delText>the</w:delText></w:r></w:del><w:del w:id="4190" w:author="Rivard, Christine" w:date="2015-03-27T20:58:00Z"><w:r><w:rPr><w:spacing w:val="48"/><w:w w:val="105"/></w:rPr><w:delText xml:space="preserve"> </w:delText></w:r></w:del><w:r><w:rPr><w:w w:val="105"/></w:rPr><w:t>well</w:t></w:r><w:r><w:rPr><w:spacing w:val="48"/><w:w w:val="105"/></w:rPr><w:t xml:space="preserve"> </w:t></w:r><w:r><w:rPr><w:w w:val="105"/></w:rPr><w:t>PO19,</w:t></w:r><w:r><w:rPr><w:spacing w:val="56"/><w:w w:val="105"/></w:rPr><w:t xml:space="preserve"> </w:t></w:r><w:r><w:rPr><w:w w:val="105"/></w:rPr><w:t>located</w:t></w:r><w:r><w:rPr><w:spacing w:val="47"/><w:w w:val="105"/></w:rPr><w:t xml:space="preserve"> </w:t></w:r><w:r><w:rPr><w:w w:val="105"/></w:rPr><w:t>directly</w:t></w:r><w:r><w:rPr><w:spacing w:val="47"/><w:w w:val="105"/></w:rPr><w:t xml:space="preserve"> </w:t></w:r><w:r><w:rPr><w:w w:val="105"/></w:rPr><w:t>on</w:t></w:r><w:r><w:rPr><w:spacing w:val="48"/><w:w w:val="105"/></w:rPr><w:t xml:space="preserve"> </w:t></w:r><w:r><w:rPr><w:w w:val="105"/></w:rPr><w:t>Mont</w:t></w:r><w:r><w:rPr><w:spacing w:val="48"/><w:w w:val="105"/></w:rPr><w:t xml:space="preserve"> </w:t></w:r><w:r><w:rPr><w:w w:val="105"/></w:rPr><w:t>Rougemont,</w:t></w:r><w:r><w:rPr><w:w w:val="106"/></w:rPr><w:t xml:space="preserve"> </w:t></w:r><w:r><w:rPr><w:w w:val="105"/></w:rPr><w:t>indicates</w:t></w:r><w:r><w:rPr><w:spacing w:val="0"/><w:w w:val="105"/></w:rPr><w:t xml:space="preserve"> unconfined </w:t></w:r><w:r><w:rPr><w:w w:val="105"/></w:rPr><w:t>conditions,</w:t></w:r><w:r><w:rPr><w:spacing w:val="0"/><w:w w:val="105"/></w:rPr><w:t xml:space="preserve"> </w:t></w:r><w:r><w:rPr><w:w w:val="105"/></w:rPr><w:t>while</w:t></w:r><w:r><w:rPr><w:spacing w:val="0"/><w:w w:val="105"/></w:rPr><w:t xml:space="preserve"> </w:t></w:r><w:del w:id="4191" w:author="Rivard, Christine" w:date="2015-03-27T20:58:00Z"><w:r><w:rPr><w:w w:val="105"/></w:rPr><w:delText>the</w:delText></w:r></w:del><w:del w:id="4192" w:author="Rivard, Christine" w:date="2015-03-27T20:58:00Z"><w:r><w:rPr><w:spacing w:val="0"/><w:w w:val="105"/></w:rPr><w:delText xml:space="preserve"> </w:delText></w:r></w:del><w:r><w:rPr><w:w w:val="105"/></w:rPr><w:t>wells</w:t></w:r><w:r><w:rPr><w:spacing w:val="0"/><w:w w:val="105"/></w:rPr><w:t xml:space="preserve"> </w:t></w:r><w:r><w:rPr><w:w w:val="105"/></w:rPr><w:t>PO12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RS05b</w:t></w:r><w:r><w:rPr><w:spacing w:val="0"/><w:w w:val="105"/></w:rPr><w:t xml:space="preserve"> indicate </w:t></w:r><w:r><w:rPr><w:w w:val="105"/></w:rPr><w:t>semi-confined</w:t></w:r><w:r><w:rPr><w:spacing w:val="0"/><w:w w:val="105"/></w:rPr><w:t xml:space="preserve"> </w:t></w:r><w:r><w:rPr><w:w w:val="105"/></w:rPr><w:t>conditions.</w:t></w:r><w:r><w:rPr><w:spacing w:val="32"/><w:w w:val="102"/></w:rPr><w:t xml:space="preserve"> </w:t></w:r><w:commentRangeStart w:id="94"/><w:r><w:rPr><w:w w:val="105"/></w:rPr><w:t>This</w:t></w:r><w:r><w:rPr><w:spacing w:val="0"/><w:w w:val="105"/></w:rPr><w:t xml:space="preserve"> </w:t></w:r><w:r><w:rPr><w:w w:val="105"/></w:rPr><w:t>result</w:t></w:r><w:r><w:rPr><w:spacing w:val="0"/><w:w w:val="105"/></w:rPr><w:t xml:space="preserve"> </w:t></w:r><w:r><w:rPr><w:spacing w:val="0"/><w:w w:val="105"/></w:rPr></w:r><w:commentRangeEnd w:id="94"/><w:r><w:commentReference w:id="94"/></w:r><w:r><w:rPr><w:w w:val="105"/></w:rPr><w:t>is especially interesting</w:t></w:r><w:r><w:rPr><w:spacing w:val="0"/><w:w w:val="105"/></w:rPr><w:t xml:space="preserve"> </w:t></w:r><w:r><w:rPr><w:w w:val="105"/></w:rPr><w:t>for PO12 where the</w:t></w:r><w:r><w:rPr><w:spacing w:val="0"/><w:w w:val="105"/></w:rPr><w:t xml:space="preserve"> </w:t></w:r><w:r><w:rPr><w:w w:val="105"/></w:rPr><w:t>rock</w:t></w:r><w:r><w:rPr><w:spacing w:val="0"/><w:w w:val="105"/></w:rPr><w:t xml:space="preserve"> </w:t></w:r><w:r><w:rPr><w:w w:val="105"/></w:rPr><w:t>is covered with a</w:t></w:r><w:r><w:rPr><w:spacing w:val="0"/><w:w w:val="105"/></w:rPr><w:t xml:space="preserve"> </w:t></w:r><w:r><w:rPr><w:w w:val="105"/></w:rPr><w:t>thick</w:t></w:r><w:r><w:rPr><w:spacing w:val="0"/><w:w w:val="105"/></w:rPr><w:t xml:space="preserve"> </w:t></w:r><w:r><w:rPr><w:w w:val="105"/></w:rPr><w:t>layer</w:t></w:r><w:r><w:rPr><w:spacing w:val="0"/><w:w w:val="105"/></w:rPr><w:t xml:space="preserve"> </w:t></w:r><w:r><w:rPr><w:w w:val="105"/></w:rPr><w:t>of clayey</w:t></w:r><w:r><w:rPr></w:rPr><w:t xml:space="preserve"> </w:t></w:r><w:r><w:rPr><w:w w:val="105"/></w:rPr><w:t>silt</w:t></w:r><w:r><w:rPr><w:spacing w:val="11"/><w:w w:val="105"/></w:rPr><w:t xml:space="preserve"> </w:t></w:r><w:r><w:rPr><w:w w:val="105"/></w:rPr><w:t>of</w:t></w:r><w:r><w:rPr><w:spacing w:val="11"/><w:w w:val="105"/></w:rPr><w:t xml:space="preserve"> </w:t></w:r><w:r><w:rPr><w:w w:val="105"/></w:rPr><w:t>more</w:t></w:r><w:r><w:rPr><w:spacing w:val="10"/><w:w w:val="105"/></w:rPr><w:t xml:space="preserve"> </w:t></w:r><w:r><w:rPr><w:w w:val="105"/></w:rPr><w:t>than</w:t></w:r><w:r><w:rPr><w:spacing w:val="11"/><w:w w:val="105"/></w:rPr><w:t xml:space="preserve"> </w:t></w:r><w:r><w:rPr><w:w w:val="105"/></w:rPr><w:t>23</w:t></w:r><w:r><w:rPr><w:spacing w:val="11"/><w:w w:val="105"/></w:rPr><w:t xml:space="preserve"> </w:t></w:r><w:r><w:rPr><w:w w:val="105"/></w:rPr><w:t>m.</w:t></w:r><w:r><w:rPr><w:spacing w:val="36"/><w:w w:val="105"/></w:rPr><w:t xml:space="preserve"> </w:t></w:r><w:del w:id="4193" w:author="Rivard, Christine" w:date="2015-03-27T21:00:00Z"><w:r><w:rPr><w:w w:val="105"/></w:rPr><w:delText>The</w:delText></w:r></w:del><w:del w:id="4194" w:author="Rivard, Christine" w:date="2015-03-27T21:00:00Z"><w:r><w:rPr><w:spacing w:val="11"/><w:w w:val="105"/></w:rPr><w:delText xml:space="preserve"> </w:delText></w:r></w:del><w:ins w:id="4195" w:author="Rivard, Christine" w:date="2015-03-27T21:00:00Z"><w:commentRangeStart w:id="95"/><w:r><w:rPr><w:w w:val="105"/></w:rPr><w:t>Water-level</w:t></w:r></w:ins><w:r><w:rPr><w:w w:val="105"/></w:rPr><w:t xml:space="preserve"> fluctuations</w:t></w:r><w:r><w:rPr><w:spacing w:val="12"/><w:w w:val="105"/></w:rPr><w:t xml:space="preserve"> </w:t></w:r><w:r><w:rPr><w:spacing w:val="12"/><w:w w:val="105"/></w:rPr></w:r><w:del w:id="4196" w:author="Rivard, Christine" w:date="2015-03-27T21:00:00Z"><w:commentRangeEnd w:id="95"/><w:r><w:commentReference w:id="95"/></w:r><w:r><w:rPr><w:w w:val="105"/></w:rPr><w:delText>of</w:delText></w:r></w:del><w:del w:id="4197" w:author="Rivard, Christine" w:date="2015-03-27T21:00:00Z"><w:r><w:rPr><w:spacing w:val="11"/><w:w w:val="105"/></w:rPr><w:delText xml:space="preserve"> </w:delText></w:r></w:del><w:del w:id="4198" w:author="Rivard, Christine" w:date="2015-03-27T21:00:00Z"><w:r><w:rPr><w:w w:val="105"/></w:rPr><w:delText>the</w:delText></w:r></w:del><w:del w:id="4199" w:author="Rivard, Christine" w:date="2015-03-27T21:00:00Z"><w:r><w:rPr><w:spacing w:val="11"/><w:w w:val="105"/></w:rPr><w:delText xml:space="preserve"> </w:delText></w:r></w:del><w:del w:id="4200" w:author="Rivard, Christine" w:date="2015-03-27T21:00:00Z"><w:r><w:rPr><w:w w:val="105"/></w:rPr><w:delText>water</w:delText></w:r></w:del><w:del w:id="4201" w:author="Rivard, Christine" w:date="2015-03-27T21:00:00Z"><w:r><w:rPr><w:spacing w:val="11"/><w:w w:val="105"/></w:rPr><w:delText xml:space="preserve"> </w:delText></w:r></w:del><w:del w:id="4202" w:author="Rivard, Christine" w:date="2015-03-27T21:00:00Z"><w:r><w:rPr><w:w w:val="105"/></w:rPr><w:delText>level</w:delText></w:r></w:del><w:del w:id="4203" w:author="Rivard, Christine" w:date="2015-03-27T21:00:00Z"><w:r><w:rPr><w:spacing w:val="10"/><w:w w:val="105"/></w:rPr><w:delText xml:space="preserve"> </w:delText></w:r></w:del><w:r><w:rPr><w:w w:val="105"/></w:rPr><w:t>in</w:t></w:r><w:r><w:rPr><w:spacing w:val="11"/><w:w w:val="105"/></w:rPr><w:t xml:space="preserve"> </w:t></w:r><w:r><w:rPr><w:w w:val="105"/></w:rPr><w:t>well</w:t></w:r><w:r><w:rPr><w:spacing w:val="11"/><w:w w:val="105"/></w:rPr><w:t xml:space="preserve"> </w:t></w:r><w:r><w:rPr><w:w w:val="105"/></w:rPr><w:t>PO12</w:t></w:r><w:r><w:rPr><w:spacing w:val="11"/><w:w w:val="105"/></w:rPr><w:t xml:space="preserve"> </w:t></w:r><w:ins w:id="4204" w:author="Rivard, Christine" w:date="2015-03-27T21:00:00Z"><w:r><w:rPr><w:spacing w:val="11"/><w:w w:val="105"/></w:rPr><w:t xml:space="preserve">likely </w:t></w:r></w:ins><w:r><w:rPr><w:w w:val="105"/></w:rPr><w:t>represent</w:t></w:r><w:r><w:rPr><w:spacing w:val="10"/><w:w w:val="105"/></w:rPr><w:t xml:space="preserve"> </w:t></w:r><w:del w:id="4205" w:author="Rivard, Christine" w:date="2015-03-27T21:00:00Z"><w:r><w:rPr><w:w w:val="105"/></w:rPr><w:delText>most</w:delText></w:r></w:del><w:del w:id="4206" w:author="Rivard, Christine" w:date="2015-03-27T21:00:00Z"><w:r><w:rPr><w:spacing w:val="12"/><w:w w:val="105"/></w:rPr><w:delText xml:space="preserve"> </w:delText></w:r></w:del><w:del w:id="4207" w:author="Rivard, Christine" w:date="2015-03-27T21:00:00Z"><w:r><w:rPr><w:w w:val="105"/></w:rPr><w:delText xml:space="preserve">probably </w:delText></w:r></w:del><w:r><w:rPr><w:w w:val="105"/></w:rPr><w:t>the</w:t></w:r><w:r><w:rPr><w:spacing w:val="0"/><w:w w:val="105"/></w:rPr><w:t xml:space="preserve"> </w:t></w:r><w:r><w:rPr><w:w w:val="105"/></w:rPr><w:t>influence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the</w:t></w:r><w:r><w:rPr><w:spacing w:val="0"/><w:w w:val="105"/></w:rPr><w:t xml:space="preserve"> </w:t></w:r><w:del w:id="4208" w:author="Rivard, Christine" w:date="2015-03-27T21:01:00Z"><w:r><w:rPr><w:w w:val="105"/></w:rPr><w:delText>rocky</w:delText></w:r></w:del><w:del w:id="4209" w:author="Rivard, Christine" w:date="2015-03-27T21:01:00Z"><w:r><w:rPr><w:spacing w:val="0"/><w:w w:val="105"/></w:rPr><w:delText xml:space="preserve"> </w:delText></w:r></w:del><w:ins w:id="4210" w:author="Rivard, Christine" w:date="2015-03-27T21:01:00Z"><w:r><w:rPr><w:w w:val="105"/></w:rPr><w:t>bedrock</w:t></w:r></w:ins><w:ins w:id="4211" w:author="Rivard, Christine" w:date="2015-03-27T21:01:00Z"><w:r><w:rPr><w:spacing w:val="0"/><w:w w:val="105"/></w:rPr><w:t xml:space="preserve"> </w:t></w:r></w:ins><w:r><w:rPr><w:w w:val="105"/></w:rPr><w:t>aquifer</w:t></w:r><w:r><w:rPr><w:spacing w:val="0"/><w:w w:val="105"/></w:rPr><w:t xml:space="preserve"> </w:t></w:r><w:r><w:rPr><w:w w:val="105"/></w:rPr><w:t>recharge</w:t></w:r><w:r><w:rPr><w:spacing w:val="0"/><w:w w:val="105"/></w:rPr><w:t xml:space="preserve"> </w:t></w:r><w:r><w:rPr><w:w w:val="105"/></w:rPr><w:t>on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Monteregian</w:t></w:r><w:r><w:rPr><w:spacing w:val="0"/><w:w w:val="105"/></w:rPr><w:t xml:space="preserve"> </w:t></w:r><w:r><w:rPr><w:w w:val="105"/></w:rPr><w:t>Hills.</w:t></w:r><w:r><w:rPr><w:spacing w:val="15"/><w:w w:val="105"/></w:rPr><w:t xml:space="preserve"> </w:t></w:r><w:r><w:rPr><w:w w:val="105"/></w:rPr><w:t>These</w:t></w:r><w:r><w:rPr><w:spacing w:val="0"/><w:w w:val="105"/></w:rPr><w:t xml:space="preserve"> </w:t></w:r><w:r><w:rPr><w:w w:val="105"/></w:rPr><w:t>hills</w:t></w:r><w:r><w:rPr><w:spacing w:val="0"/><w:w w:val="105"/></w:rPr><w:t xml:space="preserve"> </w:t></w:r><w:del w:id="4212" w:author="Rivard, Christine" w:date="2015-03-27T21:02:00Z"><w:r><w:rPr><w:w w:val="105"/></w:rPr><w:delText>are</w:delText></w:r></w:del><w:del w:id="4213" w:author="Rivard, Christine" w:date="2015-03-27T21:02:00Z"><w:r><w:rPr><w:spacing w:val="0"/><w:w w:val="105"/></w:rPr><w:delText xml:space="preserve"> </w:delText></w:r></w:del><w:ins w:id="4214" w:author="Rivard, Christine" w:date="2015-03-27T21:02:00Z"><w:r><w:rPr><w:w w:val="105"/></w:rPr><w:t>were</w:t></w:r></w:ins><w:ins w:id="4215" w:author="Rivard, Christine" w:date="2015-03-27T21:02:00Z"><w:r><w:rPr><w:spacing w:val="0"/><w:w w:val="105"/></w:rPr><w:t xml:space="preserve"> </w:t></w:r></w:ins><w:del w:id="4216" w:author="Rivard, Christine" w:date="2015-03-27T21:01:00Z"><w:r><w:rPr><w:w w:val="105"/></w:rPr><w:delText>supposed</w:delText></w:r></w:del><w:del w:id="4217" w:author="Rivard, Christine" w:date="2015-03-27T21:01:00Z"><w:r><w:rPr><w:spacing w:val="0"/><w:w w:val="105"/></w:rPr><w:delText xml:space="preserve"> </w:delText></w:r></w:del><w:ins w:id="4218" w:author="Rivard, Christine" w:date="2015-03-27T21:01:00Z"><w:r><w:rPr><w:w w:val="105"/></w:rPr><w:t>considered</w:t></w:r></w:ins><w:ins w:id="4219" w:author="Rivard, Christine" w:date="2015-03-27T21:01:00Z"><w:r><w:rPr><w:spacing w:val="0"/><w:w w:val="105"/></w:rPr><w:t xml:space="preserve"> </w:t></w:r></w:ins><w:r><w:rPr><w:w w:val="105"/></w:rPr><w:t>to</w:t></w:r><w:r><w:rPr><w:spacing w:val="0"/><w:w w:val="105"/></w:rPr><w:t xml:space="preserve"> </w:t></w:r><w:r><w:rPr><w:w w:val="105"/></w:rPr><w:t>be</w:t></w:r><w:r><w:rPr><w:w w:val="101"/></w:rPr><w:t xml:space="preserve"> </w:t></w:r><w:r><w:rPr><w:w w:val="105"/></w:rPr><w:t>preferential</w:t></w:r><w:r><w:rPr><w:spacing w:val="13"/><w:w w:val="105"/></w:rPr><w:t xml:space="preserve"> </w:t></w:r><w:r><w:rPr><w:w w:val="105"/></w:rPr><w:t>recharge</w:t></w:r><w:r><w:rPr><w:spacing w:val="14"/><w:w w:val="105"/></w:rPr><w:t xml:space="preserve"> </w:t></w:r><w:r><w:rPr><w:w w:val="105"/></w:rPr><w:t>areas</w:t></w:r><w:r><w:rPr><w:spacing w:val="14"/><w:w w:val="105"/></w:rPr><w:t xml:space="preserve"> </w:t></w:r><w:r><w:rPr><w:w w:val="105"/></w:rPr><w:t>in</w:t></w:r><w:r><w:rPr><w:spacing w:val="15"/><w:w w:val="105"/></w:rPr><w:t xml:space="preserve"> </w:t></w:r><w:r><w:rPr><w:w w:val="105"/></w:rPr><w:t>the</w:t></w:r><w:r><w:rPr><w:spacing w:val="14"/><w:w w:val="105"/></w:rPr><w:t xml:space="preserve"> </w:t></w:r><w:r><w:rPr><w:w w:val="105"/></w:rPr><w:t>region</w:t></w:r><w:r><w:rPr><w:spacing w:val="15"/><w:w w:val="105"/></w:rPr><w:t xml:space="preserve"> </w:t></w:r><w:ins w:id="4220" w:author="Rivard, Christine" w:date="2015-03-27T21:02:00Z"><w:r><w:rPr><w:spacing w:val="15"/><w:w w:val="105"/></w:rPr><w:t xml:space="preserve">(Carrier et al., 2013) </w:t></w:r></w:ins><w:r><w:rPr><w:w w:val="105"/></w:rPr><w:t>and</w:t></w:r><w:r><w:rPr><w:spacing w:val="14"/><w:w w:val="105"/></w:rPr><w:t xml:space="preserve"> </w:t></w:r><w:r><w:rPr><w:w w:val="105"/></w:rPr><w:t>these</w:t></w:r><w:r><w:rPr><w:spacing w:val="14"/><w:w w:val="105"/></w:rPr><w:t xml:space="preserve"> </w:t></w:r><w:r><w:rPr><w:w w:val="105"/></w:rPr><w:t>results</w:t></w:r><w:r><w:rPr><w:spacing w:val="14"/><w:w w:val="105"/></w:rPr><w:t xml:space="preserve"> </w:t></w:r><w:r><w:rPr><w:w w:val="105"/></w:rPr><w:t>are</w:t></w:r><w:r><w:rPr><w:spacing w:val="15"/><w:w w:val="105"/></w:rPr><w:t xml:space="preserve"> </w:t></w:r><w:r><w:rPr><w:w w:val="105"/></w:rPr><w:t>in</w:t></w:r><w:r><w:rPr><w:spacing w:val="14"/><w:w w:val="105"/></w:rPr><w:t xml:space="preserve"> </w:t></w:r><w:r><w:rPr><w:w w:val="105"/></w:rPr><w:t>agreement</w:t></w:r><w:r><w:rPr><w:spacing w:val="15"/><w:w w:val="105"/></w:rPr><w:t xml:space="preserve"> </w:t></w:r><w:r><w:rPr><w:w w:val="105"/></w:rPr><w:t>with</w:t></w:r><w:r><w:rPr><w:spacing w:val="14"/><w:w w:val="105"/></w:rPr><w:t xml:space="preserve"> </w:t></w:r><w:r><w:rPr><w:w w:val="105"/></w:rPr><w:t>this</w:t></w:r><w:r><w:rPr><w:spacing w:val="15"/><w:w w:val="105"/></w:rPr><w:t xml:space="preserve"> </w:t></w:r><w:r><w:rPr><w:w w:val="105"/></w:rPr><w:t>hypothesis.</w:t></w:r></w:p><w:p><w:pPr><w:pStyle w:val="Normal"/><w:spacing w:lineRule="auto" w:line="249"/><w:jc w:val="both"/><w:rPr></w:rPr></w:pPr><w:ins w:id="4221" w:author="Rivard, Christine" w:date="2015-03-27T21:02:00Z"><w:r><w:rPr></w:rPr></w:r></w:ins></w:p><w:p><w:pPr><w:sectPr><w:type w:val="continuous"/><w:pgSz w:w="12240" w:h="15840"/><w:pgMar w:left="520" w:right="520" w:header="0" w:top="800" w:footer="0" w:bottom="700" w:gutter="0"/><w:formProt w:val="false"/><w:textDirection w:val="lrTb"/><w:docGrid w:type="default" w:linePitch="240" w:charSpace="4294965247"/></w:sectPr><w:pStyle w:val="Normal"/><w:spacing w:lineRule="auto" w:line="249"/><w:jc w:val="both"/><w:rPr><w:lang w:val="fr-CA"/></w:rPr></w:pPr><w:ins w:id="4222" w:author="Rivard, Christine" w:date="2015-03-27T21:02:00Z"><w:r><w:rPr><w:lang w:val="fr-CA"/></w:rPr><w:t>Ce serait bien d’ajouter une section qui d</w:t></w:r></w:ins><w:ins w:id="4223" w:author="Rivard, Christine" w:date="2015-03-30T09:03:00Z"><w:r><w:rPr><w:lang w:val="fr-CA"/></w:rPr><w:t>é</w:t></w:r></w:ins><w:ins w:id="4224" w:author="Rivard, Christine" w:date="2015-03-27T21:02:00Z"><w:r><w:rPr><w:spacing w:val="11"/><w:w w:val="105"/><w:lang w:val="fr-CA"/></w:rPr><w:t xml:space="preserve">crit les </w:t></w:r></w:ins><w:ins w:id="4225" w:author="Rivard, Christine" w:date="2015-03-27T21:03:00Z"><w:r><w:rPr><w:spacing w:val="11"/><w:w w:val="105"/><w:lang w:val="fr-CA"/></w:rPr><w:t xml:space="preserve">principales </w:t></w:r></w:ins><w:ins w:id="4226" w:author="Rivard, Christine" w:date="2015-03-27T21:02:00Z"><w:r><w:rPr><w:spacing w:val="11"/><w:w w:val="105"/><w:lang w:val="fr-CA"/></w:rPr><w:t>caract</w:t></w:r></w:ins><w:ins w:id="4227" w:author="Rivard, Christine" w:date="2015-03-30T09:03:00Z"><w:r><w:rPr><w:spacing w:val="11"/><w:w w:val="105"/><w:lang w:val="fr-CA"/></w:rPr><w:t>é</w:t></w:r></w:ins><w:ins w:id="4228" w:author="Rivard, Christine" w:date="2015-03-27T21:02:00Z"><w:r><w:rPr><w:spacing w:val="11"/><w:w w:val="105"/><w:lang w:val="fr-CA"/></w:rPr><w:t>ristiques</w:t></w:r></w:ins><w:ins w:id="4229" w:author="Rivard, Christine" w:date="2015-03-27T21:03:00Z"><w:r><w:rPr><w:spacing w:val="11"/><w:w w:val="105"/><w:lang w:val="fr-CA"/></w:rPr><w:t xml:space="preserve"> des diff</w:t></w:r></w:ins><w:ins w:id="4230" w:author="Rivard, Christine" w:date="2015-03-30T09:03:00Z"><w:r><w:rPr><w:spacing w:val="11"/><w:w w:val="105"/><w:lang w:val="fr-CA"/></w:rPr><w:t>é</w:t></w:r></w:ins><w:ins w:id="4231" w:author="Rivard, Christine" w:date="2015-03-27T21:03:00Z"><w:r><w:rPr><w:spacing w:val="11"/><w:w w:val="105"/><w:lang w:val="fr-CA"/></w:rPr><w:t>rentes classe</w:t></w:r></w:ins><w:ins w:id="4232" w:author="Rivard, Christine" w:date="2015-03-30T09:04:00Z"><w:r><w:rPr><w:spacing w:val="11"/><w:w w:val="105"/><w:lang w:val="fr-CA"/></w:rPr><w:t>s</w:t></w:r></w:ins><w:ins w:id="4233" w:author="Rivard, Christine" w:date="2015-03-27T21:03:00Z"><w:r><w:rPr><w:spacing w:val="11"/><w:w w:val="105"/><w:lang w:val="fr-CA"/></w:rPr><w:t>. Il faudrait aussi r</w:t></w:r></w:ins><w:ins w:id="4234" w:author="Rivard, Christine" w:date="2015-03-30T09:04:00Z"><w:r><w:rPr><w:spacing w:val="11"/><w:w w:val="105"/><w:lang w:val="fr-CA"/></w:rPr><w:t>éfé</w:t></w:r></w:ins><w:ins w:id="4235" w:author="Rivard, Christine" w:date="2015-03-27T21:03:00Z"><w:r><w:rPr><w:spacing w:val="11"/><w:w w:val="105"/><w:lang w:val="fr-CA"/></w:rPr><w:t>rer aux puits pr</w:t></w:r></w:ins><w:ins w:id="4236" w:author="Rivard, Christine" w:date="2015-03-30T09:04:00Z"><w:r><w:rPr><w:spacing w:val="11"/><w:w w:val="105"/><w:lang w:val="fr-CA"/></w:rPr><w:t>é</w:t></w:r></w:ins><w:ins w:id="4237" w:author="Rivard, Christine" w:date="2015-03-27T21:03:00Z"><w:r><w:rPr><w:spacing w:val="11"/><w:w w:val="105"/><w:lang w:val="fr-CA"/></w:rPr><w:t>sent</w:t></w:r></w:ins><w:ins w:id="4238" w:author="Rivard, Christine" w:date="2015-03-30T09:04:00Z"><w:r><w:rPr><w:spacing w:val="11"/><w:w w:val="105"/><w:lang w:val="fr-CA"/></w:rPr><w:t>é</w:t></w:r></w:ins><w:ins w:id="4239" w:author="Rivard, Christine" w:date="2015-03-27T21:03:00Z"><w:r><w:rPr><w:spacing w:val="11"/><w:w w:val="105"/><w:lang w:val="fr-CA"/></w:rPr><w:t>s dans la figure</w:t></w:r></w:ins><w:ins w:id="4240" w:author="Rivard, Christine" w:date="2015-03-27T21:04:00Z"><w:r><w:rPr><w:spacing w:val="11"/><w:w w:val="105"/><w:lang w:val="fr-CA"/></w:rPr><w:t xml:space="preserve"> B2</w:t></w:r></w:ins><w:ins w:id="4241" w:author="Rivard, Christine" w:date="2015-03-30T09:13:00Z"><w:r><w:rPr><w:spacing w:val="11"/><w:w w:val="105"/><w:lang w:val="fr-CA"/></w:rPr><w:t xml:space="preserve"> en ex</w:t></w:r></w:ins><w:ins w:id="4242" w:author="Rivard, Christine" w:date="2015-03-30T09:13:00Z"><w:bookmarkStart w:id="140" w:name="_GoBack"/><w:bookmarkEnd w:id="140"/><w:r><w:rPr><w:spacing w:val="11"/><w:w w:val="105"/><w:lang w:val="fr-CA"/></w:rPr><w:t>emple</w:t></w:r></w:ins><w:ins w:id="4243" w:author="Rivard, Christine" w:date="2015-03-27T21:04:00Z"><w:r><w:rPr><w:spacing w:val="11"/><w:w w:val="105"/><w:lang w:val="fr-CA"/></w:rPr><w:t>.</w:t></w:r></w:ins><w:ins w:id="4244" w:author="Rivard, Christine" w:date="2015-03-27T21:03:00Z"><w:r><w:rPr><w:spacing w:val="11"/><w:w w:val="105"/><w:lang w:val="fr-CA"/></w:rPr><w:t xml:space="preserve"> </w:t></w:r></w:ins></w:p><w:p><w:pPr><w:pStyle w:val="Heading2"/><w:numPr><w:ilvl w:val="1"/><w:numId w:val="1"/></w:numPr><w:tabs><w:tab w:val="left" w:pos="1078" w:leader="none"/></w:tabs><w:spacing w:before="21" w:after="0"/><w:ind w:left="1077" w:hanging="964"/><w:jc w:val="both"/><w:rPr><w:b w:val="false"/><w:b w:val="false"/><w:bCs w:val="false"/></w:rPr></w:pPr><w:bookmarkStart w:id="141" w:name="_bookmark82"/><w:bookmarkStart w:id="142" w:name="Conclusion"/><w:bookmarkEnd w:id="141"/><w:bookmarkEnd w:id="142"/><w:r><w:rPr></w:rPr><w:t>Conclusion</w:t></w:r></w:p><w:p><w:pPr><w:pStyle w:val="TextBody"/><w:spacing w:lineRule="auto" w:line="249" w:before="227" w:after="0"/><w:ind w:left="113" w:right="145" w:hanging="9"/><w:jc w:val="both"/><w:rPr></w:rPr></w:pPr><w:r><w:rPr><w:w w:val="105"/></w:rPr><w:t>The</w:t></w:r><w:r><w:rPr><w:spacing w:val="36"/><w:w w:val="105"/></w:rPr><w:t xml:space="preserve"> </w:t></w:r><w:r><w:rPr><w:w w:val="105"/></w:rPr><w:t>qualitative</w:t></w:r><w:r><w:rPr><w:spacing w:val="36"/><w:w w:val="105"/></w:rPr><w:t xml:space="preserve"> </w:t></w:r><w:r><w:rPr><w:w w:val="105"/></w:rPr><w:t>visual</w:t></w:r><w:r><w:rPr><w:spacing w:val="36"/><w:w w:val="105"/></w:rPr><w:t xml:space="preserve"> </w:t></w:r><w:r><w:rPr><w:w w:val="105"/></w:rPr><w:t>interpretation</w:t></w:r><w:r><w:rPr><w:spacing w:val="35"/><w:w w:val="105"/></w:rPr><w:t xml:space="preserve"> </w:t></w:r><w:r><w:rPr><w:w w:val="105"/></w:rPr><w:t>of</w:t></w:r><w:r><w:rPr><w:spacing w:val="36"/><w:w w:val="105"/></w:rPr><w:t xml:space="preserve"> </w:t></w:r><w:r><w:rPr><w:w w:val="105"/></w:rPr><w:t>the</w:t></w:r><w:r><w:rPr><w:spacing w:val="37"/><w:w w:val="105"/></w:rPr><w:t xml:space="preserve"> </w:t></w:r><w:r><w:rPr><w:w w:val="105"/></w:rPr><w:t>relative</w:t></w:r><w:r><w:rPr><w:spacing w:val="36"/><w:w w:val="105"/></w:rPr><w:t xml:space="preserve"> </w:t></w:r><w:r><w:rPr><w:w w:val="105"/></w:rPr><w:t>response</w:t></w:r><w:r><w:rPr><w:spacing w:val="35"/><w:w w:val="105"/></w:rPr><w:t xml:space="preserve"> </w:t></w:r><w:r><w:rPr><w:w w:val="105"/></w:rPr><w:t>of</w:t></w:r><w:r><w:rPr><w:spacing w:val="36"/><w:w w:val="105"/></w:rPr><w:t xml:space="preserve"> </w:t></w:r><w:r><w:rPr><w:w w:val="105"/></w:rPr><w:t>the</w:t></w:r><w:r><w:rPr><w:spacing w:val="36"/><w:w w:val="105"/></w:rPr><w:t xml:space="preserve"> </w:t></w:r><w:r><w:rPr><w:w w:val="105"/></w:rPr><w:t>water</w:t></w:r><w:r><w:rPr><w:spacing w:val="37"/><w:w w:val="105"/></w:rPr><w:t xml:space="preserve"> </w:t></w:r><w:r><w:rPr><w:w w:val="105"/></w:rPr><w:t>levels</w:t></w:r><w:r><w:rPr><w:spacing w:val="35"/><w:w w:val="105"/></w:rPr><w:t xml:space="preserve"> </w:t></w:r><w:r><w:rPr><w:w w:val="105"/></w:rPr><w:t>to</w:t></w:r><w:r><w:rPr><w:spacing w:val="36"/><w:w w:val="105"/></w:rPr><w:t xml:space="preserve"> </w:t></w:r><w:r><w:rPr><w:w w:val="105"/></w:rPr><w:t>rainfall</w:t></w:r><w:r><w:rPr><w:spacing w:val="36"/><w:w w:val="105"/></w:rPr><w:t xml:space="preserve"> </w:t></w:r><w:r><w:rPr><w:w w:val="105"/></w:rPr><w:t>and</w:t></w:r><w:r><w:rPr><w:w w:val="110"/></w:rPr><w:t xml:space="preserve"> </w:t></w:r><w:r><w:rPr><w:w w:val="105"/></w:rPr><w:t>snow</w:t></w:r><w:r><w:rPr><w:spacing w:val="22"/><w:w w:val="105"/></w:rPr><w:t xml:space="preserve"> </w:t></w:r><w:r><w:rPr><w:w w:val="105"/></w:rPr><w:t>melt</w:t></w:r><w:r><w:rPr><w:spacing w:val="22"/><w:w w:val="105"/></w:rPr><w:t xml:space="preserve"> </w:t></w:r><w:r><w:rPr><w:w w:val="105"/></w:rPr><w:t>events</w:t></w:r><w:r><w:rPr><w:spacing w:val="22"/><w:w w:val="105"/></w:rPr><w:t xml:space="preserve"> </w:t></w:r><w:r><w:rPr><w:w w:val="105"/></w:rPr><w:t>has</w:t></w:r><w:r><w:rPr><w:spacing w:val="22"/><w:w w:val="105"/></w:rPr><w:t xml:space="preserve"> </w:t></w:r><w:r><w:rPr><w:w w:val="105"/></w:rPr><w:t>provided</w:t></w:r><w:r><w:rPr><w:spacing w:val="21"/><w:w w:val="105"/></w:rPr><w:t xml:space="preserve"> </w:t></w:r><w:r><w:rPr><w:w w:val="105"/></w:rPr><w:t>an</w:t></w:r><w:r><w:rPr><w:spacing w:val="23"/><w:w w:val="105"/></w:rPr><w:t xml:space="preserve"> </w:t></w:r><w:r><w:rPr><w:w w:val="105"/></w:rPr><w:t>independent</w:t></w:r><w:r><w:rPr><w:spacing w:val="23"/><w:w w:val="105"/></w:rPr><w:t xml:space="preserve"> </w:t></w:r><w:r><w:rPr><w:w w:val="105"/></w:rPr><w:t>validation</w:t></w:r><w:r><w:rPr><w:spacing w:val="22"/><w:w w:val="105"/></w:rPr><w:t xml:space="preserve"> </w:t></w:r><w:r><w:rPr><w:w w:val="105"/></w:rPr><w:t>of</w:t></w:r><w:r><w:rPr><w:spacing w:val="23"/><w:w w:val="105"/></w:rPr><w:t xml:space="preserve"> </w:t></w:r><w:r><w:rPr><w:w w:val="105"/></w:rPr><w:t>the</w:t></w:r><w:r><w:rPr><w:spacing w:val="22"/><w:w w:val="105"/></w:rPr><w:t xml:space="preserve"> </w:t></w:r><w:r><w:rPr><w:w w:val="105"/></w:rPr><w:t>criteria</w:t></w:r><w:del w:id="4245" w:author="Rivard, Christine" w:date="2015-03-27T21:05:00Z"><w:r><w:rPr><w:w w:val="105"/></w:rPr><w:delText>,</w:delText></w:r></w:del><w:r><w:rPr><w:spacing w:val="23"/><w:w w:val="105"/></w:rPr><w:t xml:space="preserve"> </w:t></w:r><w:del w:id="4246" w:author="Rivard, Christine" w:date="2015-03-27T21:05:00Z"><w:r><w:rPr><w:w w:val="105"/></w:rPr><w:delText>based</w:delText></w:r></w:del><w:del w:id="4247" w:author="Rivard, Christine" w:date="2015-03-27T21:05:00Z"><w:r><w:rPr><w:spacing w:val="22"/><w:w w:val="105"/></w:rPr><w:delText xml:space="preserve"> </w:delText></w:r></w:del><w:del w:id="4248" w:author="Rivard, Christine" w:date="2015-03-27T21:05:00Z"><w:r><w:rPr><w:w w:val="105"/></w:rPr><w:delText>on</w:delText></w:r></w:del><w:del w:id="4249" w:author="Rivard, Christine" w:date="2015-03-27T21:05:00Z"><w:r><w:rPr><w:spacing w:val="22"/><w:w w:val="105"/></w:rPr><w:delText xml:space="preserve"> </w:delText></w:r></w:del><w:del w:id="4250" w:author="Rivard, Christine" w:date="2015-03-27T21:05:00Z"><w:r><w:rPr><w:w w:val="105"/></w:rPr><w:delText>the</w:delText></w:r></w:del><w:del w:id="4251" w:author="Rivard, Christine" w:date="2015-03-27T21:05:00Z"><w:r><w:rPr><w:spacing w:val="22"/><w:w w:val="105"/></w:rPr><w:delText xml:space="preserve"> </w:delText></w:r></w:del><w:del w:id="4252" w:author="Rivard, Christine" w:date="2015-03-27T21:05:00Z"><w:r><w:rPr><w:w w:val="105"/></w:rPr><w:delText>thickness and</w:delText></w:r></w:del><w:del w:id="4253" w:author="Rivard, Christine" w:date="2015-03-27T21:05:00Z"><w:r><w:rPr><w:spacing w:val="29"/><w:w w:val="105"/></w:rPr><w:delText xml:space="preserve"> </w:delText></w:r></w:del><w:del w:id="4254" w:author="Rivard, Christine" w:date="2015-03-27T21:05:00Z"><w:r><w:rPr><w:w w:val="105"/></w:rPr><w:delText>nature</w:delText></w:r></w:del><w:del w:id="4255" w:author="Rivard, Christine" w:date="2015-03-27T21:05:00Z"><w:r><w:rPr><w:spacing w:val="28"/><w:w w:val="105"/></w:rPr><w:delText xml:space="preserve"> </w:delText></w:r></w:del><w:del w:id="4256" w:author="Rivard, Christine" w:date="2015-03-27T21:05:00Z"><w:r><w:rPr><w:w w:val="105"/></w:rPr><w:delText>of</w:delText></w:r></w:del><w:del w:id="4257" w:author="Rivard, Christine" w:date="2015-03-27T21:05:00Z"><w:r><w:rPr><w:spacing w:val="29"/><w:w w:val="105"/></w:rPr><w:delText xml:space="preserve"> </w:delText></w:r></w:del><w:del w:id="4258" w:author="Rivard, Christine" w:date="2015-03-27T21:05:00Z"><w:r><w:rPr><w:w w:val="105"/></w:rPr><w:delText>the</w:delText></w:r></w:del><w:del w:id="4259" w:author="Rivard, Christine" w:date="2015-03-27T21:05:00Z"><w:r><w:rPr><w:spacing w:val="29"/><w:w w:val="105"/></w:rPr><w:delText xml:space="preserve"> </w:delText></w:r></w:del><w:del w:id="4260" w:author="Rivard, Christine" w:date="2015-03-27T21:05:00Z"><w:r><w:rPr><w:w w:val="105"/></w:rPr><w:delText>overburden,</w:delText></w:r></w:del><w:del w:id="4261" w:author="Rivard, Christine" w:date="2015-03-27T21:05:00Z"><w:r><w:rPr><w:spacing w:val="31"/><w:w w:val="105"/></w:rPr><w:delText xml:space="preserve"> </w:delText></w:r></w:del><w:del w:id="4262" w:author="Rivard, Christine" w:date="2015-03-27T21:05:00Z"><w:r><w:rPr><w:w w:val="105"/></w:rPr><w:delText>that</w:delText></w:r></w:del><w:del w:id="4263" w:author="Rivard, Christine" w:date="2015-03-27T21:05:00Z"><w:r><w:rPr><w:spacing w:val="29"/><w:w w:val="105"/></w:rPr><w:delText xml:space="preserve"> </w:delText></w:r></w:del><w:del w:id="4264" w:author="Rivard, Christine" w:date="2015-03-27T21:05:00Z"><w:r><w:rPr><w:w w:val="105"/></w:rPr><w:delText>were</w:delText></w:r></w:del><w:del w:id="4265" w:author="Rivard, Christine" w:date="2015-03-27T21:05:00Z"><w:r><w:rPr><w:spacing w:val="29"/><w:w w:val="105"/></w:rPr><w:delText xml:space="preserve"> </w:delText></w:r></w:del><w:r><w:rPr><w:w w:val="105"/></w:rPr><w:t>used</w:t></w:r><w:r><w:rPr><w:spacing w:val="29"/><w:w w:val="105"/></w:rPr><w:t xml:space="preserve"> </w:t></w:r><w:r><w:rPr><w:w w:val="105"/></w:rPr><w:t>to</w:t></w:r><w:r><w:rPr><w:spacing w:val="29"/><w:w w:val="105"/></w:rPr><w:t xml:space="preserve"> </w:t></w:r><w:r><w:rPr><w:w w:val="105"/></w:rPr><w:t>produce</w:t></w:r><w:r><w:rPr><w:spacing w:val="27"/><w:w w:val="105"/></w:rPr><w:t xml:space="preserve"> </w:t></w:r><w:r><w:rPr><w:w w:val="105"/></w:rPr><w:t>the</w:t></w:r><w:r><w:rPr><w:spacing w:val="29"/><w:w w:val="105"/></w:rPr><w:t xml:space="preserve"> </w:t></w:r><w:r><w:rPr><w:w w:val="105"/></w:rPr><w:t>map</w:t></w:r><w:r><w:rPr><w:spacing w:val="29"/><w:w w:val="105"/></w:rPr><w:t xml:space="preserve"> </w:t></w:r><w:r><w:rPr><w:w w:val="105"/></w:rPr><w:t>of</w:t></w:r><w:r><w:rPr><w:spacing w:val="29"/><w:w w:val="105"/></w:rPr><w:t xml:space="preserve"> </w:t></w:r><w:r><w:rPr><w:w w:val="105"/></w:rPr><w:t>confinement</w:t></w:r><w:r><w:rPr><w:spacing w:val="29"/><w:w w:val="105"/></w:rPr><w:t xml:space="preserve"> </w:t></w:r><w:r><w:rPr><w:w w:val="105"/></w:rPr><w:t>conditions</w:t></w:r><w:r><w:rPr><w:spacing w:val="30"/><w:w w:val="105"/></w:rPr><w:t xml:space="preserve"> </w:t></w:r><w:r><w:rPr><w:w w:val="105"/></w:rPr><w:t>of</w:t></w:r><w:r><w:rPr><w:w w:val="96"/></w:rPr><w:t xml:space="preserve"> </w:t></w:r><w:r><w:rPr><w:w w:val="105"/></w:rPr><w:t>the</w:t></w:r><w:r><w:rPr><w:spacing w:val="10"/><w:w w:val="105"/></w:rPr><w:t xml:space="preserve"> </w:t></w:r><w:r><w:rPr><w:w w:val="105"/></w:rPr><w:t>regional</w:t></w:r><w:r><w:rPr><w:spacing w:val="11"/><w:w w:val="105"/></w:rPr><w:t xml:space="preserve"> </w:t></w:r><w:r><w:rPr><w:w w:val="105"/></w:rPr><w:t>bedrock</w:t></w:r><w:r><w:rPr><w:spacing w:val="11"/><w:w w:val="105"/></w:rPr><w:t xml:space="preserve"> </w:t></w:r><w:r><w:rPr><w:w w:val="105"/></w:rPr><w:t>aquifer</w:t></w:r><w:ins w:id="4266" w:author="Rivard, Christine" w:date="2015-03-27T21:06:00Z"><w:r><w:rPr><w:w w:val="105"/></w:rPr><w:t>, based</w:t></w:r></w:ins><w:ins w:id="4267" w:author="Rivard, Christine" w:date="2015-03-27T21:06:00Z"><w:r><w:rPr><w:spacing w:val="22"/><w:w w:val="105"/></w:rPr><w:t xml:space="preserve"> </w:t></w:r></w:ins><w:ins w:id="4268" w:author="Rivard, Christine" w:date="2015-03-27T21:06:00Z"><w:r><w:rPr><w:w w:val="105"/></w:rPr><w:t>on</w:t></w:r></w:ins><w:ins w:id="4269" w:author="Rivard, Christine" w:date="2015-03-27T21:06:00Z"><w:r><w:rPr><w:spacing w:val="22"/><w:w w:val="105"/></w:rPr><w:t xml:space="preserve"> </w:t></w:r></w:ins><w:ins w:id="4270" w:author="Rivard, Christine" w:date="2015-03-27T21:06:00Z"><w:r><w:rPr><w:w w:val="105"/></w:rPr><w:t>the</w:t></w:r></w:ins><w:ins w:id="4271" w:author="Rivard, Christine" w:date="2015-03-27T21:06:00Z"><w:r><w:rPr><w:spacing w:val="22"/><w:w w:val="105"/></w:rPr><w:t xml:space="preserve"> </w:t></w:r></w:ins><w:ins w:id="4272" w:author="Rivard, Christine" w:date="2015-03-27T21:06:00Z"><w:r><w:rPr><w:w w:val="105"/></w:rPr><w:t>thickness and</w:t></w:r></w:ins><w:ins w:id="4273" w:author="Rivard, Christine" w:date="2015-03-27T21:06:00Z"><w:r><w:rPr><w:spacing w:val="29"/><w:w w:val="105"/></w:rPr><w:t xml:space="preserve"> </w:t></w:r></w:ins><w:ins w:id="4274" w:author="Rivard, Christine" w:date="2015-03-27T21:06:00Z"><w:r><w:rPr><w:w w:val="105"/></w:rPr><w:t>nature</w:t></w:r></w:ins><w:ins w:id="4275" w:author="Rivard, Christine" w:date="2015-03-27T21:06:00Z"><w:r><w:rPr><w:spacing w:val="28"/><w:w w:val="105"/></w:rPr><w:t xml:space="preserve"> </w:t></w:r></w:ins><w:ins w:id="4276" w:author="Rivard, Christine" w:date="2015-03-27T21:06:00Z"><w:r><w:rPr><w:w w:val="105"/></w:rPr><w:t>of</w:t></w:r></w:ins><w:ins w:id="4277" w:author="Rivard, Christine" w:date="2015-03-27T21:06:00Z"><w:r><w:rPr><w:spacing w:val="29"/><w:w w:val="105"/></w:rPr><w:t xml:space="preserve"> </w:t></w:r></w:ins><w:ins w:id="4278" w:author="Rivard, Christine" w:date="2015-03-27T21:06:00Z"><w:r><w:rPr><w:w w:val="105"/></w:rPr><w:t>the</w:t></w:r></w:ins><w:ins w:id="4279" w:author="Rivard, Christine" w:date="2015-03-27T21:06:00Z"><w:r><w:rPr><w:spacing w:val="29"/><w:w w:val="105"/></w:rPr><w:t xml:space="preserve"> </w:t></w:r></w:ins><w:ins w:id="4280" w:author="Rivard, Christine" w:date="2015-03-27T21:06:00Z"><w:r><w:rPr><w:w w:val="105"/></w:rPr><w:t>surficial sediments</w:t></w:r></w:ins><w:r><w:rPr><w:w w:val="105"/></w:rPr><w:t>.</w:t></w:r><w:r><w:rPr><w:spacing w:val="37"/><w:w w:val="105"/></w:rPr><w:t xml:space="preserve"> </w:t></w:r><w:r><w:rPr><w:spacing w:val="0"/><w:w w:val="105"/></w:rPr><w:t>Actually</w:t></w:r><w:r><w:rPr><w:spacing w:val="12"/><w:w w:val="105"/></w:rPr><w:t xml:space="preserve"> </w:t></w:r><w:r><w:rPr><w:w w:val="105"/></w:rPr><w:t>the</w:t></w:r><w:r><w:rPr><w:spacing w:val="11"/><w:w w:val="105"/></w:rPr><w:t xml:space="preserve"> </w:t></w:r><w:r><w:rPr><w:w w:val="105"/></w:rPr><w:t>con</w:t></w:r><w:ins w:id="4281" w:author="Rivard, Christine" w:date="2015-03-27T21:06:00Z"><w:r><w:rPr><w:w w:val="105"/></w:rPr><w:t>finement conditions?</w:t></w:r></w:ins><w:del w:id="4282" w:author="Rivard, Christine" w:date="2015-03-27T21:06:00Z"><w:r><w:rPr><w:w w:val="105"/></w:rPr><w:delText>tainment</w:delText></w:r></w:del><w:del w:id="4283" w:author="Rivard, Christine" w:date="2015-03-27T21:07:00Z"><w:r><w:rPr><w:spacing w:val="12"/><w:w w:val="105"/></w:rPr><w:delText xml:space="preserve"> </w:delText></w:r></w:del><w:del w:id="4284" w:author="Rivard, Christine" w:date="2015-03-27T21:07:00Z"><w:r><w:rPr><w:w w:val="105"/></w:rPr><w:delText>level</w:delText></w:r></w:del><w:r><w:rPr><w:spacing w:val="11"/><w:w w:val="105"/></w:rPr><w:t xml:space="preserve"> </w:t></w:r><w:r><w:rPr><w:w w:val="105"/></w:rPr><w:t>of</w:t></w:r><w:r><w:rPr><w:spacing w:val="11"/><w:w w:val="105"/></w:rPr><w:t xml:space="preserve"> </w:t></w:r><w:r><w:rPr><w:w w:val="105"/></w:rPr><w:t>the</w:t></w:r><w:r><w:rPr><w:spacing w:val="12"/><w:w w:val="105"/></w:rPr><w:t xml:space="preserve"> </w:t></w:r><w:r><w:rPr><w:spacing w:val="0"/><w:w w:val="105"/></w:rPr><w:t>bedrock</w:t></w:r><w:r><w:rPr><w:spacing w:val="11"/><w:w w:val="105"/></w:rPr><w:t xml:space="preserve"> </w:t></w:r><w:r><w:rPr><w:w w:val="105"/></w:rPr><w:t>aquifer</w:t></w:r><w:r><w:rPr><w:spacing w:val="11"/><w:w w:val="105"/></w:rPr><w:t xml:space="preserve"> </w:t></w:r><w:del w:id="4285" w:author="Rivard, Christine" w:date="2015-03-27T21:07:00Z"><w:r><w:rPr><w:w w:val="105"/></w:rPr><w:delText>is</w:delText></w:r></w:del><w:del w:id="4286" w:author="Rivard, Christine" w:date="2015-03-27T21:07:00Z"><w:r><w:rPr><w:spacing w:val="11"/><w:w w:val="105"/></w:rPr><w:delText xml:space="preserve"> </w:delText></w:r></w:del><w:ins w:id="4287" w:author="Rivard, Christine" w:date="2015-03-27T21:07:00Z"><w:r><w:rPr><w:w w:val="105"/></w:rPr><w:t>are</w:t></w:r></w:ins><w:ins w:id="4288" w:author="Rivard, Christine" w:date="2015-03-27T21:07:00Z"><w:r><w:rPr><w:spacing w:val="11"/><w:w w:val="105"/></w:rPr><w:t xml:space="preserve"> </w:t></w:r></w:ins><w:r><w:rPr><w:w w:val="105"/></w:rPr><w:t>not</w:t></w:r><w:r><w:rPr><w:spacing w:val="10"/><w:w w:val="105"/></w:rPr><w:t xml:space="preserve"> </w:t></w:r><w:del w:id="4289" w:author="Rivard, Christine" w:date="2015-03-27T21:12:00Z"><w:r><w:rPr><w:w w:val="105"/></w:rPr><w:delText>clearly</w:delText></w:r></w:del><w:del w:id="4290" w:author="Rivard, Christine" w:date="2015-03-27T21:12:00Z"><w:r><w:rPr><w:spacing w:val="26"/><w:w w:val="103"/></w:rPr><w:delText xml:space="preserve"> </w:delText></w:r></w:del><w:ins w:id="4291" w:author="Rivard, Christine" w:date="2015-03-27T21:12:00Z"><w:r><w:rPr><w:w w:val="105"/></w:rPr><w:t>strictly</w:t></w:r></w:ins><w:ins w:id="4292" w:author="Rivard, Christine" w:date="2015-03-27T21:12:00Z"><w:r><w:rPr><w:spacing w:val="26"/><w:w w:val="103"/></w:rPr><w:t xml:space="preserve"> </w:t></w:r></w:ins><w:r><w:rPr><w:w w:val="105"/></w:rPr><w:t>defined</w:t></w:r><w:r><w:rPr><w:spacing w:val="13"/><w:w w:val="105"/></w:rPr><w:t xml:space="preserve"> </w:t></w:r><w:r><w:rPr><w:w w:val="105"/></w:rPr><w:t>into</w:t></w:r><w:r><w:rPr><w:spacing w:val="14"/><w:w w:val="105"/></w:rPr><w:t xml:space="preserve"> </w:t></w:r><w:r><w:rPr><w:w w:val="105"/></w:rPr><w:t>three</w:t></w:r><w:r><w:rPr><w:spacing w:val="14"/><w:w w:val="105"/></w:rPr><w:t xml:space="preserve"> </w:t></w:r><w:r><w:rPr><w:w w:val="105"/></w:rPr><w:t>distinct</w:t></w:r><w:r><w:rPr><w:spacing w:val="13"/><w:w w:val="105"/></w:rPr><w:t xml:space="preserve"> </w:t></w:r><w:r><w:rPr><w:w w:val="105"/></w:rPr><w:t>classes,</w:t></w:r><w:r><w:rPr><w:spacing w:val="15"/><w:w w:val="105"/></w:rPr><w:t xml:space="preserve"> </w:t></w:r><w:r><w:rPr><w:w w:val="105"/></w:rPr><w:t>but</w:t></w:r><w:r><w:rPr><w:spacing w:val="15"/><w:w w:val="105"/></w:rPr><w:t xml:space="preserve"> </w:t></w:r><w:ins w:id="4293" w:author="Rivard, Christine" w:date="2015-03-27T21:12:00Z"><w:r><w:rPr><w:spacing w:val="15"/><w:w w:val="105"/></w:rPr><w:t xml:space="preserve">rather </w:t></w:r></w:ins><w:r><w:rPr><w:w w:val="105"/></w:rPr><w:t>var</w:t></w:r><w:ins w:id="4294" w:author="Rivard, Christine" w:date="2015-03-27T21:11:00Z"><w:r><w:rPr><w:w w:val="105"/></w:rPr><w:t>y</w:t></w:r></w:ins><w:del w:id="4295" w:author="Rivard, Christine" w:date="2015-03-27T21:11:00Z"><w:r><w:rPr><w:w w:val="105"/></w:rPr><w:delText>ies</w:delText></w:r></w:del><w:r><w:rPr><w:spacing w:val="14"/><w:w w:val="105"/></w:rPr><w:t xml:space="preserve"> </w:t></w:r><w:r><w:rPr><w:w w:val="105"/></w:rPr><w:t>over</w:t></w:r><w:r><w:rPr><w:spacing w:val="13"/><w:w w:val="105"/></w:rPr><w:t xml:space="preserve"> </w:t></w:r><w:r><w:rPr><w:w w:val="105"/></w:rPr><w:t>a</w:t></w:r><w:r><w:rPr><w:spacing w:val="14"/><w:w w:val="105"/></w:rPr><w:t xml:space="preserve"> </w:t></w:r><w:r><w:rPr><w:w w:val="105"/></w:rPr><w:t>continuous</w:t></w:r><w:r><w:rPr><w:spacing w:val="16"/><w:w w:val="105"/></w:rPr><w:t xml:space="preserve"> </w:t></w:r><w:r><w:rPr><w:w w:val="105"/></w:rPr><w:t>range</w:t></w:r><w:r><w:rPr><w:spacing w:val="14"/><w:w w:val="105"/></w:rPr><w:t xml:space="preserve"> </w:t></w:r><w:r><w:rPr><w:w w:val="105"/></w:rPr><w:t>of</w:t></w:r><w:r><w:rPr><w:spacing w:val="13"/><w:w w:val="105"/></w:rPr><w:t xml:space="preserve"> </w:t></w:r><w:r><w:rPr><w:w w:val="105"/></w:rPr><w:t>conditions</w:t></w:r><w:r><w:rPr><w:spacing w:val="16"/><w:w w:val="105"/></w:rPr><w:t xml:space="preserve"> </w:t></w:r><w:r><w:rPr><w:w w:val="105"/></w:rPr><w:t>ranging</w:t></w:r><w:r><w:rPr><w:spacing w:val="14"/><w:w w:val="105"/></w:rPr><w:t xml:space="preserve"> </w:t></w:r><w:r><w:rPr><w:w w:val="105"/></w:rPr><w:t>from</w:t></w:r><w:r><w:rPr><w:w w:val="102"/></w:rPr><w:t xml:space="preserve"> </w:t></w:r><w:r><w:rPr><w:w w:val="105"/></w:rPr><w:t>perfectly</w:t></w:r><w:r><w:rPr><w:spacing w:val="0"/><w:w w:val="105"/></w:rPr><w:t xml:space="preserve"> </w:t></w:r><w:del w:id="4296" w:author="Rivard, Christine" w:date="2015-03-27T21:08:00Z"><w:r><w:rPr><w:w w:val="105"/></w:rPr><w:delText>free</w:delText></w:r></w:del><w:del w:id="4297" w:author="Rivard, Christine" w:date="2015-03-27T21:08:00Z"><w:r><w:rPr><w:spacing w:val="0"/><w:w w:val="105"/></w:rPr><w:delText xml:space="preserve"> </w:delText></w:r></w:del><w:ins w:id="4298" w:author="Rivard, Christine" w:date="2015-03-27T21:08:00Z"><w:r><w:rPr><w:w w:val="105"/></w:rPr><w:t>unconfined</w:t></w:r></w:ins><w:ins w:id="4299" w:author="Rivard, Christine" w:date="2015-03-27T21:08:00Z"><w:r><w:rPr><w:spacing w:val="0"/><w:w w:val="105"/></w:rPr><w:t xml:space="preserve"> </w:t></w:r></w:ins><w:r><w:rPr><w:spacing w:val="0"/><w:w w:val="105"/></w:rPr><w:t xml:space="preserve">to </w:t></w:r><w:r><w:rPr><w:w w:val="105"/></w:rPr><w:t>completely</w:t></w:r><w:r><w:rPr><w:spacing w:val="0"/><w:w w:val="105"/></w:rPr><w:t xml:space="preserve"> </w:t></w:r><w:r><w:rPr><w:w w:val="105"/></w:rPr><w:t>confined.</w:t></w:r></w:p><w:p><w:pPr><w:pStyle w:val="TextBody"/><w:spacing w:lineRule="auto" w:line="249"/><w:ind w:left="113" w:right="106" w:firstLine="351"/><w:jc w:val="both"/><w:rPr></w:rPr></w:pPr><w:r><w:rPr><w:w w:val="105"/></w:rPr><w:t>Moreover,</w:t></w:r><w:r><w:rPr><w:spacing w:val="50"/><w:w w:val="105"/></w:rPr><w:t xml:space="preserve"> </w:t></w:r><w:r><w:rPr><w:w w:val="105"/></w:rPr><w:t>it</w:t></w:r><w:r><w:rPr><w:spacing w:val="42"/><w:w w:val="105"/></w:rPr><w:t xml:space="preserve"> </w:t></w:r><w:r><w:rPr><w:w w:val="105"/></w:rPr><w:t>is</w:t></w:r><w:r><w:rPr><w:spacing w:val="43"/><w:w w:val="105"/></w:rPr><w:t xml:space="preserve"> </w:t></w:r><w:r><w:rPr><w:w w:val="105"/></w:rPr><w:t>not</w:t></w:r><w:r><w:rPr><w:spacing w:val="43"/><w:w w:val="105"/></w:rPr><w:t xml:space="preserve"> </w:t></w:r><w:ins w:id="4300" w:author="Rivard, Christine" w:date="2015-03-27T21:12:00Z"><w:r><w:rPr><w:spacing w:val="43"/><w:w w:val="105"/></w:rPr><w:t xml:space="preserve">always </w:t></w:r></w:ins><w:r><w:rPr><w:w w:val="105"/></w:rPr><w:t>possible</w:t></w:r><w:r><w:rPr><w:spacing w:val="42"/><w:w w:val="105"/></w:rPr><w:t xml:space="preserve"> </w:t></w:r><w:r><w:rPr><w:w w:val="105"/></w:rPr><w:t>to</w:t></w:r><w:r><w:rPr><w:spacing w:val="43"/><w:w w:val="105"/></w:rPr><w:t xml:space="preserve"> </w:t></w:r><w:r><w:rPr><w:w w:val="105"/></w:rPr><w:t>clearly</w:t></w:r><w:r><w:rPr><w:spacing w:val="43"/><w:w w:val="105"/></w:rPr><w:t xml:space="preserve"> </w:t></w:r><w:r><w:rPr><w:w w:val="105"/></w:rPr><w:t>distinguish</w:t></w:r><w:r><w:rPr><w:spacing w:val="42"/><w:w w:val="105"/></w:rPr><w:t xml:space="preserve"> </w:t></w:r><w:r><w:rPr><w:w w:val="105"/></w:rPr><w:t>between</w:t></w:r><w:r><w:rPr><w:spacing w:val="42"/><w:w w:val="105"/></w:rPr><w:t xml:space="preserve"> </w:t></w:r><w:r><w:rPr><w:w w:val="105"/></w:rPr><w:t>wells</w:t></w:r><w:r><w:rPr><w:spacing w:val="43"/><w:w w:val="105"/></w:rPr><w:t xml:space="preserve"> </w:t></w:r><w:r><w:rPr><w:w w:val="105"/></w:rPr><w:t>that</w:t></w:r><w:r><w:rPr><w:spacing w:val="43"/><w:w w:val="105"/></w:rPr><w:t xml:space="preserve"> </w:t></w:r><w:r><w:rPr><w:w w:val="105"/></w:rPr><w:t>are</w:t></w:r><w:r><w:rPr><w:spacing w:val="42"/><w:w w:val="105"/></w:rPr><w:t xml:space="preserve"> </w:t></w:r><w:r><w:rPr><w:w w:val="105"/></w:rPr><w:t>in</w:t></w:r><w:r><w:rPr><w:spacing w:val="43"/><w:w w:val="105"/></w:rPr><w:t xml:space="preserve"> </w:t></w:r><w:r><w:rPr><w:w w:val="105"/></w:rPr><w:t>semi-confined</w:t></w:r><w:r><w:rPr><w:w w:val="102"/></w:rPr><w:t xml:space="preserve"> </w:t></w:r><w:r><w:rPr><w:w w:val="105"/></w:rPr><w:t>condition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wells</w:t></w:r><w:r><w:rPr><w:spacing w:val="0"/><w:w w:val="105"/></w:rPr><w:t xml:space="preserve"> </w:t></w:r><w:r><w:rPr><w:w w:val="105"/></w:rPr><w:t>for</w:t></w:r><w:r><w:rPr><w:spacing w:val="0"/><w:w w:val="105"/></w:rPr><w:t xml:space="preserve"> which </w:t></w:r><w:del w:id="4301" w:author="Rivard, Christine" w:date="2015-03-27T21:09:00Z"><w:r><w:rPr><w:w w:val="105"/></w:rPr><w:delText>the</w:delText></w:r></w:del><w:del w:id="4302" w:author="Rivard, Christine" w:date="2015-03-27T21:09:00Z"><w:r><w:rPr><w:spacing w:val="0"/><w:w w:val="105"/></w:rPr><w:delText xml:space="preserve"> </w:delText></w:r></w:del><w:r><w:rPr><w:w w:val="105"/></w:rPr><w:t>water</w:t></w:r><w:r><w:rPr><w:spacing w:val="0"/><w:w w:val="105"/></w:rPr><w:t xml:space="preserve"> </w:t></w:r><w:r><w:rPr><w:w w:val="105"/></w:rPr><w:t>level</w:t></w:r><w:ins w:id="4303" w:author="Rivard, Christine" w:date="2015-03-27T21:10:00Z"><w:r><w:rPr><w:w w:val="105"/></w:rPr><w:t>s</w:t></w:r></w:ins><w:r><w:rPr><w:spacing w:val="0"/><w:w w:val="105"/></w:rPr><w:t xml:space="preserve"> </w:t></w:r><w:r><w:rPr><w:w w:val="105"/></w:rPr><w:t>are</w:t></w:r><w:r><w:rPr><w:spacing w:val="0"/><w:w w:val="105"/></w:rPr><w:t xml:space="preserve"> </w:t></w:r><w:r><w:rPr><w:w w:val="105"/></w:rPr><w:t>hydraulically</w:t></w:r><w:r><w:rPr><w:spacing w:val="0"/><w:w w:val="105"/></w:rPr><w:t xml:space="preserve"> </w:t></w:r><w:r><w:rPr><w:w w:val="105"/></w:rPr><w:t>influenced</w:t></w:r><w:r><w:rPr><w:spacing w:val="0"/><w:w w:val="105"/></w:rPr><w:t xml:space="preserve"> </w:t></w:r><w:r><w:rPr><w:w w:val="105"/></w:rPr><w:t>by</w:t></w:r><w:r><w:rPr><w:spacing w:val="0"/><w:w w:val="105"/></w:rPr><w:t xml:space="preserve"> </w:t></w:r><w:r><w:rPr><w:w w:val="105"/></w:rPr><w:t>nearby</w:t></w:r><w:r><w:rPr><w:spacing w:val="0"/><w:w w:val="105"/></w:rPr><w:t xml:space="preserve"> </w:t></w:r><w:r><w:rPr><w:w w:val="105"/></w:rPr><w:t>recharge</w:t></w:r><w:r><w:rPr><w:spacing w:val="0"/><w:w w:val="105"/></w:rPr><w:t xml:space="preserve"> areas.</w:t></w:r><w:r><w:rPr><w:spacing w:val="29"/><w:w w:val="101"/></w:rPr><w:t xml:space="preserve"> </w:t></w:r><w:r><w:rPr><w:w w:val="105"/></w:rPr><w:t>It</w:t></w:r><w:r><w:rPr><w:spacing w:val="20"/><w:w w:val="105"/></w:rPr><w:t xml:space="preserve"> </w:t></w:r><w:r><w:rPr><w:w w:val="105"/></w:rPr><w:t>is</w:t></w:r><w:r><w:rPr><w:spacing w:val="19"/><w:w w:val="105"/></w:rPr><w:t xml:space="preserve"> </w:t></w:r><w:r><w:rPr><w:w w:val="105"/></w:rPr><w:t>also</w:t></w:r><w:r><w:rPr><w:spacing w:val="20"/><w:w w:val="105"/></w:rPr><w:t xml:space="preserve"> </w:t></w:r><w:r><w:rPr><w:w w:val="105"/></w:rPr><w:t>important</w:t></w:r><w:r><w:rPr><w:spacing w:val="19"/><w:w w:val="105"/></w:rPr><w:t xml:space="preserve"> </w:t></w:r><w:r><w:rPr><w:w w:val="105"/></w:rPr><w:t>to</w:t></w:r><w:r><w:rPr><w:spacing w:val="20"/><w:w w:val="105"/></w:rPr><w:t xml:space="preserve"> </w:t></w:r><w:r><w:rPr><w:w w:val="105"/></w:rPr><w:t>mention</w:t></w:r><w:r><w:rPr><w:spacing w:val="19"/><w:w w:val="105"/></w:rPr><w:t xml:space="preserve"> </w:t></w:r><w:r><w:rPr><w:w w:val="105"/></w:rPr><w:t>that</w:t></w:r><w:r><w:rPr><w:spacing w:val="20"/><w:w w:val="105"/></w:rPr><w:t xml:space="preserve"> </w:t></w:r><w:r><w:rPr><w:w w:val="105"/></w:rPr><w:t>this</w:t></w:r><w:r><w:rPr><w:spacing w:val="20"/><w:w w:val="105"/></w:rPr><w:t xml:space="preserve"> </w:t></w:r><w:r><w:rPr><w:w w:val="105"/></w:rPr><w:t>approach</w:t></w:r><w:r><w:rPr><w:spacing w:val="20"/><w:w w:val="105"/></w:rPr><w:t xml:space="preserve"> </w:t></w:r><w:r><w:rPr><w:spacing w:val="0"/><w:w w:val="105"/></w:rPr><w:t>worked</w:t></w:r><w:r><w:rPr><w:spacing w:val="20"/><w:w w:val="105"/></w:rPr><w:t xml:space="preserve"> </w:t></w:r><w:r><w:rPr><w:w w:val="105"/></w:rPr><w:t>well</w:t></w:r><w:r><w:rPr><w:spacing w:val="20"/><w:w w:val="105"/></w:rPr><w:t xml:space="preserve"> </w:t></w:r><w:del w:id="4304" w:author="Rivard, Christine" w:date="2015-03-27T21:13:00Z"><w:r><w:rPr><w:w w:val="105"/></w:rPr><w:delText>in</w:delText></w:r></w:del><w:del w:id="4305" w:author="Rivard, Christine" w:date="2015-03-27T21:13:00Z"><w:r><w:rPr><w:spacing w:val="20"/><w:w w:val="105"/></w:rPr><w:delText xml:space="preserve"> </w:delText></w:r></w:del><w:del w:id="4306" w:author="Rivard, Christine" w:date="2015-03-27T21:13:00Z"><w:r><w:rPr><w:w w:val="105"/></w:rPr><w:delText>the</w:delText></w:r></w:del><w:ins w:id="4307" w:author="Rivard, Christine" w:date="2015-03-27T21:13:00Z"><w:r><w:rPr><w:w w:val="105"/></w:rPr><w:t>for</w:t></w:r></w:ins><w:r><w:rPr><w:spacing w:val="21"/><w:w w:val="105"/></w:rPr><w:t xml:space="preserve"> </w:t></w:r><w:r><w:rPr><w:w w:val="105"/></w:rPr><w:t>hydrogeological</w:t></w:r><w:r><w:rPr><w:spacing w:val="19"/><w:w w:val="105"/></w:rPr><w:t xml:space="preserve"> </w:t></w:r><w:r><w:rPr><w:w w:val="105"/></w:rPr><w:t>context</w:t></w:r><w:ins w:id="4308" w:author="Rivard, Christine" w:date="2015-03-27T21:13:00Z"><w:r><w:rPr><w:w w:val="105"/></w:rPr><w:t>s</w:t></w:r></w:ins><w:r><w:rPr><w:spacing w:val="20"/><w:w w:val="105"/></w:rPr><w:t xml:space="preserve"> </w:t></w:r><w:r><w:rPr><w:w w:val="105"/></w:rPr><w:t>of</w:t></w:r><w:r><w:rPr><w:spacing w:val="25"/><w:w w:val="95"/></w:rPr><w:t xml:space="preserve"> </w:t></w:r><w:r><w:rPr><w:w w:val="105"/></w:rPr><w:t>the</w:t></w:r><w:r><w:rPr><w:spacing w:val="35"/><w:w w:val="105"/></w:rPr><w:t xml:space="preserve"> </w:t></w:r><w:r><w:rPr><w:w w:val="105"/></w:rPr><w:t>Monteregie</w:t></w:r><w:r><w:rPr><w:spacing w:val="36"/><w:w w:val="105"/></w:rPr><w:t xml:space="preserve"> </w:t></w:r><w:r><w:rPr><w:w w:val="105"/></w:rPr><w:t>Est</w:t></w:r><w:r><w:rPr><w:spacing w:val="35"/><w:w w:val="105"/></w:rPr><w:t xml:space="preserve"> </w:t></w:r><w:r><w:rPr><w:w w:val="105"/></w:rPr><w:t>because</w:t></w:r><w:r><w:rPr><w:spacing w:val="34"/><w:w w:val="105"/></w:rPr><w:t xml:space="preserve"> </w:t></w:r><w:r><w:rPr><w:w w:val="105"/></w:rPr><w:t>the</w:t></w:r><w:r><w:rPr><w:spacing w:val="35"/><w:w w:val="105"/></w:rPr><w:t xml:space="preserve"> </w:t></w:r><w:r><w:rPr><w:w w:val="105"/></w:rPr><w:t>water</w:t></w:r><w:r><w:rPr><w:spacing w:val="36"/><w:w w:val="105"/></w:rPr><w:t xml:space="preserve"> </w:t></w:r><w:r><w:rPr><w:w w:val="105"/></w:rPr><w:t>table</w:t></w:r><w:r><w:rPr><w:spacing w:val="35"/><w:w w:val="105"/></w:rPr><w:t xml:space="preserve"> </w:t></w:r><w:del w:id="4309" w:author="Rivard, Christine" w:date="2015-03-27T21:13:00Z"><w:r><w:rPr><w:w w:val="105"/></w:rPr><w:delText>was</w:delText></w:r></w:del><w:del w:id="4310" w:author="Rivard, Christine" w:date="2015-03-27T21:13:00Z"><w:r><w:rPr><w:spacing w:val="35"/><w:w w:val="105"/></w:rPr><w:delText xml:space="preserve"> </w:delText></w:r></w:del><w:ins w:id="4311" w:author="Rivard, Christine" w:date="2015-03-27T21:13:00Z"><w:r><w:rPr><w:w w:val="105"/></w:rPr><w:t>is</w:t></w:r></w:ins><w:ins w:id="4312" w:author="Rivard, Christine" w:date="2015-03-27T21:13:00Z"><w:r><w:rPr><w:spacing w:val="35"/><w:w w:val="105"/></w:rPr><w:t xml:space="preserve"> </w:t></w:r></w:ins><w:r><w:rPr><w:spacing w:val="0"/><w:w w:val="105"/></w:rPr><w:t>relatively</w:t></w:r><w:r><w:rPr><w:spacing w:val="35"/><w:w w:val="105"/></w:rPr><w:t xml:space="preserve"> </w:t></w:r><w:r><w:rPr><w:w w:val="105"/></w:rPr><w:t>close</w:t></w:r><w:r><w:rPr><w:spacing w:val="35"/><w:w w:val="105"/></w:rPr><w:t xml:space="preserve"> </w:t></w:r><w:r><w:rPr><w:w w:val="105"/></w:rPr><w:t>to</w:t></w:r><w:r><w:rPr><w:spacing w:val="36"/><w:w w:val="105"/></w:rPr><w:t xml:space="preserve"> </w:t></w:r><w:r><w:rPr><w:w w:val="105"/></w:rPr><w:t>the</w:t></w:r><w:r><w:rPr><w:spacing w:val="35"/><w:w w:val="105"/></w:rPr><w:t xml:space="preserve"> </w:t></w:r><w:r><w:rPr><w:w w:val="105"/></w:rPr><w:t>ground</w:t></w:r><w:r><w:rPr><w:spacing w:val="35"/><w:w w:val="105"/></w:rPr><w:t xml:space="preserve"> </w:t></w:r><w:r><w:rPr><w:w w:val="105"/></w:rPr><w:t>surface</w:t></w:r><w:r><w:rPr><w:spacing w:val="35"/><w:w w:val="105"/></w:rPr><w:t xml:space="preserve"> </w:t></w:r><w:r><w:rPr><w:w w:val="105"/></w:rPr><w:t>and</w:t></w:r><w:r><w:rPr><w:spacing w:val="35"/><w:w w:val="105"/></w:rPr><w:t xml:space="preserve"> </w:t></w:r><w:del w:id="4313" w:author="Rivard, Christine" w:date="2015-03-27T21:14:00Z"><w:r><w:rPr><w:w w:val="105"/></w:rPr><w:delText>the</w:delText></w:r></w:del><w:del w:id="4314" w:author="Rivard, Christine" w:date="2015-03-27T21:14:00Z"><w:r><w:rPr><w:spacing w:val="29"/><w:w w:val="112"/></w:rPr><w:delText xml:space="preserve"> </w:delText></w:r></w:del><w:r><w:rPr><w:w w:val="105"/></w:rPr><w:t>recharge</w:t></w:r><w:r><w:rPr><w:spacing w:val="0"/><w:w w:val="105"/></w:rPr><w:t xml:space="preserve"> </w:t></w:r><w:r><w:rPr><w:w w:val="105"/></w:rPr><w:t>events</w:t></w:r><w:r><w:rPr><w:spacing w:val="0"/><w:w w:val="105"/></w:rPr><w:t xml:space="preserve"> </w:t></w:r><w:r><w:rPr><w:w w:val="105"/></w:rPr><w:t>were</w:t></w:r><w:r><w:rPr><w:spacing w:val="0"/><w:w w:val="105"/></w:rPr><w:t xml:space="preserve"> </w:t></w:r><w:r><w:rPr><w:w w:val="105"/></w:rPr><w:t>consequently</w:t></w:r><w:r><w:rPr><w:spacing w:val="0"/><w:w w:val="105"/></w:rPr><w:t xml:space="preserve"> </w:t></w:r><w:ins w:id="4315" w:author="Rivard, Christine" w:date="2015-03-27T21:14:00Z"><w:r><w:rPr><w:w w:val="105"/></w:rPr><w:t xml:space="preserve">unambiguously? </w:t></w:r></w:ins><w:del w:id="4316" w:author="Rivard, Christine" w:date="2015-03-27T21:14:00Z"><w:r><w:rPr><w:w w:val="105"/></w:rPr><w:delText xml:space="preserve">clearly </w:delText></w:r></w:del><w:r><w:rPr><w:spacing w:val="0"/><w:w w:val="105"/></w:rPr><w:t xml:space="preserve">defined </w:t></w:r><w:r><w:rPr><w:w w:val="105"/></w:rPr><w:t>in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hydrographs.</w:t></w:r><w:r><w:rPr><w:spacing w:val="20"/><w:w w:val="105"/></w:rPr><w:t xml:space="preserve"> </w:t></w:r><w:r><w:rPr><w:w w:val="105"/></w:rPr><w:t>The</w:t></w:r><w:r><w:rPr><w:spacing w:val="0"/><w:w w:val="105"/></w:rPr><w:t xml:space="preserve"> </w:t></w:r><w:r><w:rPr><w:w w:val="105"/></w:rPr><w:t>application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a</w:t></w:r><w:r><w:rPr><w:spacing w:val="0"/><w:w w:val="105"/></w:rPr><w:t xml:space="preserve"> </w:t></w:r><w:r><w:rPr><w:w w:val="105"/></w:rPr><w:t>similar</w:t></w:r><w:r><w:rPr><w:spacing w:val="26"/><w:w w:val="101"/></w:rPr><w:t xml:space="preserve"> </w:t></w:r><w:r><w:rPr><w:w w:val="105"/></w:rPr><w:t>approach</w:t></w:r><w:r><w:rPr><w:spacing w:val="20"/><w:w w:val="105"/></w:rPr><w:t xml:space="preserve"> </w:t></w:r><w:r><w:rPr><w:w w:val="105"/></w:rPr><w:t>to</w:t></w:r><w:r><w:rPr><w:spacing w:val="21"/><w:w w:val="105"/></w:rPr><w:t xml:space="preserve"> </w:t></w:r><w:r><w:rPr><w:w w:val="105"/></w:rPr><w:t>a</w:t></w:r><w:r><w:rPr><w:spacing w:val="21"/><w:w w:val="105"/></w:rPr><w:t xml:space="preserve"> </w:t></w:r><w:r><w:rPr><w:w w:val="105"/></w:rPr><w:t>study</w:t></w:r><w:r><w:rPr><w:spacing w:val="21"/><w:w w:val="105"/></w:rPr><w:t xml:space="preserve"> </w:t></w:r><w:r><w:rPr><w:w w:val="105"/></w:rPr><w:t>area</w:t></w:r><w:r><w:rPr><w:spacing w:val="20"/><w:w w:val="105"/></w:rPr><w:t xml:space="preserve"> </w:t></w:r><w:r><w:rPr><w:w w:val="105"/></w:rPr><w:t>with</w:t></w:r><w:r><w:rPr><w:spacing w:val="21"/><w:w w:val="105"/></w:rPr><w:t xml:space="preserve"> </w:t></w:r><w:r><w:rPr><w:w w:val="105"/></w:rPr><w:t>a</w:t></w:r><w:r><w:rPr><w:spacing w:val="21"/><w:w w:val="105"/></w:rPr><w:t xml:space="preserve"> </w:t></w:r><w:r><w:rPr><w:w w:val="105"/></w:rPr><w:t>deeper</w:t></w:r><w:r><w:rPr><w:spacing w:val="20"/><w:w w:val="105"/></w:rPr><w:t xml:space="preserve"> </w:t></w:r><w:r><w:rPr><w:w w:val="105"/></w:rPr><w:t>water</w:t></w:r><w:r><w:rPr><w:spacing w:val="20"/><w:w w:val="105"/></w:rPr><w:t xml:space="preserve"> </w:t></w:r><w:r><w:rPr><w:spacing w:val="0"/><w:w w:val="105"/></w:rPr><w:t>table</w:t></w:r><w:r><w:rPr><w:spacing w:val="21"/><w:w w:val="105"/></w:rPr><w:t xml:space="preserve"> </w:t></w:r><w:r><w:rPr><w:w w:val="105"/></w:rPr><w:t>would</w:t></w:r><w:r><w:rPr><w:spacing w:val="21"/><w:w w:val="105"/></w:rPr><w:t xml:space="preserve"> </w:t></w:r><w:r><w:rPr><w:w w:val="105"/></w:rPr><w:t>have</w:t></w:r><w:r><w:rPr><w:spacing w:val="20"/><w:w w:val="105"/></w:rPr><w:t xml:space="preserve"> </w:t></w:r><w:r><w:rPr><w:w w:val="105"/></w:rPr><w:t>required</w:t></w:r><w:r><w:rPr><w:spacing w:val="20"/><w:w w:val="105"/></w:rPr><w:t xml:space="preserve"> </w:t></w:r><w:r><w:rPr><w:w w:val="105"/></w:rPr><w:t>data</w:t></w:r><w:r><w:rPr><w:spacing w:val="20"/><w:w w:val="105"/></w:rPr><w:t xml:space="preserve"> </w:t></w:r><w:r><w:rPr><w:w w:val="105"/></w:rPr><w:t>on</w:t></w:r><w:r><w:rPr><w:spacing w:val="21"/><w:w w:val="105"/></w:rPr><w:t xml:space="preserve"> </w:t></w:r><w:r><w:rPr><w:w w:val="105"/></w:rPr><w:t>a</w:t></w:r><w:r><w:rPr><w:spacing w:val="20"/><w:w w:val="105"/></w:rPr><w:t xml:space="preserve"> </w:t></w:r><w:r><w:rPr><w:w w:val="105"/></w:rPr><w:t>longer</w:t></w:r><w:r><w:rPr><w:spacing w:val="20"/><w:w w:val="105"/></w:rPr><w:t xml:space="preserve"> </w:t></w:r><w:r><w:rPr><w:w w:val="105"/></w:rPr><w:t>period</w:t></w:r><w:r><w:rPr><w:spacing w:val="24"/><w:w w:val="104"/></w:rPr><w:t xml:space="preserve"> </w:t></w:r><w:r><w:rPr><w:w w:val="105"/></w:rPr><w:t>than</w:t></w:r><w:r><w:rPr><w:spacing w:val="14"/><w:w w:val="105"/></w:rPr><w:t xml:space="preserve"> </w:t></w:r><w:r><w:rPr><w:w w:val="105"/></w:rPr><w:t>two</w:t></w:r><w:r><w:rPr><w:spacing w:val="15"/><w:w w:val="105"/></w:rPr><w:t xml:space="preserve"> </w:t></w:r><w:r><w:rPr><w:w w:val="105"/></w:rPr><w:t>years</w:t></w:r><w:r><w:rPr><w:spacing w:val="13"/><w:w w:val="105"/></w:rPr><w:t xml:space="preserve"> </w:t></w:r><w:r><w:rPr><w:w w:val="105"/></w:rPr><w:t>to</w:t></w:r><w:r><w:rPr><w:spacing w:val="15"/><w:w w:val="105"/></w:rPr><w:t xml:space="preserve"> </w:t></w:r><w:r><w:rPr><w:w w:val="105"/></w:rPr><w:t>be</w:t></w:r><w:r><w:rPr><w:spacing w:val="15"/><w:w w:val="105"/></w:rPr><w:t xml:space="preserve"> </w:t></w:r><w:r><w:rPr><w:w w:val="105"/></w:rPr><w:t>fully</w:t></w:r><w:r><w:rPr><w:spacing w:val="14"/><w:w w:val="105"/></w:rPr><w:t xml:space="preserve"> </w:t></w:r><w:r><w:rPr><w:w w:val="105"/></w:rPr><w:t>applicable.</w:t></w:r></w:p><w:p><w:pPr><w:sectPr><w:type w:val="nextPage"/><w:pgSz w:w="12240" w:h="15840"/><w:pgMar w:left="1020" w:right="980" w:header="0" w:top="1040" w:footer="0" w:bottom="700" w:gutter="0"/><w:pgNumType w:fmt="decimal"/><w:formProt w:val="false"/><w:textDirection w:val="lrTb"/><w:docGrid w:type="default" w:linePitch="240" w:charSpace="4294965247"/></w:sectPr><w:pStyle w:val="TextBody"/><w:spacing w:lineRule="auto" w:line="249"/><w:ind w:left="113" w:right="151" w:firstLine="351"/><w:jc w:val="both"/><w:rPr></w:rPr></w:pPr><w:r><w:rPr><w:w w:val="105"/></w:rPr><w:t>A</w:t></w:r><w:r><w:rPr><w:spacing w:val="11"/><w:w w:val="105"/></w:rPr><w:t xml:space="preserve"> </w:t></w:r><w:r><w:rPr><w:w w:val="105"/></w:rPr><w:t>complementary</w:t></w:r><w:r><w:rPr><w:spacing w:val="13"/><w:w w:val="105"/></w:rPr><w:t xml:space="preserve"> </w:t></w:r><w:r><w:rPr><w:w w:val="105"/></w:rPr><w:t>analysis</w:t></w:r><w:r><w:rPr><w:spacing w:val="12"/><w:w w:val="105"/></w:rPr><w:t xml:space="preserve"> </w:t></w:r><w:r><w:rPr><w:w w:val="105"/></w:rPr><w:t>to</w:t></w:r><w:r><w:rPr><w:spacing w:val="12"/><w:w w:val="105"/></w:rPr><w:t xml:space="preserve"> </w:t></w:r><w:r><w:rPr><w:w w:val="105"/></w:rPr><w:t>this</w:t></w:r><w:r><w:rPr><w:spacing w:val="12"/><w:w w:val="105"/></w:rPr><w:t xml:space="preserve"> </w:t></w:r><w:r><w:rPr><w:spacing w:val="0"/><w:w w:val="105"/></w:rPr><w:t>approach</w:t></w:r><w:r><w:rPr><w:spacing w:val="11"/><w:w w:val="105"/></w:rPr><w:t xml:space="preserve"> </w:t></w:r><w:r><w:rPr><w:spacing w:val="0"/><w:w w:val="105"/></w:rPr><w:t>would</w:t></w:r><w:r><w:rPr><w:spacing w:val="12"/><w:w w:val="105"/></w:rPr><w:t xml:space="preserve"> </w:t></w:r><w:r><w:rPr><w:w w:val="105"/></w:rPr><w:t>consist</w:t></w:r><w:r><w:rPr><w:spacing w:val="12"/><w:w w:val="105"/></w:rPr><w:t xml:space="preserve"> </w:t></w:r><w:r><w:rPr><w:w w:val="105"/></w:rPr><w:t>in</w:t></w:r><w:r><w:rPr><w:spacing w:val="12"/><w:w w:val="105"/></w:rPr><w:t xml:space="preserve"> </w:t></w:r><w:r><w:rPr><w:w w:val="105"/></w:rPr><w:t>the</w:t></w:r><w:r><w:rPr><w:spacing w:val="11"/><w:w w:val="105"/></w:rPr><w:t xml:space="preserve"> </w:t></w:r><w:r><w:rPr><w:w w:val="105"/></w:rPr><w:t>calculation</w:t></w:r><w:r><w:rPr><w:spacing w:val="13"/><w:w w:val="105"/></w:rPr><w:t xml:space="preserve"> </w:t></w:r><w:r><w:rPr><w:w w:val="105"/></w:rPr><w:t>of</w:t></w:r><w:r><w:rPr><w:spacing w:val="11"/><w:w w:val="105"/></w:rPr><w:t xml:space="preserve"> </w:t></w:r><w:r><w:rPr><w:w w:val="105"/></w:rPr><w:t>the</w:t></w:r><w:r><w:rPr><w:spacing w:val="11"/><w:w w:val="105"/></w:rPr><w:t xml:space="preserve"> </w:t></w:r><w:r><w:rPr><w:w w:val="105"/></w:rPr><w:t>barometric</w:t></w:r><w:r><w:rPr><w:spacing w:val="22"/><w:w w:val="106"/></w:rPr><w:t xml:space="preserve"> </w:t></w:r><w:r><w:rPr><w:w w:val="105"/></w:rPr><w:t>response</w:t></w:r><w:r><w:rPr><w:spacing w:val="21"/><w:w w:val="105"/></w:rPr><w:t xml:space="preserve"> </w:t></w:r><w:r><w:rPr><w:w w:val="105"/></w:rPr><w:t>function</w:t></w:r><w:r><w:rPr><w:spacing w:val="23"/><w:w w:val="105"/></w:rPr><w:t xml:space="preserve"> </w:t></w:r><w:r><w:rPr><w:w w:val="105"/></w:rPr><w:t>of</w:t></w:r><w:r><w:rPr><w:spacing w:val="21"/><w:w w:val="105"/></w:rPr><w:t xml:space="preserve"> </w:t></w:r><w:r><w:rPr><w:w w:val="105"/></w:rPr><w:t>the</w:t></w:r><w:r><w:rPr><w:spacing w:val="22"/><w:w w:val="105"/></w:rPr><w:t xml:space="preserve"> </w:t></w:r><w:r><w:rPr><w:w w:val="105"/></w:rPr><w:t>wells</w:t></w:r><w:r><w:rPr><w:spacing w:val="22"/><w:w w:val="105"/></w:rPr><w:t xml:space="preserve"> </w:t></w:r><w:r><w:rPr><w:w w:val="105"/></w:rPr><w:t>using</w:t></w:r><w:r><w:rPr><w:spacing w:val="22"/><w:w w:val="105"/></w:rPr><w:t xml:space="preserve"> </w:t></w:r><w:ins w:id="4317" w:author="Rivard, Christine" w:date="2015-03-27T21:15:00Z"><w:r><w:rPr><w:spacing w:val="22"/><w:w w:val="105"/></w:rPr><w:t xml:space="preserve">water-level </w:t></w:r></w:ins><w:r><w:rPr><w:w w:val="105"/></w:rPr><w:t>measurement</w:t></w:r><w:ins w:id="4318" w:author="Rivard, Christine" w:date="2015-03-27T21:15:00Z"><w:r><w:rPr><w:w w:val="105"/></w:rPr><w:t>s</w:t></w:r></w:ins><w:del w:id="4319" w:author="Rivard, Christine" w:date="2015-03-27T21:15:00Z"><w:r><w:rPr><w:spacing w:val="20"/><w:w w:val="105"/></w:rPr><w:delText xml:space="preserve"> </w:delText></w:r></w:del><w:del w:id="4320" w:author="Rivard, Christine" w:date="2015-03-27T21:15:00Z"><w:r><w:rPr><w:w w:val="105"/></w:rPr><w:delText>of</w:delText></w:r></w:del><w:del w:id="4321" w:author="Rivard, Christine" w:date="2015-03-27T21:15:00Z"><w:r><w:rPr><w:spacing w:val="22"/><w:w w:val="105"/></w:rPr><w:delText xml:space="preserve"> </w:delText></w:r></w:del><w:del w:id="4322" w:author="Rivard, Christine" w:date="2015-03-27T21:15:00Z"><w:r><w:rPr><w:spacing w:val="0"/><w:w w:val="105"/></w:rPr><w:delText>water</w:delText></w:r></w:del><w:del w:id="4323" w:author="Rivard, Christine" w:date="2015-03-27T21:15:00Z"><w:r><w:rPr><w:spacing w:val="21"/><w:w w:val="105"/></w:rPr><w:delText xml:space="preserve"> </w:delText></w:r></w:del><w:del w:id="4324" w:author="Rivard, Christine" w:date="2015-03-27T21:15:00Z"><w:r><w:rPr><w:w w:val="105"/></w:rPr><w:delText>level</w:delText></w:r></w:del><w:r><w:rPr><w:spacing w:val="22"/><w:w w:val="105"/></w:rPr><w:t xml:space="preserve"> </w:t></w:r><w:r><w:rPr><w:w w:val="105"/></w:rPr><w:t>and</w:t></w:r><w:r><w:rPr><w:spacing w:val="22"/><w:w w:val="105"/></w:rPr><w:t xml:space="preserve"> </w:t></w:r><w:r><w:rPr><w:w w:val="105"/></w:rPr><w:t>atmospheric</w:t></w:r><w:r><w:rPr><w:spacing w:val="22"/><w:w w:val="105"/></w:rPr><w:t xml:space="preserve"> </w:t></w:r><w:r><w:rPr><w:w w:val="105"/></w:rPr><w:t>pressure</w:t></w:r><w:r><w:rPr><w:spacing w:val="21"/><w:w w:val="105"/></w:rPr><w:t xml:space="preserve"> </w:t></w:r><w:r><w:rPr><w:w w:val="105"/></w:rPr><w:t>with</w:t></w:r><w:r><w:rPr><w:spacing w:val="24"/><w:w w:val="108"/></w:rPr><w:t xml:space="preserve"> </w:t></w:r><w:r><w:rPr><w:w w:val="105"/></w:rPr><w:t>a</w:t></w:r><w:r><w:rPr><w:spacing w:val="42"/><w:w w:val="105"/></w:rPr><w:t xml:space="preserve"> </w:t></w:r><w:r><w:rPr><w:w w:val="105"/></w:rPr><w:t>high</w:t></w:r><w:r><w:rPr><w:spacing w:val="43"/><w:w w:val="105"/></w:rPr><w:t xml:space="preserve"> </w:t></w:r><w:r><w:rPr><w:w w:val="105"/></w:rPr><w:t>temporal</w:t></w:r><w:r><w:rPr><w:spacing w:val="43"/><w:w w:val="105"/></w:rPr><w:t xml:space="preserve"> </w:t></w:r><w:r><w:rPr><w:w w:val="105"/></w:rPr><w:t>resolution</w:t></w:r><w:r><w:rPr><w:spacing w:val="43"/><w:w w:val="105"/></w:rPr><w:t xml:space="preserve"> </w:t></w:r><w:r><w:rPr><w:w w:val="105"/></w:rPr><w:t>(at</w:t></w:r><w:r><w:rPr><w:spacing w:val="42"/><w:w w:val="105"/></w:rPr><w:t xml:space="preserve"> </w:t></w:r><w:r><w:rPr><w:w w:val="105"/></w:rPr><w:t>least</w:t></w:r><w:r><w:rPr><w:spacing w:val="43"/><w:w w:val="105"/></w:rPr><w:t xml:space="preserve"> </w:t></w:r><w:r><w:rPr><w:w w:val="105"/></w:rPr><w:t>4</w:t></w:r><w:r><w:rPr><w:spacing w:val="43"/><w:w w:val="105"/></w:rPr><w:t xml:space="preserve"> </w:t></w:r><w:r><w:rPr><w:spacing w:val="0"/><w:w w:val="105"/></w:rPr><w:t>measurements</w:t></w:r><w:r><w:rPr><w:spacing w:val="44"/><w:w w:val="105"/></w:rPr><w:t xml:space="preserve"> </w:t></w:r><w:r><w:rPr><w:w w:val="105"/></w:rPr><w:t>per</w:t></w:r><w:r><w:rPr><w:spacing w:val="43"/><w:w w:val="105"/></w:rPr><w:t xml:space="preserve"> </w:t></w:r><w:r><w:rPr><w:w w:val="105"/></w:rPr><w:t>hour).</w:t></w:r><w:r><w:rPr><w:spacing w:val="50"/><w:w w:val="105"/></w:rPr><w:t xml:space="preserve"> </w:t></w:r><w:r><w:rPr><w:w w:val="105"/></w:rPr><w:t>This</w:t></w:r><w:r><w:rPr><w:spacing w:val="44"/><w:w w:val="105"/></w:rPr><w:t xml:space="preserve"> </w:t></w:r><w:r><w:rPr><w:w w:val="105"/></w:rPr><w:t>technique</w:t></w:r><w:r><w:rPr><w:spacing w:val="43"/><w:w w:val="105"/></w:rPr><w:t xml:space="preserve"> </w:t></w:r><w:r><w:rPr><w:w w:val="105"/></w:rPr><w:t>is</w:t></w:r><w:r><w:rPr><w:spacing w:val="42"/><w:w w:val="105"/></w:rPr><w:t xml:space="preserve"> </w:t></w:r><w:r><w:rPr><w:w w:val="105"/></w:rPr><w:t>very</w:t></w:r><w:r><w:rPr><w:spacing w:val="43"/><w:w w:val="105"/></w:rPr><w:t xml:space="preserve"> </w:t></w:r><w:r><w:rPr><w:w w:val="105"/></w:rPr><w:t>useful</w:t></w:r><w:r><w:rPr><w:spacing w:val="22"/><w:w w:val="102"/></w:rPr><w:t xml:space="preserve"> </w:t></w:r><w:r><w:rPr><w:w w:val="105"/></w:rPr><w:t>to</w:t></w:r><w:r><w:rPr><w:spacing w:val="25"/><w:w w:val="105"/></w:rPr><w:t xml:space="preserve"> </w:t></w:r><w:r><w:rPr><w:w w:val="105"/></w:rPr><w:t>characterize</w:t></w:r><w:del w:id="4325" w:author="Rivard, Christine" w:date="2015-03-27T21:16:00Z"><w:r><w:rPr><w:w w:val="105"/></w:rPr><w:delText>d</w:delText></w:r></w:del><w:r><w:rPr><w:spacing w:val="27"/><w:w w:val="105"/></w:rPr><w:t xml:space="preserve"> </w:t></w:r><w:del w:id="4326" w:author="Rivard, Christine" w:date="2015-03-27T21:16:00Z"><w:r><w:rPr><w:w w:val="105"/></w:rPr><w:delText>the</w:delText></w:r></w:del><w:del w:id="4327" w:author="Rivard, Christine" w:date="2015-03-27T21:16:00Z"><w:r><w:rPr><w:spacing w:val="26"/><w:w w:val="105"/></w:rPr><w:delText xml:space="preserve"> </w:delText></w:r></w:del><w:ins w:id="4328" w:author="Rivard, Christine" w:date="2015-03-27T21:16:00Z"><w:r><w:rPr><w:w w:val="105"/></w:rPr><w:t>a well’s</w:t></w:r></w:ins><w:ins w:id="4329" w:author="Rivard, Christine" w:date="2015-03-27T21:16:00Z"><w:r><w:rPr><w:spacing w:val="26"/><w:w w:val="105"/></w:rPr><w:t xml:space="preserve"> </w:t></w:r></w:ins><w:r><w:rPr><w:w w:val="105"/></w:rPr><w:t>confinement</w:t></w:r><w:r><w:rPr><w:spacing w:val="27"/><w:w w:val="105"/></w:rPr><w:t xml:space="preserve"> </w:t></w:r><w:r><w:rPr><w:w w:val="105"/></w:rPr><w:t>condition</w:t></w:r><w:del w:id="4330" w:author="Rivard, Christine" w:date="2015-03-27T21:16:00Z"><w:r><w:rPr><w:w w:val="105"/></w:rPr><w:delText>s</w:delText></w:r></w:del><w:r><w:rPr><w:spacing w:val="27"/><w:w w:val="105"/></w:rPr><w:t xml:space="preserve"> </w:t></w:r><w:del w:id="4331" w:author="Rivard, Christine" w:date="2015-03-27T21:16:00Z"><w:r><w:rPr><w:w w:val="105"/></w:rPr><w:delText>of</w:delText></w:r></w:del><w:del w:id="4332" w:author="Rivard, Christine" w:date="2015-03-27T21:16:00Z"><w:r><w:rPr><w:spacing w:val="26"/><w:w w:val="105"/></w:rPr><w:delText xml:space="preserve"> </w:delText></w:r></w:del><w:del w:id="4333" w:author="Rivard, Christine" w:date="2015-03-27T21:16:00Z"><w:r><w:rPr><w:w w:val="105"/></w:rPr><w:delText>a</w:delText></w:r></w:del><w:del w:id="4334" w:author="Rivard, Christine" w:date="2015-03-27T21:16:00Z"><w:r><w:rPr><w:spacing w:val="26"/><w:w w:val="105"/></w:rPr><w:delText xml:space="preserve"> </w:delText></w:r></w:del><w:del w:id="4335" w:author="Rivard, Christine" w:date="2015-03-27T21:16:00Z"><w:r><w:rPr><w:w w:val="105"/></w:rPr><w:delText>well</w:delText></w:r></w:del><w:del w:id="4336" w:author="Rivard, Christine" w:date="2015-03-27T21:16:00Z"><w:r><w:rPr><w:spacing w:val="26"/><w:w w:val="105"/></w:rPr><w:delText xml:space="preserve"> </w:delText></w:r></w:del><w:del w:id="4337" w:author="Rivard, Christine" w:date="2015-03-27T21:16:00Z"><w:r><w:rPr><w:w w:val="105"/></w:rPr><w:delText>at</w:delText></w:r></w:del><w:del w:id="4338" w:author="Rivard, Christine" w:date="2015-03-27T21:16:00Z"><w:r><w:rPr><w:spacing w:val="26"/><w:w w:val="105"/></w:rPr><w:delText xml:space="preserve"> </w:delText></w:r></w:del><w:del w:id="4339" w:author="Rivard, Christine" w:date="2015-03-27T21:16:00Z"><w:r><w:rPr><w:w w:val="105"/></w:rPr><w:delText>the</w:delText></w:r></w:del><w:del w:id="4340" w:author="Rivard, Christine" w:date="2015-03-27T21:16:00Z"><w:r><w:rPr><w:spacing w:val="26"/><w:w w:val="105"/></w:rPr><w:delText xml:space="preserve"> </w:delText></w:r></w:del><w:del w:id="4341" w:author="Rivard, Christine" w:date="2015-03-27T21:16:00Z"><w:r><w:rPr><w:w w:val="105"/></w:rPr><w:delText>local</w:delText></w:r></w:del><w:del w:id="4342" w:author="Rivard, Christine" w:date="2015-03-27T21:16:00Z"><w:r><w:rPr><w:spacing w:val="26"/><w:w w:val="105"/></w:rPr><w:delText xml:space="preserve"> </w:delText></w:r></w:del><w:del w:id="4343" w:author="Rivard, Christine" w:date="2015-03-27T21:16:00Z"><w:r><w:rPr><w:w w:val="105"/></w:rPr><w:delText>scale</w:delText></w:r></w:del><w:r><w:rPr><w:w w:val="105"/></w:rPr><w:t>.</w:t></w:r><w:r><w:rPr><w:spacing w:val="1"/><w:w w:val="105"/></w:rPr><w:t xml:space="preserve"> </w:t></w:r><w:r><w:rPr><w:w w:val="105"/></w:rPr><w:t>The</w:t></w:r><w:r><w:rPr><w:spacing w:val="26"/><w:w w:val="105"/></w:rPr><w:t xml:space="preserve"> </w:t></w:r><w:r><w:rPr><w:w w:val="105"/></w:rPr><w:t>application</w:t></w:r><w:r><w:rPr><w:spacing w:val="27"/><w:w w:val="105"/></w:rPr><w:t xml:space="preserve"> </w:t></w:r><w:r><w:rPr><w:w w:val="105"/></w:rPr><w:t>of</w:t></w:r><w:r><w:rPr><w:spacing w:val="26"/><w:w w:val="105"/></w:rPr><w:t xml:space="preserve"> </w:t></w:r><w:r><w:rPr><w:w w:val="105"/></w:rPr><w:t>this</w:t></w:r><w:r><w:rPr><w:w w:val="111"/></w:rPr><w:t xml:space="preserve"> </w:t></w:r><w:r><w:rPr><w:w w:val="105"/></w:rPr><w:t>technique</w:t></w:r><w:r><w:rPr><w:spacing w:val="12"/><w:w w:val="105"/></w:rPr><w:t xml:space="preserve"> </w:t></w:r><w:r><w:rPr><w:w w:val="105"/></w:rPr><w:t>for</w:t></w:r><w:r><w:rPr><w:spacing w:val="13"/><w:w w:val="105"/></w:rPr><w:t xml:space="preserve"> </w:t></w:r><w:r><w:rPr><w:spacing w:val="0"/><w:w w:val="105"/></w:rPr><w:t>the</w:t></w:r><w:r><w:rPr><w:spacing w:val="13"/><w:w w:val="105"/></w:rPr><w:t xml:space="preserve"> </w:t></w:r><w:r><w:rPr><w:w w:val="105"/></w:rPr><w:t>Monteregie</w:t></w:r><w:r><w:rPr><w:spacing w:val="13"/><w:w w:val="105"/></w:rPr><w:t xml:space="preserve"> </w:t></w:r><w:r><w:rPr><w:w w:val="105"/></w:rPr><w:t>Est</w:t></w:r><w:r><w:rPr><w:spacing w:val="13"/><w:w w:val="105"/></w:rPr><w:t xml:space="preserve"> </w:t></w:r><w:r><w:rPr><w:w w:val="105"/></w:rPr><w:t>area</w:t></w:r><w:r><w:rPr><w:spacing w:val="13"/><w:w w:val="105"/></w:rPr><w:t xml:space="preserve"> </w:t></w:r><w:r><w:rPr><w:w w:val="105"/></w:rPr><w:t>is</w:t></w:r><w:r><w:rPr><w:spacing w:val="14"/><w:w w:val="105"/></w:rPr><w:t xml:space="preserve"> </w:t></w:r><w:r><w:rPr><w:w w:val="105"/></w:rPr><w:t>presented</w:t></w:r><w:r><w:rPr><w:spacing w:val="12"/><w:w w:val="105"/></w:rPr><w:t xml:space="preserve"> </w:t></w:r><w:r><w:rPr><w:w w:val="105"/></w:rPr><w:t>in</w:t></w:r><w:r><w:rPr><w:spacing w:val="13"/><w:w w:val="105"/></w:rPr><w:t xml:space="preserve"> </w:t></w:r><w:r><w:rPr><w:w w:val="105"/></w:rPr><w:t>Appendix</w:t></w:r><w:r><w:rPr><w:spacing w:val="14"/><w:w w:val="105"/></w:rPr><w:t xml:space="preserve"> </w:t></w:r><w:r><w:rPr><w:w w:val="105"/></w:rPr><w:t>C.</w:t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rPr><w:rFonts w:ascii="Times New Roman" w:hAnsi="Times New Roman" w:eastAsia="Times New Roman" w:cs="Times New Roman"/><w:sz w:val="20"/><w:szCs w:val="20"/></w:rPr></w:pPr><w:r><w:rPr><w:rFonts w:eastAsia="Times New Roman" w:cs="Times New Roman" w:ascii="Times New Roman" w:hAnsi="Times New Roman"/><w:sz w:val="20"/><w:szCs w:val="20"/></w:rPr></w:r></w:p><w:p><w:pPr><w:pStyle w:val="Normal"/><w:spacing w:before="7" w:after="0"/><w:rPr><w:rFonts w:ascii="Times New Roman" w:hAnsi="Times New Roman" w:eastAsia="Times New Roman" w:cs="Times New Roman"/><w:sz w:val="26"/><w:szCs w:val="26"/></w:rPr></w:pPr><w:r><w:rPr><w:rFonts w:eastAsia="Times New Roman" w:cs="Times New Roman" w:ascii="Times New Roman" w:hAnsi="Times New Roman"/><w:sz w:val="26"/><w:szCs w:val="26"/></w:rPr></w:r></w:p><w:p><w:pPr><w:pStyle w:val="Heading1"/><w:ind w:left="113" w:hanging="0"/><w:rPr><w:b w:val="false"/><w:b w:val="false"/><w:bCs w:val="false"/></w:rPr></w:pPr><w:r><w:rPr></w:rPr><w:t>Bibliography</w:t></w:r></w:p><w:p><w:pPr><w:pStyle w:val="Normal"/><w:spacing w:before="10" w:after="0"/><w:rPr><w:rFonts w:ascii="Georgia" w:hAnsi="Georgia" w:eastAsia="Georgia" w:cs="Georgia"/><w:b/><w:b/><w:bCs/><w:sz w:val="65"/><w:szCs w:val="65"/></w:rPr></w:pPr><w:r><w:rPr><w:rFonts w:eastAsia="Georgia" w:cs="Georgia" w:ascii="Georgia" w:hAnsi="Georgia"/><w:b/><w:bCs/><w:sz w:val="65"/><w:szCs w:val="65"/></w:rPr></w:r></w:p><w:p><w:pPr><w:pStyle w:val="TextBody"/><w:spacing w:lineRule="exact" w:line="288"/><w:ind w:left="339" w:right="130" w:hanging="226"/><w:jc w:val="both"/><w:rPr></w:rPr></w:pPr><w:bookmarkStart w:id="143" w:name="_bookmark83"/><w:bookmarkEnd w:id="143"/><w:r><w:rPr><w:w w:val="105"/></w:rPr><w:t>A.</w:t></w:r><w:r><w:rPr><w:spacing w:val="43"/><w:w w:val="105"/></w:rPr><w:t xml:space="preserve"> </w:t></w:r><w:r><w:rPr><w:w w:val="105"/></w:rPr><w:t>J.</w:t></w:r><w:r><w:rPr><w:spacing w:val="44"/><w:w w:val="105"/></w:rPr><w:t xml:space="preserve"> </w:t></w:r><w:r><w:rPr><w:w w:val="105"/></w:rPr><w:t>Abebe,</w:t></w:r><w:r><w:rPr><w:spacing w:val="51"/><w:w w:val="105"/></w:rPr><w:t xml:space="preserve"> </w:t></w:r><w:r><w:rPr><w:w w:val="105"/></w:rPr><w:t>D.</w:t></w:r><w:r><w:rPr><w:spacing w:val="43"/><w:w w:val="105"/></w:rPr><w:t xml:space="preserve"> </w:t></w:r><w:r><w:rPr><w:w w:val="105"/></w:rPr><w:t>P.</w:t></w:r><w:r><w:rPr><w:spacing w:val="44"/><w:w w:val="105"/></w:rPr><w:t xml:space="preserve"> </w:t></w:r><w:r><w:rPr><w:w w:val="105"/></w:rPr><w:t>Solomatine,</w:t></w:r><w:r><w:rPr><w:spacing w:val="49"/><w:w w:val="105"/></w:rPr><w:t xml:space="preserve"> </w:t></w:r><w:r><w:rPr><w:w w:val="105"/></w:rPr><w:t>and</w:t></w:r><w:r><w:rPr><w:spacing w:val="45"/><w:w w:val="105"/></w:rPr><w:t xml:space="preserve"> </w:t></w:r><w:r><w:rPr><w:w w:val="105"/></w:rPr><w:t>R.</w:t></w:r><w:r><w:rPr><w:spacing w:val="44"/><w:w w:val="105"/></w:rPr><w:t xml:space="preserve"> </w:t></w:r><w:r><w:rPr><w:w w:val="105"/></w:rPr><w:t>G.</w:t></w:r><w:r><w:rPr><w:spacing w:val="43"/><w:w w:val="105"/></w:rPr><w:t xml:space="preserve"> </w:t></w:r><w:r><w:rPr><w:w w:val="105"/></w:rPr><w:t>W.</w:t></w:r><w:r><w:rPr><w:spacing w:val="44"/><w:w w:val="105"/></w:rPr><w:t xml:space="preserve"> </w:t></w:r><w:r><w:rPr><w:w w:val="105"/></w:rPr><w:t>Venneker.</w:t></w:r><w:r><w:rPr><w:spacing w:val="57"/><w:w w:val="105"/></w:rPr><w:t xml:space="preserve"> </w:t></w:r><w:r><w:rPr><w:w w:val="105"/></w:rPr><w:t>Application</w:t></w:r><w:r><w:rPr><w:spacing w:val="43"/><w:w w:val="105"/></w:rPr><w:t xml:space="preserve"> </w:t></w:r><w:r><w:rPr><w:w w:val="105"/></w:rPr><w:t>of</w:t></w:r><w:r><w:rPr><w:spacing w:val="44"/><w:w w:val="105"/></w:rPr><w:t xml:space="preserve"> </w:t></w:r><w:r><w:rPr><w:w w:val="105"/></w:rPr><w:t>adaptive</w:t></w:r><w:r><w:rPr><w:spacing w:val="44"/><w:w w:val="105"/></w:rPr><w:t xml:space="preserve"> </w:t></w:r><w:r><w:rPr><w:w w:val="105"/></w:rPr><w:t>fuzzy</w:t></w:r><w:r><w:rPr><w:spacing w:val="45"/><w:w w:val="105"/></w:rPr><w:t xml:space="preserve"> </w:t></w:r><w:r><w:rPr><w:w w:val="105"/></w:rPr><w:t>rule-</w:t></w:r><w:r><w:rPr><w:spacing w:val="21"/><w:w w:val="105"/></w:rPr><w:t xml:space="preserve"> </w:t></w:r><w:r><w:rPr><w:w w:val="105"/></w:rPr><w:t>based</w:t></w:r><w:r><w:rPr><w:spacing w:val="0"/><w:w w:val="105"/></w:rPr><w:t xml:space="preserve"> </w:t></w:r><w:r><w:rPr><w:w w:val="105"/></w:rPr><w:t>models</w:t></w:r><w:r><w:rPr><w:spacing w:val="0"/><w:w w:val="105"/></w:rPr><w:t xml:space="preserve"> </w:t></w:r><w:r><w:rPr><w:w w:val="105"/></w:rPr><w:t>for</w:t></w:r><w:r><w:rPr><w:spacing w:val="0"/><w:w w:val="105"/></w:rPr><w:t xml:space="preserve"> </w:t></w:r><w:r><w:rPr><w:w w:val="105"/></w:rPr><w:t>reconstruction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missing</w:t></w:r><w:r><w:rPr><w:spacing w:val="0"/><w:w w:val="105"/></w:rPr><w:t xml:space="preserve"> precipitation </w:t></w:r><w:r><w:rPr><w:w w:val="105"/></w:rPr><w:t>events.</w:t></w:r><w:r><w:rPr><w:spacing w:val="0"/><w:w w:val="105"/></w:rPr><w:t xml:space="preserve"> </w:t></w:r><w:r><w:rPr><w:rFonts w:ascii="Arial" w:hAnsi="Arial"/><w:i/><w:w w:val="105"/></w:rPr><w:t>Hydrological</w:t></w:r><w:r><w:rPr><w:rFonts w:ascii="Arial" w:hAnsi="Arial"/><w:i/><w:spacing w:val="0"/><w:w w:val="105"/></w:rPr><w:t xml:space="preserve"> </w:t></w:r><w:r><w:rPr><w:rFonts w:ascii="Arial" w:hAnsi="Arial"/><w:i/><w:w w:val="105"/></w:rPr><w:t>Sciences</w:t></w:r><w:r><w:rPr><w:rFonts w:ascii="Arial" w:hAnsi="Arial"/><w:i/><w:spacing w:val="0"/><w:w w:val="105"/></w:rPr><w:t xml:space="preserve"> Journal</w:t></w:r><w:r><w:rPr><w:spacing w:val="0"/><w:w w:val="105"/></w:rPr><w:t>,</w:t></w:r><w:r><w:rPr><w:spacing w:val="38"/><w:w w:val="108"/></w:rPr><w:t xml:space="preserve"> </w:t></w:r><w:r><w:rPr><w:w w:val="105"/></w:rPr><w:t>45(3):425--436,</w:t></w:r><w:r><w:rPr><w:spacing w:val="14"/><w:w w:val="105"/></w:rPr><w:t xml:space="preserve"> </w:t></w:r><w:r><w:rPr><w:w w:val="105"/></w:rPr><w:t>June</w:t></w:r><w:r><w:rPr><w:spacing w:val="11"/><w:w w:val="105"/></w:rPr><w:t xml:space="preserve"> </w:t></w:r><w:r><w:rPr><w:w w:val="105"/></w:rPr><w:t>2000.  ISSN</w:t></w:r><w:r><w:rPr><w:spacing w:val="10"/><w:w w:val="105"/></w:rPr><w:t xml:space="preserve"> </w:t></w:r><w:r><w:rPr><w:w w:val="105"/></w:rPr><w:t>0262-6667.</w:t></w:r><w:r><w:rPr><w:spacing w:val="62"/><w:w w:val="105"/></w:rPr><w:t xml:space="preserve"> </w:t></w:r><w:r><w:rPr><w:w w:val="105"/></w:rPr><w:t>doi:</w:t></w:r><w:r><w:rPr><w:spacing w:val="47"/><w:w w:val="105"/></w:rPr><w:t xml:space="preserve"> </w:t></w:r><w:r><w:rPr><w:w w:val="105"/></w:rPr><w:t>10.1080/02626660009492339.</w:t></w:r><w:r><w:rPr><w:spacing w:val="62"/><w:w w:val="105"/></w:rPr><w:t xml:space="preserve"> </w:t></w:r><w:r><w:rPr><w:w w:val="105"/></w:rPr><w:t>URL</w:t></w:r><w:r><w:rPr><w:spacing w:val="11"/><w:w w:val="105"/></w:rPr><w:t xml:space="preserve"> </w:t></w:r><w:hyperlink r:id="rId69"><w:r><w:rPr><w:rStyle w:val="InternetLink"/><w:rFonts w:ascii="MS Gothic" w:hAnsi="MS Gothic"/><w:w w:val="105"/></w:rPr><w:t>http:</w:t></w:r></w:hyperlink></w:p><w:p><w:pPr><w:pStyle w:val="TextBody"/><w:spacing w:lineRule="exact" w:line="283"/><w:ind w:left="335" w:hanging="0"/><w:rPr></w:rPr></w:pPr><w:hyperlink r:id="rId70"><w:r><w:rPr><w:rStyle w:val="InternetLink"/><w:rFonts w:ascii="MS Gothic" w:hAnsi="MS Gothic"/><w:spacing w:val="0"/></w:rPr><w:t>//dx.doi.org/10.1080/02626660009492339</w:t></w:r></w:hyperlink><w:r><w:rPr><w:spacing w:val="0"/></w:rPr><w:t>.</w:t></w:r><w:r><w:rPr></w:rPr><w:t xml:space="preserve">  </w:t></w:r><w:r><w:rPr><w:spacing w:val="19"/></w:rPr><w:t xml:space="preserve"> </w:t></w:r><w:r><w:rPr></w:rPr><w:t>D266.</w:t></w:r></w:p><w:p><w:pPr><w:pStyle w:val="TextBody"/><w:spacing w:lineRule="exact" w:line="288" w:before="206" w:after="0"/><w:ind w:left="347" w:right="167" w:hanging="235"/><w:jc w:val="both"/><w:rPr></w:rPr></w:pPr><w:bookmarkStart w:id="144" w:name="_bookmark84"/><w:bookmarkEnd w:id="144"/><w:r><w:rPr><w:w w:val="105"/></w:rPr><w:t>Geoffrey</w:t></w:r><w:r><w:rPr><w:spacing w:val="40"/><w:w w:val="105"/></w:rPr><w:t xml:space="preserve"> </w:t></w:r><w:r><w:rPr><w:w w:val="105"/></w:rPr><w:t>C.</w:t></w:r><w:r><w:rPr><w:spacing w:val="40"/><w:w w:val="105"/></w:rPr><w:t xml:space="preserve"> </w:t></w:r><w:r><w:rPr><w:w w:val="105"/></w:rPr><w:t>Bohling,</w:t></w:r><w:r><w:rPr><w:spacing w:val="46"/><w:w w:val="105"/></w:rPr><w:t xml:space="preserve"> </w:t></w:r><w:r><w:rPr><w:w w:val="105"/></w:rPr><w:t>Wei</w:t></w:r><w:r><w:rPr><w:spacing w:val="40"/><w:w w:val="105"/></w:rPr><w:t xml:space="preserve"> </w:t></w:r><w:r><w:rPr><w:w w:val="105"/></w:rPr><w:t>Jin,</w:t></w:r><w:r><w:rPr><w:spacing w:val="45"/><w:w w:val="105"/></w:rPr><w:t xml:space="preserve"> </w:t></w:r><w:r><w:rPr><w:w w:val="105"/></w:rPr><w:t>and</w:t></w:r><w:r><w:rPr><w:spacing w:val="41"/><w:w w:val="105"/></w:rPr><w:t xml:space="preserve"> </w:t></w:r><w:r><w:rPr><w:w w:val="105"/></w:rPr><w:t>James</w:t></w:r><w:r><w:rPr><w:spacing w:val="41"/><w:w w:val="105"/></w:rPr><w:t xml:space="preserve"> </w:t></w:r><w:r><w:rPr><w:w w:val="105"/></w:rPr><w:t>J.</w:t></w:r><w:r><w:rPr><w:spacing w:val="40"/><w:w w:val="105"/></w:rPr><w:t xml:space="preserve"> </w:t></w:r><w:r><w:rPr><w:w w:val="105"/></w:rPr><w:t>Butler</w:t></w:r><w:r><w:rPr><w:spacing w:val="41"/><w:w w:val="105"/></w:rPr><w:t xml:space="preserve"> </w:t></w:r><w:r><w:rPr><w:w w:val="105"/></w:rPr><w:t>Jr.</w:t></w:r><w:r><w:rPr><w:spacing w:val="44"/><w:w w:val="105"/></w:rPr><w:t xml:space="preserve"> </w:t></w:r><w:r><w:rPr><w:w w:val="105"/></w:rPr><w:t>Kansas</w:t></w:r><w:r><w:rPr><w:spacing w:val="41"/><w:w w:val="105"/></w:rPr><w:t xml:space="preserve"> </w:t></w:r><w:r><w:rPr><w:w w:val="105"/></w:rPr><w:t>Geological</w:t></w:r><w:r><w:rPr><w:spacing w:val="41"/><w:w w:val="105"/></w:rPr><w:t xml:space="preserve"> </w:t></w:r><w:r><w:rPr><w:w w:val="105"/></w:rPr><w:t>Survey</w:t></w:r><w:r><w:rPr><w:spacing w:val="41"/><w:w w:val="105"/></w:rPr><w:t xml:space="preserve"> </w:t></w:r><w:r><w:rPr><w:spacing w:val="0"/><w:w w:val="105"/></w:rPr><w:t>Barometric</w:t></w:r><w:r><w:rPr><w:spacing w:val="29"/><w:w w:val="107"/></w:rPr><w:t xml:space="preserve"> </w:t></w:r><w:r><w:rPr><w:w w:val="105"/></w:rPr><w:t>Response</w:t></w:r><w:r><w:rPr><w:spacing w:val="0"/><w:w w:val="105"/></w:rPr><w:t xml:space="preserve"> </w:t></w:r><w:r><w:rPr><w:w w:val="105"/></w:rPr><w:t>Function</w:t></w:r><w:r><w:rPr><w:spacing w:val="0"/><w:w w:val="105"/></w:rPr><w:t xml:space="preserve"> </w:t></w:r><w:r><w:rPr><w:w w:val="105"/></w:rPr><w:t>Software</w:t></w:r><w:r><w:rPr><w:spacing w:val="0"/><w:w w:val="105"/></w:rPr><w:t xml:space="preserve"> </w:t></w:r><w:r><w:rPr><w:w w:val="105"/></w:rPr><w:t>User’s</w:t></w:r><w:r><w:rPr><w:spacing w:val="0"/><w:w w:val="105"/></w:rPr><w:t xml:space="preserve"> </w:t></w:r><w:r><w:rPr><w:w w:val="105"/></w:rPr><w:t>Guide.</w:t></w:r><w:r><w:rPr><w:spacing w:val="0"/><w:w w:val="105"/></w:rPr><w:t xml:space="preserve"> </w:t></w:r><w:r><w:rPr><w:w w:val="105"/></w:rPr><w:t>Technical</w:t></w:r><w:r><w:rPr><w:spacing w:val="0"/><w:w w:val="105"/></w:rPr><w:t xml:space="preserve"> </w:t></w:r><w:r><w:rPr><w:w w:val="105"/></w:rPr><w:t>Report</w:t></w:r><w:r><w:rPr><w:spacing w:val="0"/><w:w w:val="105"/></w:rPr><w:t xml:space="preserve"> </w:t></w:r><w:r><w:rPr><w:w w:val="105"/></w:rPr><w:t>Open-file</w:t></w:r><w:r><w:rPr><w:spacing w:val="0"/><w:w w:val="105"/></w:rPr><w:t xml:space="preserve"> </w:t></w:r><w:r><w:rPr><w:w w:val="105"/></w:rPr><w:t>Report</w:t></w:r><w:r><w:rPr><w:spacing w:val="0"/><w:w w:val="105"/></w:rPr><w:t xml:space="preserve"> No. </w:t></w:r><w:r><w:rPr><w:w w:val="105"/></w:rPr><w:t>2011-10,</w:t></w:r><w:r><w:rPr><w:spacing w:val="0"/><w:w w:val="105"/></w:rPr><w:t xml:space="preserve"> </w:t></w:r><w:r><w:rPr><w:w w:val="105"/></w:rPr><w:t>Kansas</w:t></w:r><w:r><w:rPr><w:spacing w:val="22"/><w:w w:val="103"/></w:rPr><w:t xml:space="preserve"> </w:t></w:r><w:r><w:rPr><w:w w:val="105"/></w:rPr><w:t>Geological</w:t></w:r><w:r><w:rPr><w:spacing w:val="0"/><w:w w:val="105"/></w:rPr><w:t xml:space="preserve"> </w:t></w:r><w:r><w:rPr><w:w w:val="105"/></w:rPr><w:t>Survey,</w:t></w:r><w:r><w:rPr><w:spacing w:val="0"/><w:w w:val="105"/></w:rPr><w:t xml:space="preserve"> </w:t></w:r><w:r><w:rPr><w:w w:val="105"/></w:rPr><w:t>Geohydrology</w:t></w:r><w:r><w:rPr><w:spacing w:val="0"/><w:w w:val="105"/></w:rPr><w:t xml:space="preserve"> Section, </w:t></w:r><w:r><w:rPr><w:w w:val="105"/></w:rPr><w:t>2011.</w:t></w:r><w:r><w:rPr><w:spacing w:val="21"/><w:w w:val="105"/></w:rPr><w:t xml:space="preserve"> </w:t></w:r><w:r><w:rPr><w:w w:val="105"/></w:rPr><w:t>URL</w:t></w:r><w:r><w:rPr><w:spacing w:val="0"/><w:w w:val="105"/></w:rPr><w:t xml:space="preserve"> </w:t></w:r><w:hyperlink r:id="rId71"><w:r><w:rPr><w:rStyle w:val="InternetLink"/><w:rFonts w:eastAsia="MS Gothic" w:cs="MS Gothic" w:ascii="MS Gothic" w:hAnsi="MS Gothic"/><w:spacing w:val="0"/><w:w w:val="105"/></w:rPr><w:t>http://www.kgs.ku.edu/HighPlains/</w:t></w:r></w:hyperlink><w:r><w:rPr><w:rFonts w:eastAsia="MS Gothic" w:cs="MS Gothic" w:ascii="MS Gothic" w:hAnsi="MS Gothic"/><w:spacing w:val="78"/><w:w w:val="102"/></w:rPr><w:t xml:space="preserve"> </w:t></w:r><w:hyperlink r:id="rId72"><w:r><w:rPr><w:rStyle w:val="InternetLink"/><w:rFonts w:eastAsia="MS Gothic" w:cs="MS Gothic" w:ascii="MS Gothic" w:hAnsi="MS Gothic"/></w:rPr><w:t>OHP/index_program/brf.html</w:t></w:r></w:hyperlink><w:r><w:rPr></w:rPr><w:t xml:space="preserve">. </w:t></w:r><w:r><w:rPr><w:spacing w:val="50"/></w:rPr><w:t xml:space="preserve"> </w:t></w:r><w:r><w:rPr></w:rPr><w:t>D263.</w:t></w:r></w:p><w:p><w:pPr><w:pStyle w:val="TextBody"/><w:spacing w:lineRule="exact" w:line="288" w:before="200" w:after="0"/><w:ind w:left="336" w:right="105" w:hanging="223"/><w:jc w:val="both"/><w:rPr></w:rPr></w:pPr><w:bookmarkStart w:id="145" w:name="_bookmark85"/><w:bookmarkEnd w:id="145"/><w:r><w:rPr></w:rPr><w:t>J</w:t></w:r><w:r><w:rPr><w:spacing w:val="33"/></w:rPr><w:t xml:space="preserve"> </w:t></w:r><w:r><w:rPr></w:rPr><w:t>J</w:t></w:r><w:r><w:rPr><w:spacing w:val="34"/></w:rPr><w:t xml:space="preserve"> </w:t></w:r><w:r><w:rPr></w:rPr><w:t>Butler</w:t></w:r><w:r><w:rPr><w:spacing w:val="35"/></w:rPr><w:t xml:space="preserve"> </w:t></w:r><w:r><w:rPr></w:rPr><w:t>Jr.,</w:t></w:r><w:r><w:rPr><w:spacing w:val="36"/></w:rPr><w:t xml:space="preserve"> </w:t></w:r><w:r><w:rPr></w:rPr><w:t>W</w:t></w:r><w:r><w:rPr><w:spacing w:val="34"/></w:rPr><w:t xml:space="preserve"> </w:t></w:r><w:r><w:rPr></w:rPr><w:t>Jin,</w:t></w:r><w:r><w:rPr><w:spacing w:val="35"/></w:rPr><w:t xml:space="preserve"> </w:t></w:r><w:r><w:rPr></w:rPr><w:t>G</w:t></w:r><w:r><w:rPr><w:spacing w:val="35"/></w:rPr><w:t xml:space="preserve"> </w:t></w:r><w:r><w:rPr></w:rPr><w:t>A</w:t></w:r><w:r><w:rPr><w:spacing w:val="34"/></w:rPr><w:t xml:space="preserve"> </w:t></w:r><w:r><w:rPr></w:rPr><w:t>Mohammed,</w:t></w:r><w:r><w:rPr><w:spacing w:val="35"/></w:rPr><w:t xml:space="preserve"> </w:t></w:r><w:r><w:rPr></w:rPr><w:t>and</w:t></w:r><w:r><w:rPr><w:spacing w:val="35"/></w:rPr><w:t xml:space="preserve"> </w:t></w:r><w:r><w:rPr></w:rPr><w:t>E</w:t></w:r><w:r><w:rPr><w:spacing w:val="34"/></w:rPr><w:t xml:space="preserve"> </w:t></w:r><w:r><w:rPr></w:rPr><w:t>C</w:t></w:r><w:r><w:rPr><w:spacing w:val="34"/></w:rPr><w:t xml:space="preserve"> </w:t></w:r><w:r><w:rPr></w:rPr><w:t>Reboulet.</w:t></w:r><w:r><w:rPr><w:spacing w:val="5"/></w:rPr><w:t xml:space="preserve"> </w:t></w:r><w:r><w:rPr></w:rPr><w:t>New</w:t></w:r><w:r><w:rPr><w:spacing w:val="34"/></w:rPr><w:t xml:space="preserve"> </w:t></w:r><w:r><w:rPr></w:rPr><w:t>Insights</w:t></w:r><w:r><w:rPr><w:spacing w:val="36"/></w:rPr><w:t xml:space="preserve"> </w:t></w:r><w:r><w:rPr></w:rPr><w:t>from</w:t></w:r><w:r><w:rPr><w:spacing w:val="35"/></w:rPr><w:t xml:space="preserve"> </w:t></w:r><w:r><w:rPr></w:rPr><w:t>Well</w:t></w:r><w:r><w:rPr><w:spacing w:val="35"/></w:rPr><w:t xml:space="preserve"> </w:t></w:r><w:r><w:rPr></w:rPr><w:t>Responses</w:t></w:r><w:r><w:rPr><w:spacing w:val="34"/></w:rPr><w:t xml:space="preserve"> </w:t></w:r><w:r><w:rPr></w:rPr><w:t>to</w:t></w:r><w:r><w:rPr><w:w w:val="110"/></w:rPr><w:t xml:space="preserve"> </w:t></w:r><w:r><w:rPr></w:rPr><w:t>Fluctuations</w:t></w:r><w:r><w:rPr><w:spacing w:val="16"/></w:rPr><w:t xml:space="preserve"> </w:t></w:r><w:r><w:rPr></w:rPr><w:t>in</w:t></w:r><w:r><w:rPr><w:spacing w:val="15"/></w:rPr><w:t xml:space="preserve"> </w:t></w:r><w:r><w:rPr></w:rPr><w:t>Barometric</w:t></w:r><w:r><w:rPr><w:spacing w:val="16"/></w:rPr><w:t xml:space="preserve"> </w:t></w:r><w:r><w:rPr></w:rPr><w:t>Pressure.</w:t></w:r><w:r><w:rPr><w:spacing w:val="40"/></w:rPr><w:t xml:space="preserve"> </w:t></w:r><w:r><w:rPr><w:rFonts w:ascii="Arial" w:hAnsi="Arial"/><w:i/></w:rPr><w:t>Ground</w:t></w:r><w:r><w:rPr><w:rFonts w:ascii="Arial" w:hAnsi="Arial"/><w:i/><w:spacing w:val="13"/></w:rPr><w:t xml:space="preserve"> </w:t></w:r><w:r><w:rPr><w:rFonts w:ascii="Arial" w:hAnsi="Arial"/><w:i/><w:spacing w:val="0"/></w:rPr><w:t>Water</w:t></w:r><w:r><w:rPr><w:spacing w:val="0"/></w:rPr><w:t>,</w:t></w:r><w:r><w:rPr><w:spacing w:val="16"/></w:rPr><w:t xml:space="preserve"> </w:t></w:r><w:r><w:rPr></w:rPr><w:t>49(4):525--533,</w:t></w:r><w:r><w:rPr><w:spacing w:val="15"/></w:rPr><w:t xml:space="preserve"> </w:t></w:r><w:r><w:rPr></w:rPr><w:t>2011.</w:t></w:r><w:r><w:rPr><w:spacing w:val="40"/></w:rPr><w:t xml:space="preserve"> </w:t></w:r><w:r><w:rPr></w:rPr><w:t>ISSN</w:t></w:r><w:r><w:rPr><w:spacing w:val="16"/></w:rPr><w:t xml:space="preserve"> </w:t></w:r><w:r><w:rPr></w:rPr><w:t>1745-6584.</w:t></w:r><w:r><w:rPr><w:spacing w:val="40"/></w:rPr><w:t xml:space="preserve"> </w:t></w:r><w:r><w:rPr></w:rPr><w:t>doi:</w:t></w:r><w:r><w:rPr><w:spacing w:val="25"/><w:w w:val="99"/></w:rPr><w:t xml:space="preserve"> </w:t></w:r><w:r><w:rPr></w:rPr><w:t>10.1111/j.1745-6584.2010.00768.x.</w:t></w:r><w:r><w:rPr><w:spacing w:val="59"/></w:rPr><w:t xml:space="preserve"> </w:t></w:r><w:r><w:rPr></w:rPr><w:t>URL</w:t></w:r><w:r><w:rPr><w:spacing w:val="29"/></w:rPr><w:t xml:space="preserve"> </w:t></w:r><w:hyperlink r:id="rId73"><w:r><w:rPr><w:rStyle w:val="InternetLink"/><w:rFonts w:ascii="MS Gothic" w:hAnsi="MS Gothic"/><w:spacing w:val="0"/></w:rPr><w:t>http://onlinelibrary.wiley.com/doi/10.1111/j.</w:t></w:r></w:hyperlink><w:r><w:rPr><w:rFonts w:ascii="MS Gothic" w:hAnsi="MS Gothic"/><w:spacing w:val="106"/><w:w w:val="102"/></w:rPr><w:t xml:space="preserve"> </w:t></w:r><w:hyperlink r:id="rId74"><w:r><w:rPr><w:rStyle w:val="InternetLink"/><w:rFonts w:ascii="MS Gothic" w:hAnsi="MS Gothic"/></w:rPr><w:t>1745-6584.2010.00768.x/abstract</w:t></w:r></w:hyperlink><w:r><w:rPr></w:rPr><w:t xml:space="preserve">.  </w:t></w:r><w:r><w:rPr><w:spacing w:val="2"/></w:rPr><w:t xml:space="preserve"> </w:t></w:r><w:r><w:rPr></w:rPr><w:t>D177.</w:t></w:r></w:p><w:p><w:pPr><w:pStyle w:val="TextBody"/><w:spacing w:lineRule="exact" w:line="288" w:before="200" w:after="0"/><w:ind w:left="339" w:right="159" w:hanging="226"/><w:jc w:val="both"/><w:rPr></w:rPr></w:pPr><w:bookmarkStart w:id="146" w:name="_bookmark86"/><w:bookmarkEnd w:id="146"/><w:r><w:rPr></w:rPr><w:t>M</w:t></w:r><w:r><w:rPr><w:spacing w:val="56"/></w:rPr><w:t xml:space="preserve"> </w:t></w:r><w:r><w:rPr></w:rPr><w:t>A</w:t></w:r><w:r><w:rPr><w:spacing w:val="57"/></w:rPr><w:t xml:space="preserve"> </w:t></w:r><w:r><w:rPr></w:rPr><w:t>Carrier,</w:t></w:r><w:r><w:rPr><w:spacing w:val="58"/></w:rPr><w:t xml:space="preserve"> </w:t></w:r><w:r><w:rPr></w:rPr><w:t>Re</w:t></w:r><w:r><w:rPr><w:spacing w:val="0"/></w:rPr><w:t>n´</w:t></w:r><w:r><w:rPr></w:rPr><w:t>e</w:t></w:r><w:r><w:rPr><w:spacing w:val="57"/></w:rPr><w:t xml:space="preserve"> </w:t></w:r><w:r><w:rPr></w:rPr><w:t>Lefebvre,</w:t></w:r><w:r><w:rPr><w:spacing w:val="57"/></w:rPr><w:t xml:space="preserve"> </w:t></w:r><w:r><w:rPr></w:rPr><w:t>Christine</w:t></w:r><w:r><w:rPr><w:spacing w:val="58"/></w:rPr><w:t xml:space="preserve"> </w:t></w:r><w:r><w:rPr></w:rPr><w:t>Rivard,</w:t></w:r><w:r><w:rPr><w:spacing w:val="58"/></w:rPr><w:t xml:space="preserve"> </w:t></w:r><w:r><w:rPr></w:rPr><w:t>M</w:t></w:r><w:r><w:rPr><w:spacing w:val="57"/></w:rPr><w:t xml:space="preserve"> </w:t></w:r><w:r><w:rPr></w:rPr><w:t>Parent,</w:t></w:r><w:r><w:rPr><w:spacing w:val="58"/></w:rPr><w:t xml:space="preserve"> </w:t></w:r><w:r><w:rPr></w:rPr><w:t>Jean-Marc</w:t></w:r><w:r><w:rPr><w:spacing w:val="58"/></w:rPr><w:t xml:space="preserve"> </w:t></w:r><w:r><w:rPr></w:rPr><w:t>Ballard,</w:t></w:r><w:r><w:rPr><w:spacing w:val="57"/></w:rPr><w:t xml:space="preserve"> </w:t></w:r><w:r><w:rPr></w:rPr><w:t>N</w:t></w:r><w:r><w:rPr><w:spacing w:val="57"/></w:rPr><w:t xml:space="preserve"> </w:t></w:r><w:r><w:rPr></w:rPr><w:t>Ben</w:t></w:r><w:r><w:rPr><w:spacing w:val="0"/></w:rPr><w:t>oˆ</w:t></w:r><w:r><w:rPr></w:rPr><w:t>ıt,</w:t></w:r><w:r><w:rPr><w:spacing w:val="56"/></w:rPr><w:t xml:space="preserve"> </w:t></w:r><w:r><w:rPr></w:rPr><w:t>Harold</w:t></w:r><w:r><w:rPr><w:w w:val="105"/></w:rPr><w:t xml:space="preserve"> </w:t></w:r><w:r><w:rPr></w:rPr><w:t>Vigneault,</w:t></w:r><w:r><w:rPr><w:spacing w:val="11"/></w:rPr><w:t xml:space="preserve"> </w:t></w:r><w:r><w:rPr></w:rPr><w:t>C</w:t></w:r><w:r><w:rPr><w:spacing w:val="7"/></w:rPr><w:t xml:space="preserve"> </w:t></w:r><w:r><w:rPr></w:rPr><w:t>Beaudry,</w:t></w:r><w:r><w:rPr><w:spacing w:val="10"/></w:rPr><w:t xml:space="preserve"> </w:t></w:r><w:r><w:rPr></w:rPr><w:t>X</w:t></w:r><w:r><w:rPr><w:spacing w:val="8"/></w:rPr><w:t xml:space="preserve"> </w:t></w:r><w:r><w:rPr></w:rPr><w:t>Malet,</w:t></w:r><w:r><w:rPr><w:spacing w:val="9"/></w:rPr><w:t xml:space="preserve"> </w:t></w:r><w:r><w:rPr></w:rPr><w:t>Marc</w:t></w:r><w:r><w:rPr><w:spacing w:val="8"/></w:rPr><w:t xml:space="preserve"> </w:t></w:r><w:r><w:rPr></w:rPr><w:t>Laure</w:t></w:r><w:r><w:rPr><w:spacing w:val="0"/></w:rPr><w:t>n</w:t></w:r><w:r><w:rPr></w:rPr><w:t>celle,</w:t></w:r><w:r><w:rPr><w:spacing w:val="9"/></w:rPr><w:t xml:space="preserve"> </w:t></w:r><w:r><w:rPr></w:rPr><w:t>Jean-</w:t></w:r><w:r><w:rPr><w:spacing w:val="0"/></w:rPr><w:t>S´</w:t></w:r><w:r><w:rPr></w:rPr><w:t>ebastien</w:t></w:r><w:r><w:rPr><w:spacing w:val="10"/></w:rPr><w:t xml:space="preserve"> </w:t></w:r><w:r><w:rPr></w:rPr><w:t>Gosselin,</w:t></w:r><w:r><w:rPr><w:spacing w:val="9"/></w:rPr><w:t xml:space="preserve"> </w:t></w:r><w:r><w:rPr></w:rPr><w:t>Pierre</w:t></w:r><w:r><w:rPr><w:spacing w:val="8"/></w:rPr><w:t xml:space="preserve"> </w:t></w:r><w:r><w:rPr></w:rPr><w:t>Lade</w:t></w:r><w:r><w:rPr><w:spacing w:val="0"/></w:rPr><w:t>v`</w:t></w:r><w:r><w:rPr></w:rPr><w:t>eze,</w:t></w:r><w:r><w:rPr><w:w w:val="101"/></w:rPr><w:t xml:space="preserve"> </w:t></w:r><w:r><w:rPr></w:rPr><w:t xml:space="preserve">Rachelle </w:t></w:r><w:r><w:rPr><w:spacing w:val="8"/></w:rPr><w:t xml:space="preserve"> </w:t></w:r><w:r><w:rPr></w:rPr><w:t>T</w:t></w:r><w:r><w:rPr><w:spacing w:val="0"/></w:rPr><w:t>h´</w:t></w:r><w:r><w:rPr></w:rPr><w:t xml:space="preserve">eriault, </w:t></w:r><w:r><w:rPr><w:spacing w:val="15"/></w:rPr><w:t xml:space="preserve"> </w:t></w:r><w:r><w:rPr></w:rPr><w:t xml:space="preserve">Isabelle </w:t></w:r><w:r><w:rPr><w:spacing w:val="10"/></w:rPr><w:t xml:space="preserve"> </w:t></w:r><w:r><w:rPr></w:rPr><w:t xml:space="preserve">Beaudin, </w:t></w:r><w:r><w:rPr><w:spacing w:val="15"/></w:rPr><w:t xml:space="preserve"> </w:t></w:r><w:r><w:rPr></w:rPr><w:t xml:space="preserve">A </w:t></w:r><w:r><w:rPr><w:spacing w:val="9"/></w:rPr><w:t xml:space="preserve"> </w:t></w:r><w:r><w:rPr></w:rPr><w:t xml:space="preserve">Michaud, </w:t></w:r><w:r><w:rPr><w:spacing w:val="15"/></w:rPr><w:t xml:space="preserve"> </w:t></w:r><w:r><w:rPr></w:rPr><w:t xml:space="preserve">A </w:t></w:r><w:r><w:rPr><w:spacing w:val="8"/></w:rPr><w:t xml:space="preserve"> </w:t></w:r><w:r><w:rPr></w:rPr><w:t xml:space="preserve">Pugin, </w:t></w:r><w:r><w:rPr><w:spacing w:val="15"/></w:rPr><w:t xml:space="preserve"> </w:t></w:r><w:r><w:rPr></w:rPr><w:t xml:space="preserve">R </w:t></w:r><w:r><w:rPr><w:spacing w:val="9"/></w:rPr><w:t xml:space="preserve"> </w:t></w:r><w:r><w:rPr></w:rPr><w:t xml:space="preserve">Morin, </w:t></w:r><w:r><w:rPr><w:spacing w:val="15"/></w:rPr><w:t xml:space="preserve"> </w:t></w:r><w:r><w:rPr></w:rPr><w:t xml:space="preserve">H </w:t></w:r><w:r><w:rPr><w:spacing w:val="8"/></w:rPr><w:t xml:space="preserve"> </w:t></w:r><w:r><w:rPr></w:rPr><w:t xml:space="preserve">Crow, </w:t></w:r><w:r><w:rPr><w:spacing w:val="14"/></w:rPr><w:t xml:space="preserve"> </w:t></w:r><w:r><w:rPr></w:rPr><w:t xml:space="preserve">E </w:t></w:r><w:r><w:rPr><w:spacing w:val="9"/></w:rPr><w:t xml:space="preserve"> </w:t></w:r><w:r><w:rPr></w:rPr><w:t>Gloaguen,</w:t></w:r><w:r><w:rPr><w:w w:val="105"/></w:rPr><w:t xml:space="preserve"> </w:t></w:r><w:r><w:rPr></w:rPr><w:t>J</w:t></w:r><w:r><w:rPr><w:spacing w:val="34"/></w:rPr><w:t xml:space="preserve"> </w:t></w:r><w:r><w:rPr></w:rPr><w:t>Bleser,</w:t></w:r><w:r><w:rPr><w:spacing w:val="35"/></w:rPr><w:t xml:space="preserve"> </w:t></w:r><w:r><w:rPr></w:rPr><w:t>A</w:t></w:r><w:r><w:rPr><w:spacing w:val="34"/></w:rPr><w:t xml:space="preserve"> </w:t></w:r><w:r><w:rPr></w:rPr><w:t>Martin,</w:t></w:r><w:r><w:rPr><w:spacing w:val="35"/></w:rPr><w:t xml:space="preserve"> </w:t></w:r><w:r><w:rPr></w:rPr><w:t>and</w:t></w:r><w:r><w:rPr><w:spacing w:val="35"/></w:rPr><w:t xml:space="preserve"> </w:t></w:r><w:r><w:rPr></w:rPr><w:t>D</w:t></w:r><w:r><w:rPr><w:spacing w:val="35"/></w:rPr><w:t xml:space="preserve"> </w:t></w:r><w:r><w:rPr></w:rPr><w:t>Lavoie.</w:t></w:r><w:r><w:rPr><w:spacing w:val="6"/></w:rPr><w:t xml:space="preserve"> </w:t></w:r><w:r><w:rPr><w:lang w:val="fr-CA"/></w:rPr><w:t>Portrait</w:t></w:r><w:r><w:rPr><w:spacing w:val="35"/><w:lang w:val="fr-CA"/></w:rPr><w:t xml:space="preserve"> </w:t></w:r><w:r><w:rPr><w:lang w:val="fr-CA"/></w:rPr><w:t>des</w:t></w:r><w:r><w:rPr><w:spacing w:val="34"/><w:lang w:val="fr-CA"/></w:rPr><w:t xml:space="preserve"> </w:t></w:r><w:r><w:rPr><w:lang w:val="fr-CA"/></w:rPr><w:t>ressources</w:t></w:r><w:r><w:rPr><w:spacing w:val="34"/><w:lang w:val="fr-CA"/></w:rPr><w:t xml:space="preserve"> </w:t></w:r><w:r><w:rPr><w:lang w:val="fr-CA"/></w:rPr><w:t>en</w:t></w:r><w:r><w:rPr><w:spacing w:val="36"/><w:lang w:val="fr-CA"/></w:rPr><w:t xml:space="preserve"> </w:t></w:r><w:r><w:rPr><w:lang w:val="fr-CA"/></w:rPr><w:t>eau</w:t></w:r><w:r><w:rPr><w:spacing w:val="35"/><w:lang w:val="fr-CA"/></w:rPr><w:t xml:space="preserve"> </w:t></w:r><w:r><w:rPr><w:lang w:val="fr-CA"/></w:rPr><w:t>souterraine</w:t></w:r><w:r><w:rPr><w:spacing w:val="35"/><w:lang w:val="fr-CA"/></w:rPr><w:t xml:space="preserve"> </w:t></w:r><w:r><w:rPr><w:lang w:val="fr-CA"/></w:rPr><w:t>en</w:t></w:r><w:r><w:rPr><w:spacing w:val="35"/><w:lang w:val="fr-CA"/></w:rPr><w:t xml:space="preserve"> </w:t></w:r><w:r><w:rPr><w:lang w:val="fr-CA"/></w:rPr><w:t>Mon</w:t></w:r><w:r><w:rPr><w:spacing w:val="0"/><w:lang w:val="fr-CA"/></w:rPr><w:t>t´</w:t></w:r><w:r><w:rPr><w:lang w:val="fr-CA"/></w:rPr><w:t>e</w:t></w:r><w:r><w:rPr><w:spacing w:val="0"/><w:lang w:val="fr-CA"/></w:rPr><w:t>r´</w:t></w:r><w:r><w:rPr><w:lang w:val="fr-CA"/></w:rPr><w:t>egie</w:t></w:r><w:r><w:rPr><w:spacing w:val="36"/><w:lang w:val="fr-CA"/></w:rPr><w:t xml:space="preserve"> </w:t></w:r><w:r><w:rPr><w:lang w:val="fr-CA"/></w:rPr><w:t>Est,</w:t></w:r><w:r><w:rPr><w:w w:val="109"/><w:lang w:val="fr-CA"/></w:rPr><w:t xml:space="preserve"> </w:t></w:r><w:r><w:rPr><w:lang w:val="fr-CA"/></w:rPr><w:t>Q</w:t></w:r><w:r><w:rPr><w:spacing w:val="0"/><w:lang w:val="fr-CA"/></w:rPr><w:t>u´</w:t></w:r><w:r><w:rPr><w:lang w:val="fr-CA"/></w:rPr><w:t>ebec,</w:t></w:r><w:r><w:rPr><w:spacing w:val="46"/><w:lang w:val="fr-CA"/></w:rPr><w:t xml:space="preserve"> </w:t></w:r><w:r><w:rPr><w:lang w:val="fr-CA"/></w:rPr><w:t>Canada.</w:t></w:r><w:r><w:rPr><w:spacing w:val="47"/><w:lang w:val="fr-CA"/></w:rPr><w:t xml:space="preserve"> </w:t></w:r><w:r><w:rPr><w:lang w:val="fr-CA"/></w:rPr><w:t>Projet</w:t></w:r><w:r><w:rPr><w:spacing w:val="46"/><w:lang w:val="fr-CA"/></w:rPr><w:t xml:space="preserve"> </w:t></w:r><w:r><w:rPr><w:spacing w:val="0"/><w:lang w:val="fr-CA"/></w:rPr><w:t>r´</w:t></w:r><w:r><w:rPr><w:lang w:val="fr-CA"/></w:rPr><w:t>eali</w:t></w:r><w:r><w:rPr><w:spacing w:val="0"/><w:lang w:val="fr-CA"/></w:rPr><w:t>s´</w:t></w:r><w:r><w:rPr><w:lang w:val="fr-CA"/></w:rPr><w:t>e</w:t></w:r><w:r><w:rPr><w:spacing w:val="46"/><w:lang w:val="fr-CA"/></w:rPr><w:t xml:space="preserve"> </w:t></w:r><w:r><w:rPr><w:lang w:val="fr-CA"/></w:rPr><w:t>conjointement</w:t></w:r><w:r><w:rPr><w:spacing w:val="48"/><w:lang w:val="fr-CA"/></w:rPr><w:t xml:space="preserve"> </w:t></w:r><w:r><w:rPr><w:lang w:val="fr-CA"/></w:rPr><w:t>par</w:t></w:r><w:r><w:rPr><w:spacing w:val="46"/><w:lang w:val="fr-CA"/></w:rPr><w:t xml:space="preserve"> </w:t></w:r><w:r><w:rPr><w:lang w:val="fr-CA"/></w:rPr><w:t>l’INRS,</w:t></w:r><w:r><w:rPr><w:spacing w:val="46"/><w:lang w:val="fr-CA"/></w:rPr><w:t xml:space="preserve"> </w:t></w:r><w:r><w:rPr><w:lang w:val="fr-CA"/></w:rPr><w:t>la</w:t></w:r><w:r><w:rPr><w:spacing w:val="46"/><w:lang w:val="fr-CA"/></w:rPr><w:t xml:space="preserve"> </w:t></w:r><w:r><w:rPr><w:lang w:val="fr-CA"/></w:rPr><w:t>CGC,</w:t></w:r><w:r><w:rPr><w:spacing w:val="46"/><w:lang w:val="fr-CA"/></w:rPr><w:t xml:space="preserve"> </w:t></w:r><w:r><w:rPr><w:lang w:val="fr-CA"/></w:rPr><w:t>l’OBV</w:t></w:r><w:r><w:rPr><w:spacing w:val="46"/><w:lang w:val="fr-CA"/></w:rPr><w:t xml:space="preserve"> </w:t></w:r><w:r><w:rPr><w:lang w:val="fr-CA"/></w:rPr><w:t>Yamaska</w:t></w:r><w:r><w:rPr><w:spacing w:val="48"/><w:lang w:val="fr-CA"/></w:rPr><w:t xml:space="preserve"> </w:t></w:r><w:r><w:rPr><w:lang w:val="fr-CA"/></w:rPr><w:t>et</w:t></w:r><w:r><w:rPr><w:spacing w:val="46"/><w:lang w:val="fr-CA"/></w:rPr><w:t xml:space="preserve"> </w:t></w:r><w:r><w:rPr><w:lang w:val="fr-CA"/></w:rPr><w:t>l’IRDA</w:t></w:r><w:r><w:rPr><w:w w:val="101"/><w:lang w:val="fr-CA"/></w:rPr><w:t xml:space="preserve"> </w:t></w:r><w:r><w:rPr><w:lang w:val="fr-CA"/></w:rPr><w:t>dans</w:t></w:r><w:r><w:rPr><w:spacing w:val="32"/><w:lang w:val="fr-CA"/></w:rPr><w:t xml:space="preserve"> </w:t></w:r><w:r><w:rPr><w:lang w:val="fr-CA"/></w:rPr><w:t>le</w:t></w:r><w:r><w:rPr><w:spacing w:val="34"/><w:lang w:val="fr-CA"/></w:rPr><w:t xml:space="preserve"> </w:t></w:r><w:r><w:rPr><w:lang w:val="fr-CA"/></w:rPr><w:t>cadre</w:t></w:r><w:r><w:rPr><w:spacing w:val="34"/><w:lang w:val="fr-CA"/></w:rPr><w:t xml:space="preserve"> </w:t></w:r><w:r><w:rPr><w:lang w:val="fr-CA"/></w:rPr><w:t>du</w:t></w:r><w:r><w:rPr><w:spacing w:val="33"/><w:lang w:val="fr-CA"/></w:rPr><w:t xml:space="preserve"> </w:t></w:r><w:r><w:rPr><w:lang w:val="fr-CA"/></w:rPr><w:t>Programme</w:t></w:r><w:r><w:rPr><w:spacing w:val="34"/><w:lang w:val="fr-CA"/></w:rPr><w:t xml:space="preserve"> </w:t></w:r><w:r><w:rPr><w:lang w:val="fr-CA"/></w:rPr><w:t>d’acquisition</w:t></w:r><w:r><w:rPr><w:spacing w:val="33"/><w:lang w:val="fr-CA"/></w:rPr><w:t xml:space="preserve"> </w:t></w:r><w:r><w:rPr><w:lang w:val="fr-CA"/></w:rPr><w:t>de</w:t></w:r><w:r><w:rPr><w:spacing w:val="33"/><w:lang w:val="fr-CA"/></w:rPr><w:t xml:space="preserve"> </w:t></w:r><w:r><w:rPr><w:lang w:val="fr-CA"/></w:rPr><w:t>connaissances</w:t></w:r><w:r><w:rPr><w:spacing w:val="34"/><w:lang w:val="fr-CA"/></w:rPr><w:t xml:space="preserve"> </w:t></w:r><w:r><w:rPr><w:lang w:val="fr-CA"/></w:rPr><w:t>sur</w:t></w:r><w:r><w:rPr><w:spacing w:val="34"/><w:lang w:val="fr-CA"/></w:rPr><w:t xml:space="preserve"> </w:t></w:r><w:r><w:rPr><w:spacing w:val="0"/><w:lang w:val="fr-CA"/></w:rPr><w:t>les</w:t></w:r><w:r><w:rPr><w:spacing w:val="34"/><w:lang w:val="fr-CA"/></w:rPr><w:t xml:space="preserve"> </w:t></w:r><w:r><w:rPr><w:lang w:val="fr-CA"/></w:rPr><w:t>eaux</w:t></w:r><w:r><w:rPr><w:spacing w:val="34"/><w:lang w:val="fr-CA"/></w:rPr><w:t xml:space="preserve"> </w:t></w:r><w:r><w:rPr><w:lang w:val="fr-CA"/></w:rPr><w:t>souterraines.</w:t></w:r><w:r><w:rPr><w:spacing w:val="5"/><w:lang w:val="fr-CA"/></w:rPr><w:t xml:space="preserve"> </w:t></w:r><w:r><w:rPr><w:lang w:val="fr-CA"/></w:rPr><w:t>Technical</w:t></w:r><w:r><w:rPr><w:spacing w:val="22"/><w:w w:val="103"/><w:lang w:val="fr-CA"/></w:rPr><w:t xml:space="preserve"> </w:t></w:r><w:r><w:rPr><w:lang w:val="fr-CA"/></w:rPr><w:t>Report</w:t></w:r><w:r><w:rPr><w:spacing w:val="38"/><w:lang w:val="fr-CA"/></w:rPr><w:t xml:space="preserve"> </w:t></w:r><w:r><w:rPr><w:lang w:val="fr-CA"/></w:rPr><w:t>Research</w:t></w:r><w:r><w:rPr><w:spacing w:val="38"/><w:lang w:val="fr-CA"/></w:rPr><w:t xml:space="preserve"> </w:t></w:r><w:r><w:rPr><w:lang w:val="fr-CA"/></w:rPr><w:t>Report</w:t></w:r><w:r><w:rPr><w:spacing w:val="38"/><w:lang w:val="fr-CA"/></w:rPr><w:t xml:space="preserve"> </w:t></w:r><w:r><w:rPr><w:lang w:val="fr-CA"/></w:rPr><w:t>R-1433,</w:t></w:r><w:r><w:rPr><w:spacing w:val="39"/><w:lang w:val="fr-CA"/></w:rPr><w:t xml:space="preserve"> </w:t></w:r><w:r><w:rPr><w:lang w:val="fr-CA"/></w:rPr><w:t>Institut</w:t></w:r><w:r><w:rPr><w:spacing w:val="40"/><w:lang w:val="fr-CA"/></w:rPr><w:t xml:space="preserve"> </w:t></w:r><w:r><w:rPr><w:lang w:val="fr-CA"/></w:rPr><w:t>national</w:t></w:r><w:r><w:rPr><w:spacing w:val="39"/><w:lang w:val="fr-CA"/></w:rPr><w:t xml:space="preserve"> </w:t></w:r><w:r><w:rPr><w:lang w:val="fr-CA"/></w:rPr><w:t>de</w:t></w:r><w:r><w:rPr><w:spacing w:val="39"/><w:lang w:val="fr-CA"/></w:rPr><w:t xml:space="preserve"> </w:t></w:r><w:r><w:rPr><w:lang w:val="fr-CA"/></w:rPr><w:t>la</w:t></w:r><w:r><w:rPr><w:spacing w:val="38"/><w:lang w:val="fr-CA"/></w:rPr><w:t xml:space="preserve"> </w:t></w:r><w:r><w:rPr><w:lang w:val="fr-CA"/></w:rPr><w:t>recherche</w:t></w:r><w:r><w:rPr><w:spacing w:val="38"/><w:lang w:val="fr-CA"/></w:rPr><w:t xml:space="preserve"> </w:t></w:r><w:r><w:rPr><w:lang w:val="fr-CA"/></w:rPr><w:t>scientifique,</w:t></w:r><w:r><w:rPr><w:spacing w:val="40"/><w:lang w:val="fr-CA"/></w:rPr><w:t xml:space="preserve"> </w:t></w:r><w:r><w:rPr><w:lang w:val="fr-CA"/></w:rPr><w:t>Centre</w:t></w:r><w:r><w:rPr><w:spacing w:val="39"/><w:lang w:val="fr-CA"/></w:rPr><w:t xml:space="preserve"> </w:t></w:r><w:r><w:rPr><w:lang w:val="fr-CA"/></w:rPr><w:t>Eau</w:t></w:r><w:r><w:rPr><w:spacing w:val="38"/><w:lang w:val="fr-CA"/></w:rPr><w:t xml:space="preserve"> </w:t></w:r><w:r><w:rPr><w:lang w:val="fr-CA"/></w:rPr><w:t>Terre</w:t></w:r><w:r><w:rPr><w:w w:val="105"/><w:lang w:val="fr-CA"/></w:rPr><w:t xml:space="preserve"> </w:t></w:r><w:r><w:rPr><w:lang w:val="fr-CA"/></w:rPr><w:t>Environnement,</w:t></w:r><w:r><w:rPr><w:spacing w:val="57"/><w:lang w:val="fr-CA"/></w:rPr><w:t xml:space="preserve"> </w:t></w:r><w:r><w:rPr><w:lang w:val="fr-CA"/></w:rPr><w:t>Quebec</w:t></w:r><w:r><w:rPr><w:spacing w:val="55"/><w:lang w:val="fr-CA"/></w:rPr><w:t xml:space="preserve"> </w:t></w:r><w:r><w:rPr><w:lang w:val="fr-CA"/></w:rPr><w:t>City,</w:t></w:r><w:r><w:rPr><w:spacing w:val="57"/><w:lang w:val="fr-CA"/></w:rPr><w:t xml:space="preserve"> </w:t></w:r><w:r><w:rPr><w:lang w:val="fr-CA"/></w:rPr><w:t>Quebec,</w:t></w:r><w:r><w:rPr><w:spacing w:val="56"/><w:lang w:val="fr-CA"/></w:rPr><w:t xml:space="preserve"> </w:t></w:r><w:r><w:rPr><w:lang w:val="fr-CA"/></w:rPr><w:t>Canada,</w:t></w:r><w:r><w:rPr><w:spacing w:val="57"/><w:lang w:val="fr-CA"/></w:rPr><w:t xml:space="preserve"> </w:t></w:r><w:r><w:rPr><w:lang w:val="fr-CA"/></w:rPr><w:t>2013.</w:t></w:r><w:r><w:rPr><w:spacing w:val="33"/><w:lang w:val="fr-CA"/></w:rPr><w:t xml:space="preserve"> </w:t></w:r><w:r><w:rPr></w:rPr><w:t>URL</w:t></w:r><w:r><w:rPr><w:spacing w:val="57"/></w:rPr><w:t xml:space="preserve"> </w:t></w:r><w:hyperlink r:id="rId75"><w:r><w:rPr><w:rStyle w:val="InternetLink"/><w:rFonts w:eastAsia="MS Gothic" w:cs="MS Gothic" w:ascii="MS Gothic" w:hAnsi="MS Gothic"/></w:rPr><w:t>http://espace.inrs.ca/1639/1/</w:t></w:r></w:hyperlink><w:r><w:rPr><w:rFonts w:eastAsia="MS Gothic" w:cs="MS Gothic" w:ascii="MS Gothic" w:hAnsi="MS Gothic"/><w:w w:val="102"/></w:rPr><w:t xml:space="preserve"> </w:t></w:r><w:hyperlink r:id="rId76"><w:r><w:rPr><w:rStyle w:val="InternetLink"/><w:rFonts w:eastAsia="MS Gothic" w:cs="MS Gothic" w:ascii="MS Gothic" w:hAnsi="MS Gothic"/></w:rPr><w:t>R001433.pdf</w:t></w:r></w:hyperlink><w:r><w:rPr></w:rPr><w:t>.</w:t></w:r></w:p><w:p><w:pPr><w:pStyle w:val="TextBody"/><w:spacing w:lineRule="exact" w:line="288" w:before="200" w:after="0"/><w:ind w:left="336" w:right="159" w:hanging="223"/><w:jc w:val="both"/><w:rPr></w:rPr></w:pPr><w:bookmarkStart w:id="147" w:name="_bookmark87"/><w:bookmarkEnd w:id="147"/><w:r><w:rPr></w:rPr><w:t>P.</w:t></w:r><w:r><w:rPr><w:spacing w:val="41"/></w:rPr><w:t xml:space="preserve"> </w:t></w:r><w:r><w:rPr></w:rPr><w:t>Coulibaly</w:t></w:r><w:r><w:rPr><w:spacing w:val="45"/></w:rPr><w:t xml:space="preserve"> </w:t></w:r><w:r><w:rPr></w:rPr><w:t>and</w:t></w:r><w:r><w:rPr><w:spacing w:val="43"/></w:rPr><w:t xml:space="preserve"> </w:t></w:r><w:r><w:rPr></w:rPr><w:t>N.</w:t></w:r><w:r><w:rPr><w:spacing w:val="41"/></w:rPr><w:t xml:space="preserve"> </w:t></w:r><w:r><w:rPr></w:rPr><w:t>D.</w:t></w:r><w:r><w:rPr><w:spacing w:val="42"/></w:rPr><w:t xml:space="preserve"> </w:t></w:r><w:r><w:rPr></w:rPr><w:t>Evora.</w:t></w:r><w:r><w:rPr><w:spacing w:val="17"/></w:rPr><w:t xml:space="preserve"> </w:t></w:r><w:r><w:rPr></w:rPr><w:t>Comparison</w:t></w:r><w:r><w:rPr><w:spacing w:val="44"/></w:rPr><w:t xml:space="preserve"> </w:t></w:r><w:r><w:rPr></w:rPr><w:t>of</w:t></w:r><w:r><w:rPr><w:spacing w:val="41"/></w:rPr><w:t xml:space="preserve"> </w:t></w:r><w:r><w:rPr></w:rPr><w:t>neural</w:t></w:r><w:r><w:rPr><w:spacing w:val="42"/></w:rPr><w:t xml:space="preserve"> </w:t></w:r><w:r><w:rPr></w:rPr><w:t>network</w:t></w:r><w:r><w:rPr><w:spacing w:val="42"/></w:rPr><w:t xml:space="preserve"> </w:t></w:r><w:r><w:rPr></w:rPr><w:t>methods</w:t></w:r><w:r><w:rPr><w:spacing w:val="41"/></w:rPr><w:t xml:space="preserve"> </w:t></w:r><w:r><w:rPr></w:rPr><w:t>for</w:t></w:r><w:r><w:rPr><w:spacing w:val="42"/></w:rPr><w:t xml:space="preserve"> </w:t></w:r><w:r><w:rPr></w:rPr><w:t>infilling</w:t></w:r><w:r><w:rPr><w:spacing w:val="42"/></w:rPr><w:t xml:space="preserve"> </w:t></w:r><w:r><w:rPr></w:rPr><w:t>missing</w:t></w:r><w:r><w:rPr><w:spacing w:val="42"/></w:rPr><w:t xml:space="preserve"> </w:t></w:r><w:r><w:rPr></w:rPr><w:t>daily</w:t></w:r><w:r><w:rPr><w:w w:val="105"/></w:rPr><w:t xml:space="preserve"> </w:t></w:r><w:r><w:rPr></w:rPr><w:t>weather</w:t></w:r><w:r><w:rPr><w:spacing w:val="58"/></w:rPr><w:t xml:space="preserve"> </w:t></w:r><w:r><w:rPr></w:rPr><w:t>records.</w:t></w:r><w:r><w:rPr><w:spacing w:val="31"/></w:rPr><w:t xml:space="preserve"> </w:t></w:r><w:r><w:rPr><w:rFonts w:eastAsia="Arial" w:cs="Arial" w:ascii="Arial" w:hAnsi="Arial"/><w:i/></w:rPr><w:t>Journal</w:t></w:r><w:r><w:rPr><w:rFonts w:eastAsia="Arial" w:cs="Arial" w:ascii="Arial" w:hAnsi="Arial"/><w:i/><w:spacing w:val="54"/></w:rPr><w:t xml:space="preserve"> </w:t></w:r><w:r><w:rPr><w:rFonts w:eastAsia="Arial" w:cs="Arial" w:ascii="Arial" w:hAnsi="Arial"/><w:i/></w:rPr><w:t>of</w:t></w:r><w:r><w:rPr><w:rFonts w:eastAsia="Arial" w:cs="Arial" w:ascii="Arial" w:hAnsi="Arial"/><w:i/><w:spacing w:val="54"/></w:rPr><w:t xml:space="preserve"> </w:t></w:r><w:r><w:rPr><w:rFonts w:eastAsia="Arial" w:cs="Arial" w:ascii="Arial" w:hAnsi="Arial"/><w:i/><w:spacing w:val="0"/></w:rPr><w:t>Hydrology</w:t></w:r><w:r><w:rPr><w:spacing w:val="0"/></w:rPr><w:t>,</w:t></w:r><w:r><w:rPr><w:spacing w:val="6"/></w:rPr><w:t xml:space="preserve"> </w:t></w:r><w:r><w:rPr></w:rPr><w:t>341(1–2):27--41,</w:t></w:r><w:r><w:rPr><w:spacing w:val="7"/></w:rPr><w:t xml:space="preserve"> </w:t></w:r><w:r><w:rPr></w:rPr><w:t>July</w:t></w:r><w:r><w:rPr><w:spacing w:val="58"/></w:rPr><w:t xml:space="preserve"> </w:t></w:r><w:r><w:rPr></w:rPr><w:t>2007.</w:t></w:r><w:r><w:rPr><w:spacing w:val="31"/></w:rPr><w:t xml:space="preserve"> </w:t></w:r><w:r><w:rPr></w:rPr><w:t>ISSN</w:t></w:r><w:r><w:rPr><w:spacing w:val="58"/></w:rPr><w:t xml:space="preserve"> </w:t></w:r><w:r><w:rPr></w:rPr><w:t>0022-1694.</w:t></w:r><w:r><w:rPr><w:spacing w:val="32"/></w:rPr><w:t xml:space="preserve"> </w:t></w:r><w:r><w:rPr></w:rPr><w:t>doi:</w:t></w:r><w:r><w:rPr><w:spacing w:val="28"/><w:w w:val="102"/></w:rPr><w:t xml:space="preserve"> </w:t></w:r><w:r><w:rPr></w:rPr><w:t>10.1016/j.jhydrol.2007.04.020.</w:t></w:r><w:r><w:rPr><w:spacing w:val="53"/></w:rPr><w:t xml:space="preserve"> </w:t></w:r><w:r><w:rPr></w:rPr><w:t>URL</w:t></w:r><w:r><w:rPr><w:spacing w:val="12"/></w:rPr><w:t xml:space="preserve"> </w:t></w:r><w:hyperlink r:id="rId77"><w:r><w:rPr><w:rStyle w:val="InternetLink"/><w:rFonts w:eastAsia="MS Gothic" w:cs="MS Gothic" w:ascii="MS Gothic" w:hAnsi="MS Gothic"/><w:spacing w:val="0"/></w:rPr><w:t>http://www.sciencedirect.com/science/article/pii/</w:t></w:r></w:hyperlink><w:r><w:rPr><w:rFonts w:eastAsia="MS Gothic" w:cs="MS Gothic" w:ascii="MS Gothic" w:hAnsi="MS Gothic"/><w:spacing w:val="96"/><w:w w:val="102"/></w:rPr><w:t xml:space="preserve"> </w:t></w:r><w:hyperlink r:id="rId78"><w:r><w:rPr><w:rStyle w:val="InternetLink"/><w:rFonts w:eastAsia="MS Gothic" w:cs="MS Gothic" w:ascii="MS Gothic" w:hAnsi="MS Gothic"/></w:rPr><w:t>S0022169407002557</w:t></w:r></w:hyperlink><w:r><w:rPr></w:rPr><w:t xml:space="preserve">. </w:t></w:r><w:r><w:rPr><w:spacing w:val="29"/></w:rPr><w:t xml:space="preserve"> </w:t></w:r><w:r><w:rPr></w:rPr><w:t>D269.</w:t></w:r></w:p><w:p><w:pPr><w:pStyle w:val="TextBody"/><w:spacing w:lineRule="exact" w:line="288" w:before="200" w:after="0"/><w:ind w:left="342" w:right="130" w:hanging="229"/><w:jc w:val="both"/><w:rPr></w:rPr></w:pPr><w:bookmarkStart w:id="148" w:name="_bookmark88"/><w:bookmarkEnd w:id="148"/><w:r><w:rPr></w:rPr><w:t>Arthur</w:t></w:r><w:r><w:rPr><w:spacing w:val="36"/></w:rPr><w:t xml:space="preserve"> </w:t></w:r><w:r><w:rPr></w:rPr><w:t>T.</w:t></w:r><w:r><w:rPr><w:spacing w:val="36"/></w:rPr><w:t xml:space="preserve"> </w:t></w:r><w:r><w:rPr></w:rPr><w:t>DeGaetano,</w:t></w:r><w:r><w:rPr><w:spacing w:val="36"/></w:rPr><w:t xml:space="preserve"> </w:t></w:r><w:r><w:rPr></w:rPr><w:t>Keith</w:t></w:r><w:r><w:rPr><w:spacing w:val="36"/></w:rPr><w:t xml:space="preserve"> </w:t></w:r><w:r><w:rPr></w:rPr><w:t>L.</w:t></w:r><w:r><w:rPr><w:spacing w:val="37"/></w:rPr><w:t xml:space="preserve"> </w:t></w:r><w:r><w:rPr></w:rPr><w:t>Eggleston,</w:t></w:r><w:r><w:rPr><w:spacing w:val="37"/></w:rPr><w:t xml:space="preserve"> </w:t></w:r><w:r><w:rPr></w:rPr><w:t>and</w:t></w:r><w:r><w:rPr><w:spacing w:val="36"/></w:rPr><w:t xml:space="preserve"> </w:t></w:r><w:r><w:rPr></w:rPr><w:t>Warren</w:t></w:r><w:r><w:rPr><w:spacing w:val="36"/></w:rPr><w:t xml:space="preserve"> </w:t></w:r><w:r><w:rPr></w:rPr><w:t>W.</w:t></w:r><w:r><w:rPr><w:spacing w:val="37"/></w:rPr><w:t xml:space="preserve"> </w:t></w:r><w:r><w:rPr></w:rPr><w:t>Knapp.</w:t></w:r><w:r><w:rPr><w:spacing w:val="8"/></w:rPr><w:t xml:space="preserve"> </w:t></w:r><w:r><w:rPr></w:rPr><w:t>A</w:t></w:r><w:r><w:rPr><w:spacing w:val="34"/></w:rPr><w:t xml:space="preserve"> </w:t></w:r><w:r><w:rPr></w:rPr><w:t>Method</w:t></w:r><w:r><w:rPr><w:spacing w:val="37"/></w:rPr><w:t xml:space="preserve"> </w:t></w:r><w:r><w:rPr></w:rPr><w:t>to</w:t></w:r><w:r><w:rPr><w:spacing w:val="36"/></w:rPr><w:t xml:space="preserve"> </w:t></w:r><w:r><w:rPr></w:rPr><w:t>Estimate</w:t></w:r><w:r><w:rPr><w:spacing w:val="36"/></w:rPr><w:t xml:space="preserve"> </w:t></w:r><w:r><w:rPr></w:rPr><w:t>Missing</w:t></w:r><w:r><w:rPr><w:w w:val="98"/></w:rPr><w:t xml:space="preserve"> </w:t></w:r><w:r><w:rPr></w:rPr><w:t>Daily</w:t></w:r><w:r><w:rPr><w:spacing w:val="56"/></w:rPr><w:t xml:space="preserve"> </w:t></w:r><w:r><w:rPr></w:rPr><w:t>Maximum</w:t></w:r><w:r><w:rPr><w:spacing w:val="57"/></w:rPr><w:t xml:space="preserve"> </w:t></w:r><w:r><w:rPr></w:rPr><w:t>and</w:t></w:r><w:r><w:rPr><w:spacing w:val="56"/></w:rPr><w:t xml:space="preserve"> </w:t></w:r><w:r><w:rPr></w:rPr><w:t>Minimum</w:t></w:r><w:r><w:rPr><w:spacing w:val="58"/></w:rPr><w:t xml:space="preserve"> </w:t></w:r><w:r><w:rPr></w:rPr><w:t>Temperature</w:t></w:r><w:r><w:rPr><w:spacing w:val="57"/></w:rPr><w:t xml:space="preserve"> </w:t></w:r><w:r><w:rPr><w:spacing w:val="0"/></w:rPr><w:t>Observations.</w:t></w:r><w:r><w:rPr><w:spacing w:val="58"/></w:rPr><w:t xml:space="preserve"> </w:t></w:r><w:r><w:rPr><w:rFonts w:ascii="Arial" w:hAnsi="Arial"/><w:i/></w:rPr><w:t>Journal</w:t></w:r><w:r><w:rPr><w:rFonts w:ascii="Arial" w:hAnsi="Arial"/><w:i/><w:spacing w:val="54"/></w:rPr><w:t xml:space="preserve"> </w:t></w:r><w:r><w:rPr><w:rFonts w:ascii="Arial" w:hAnsi="Arial"/><w:i/></w:rPr><w:t>of</w:t></w:r><w:r><w:rPr><w:rFonts w:ascii="Arial" w:hAnsi="Arial"/><w:i/><w:spacing w:val="55"/></w:rPr><w:t xml:space="preserve"> </w:t></w:r><w:r><w:rPr><w:rFonts w:ascii="Arial" w:hAnsi="Arial"/><w:i/></w:rPr><w:t>Applied</w:t></w:r><w:r><w:rPr><w:rFonts w:ascii="Arial" w:hAnsi="Arial"/><w:i/><w:spacing w:val="54"/></w:rPr><w:t xml:space="preserve"> </w:t></w:r><w:r><w:rPr><w:rFonts w:ascii="Arial" w:hAnsi="Arial"/><w:i/><w:spacing w:val="0"/></w:rPr><w:t>Meteorology</w:t></w:r><w:r><w:rPr><w:spacing w:val="0"/></w:rPr><w:t>,</w:t></w:r><w:r><w:rPr><w:spacing w:val="45"/><w:w w:val="110"/></w:rPr><w:t xml:space="preserve"> </w:t></w:r><w:r><w:rPr></w:rPr><w:t>34(2):371--380,</w:t></w:r><w:r><w:rPr><w:spacing w:val="31"/></w:rPr><w:t xml:space="preserve"> </w:t></w:r><w:r><w:rPr></w:rPr><w:t>February</w:t></w:r><w:r><w:rPr><w:spacing w:val="32"/></w:rPr><w:t xml:space="preserve"> </w:t></w:r><w:r><w:rPr></w:rPr><w:t xml:space="preserve">1995. </w:t></w:r><w:r><w:rPr><w:spacing w:val="2"/></w:rPr><w:t xml:space="preserve"> </w:t></w:r><w:r><w:rPr></w:rPr><w:t>ISSN</w:t></w:r><w:r><w:rPr><w:spacing w:val="31"/></w:rPr><w:t xml:space="preserve"> </w:t></w:r><w:r><w:rPr></w:rPr><w:t xml:space="preserve">0894-8763. </w:t></w:r><w:r><w:rPr><w:spacing w:val="2"/></w:rPr><w:t xml:space="preserve"> </w:t></w:r><w:r><w:rPr></w:rPr><w:t xml:space="preserve">doi: </w:t></w:r><w:r><w:rPr><w:spacing w:val="2"/></w:rPr><w:t xml:space="preserve"> </w:t></w:r><w:r><w:rPr></w:rPr><w:t xml:space="preserve">10.1175/1520-0450-34.2.371. </w:t></w:r><w:r><w:rPr><w:spacing w:val="2"/></w:rPr><w:t xml:space="preserve"> </w:t></w:r><w:r><w:rPr></w:rPr><w:t>URL</w:t></w:r><w:r><w:rPr><w:spacing w:val="31"/></w:rPr><w:t xml:space="preserve"> </w:t></w:r><w:hyperlink r:id="rId79"><w:r><w:rPr><w:rStyle w:val="InternetLink"/><w:rFonts w:ascii="MS Gothic" w:hAnsi="MS Gothic"/></w:rPr><w:t>http:</w:t></w:r></w:hyperlink></w:p><w:p><w:pPr><w:pStyle w:val="TextBody"/><w:spacing w:lineRule="exact" w:line="283"/><w:ind w:left="335" w:hanging="0"/><w:rPr></w:rPr></w:pPr><w:hyperlink r:id="rId80"><w:r><w:rPr><w:rStyle w:val="InternetLink"/><w:rFonts w:ascii="MS Gothic" w:hAnsi="MS Gothic"/></w:rPr><w:t>//journals.ametsoc.org/doi/abs/10.1175/1520-0450-34.2.371</w:t></w:r></w:hyperlink><w:r><w:rPr></w:rPr><w:t xml:space="preserve">.   </w:t></w:r><w:r><w:rPr><w:spacing w:val="5"/></w:rPr><w:t xml:space="preserve"> </w:t></w:r><w:r><w:rPr></w:rPr><w:t>D270.</w:t></w:r></w:p><w:p><w:pPr><w:pStyle w:val="TextBody"/><w:spacing w:lineRule="auto" w:line="249" w:before="212" w:after="0"/><w:ind w:left="329" w:right="146" w:hanging="216"/><w:jc w:val="both"/><w:rPr><w:rFonts w:ascii="Arial" w:hAnsi="Arial" w:eastAsia="Arial" w:cs="Arial"/></w:rPr></w:pPr><w:bookmarkStart w:id="149" w:name="_bookmark89"/><w:bookmarkEnd w:id="149"/><w:r><w:rPr><w:w w:val="105"/></w:rPr><w:t>J</w:t></w:r><w:r><w:rPr><w:spacing w:val="20"/><w:w w:val="105"/></w:rPr><w:t xml:space="preserve"> </w:t></w:r><w:r><w:rPr><w:w w:val="105"/></w:rPr><w:t>K</w:t></w:r><w:r><w:rPr><w:spacing w:val="19"/><w:w w:val="105"/></w:rPr><w:t xml:space="preserve"> </w:t></w:r><w:r><w:rPr><w:w w:val="105"/></w:rPr><w:t>Eischeid,</w:t></w:r><w:r><w:rPr><w:spacing w:val="21"/><w:w w:val="105"/></w:rPr><w:t xml:space="preserve"> </w:t></w:r><w:r><w:rPr><w:w w:val="105"/></w:rPr><w:t>P</w:t></w:r><w:r><w:rPr><w:spacing w:val="21"/><w:w w:val="105"/></w:rPr><w:t xml:space="preserve"> </w:t></w:r><w:r><w:rPr><w:w w:val="105"/></w:rPr><w:t>A</w:t></w:r><w:r><w:rPr><w:spacing w:val="19"/><w:w w:val="105"/></w:rPr><w:t xml:space="preserve"> </w:t></w:r><w:r><w:rPr><w:w w:val="105"/></w:rPr><w:t>Pasteris,</w:t></w:r><w:r><w:rPr><w:spacing w:val="20"/><w:w w:val="105"/></w:rPr><w:t xml:space="preserve"> </w:t></w:r><w:r><w:rPr><w:w w:val="105"/></w:rPr><w:t>H</w:t></w:r><w:r><w:rPr><w:spacing w:val="20"/><w:w w:val="105"/></w:rPr><w:t xml:space="preserve"> </w:t></w:r><w:r><w:rPr><w:w w:val="105"/></w:rPr><w:t>F</w:t></w:r><w:r><w:rPr><w:spacing w:val="20"/><w:w w:val="105"/></w:rPr><w:t xml:space="preserve"> </w:t></w:r><w:r><w:rPr><w:w w:val="105"/></w:rPr><w:t>Diaz,</w:t></w:r><w:r><w:rPr><w:spacing w:val="20"/><w:w w:val="105"/></w:rPr><w:t xml:space="preserve"> </w:t></w:r><w:r><w:rPr><w:w w:val="105"/></w:rPr><w:t>M</w:t></w:r><w:r><w:rPr><w:spacing w:val="20"/><w:w w:val="105"/></w:rPr><w:t xml:space="preserve"> </w:t></w:r><w:r><w:rPr><w:w w:val="105"/></w:rPr><w:t>S</w:t></w:r><w:r><w:rPr><w:spacing w:val="20"/><w:w w:val="105"/></w:rPr><w:t xml:space="preserve"> </w:t></w:r><w:r><w:rPr><w:w w:val="105"/></w:rPr><w:t>Plantico,</w:t></w:r><w:r><w:rPr><w:spacing w:val="22"/><w:w w:val="105"/></w:rPr><w:t xml:space="preserve"> </w:t></w:r><w:r><w:rPr><w:w w:val="105"/></w:rPr><w:t>and</w:t></w:r><w:r><w:rPr><w:spacing w:val="20"/><w:w w:val="105"/></w:rPr><w:t xml:space="preserve"> </w:t></w:r><w:r><w:rPr><w:w w:val="105"/></w:rPr><w:t>N</w:t></w:r><w:r><w:rPr><w:spacing w:val="20"/><w:w w:val="105"/></w:rPr><w:t xml:space="preserve"> </w:t></w:r><w:r><w:rPr><w:w w:val="105"/></w:rPr><w:t>J</w:t></w:r><w:r><w:rPr><w:spacing w:val="21"/><w:w w:val="105"/></w:rPr><w:t xml:space="preserve"> </w:t></w:r><w:r><w:rPr><w:w w:val="105"/></w:rPr><w:t>Lott.</w:t></w:r><w:r><w:rPr><w:spacing w:val="47"/><w:w w:val="105"/></w:rPr><w:t xml:space="preserve"> </w:t></w:r><w:r><w:rPr><w:w w:val="105"/></w:rPr><w:t>Creating</w:t></w:r><w:r><w:rPr><w:spacing w:val="20"/><w:w w:val="105"/></w:rPr><w:t xml:space="preserve"> </w:t></w:r><w:r><w:rPr><w:w w:val="105"/></w:rPr><w:t>a</w:t></w:r><w:r><w:rPr><w:spacing w:val="20"/><w:w w:val="105"/></w:rPr><w:t xml:space="preserve"> </w:t></w:r><w:r><w:rPr><w:w w:val="105"/></w:rPr><w:t>serially</w:t></w:r><w:r><w:rPr><w:spacing w:val="22"/><w:w w:val="105"/></w:rPr><w:t xml:space="preserve"> </w:t></w:r><w:r><w:rPr><w:w w:val="105"/></w:rPr><w:t>complete,</w:t></w:r><w:r><w:rPr><w:w w:val="104"/></w:rPr><w:t xml:space="preserve"> </w:t></w:r><w:r><w:rPr><w:w w:val="105"/></w:rPr><w:t>national</w:t></w:r><w:r><w:rPr><w:spacing w:val="0"/><w:w w:val="105"/></w:rPr><w:t xml:space="preserve"> </w:t></w:r><w:r><w:rPr><w:w w:val="105"/></w:rPr><w:t>daily</w:t></w:r><w:r><w:rPr><w:spacing w:val="0"/><w:w w:val="105"/></w:rPr><w:t xml:space="preserve"> </w:t></w:r><w:r><w:rPr><w:w w:val="105"/></w:rPr><w:t>time</w:t></w:r><w:r><w:rPr><w:spacing w:val="0"/><w:w w:val="105"/></w:rPr><w:t xml:space="preserve"> </w:t></w:r><w:r><w:rPr><w:w w:val="105"/></w:rPr><w:t>series</w:t></w:r><w:r><w:rPr><w:spacing w:val="0"/><w:w w:val="105"/></w:rPr><w:t xml:space="preserve"> </w:t></w:r><w:r><w:rPr><w:w w:val="105"/></w:rPr><w:t>of</w:t></w:r><w:r><w:rPr><w:spacing w:val="0"/><w:w w:val="105"/></w:rPr><w:t xml:space="preserve"> </w:t></w:r><w:r><w:rPr><w:w w:val="105"/></w:rPr><w:t>temperature</w:t></w:r><w:r><w:rPr><w:spacing w:val="0"/><w:w w:val="105"/></w:rPr><w:t xml:space="preserve"> </w:t></w:r><w:r><w:rPr><w:w w:val="105"/></w:rPr><w:t>and</w:t></w:r><w:r><w:rPr><w:spacing w:val="0"/><w:w w:val="105"/></w:rPr><w:t xml:space="preserve"> </w:t></w:r><w:r><w:rPr><w:w w:val="105"/></w:rPr><w:t>precipitation</w:t></w:r><w:r><w:rPr><w:spacing w:val="0"/><w:w w:val="105"/></w:rPr><w:t xml:space="preserve"> </w:t></w:r><w:r><w:rPr><w:w w:val="105"/></w:rPr><w:t>for</w:t></w:r><w:r><w:rPr><w:spacing w:val="0"/><w:w w:val="105"/></w:rPr><w:t xml:space="preserve"> </w:t></w:r><w:r><w:rPr><w:w w:val="105"/></w:rPr><w:t>the</w:t></w:r><w:r><w:rPr><w:spacing w:val="0"/><w:w w:val="105"/></w:rPr><w:t xml:space="preserve"> </w:t></w:r><w:r><w:rPr><w:w w:val="105"/></w:rPr><w:t>Western</w:t></w:r><w:r><w:rPr><w:spacing w:val="0"/><w:w w:val="105"/></w:rPr><w:t xml:space="preserve"> </w:t></w:r><w:r><w:rPr><w:w w:val="105"/></w:rPr><w:t>United</w:t></w:r><w:r><w:rPr><w:spacing w:val="0"/><w:w w:val="105"/></w:rPr><w:t xml:space="preserve"> </w:t></w:r><w:r><w:rPr><w:w w:val="105"/></w:rPr><w:t xml:space="preserve">States. </w:t></w:r><w:r><w:rPr><w:rFonts w:ascii="Arial" w:hAnsi="Arial"/><w:i/><w:w w:val="105"/></w:rPr><w:t>Journal</w:t></w:r></w:p><w:p><w:pPr><w:pStyle w:val="Normal"/><w:spacing w:lineRule="exact" w:line="311"/><w:ind w:left="347" w:hanging="19"/><w:rPr><w:rFonts w:ascii="Times New Roman" w:hAnsi="Times New Roman" w:eastAsia="Times New Roman" w:cs="Times New Roman"/><w:sz w:val="24"/><w:szCs w:val="24"/></w:rPr></w:pPr><w:r><w:rPr><w:rFonts w:ascii="Arial" w:hAnsi="Arial"/><w:i/><w:sz w:val="24"/></w:rPr><w:t>of</w:t></w:r><w:r><w:rPr><w:rFonts w:ascii="Arial" w:hAnsi="Arial"/><w:i/><w:spacing w:val="0"/><w:sz w:val="24"/></w:rPr><w:t xml:space="preserve"> </w:t></w:r><w:r><w:rPr><w:rFonts w:ascii="Arial" w:hAnsi="Arial"/><w:i/><w:sz w:val="24"/></w:rPr><w:t>Applied</w:t></w:r><w:r><w:rPr><w:rFonts w:ascii="Arial" w:hAnsi="Arial"/><w:i/><w:spacing w:val="0"/><w:sz w:val="24"/></w:rPr><w:t xml:space="preserve"> Meteorology</w:t></w:r><w:r><w:rPr><w:rFonts w:ascii="Times New Roman" w:hAnsi="Times New Roman"/><w:spacing w:val="0"/><w:sz w:val="24"/></w:rPr><w:t xml:space="preserve">, </w:t></w:r><w:r><w:rPr><w:rFonts w:ascii="Times New Roman" w:hAnsi="Times New Roman"/><w:sz w:val="24"/></w:rPr><w:t>39:1580--1591,</w:t></w:r><w:r><w:rPr><w:rFonts w:ascii="Times New Roman" w:hAnsi="Times New Roman"/><w:spacing w:val="0"/><w:sz w:val="24"/></w:rPr><w:t xml:space="preserve"> </w:t></w:r><w:r><w:rPr><w:rFonts w:ascii="Times New Roman" w:hAnsi="Times New Roman"/><w:sz w:val="24"/></w:rPr><w:t>2000.</w:t></w:r><w:r><w:rPr><w:rFonts w:ascii="Times New Roman" w:hAnsi="Times New Roman"/><w:spacing w:val="0"/><w:sz w:val="24"/></w:rPr><w:t xml:space="preserve"> </w:t></w:r><w:r><w:rPr><w:rFonts w:ascii="Times New Roman" w:hAnsi="Times New Roman"/><w:sz w:val="24"/></w:rPr><w:t>doi:</w:t></w:r><w:r><w:rPr><w:rFonts w:ascii="Times New Roman" w:hAnsi="Times New Roman"/><w:spacing w:val="0"/><w:sz w:val="24"/></w:rPr><w:t xml:space="preserve"> </w:t></w:r><w:r><w:rPr><w:rFonts w:ascii="Times New Roman" w:hAnsi="Times New Roman"/><w:sz w:val="24"/></w:rPr><w:t>1520-0450(2000)039</w:t></w:r><w:r><w:rPr><w:rFonts w:ascii="Meiryo" w:hAnsi="Meiryo"/><w:i/><w:sz w:val="24"/></w:rPr><w:t>(</w:t></w:r><w:r><w:rPr><w:rFonts w:ascii="Times New Roman" w:hAnsi="Times New Roman"/><w:sz w:val="24"/></w:rPr><w:t>1580:CASCND</w:t></w:r><w:r><w:rPr><w:rFonts w:ascii="Meiryo" w:hAnsi="Meiryo"/><w:i/><w:sz w:val="24"/></w:rPr><w:t>)</w:t></w:r><w:r><w:rPr><w:rFonts w:ascii="Times New Roman" w:hAnsi="Times New Roman"/><w:sz w:val="24"/></w:rPr><w:t>2.0.CO;2.</w:t></w:r></w:p><w:p><w:pPr><w:sectPr><w:type w:val="nextPage"/><w:pgSz w:w="12240" w:h="15840"/><w:pgMar w:left="1020" w:right="940" w:header="0" w:top="1500" w:footer="0" w:bottom="700" w:gutter="0"/><w:pgNumType w:fmt="decimal"/><w:formProt w:val="false"/><w:textDirection w:val="lrTb"/><w:docGrid w:type="default" w:linePitch="240" w:charSpace="4294965247"/></w:sectPr><w:pStyle w:val="TextBody"/><w:spacing w:lineRule="exact" w:line="256"/><w:ind w:left="347" w:hanging="0"/><w:rPr></w:rPr></w:pPr><w:r><w:rPr></w:rPr><w:t>D181.</w:t></w:r></w:p><w:p><w:pPr><w:pStyle w:val="TextBody"/><w:spacing w:lineRule="auto" w:line="249" w:before="29" w:after="0"/><w:ind w:left="342" w:right="112" w:hanging="229"/><w:jc w:val="both"/><w:rPr></w:rPr></w:pPr><w:bookmarkStart w:id="150" w:name="_bookmark90"/><w:bookmarkEnd w:id="150"/><w:r><w:rPr></w:rPr><w:t>Jon</w:t></w:r><w:r><w:rPr><w:spacing w:val="25"/></w:rPr><w:t xml:space="preserve"> </w:t></w:r><w:r><w:rPr></w:rPr><w:t>K.</w:t></w:r><w:r><w:rPr><w:spacing w:val="26"/></w:rPr><w:t xml:space="preserve"> </w:t></w:r><w:r><w:rPr></w:rPr><w:t>Eischeid,</w:t></w:r><w:r><w:rPr><w:spacing w:val="27"/></w:rPr><w:t xml:space="preserve"> </w:t></w:r><w:r><w:rPr></w:rPr><w:t>C.</w:t></w:r><w:r><w:rPr><w:spacing w:val="26"/></w:rPr><w:t xml:space="preserve"> </w:t></w:r><w:r><w:rPr></w:rPr><w:t>Bruce</w:t></w:r><w:r><w:rPr><w:spacing w:val="25"/></w:rPr><w:t xml:space="preserve"> </w:t></w:r><w:r><w:rPr></w:rPr><w:t>Baker,</w:t></w:r><w:r><w:rPr><w:spacing w:val="27"/></w:rPr><w:t xml:space="preserve"> </w:t></w:r><w:r><w:rPr></w:rPr><w:t>Thomas</w:t></w:r><w:r><w:rPr><w:spacing w:val="26"/></w:rPr><w:t xml:space="preserve"> </w:t></w:r><w:r><w:rPr></w:rPr><w:t>R.</w:t></w:r><w:r><w:rPr><w:spacing w:val="26"/></w:rPr><w:t xml:space="preserve"> </w:t></w:r><w:r><w:rPr></w:rPr><w:t>Karl,</w:t></w:r><w:r><w:rPr><w:spacing w:val="27"/></w:rPr><w:t xml:space="preserve"> </w:t></w:r><w:r><w:rPr><w:spacing w:val="0"/></w:rPr><w:t>and</w:t></w:r><w:r><w:rPr><w:spacing w:val="25"/></w:rPr><w:t xml:space="preserve"> </w:t></w:r><w:r><w:rPr></w:rPr><w:t>Henry</w:t></w:r><w:r><w:rPr><w:spacing w:val="27"/></w:rPr><w:t xml:space="preserve"> </w:t></w:r><w:r><w:rPr></w:rPr><w:t>F.</w:t></w:r><w:r><w:rPr><w:spacing w:val="26"/></w:rPr><w:t xml:space="preserve"> </w:t></w:r><w:r><w:rPr></w:rPr><w:t>Diaz.</w:t></w:r><w:r><w:rPr><w:spacing w:val="53"/></w:rPr><w:t xml:space="preserve"> </w:t></w:r><w:r><w:rPr></w:rPr><w:t>The</w:t></w:r><w:r><w:rPr><w:spacing w:val="26"/></w:rPr><w:t xml:space="preserve"> </w:t></w:r><w:r><w:rPr></w:rPr><w:t>quality</w:t></w:r><w:r><w:rPr><w:spacing w:val="26"/></w:rPr><w:t xml:space="preserve"> </w:t></w:r><w:r><w:rPr></w:rPr><w:t>control</w:t></w:r><w:r><w:rPr><w:spacing w:val="27"/></w:rPr><w:t xml:space="preserve"> </w:t></w:r><w:r><w:rPr></w:rPr><w:t>of</w:t></w:r><w:r><w:rPr><w:spacing w:val="25"/></w:rPr><w:t xml:space="preserve"> </w:t></w:r><w:r><w:rPr></w:rPr><w:t>long-</w:t></w:r><w:r><w:rPr><w:spacing w:val="22"/><w:w w:val="97"/></w:rPr><w:t xml:space="preserve"> </w:t></w:r><w:r><w:rPr></w:rPr><w:t>term</w:t></w:r><w:r><w:rPr><w:spacing w:val="27"/></w:rPr><w:t xml:space="preserve"> </w:t></w:r><w:r><w:rPr></w:rPr><w:t>climatological</w:t></w:r><w:r><w:rPr><w:spacing w:val="28"/></w:rPr><w:t xml:space="preserve"> </w:t></w:r><w:r><w:rPr></w:rPr><w:t>data</w:t></w:r><w:r><w:rPr><w:spacing w:val="26"/></w:rPr><w:t xml:space="preserve"> </w:t></w:r><w:r><w:rPr></w:rPr><w:t>using</w:t></w:r><w:r><w:rPr><w:spacing w:val="26"/></w:rPr><w:t xml:space="preserve"> </w:t></w:r><w:r><w:rPr></w:rPr><w:t>objective</w:t></w:r><w:r><w:rPr><w:spacing w:val="27"/></w:rPr><w:t xml:space="preserve"> </w:t></w:r><w:r><w:rPr></w:rPr><w:t>data</w:t></w:r><w:r><w:rPr><w:spacing w:val="26"/></w:rPr><w:t xml:space="preserve"> </w:t></w:r><w:r><w:rPr></w:rPr><w:t>analysis.</w:t></w:r><w:r><w:rPr><w:spacing w:val="55"/></w:rPr><w:t xml:space="preserve"> </w:t></w:r><w:r><w:rPr><w:rFonts w:ascii="Arial" w:hAnsi="Arial"/><w:i/></w:rPr><w:t>Journal</w:t></w:r><w:r><w:rPr><w:rFonts w:ascii="Arial" w:hAnsi="Arial"/><w:i/><w:spacing w:val="26"/></w:rPr><w:t xml:space="preserve"> </w:t></w:r><w:r><w:rPr><w:rFonts w:ascii="Arial" w:hAnsi="Arial"/><w:i/></w:rPr><w:t>of</w:t></w:r><w:r><w:rPr><w:rFonts w:ascii="Arial" w:hAnsi="Arial"/><w:i/><w:spacing w:val="26"/></w:rPr><w:t xml:space="preserve"> </w:t></w:r><w:r><w:rPr><w:rFonts w:ascii="Arial" w:hAnsi="Arial"/><w:i/></w:rPr><w:t>Applied</w:t></w:r><w:r><w:rPr><w:rFonts w:ascii="Arial" w:hAnsi="Arial"/><w:i/><w:spacing w:val="24"/></w:rPr><w:t xml:space="preserve"> </w:t></w:r><w:r><w:rPr><w:rFonts w:ascii="Arial" w:hAnsi="Arial"/><w:i/><w:spacing w:val="0"/></w:rPr><w:t>Meteorology</w:t></w:r><w:r><w:rPr><w:spacing w:val="0"/></w:rPr><w:t>,</w:t></w:r><w:r><w:rPr><w:spacing w:val="27"/></w:rPr><w:t xml:space="preserve"> </w:t></w:r><w:r><w:rPr></w:rPr><w:t>34(12):</w:t></w:r></w:p><w:p><w:pPr><w:pStyle w:val="TextBody"/><w:spacing w:lineRule="exact" w:line="283"/><w:ind w:left="342" w:hanging="0"/><w:rPr><w:rFonts w:ascii="Meiryo" w:hAnsi="Meiryo" w:eastAsia="Meiryo" w:cs="Meiryo"/></w:rPr></w:pPr><w:r><w:rPr></w:rPr><w:t>2787--2795,</w:t></w:r><w:r><w:rPr><w:spacing w:val="0"/></w:rPr><w:t xml:space="preserve"> </w:t></w:r><w:r><w:rPr></w:rPr><w:t>December</w:t></w:r><w:r><w:rPr><w:spacing w:val="0"/></w:rPr><w:t xml:space="preserve"> </w:t></w:r><w:r><w:rPr></w:rPr><w:t>1995.</w:t></w:r><w:r><w:rPr><w:spacing w:val="15"/></w:rPr><w:t xml:space="preserve"> </w:t></w:r><w:r><w:rPr></w:rPr><w:t>ISSN</w:t></w:r><w:r><w:rPr><w:spacing w:val="0"/></w:rPr><w:t xml:space="preserve"> </w:t></w:r><w:r><w:rPr></w:rPr><w:t>0894-8763.</w:t></w:r><w:r><w:rPr><w:spacing w:val="14"/></w:rPr><w:t xml:space="preserve"> </w:t></w:r><w:r><w:rPr></w:rPr><w:t>doi:</w:t></w:r><w:r><w:rPr><w:spacing w:val="15"/></w:rPr><w:t xml:space="preserve"> </w:t></w:r><w:r><w:rPr></w:rPr><w:t>10.1175/1520-0450(1995)034</w:t></w:r><w:r><w:rPr><w:rFonts w:ascii="Meiryo" w:hAnsi="Meiryo"/><w:i/></w:rPr><w:t>(</w:t></w:r><w:r><w:rPr></w:rPr><w:t>2787:TQCOLT</w:t></w:r><w:r><w:rPr><w:rFonts w:ascii="Meiryo" w:hAnsi="Meiryo"/><w:i/></w:rPr><w:t>)</w:t></w:r></w:p><w:p><w:pPr><w:pStyle w:val="TextBody"/><w:tabs><w:tab w:val="left" w:pos="1668" w:leader="none"/></w:tabs><w:spacing w:lineRule="exact" w:line="288" w:before="1" w:after="0"/><w:ind w:left="347" w:right="145" w:hanging="6"/><w:rPr></w:rPr></w:pPr><w:r><w:rPr></w:rPr><w:t>2.0.CO;2.</w:t><w:tab/><w:t xml:space="preserve">URL    </w:t></w:r><w:r><w:rPr><w:spacing w:val="29"/></w:rPr><w:t xml:space="preserve"> </w:t></w:r><w:hyperlink r:id="rId81"><w:r><w:rPr><w:rStyle w:val="InternetLink"/><w:rFonts w:ascii="MS Gothic" w:hAnsi="MS Gothic"/></w:rPr><w:t>http://journals.ametsoc.org/doi/abs/10.1175/1520-0450(1995)034%</w:t></w:r></w:hyperlink><w:r><w:rPr><w:rFonts w:ascii="MS Gothic" w:hAnsi="MS Gothic"/><w:spacing w:val="29"/><w:w w:val="102"/></w:rPr><w:t xml:space="preserve"> </w:t></w:r><w:hyperlink r:id="rId82"><w:r><w:rPr><w:rStyle w:val="InternetLink"/><w:rFonts w:ascii="MS Gothic" w:hAnsi="MS Gothic"/></w:rPr><w:t>3C2787%3ATQCOLT%3E2.0.CO%3B2</w:t></w:r></w:hyperlink><w:r><w:rPr></w:rPr><w:t xml:space="preserve">. </w:t></w:r><w:r><w:rPr><w:spacing w:val="55"/></w:rPr><w:t xml:space="preserve"> </w:t></w:r><w:r><w:rPr></w:rPr><w:t>D180.</w:t></w:r></w:p><w:p><w:pPr><w:pStyle w:val="TextBody"/><w:tabs><w:tab w:val="left" w:pos="3498" w:leader="none"/></w:tabs><w:spacing w:lineRule="auto" w:line="249" w:before="206" w:after="0"/><w:ind w:left="113" w:right="106" w:hanging="0"/><w:jc w:val="right"/><w:rPr></w:rPr></w:pPr><w:bookmarkStart w:id="151" w:name="_bookmark91"/><w:bookmarkEnd w:id="151"/><w:r><w:rPr></w:rPr><w:t>Lawrence</w:t></w:r><w:r><w:rPr><w:spacing w:val="44"/></w:rPr><w:t xml:space="preserve"> </w:t></w:r><w:r><w:rPr></w:rPr><w:t>A.</w:t></w:r><w:r><w:rPr><w:spacing w:val="47"/></w:rPr><w:t xml:space="preserve"> </w:t></w:r><w:r><w:rPr></w:rPr><w:t>Freeman,</w:t></w:r><w:r><w:rPr><w:spacing w:val="47"/></w:rPr><w:t xml:space="preserve"> </w:t></w:r><w:r><w:rPr></w:rPr><w:t>Michael</w:t></w:r><w:r><w:rPr><w:spacing w:val="47"/></w:rPr><w:t xml:space="preserve"> </w:t></w:r><w:r><w:rPr></w:rPr><w:t>C.</w:t></w:r><w:r><w:rPr><w:spacing w:val="46"/></w:rPr><w:t xml:space="preserve"> </w:t></w:r><w:r><w:rPr></w:rPr><w:t>Carpenter,</w:t></w:r><w:r><w:rPr><w:spacing w:val="48"/></w:rPr><w:t xml:space="preserve"> </w:t></w:r><w:r><w:rPr></w:rPr><w:t>Donald</w:t></w:r><w:r><w:rPr><w:spacing w:val="46"/></w:rPr><w:t xml:space="preserve"> </w:t></w:r><w:r><w:rPr></w:rPr><w:t>O.</w:t></w:r><w:r><w:rPr><w:spacing w:val="46"/></w:rPr><w:t xml:space="preserve"> </w:t></w:r><w:r><w:rPr></w:rPr><w:t>Rosenberry,</w:t></w:r><w:r><w:rPr><w:spacing w:val="47"/></w:rPr><w:t xml:space="preserve"> </w:t></w:r><w:r><w:rPr></w:rPr><w:t>Joseph</w:t></w:r><w:r><w:rPr><w:spacing w:val="46"/></w:rPr><w:t xml:space="preserve"> </w:t></w:r><w:r><w:rPr></w:rPr><w:t>P.</w:t></w:r><w:r><w:rPr><w:spacing w:val="46"/></w:rPr><w:t xml:space="preserve"> </w:t></w:r><w:r><w:rPr></w:rPr><w:t>Rousseau,</w:t></w:r><w:r><w:rPr><w:spacing w:val="46"/></w:rPr><w:t xml:space="preserve"> </w:t></w:r><w:r><w:rPr></w:rPr><w:t>Randy</w:t></w:r><w:r><w:rPr><w:w w:val="106"/></w:rPr><w:t xml:space="preserve"> </w:t></w:r><w:r><w:rPr></w:rPr><w:t xml:space="preserve">Unger, </w:t></w:r><w:r><w:rPr><w:spacing w:val="48"/></w:rPr><w:t xml:space="preserve"> </w:t></w:r><w:r><w:rPr></w:rPr><w:t xml:space="preserve">and </w:t></w:r><w:r><w:rPr><w:spacing w:val="35"/></w:rPr><w:t xml:space="preserve"> </w:t></w:r><w:r><w:rPr></w:rPr><w:t xml:space="preserve">John </w:t></w:r><w:r><w:rPr><w:spacing w:val="35"/></w:rPr><w:t xml:space="preserve"> </w:t></w:r><w:r><w:rPr></w:rPr><w:t xml:space="preserve">S. </w:t></w:r><w:r><w:rPr><w:spacing w:val="35"/></w:rPr><w:t xml:space="preserve"> </w:t></w:r><w:r><w:rPr></w:rPr><w:t>McLean.</w:t><w:tab/><w:t xml:space="preserve">Use </w:t></w:r><w:r><w:rPr><w:spacing w:val="45"/></w:rPr><w:t xml:space="preserve"> </w:t></w:r><w:r><w:rPr></w:rPr><w:t xml:space="preserve">of </w:t></w:r><w:r><w:rPr><w:spacing w:val="45"/></w:rPr><w:t xml:space="preserve"> </w:t></w:r><w:r><w:rPr></w:rPr><w:t xml:space="preserve">submersible </w:t></w:r><w:r><w:rPr><w:spacing w:val="47"/></w:rPr><w:t xml:space="preserve"> </w:t></w:r><w:r><w:rPr></w:rPr><w:t xml:space="preserve">pressure </w:t></w:r><w:r><w:rPr><w:spacing w:val="43"/></w:rPr><w:t xml:space="preserve"> </w:t></w:r><w:r><w:rPr></w:rPr><w:t xml:space="preserve">transducers </w:t></w:r><w:r><w:rPr><w:spacing w:val="44"/></w:rPr><w:t xml:space="preserve"> </w:t></w:r><w:r><w:rPr></w:rPr><w:t xml:space="preserve">in </w:t></w:r><w:r><w:rPr><w:spacing w:val="45"/></w:rPr><w:t xml:space="preserve"> </w:t></w:r><w:r><w:rPr></w:rPr><w:t>water-resources</w:t></w:r><w:r><w:rPr><w:w w:val="105"/></w:rPr><w:t xml:space="preserve"> </w:t></w:r><w:r><w:rPr></w:rPr><w:t>investigations.</w:t></w:r><w:r><w:rPr><w:spacing w:val="37"/></w:rPr><w:t xml:space="preserve"> </w:t></w:r><w:r><w:rPr></w:rPr><w:t>Techniques</w:t></w:r><w:r><w:rPr><w:spacing w:val="16"/></w:rPr><w:t xml:space="preserve"> </w:t></w:r><w:r><w:rPr></w:rPr><w:t>of</w:t></w:r><w:r><w:rPr><w:spacing w:val="16"/></w:rPr><w:t xml:space="preserve"> </w:t></w:r><w:r><w:rPr></w:rPr><w:t>Water-Resources</w:t></w:r><w:r><w:rPr><w:spacing w:val="17"/></w:rPr><w:t xml:space="preserve"> </w:t></w:r><w:r><w:rPr></w:rPr><w:t>Investigations</w:t></w:r><w:r><w:rPr><w:spacing w:val="17"/></w:rPr><w:t xml:space="preserve"> </w:t></w:r><w:r><w:rPr></w:rPr><w:t>8-A3,</w:t></w:r><w:r><w:rPr><w:spacing w:val="17"/></w:rPr><w:t xml:space="preserve"> </w:t></w:r><w:r><w:rPr></w:rPr><w:t>U.S.</w:t></w:r><w:r><w:rPr><w:spacing w:val="16"/></w:rPr><w:t xml:space="preserve"> </w:t></w:r><w:r><w:rPr></w:rPr><w:t>Geological</w:t></w:r><w:r><w:rPr><w:spacing w:val="16"/></w:rPr><w:t xml:space="preserve"> </w:t></w:r><w:r><w:rPr></w:rPr><w:t>Survey,</w:t></w:r><w:r><w:rPr><w:spacing w:val="17"/></w:rPr><w:t xml:space="preserve"> </w:t></w:r><w:r><w:rPr></w:rPr><w:t>2004.</w:t></w:r></w:p><w:p><w:pPr><w:pStyle w:val="TextBody"/><w:spacing w:lineRule="auto" w:line="249" w:before="199" w:after="0"/><w:ind w:left="342" w:right="119" w:hanging="229"/><w:jc w:val="both"/><w:rPr></w:rPr></w:pPr><w:bookmarkStart w:id="152" w:name="_bookmark92"/><w:bookmarkEnd w:id="152"/><w:r><w:rPr></w:rPr><w:t>Mahsa</w:t></w:r><w:r><w:rPr><w:spacing w:val="38"/></w:rPr><w:t xml:space="preserve"> </w:t></w:r><w:r><w:rPr></w:rPr><w:t>Hasanpour</w:t></w:r><w:r><w:rPr><w:spacing w:val="40"/></w:rPr><w:t xml:space="preserve"> </w:t></w:r><w:r><w:rPr></w:rPr><w:t>Kashani</w:t></w:r><w:r><w:rPr><w:spacing w:val="38"/></w:rPr><w:t xml:space="preserve"> </w:t></w:r><w:r><w:rPr></w:rPr><w:t>and</w:t></w:r><w:r><w:rPr><w:spacing w:val="39"/></w:rPr><w:t xml:space="preserve"> </w:t></w:r><w:r><w:rPr></w:rPr><w:t>Yagob</w:t></w:r><w:r><w:rPr><w:spacing w:val="39"/></w:rPr><w:t xml:space="preserve"> </w:t></w:r><w:r><w:rPr></w:rPr><w:t>Dinpashoh.</w:t></w:r><w:r><w:rPr><w:spacing w:val="10"/></w:rPr><w:t xml:space="preserve"> </w:t></w:r><w:r><w:rPr></w:rPr><w:t>Evaluation</w:t></w:r><w:r><w:rPr><w:spacing w:val="40"/></w:rPr><w:t xml:space="preserve"> </w:t></w:r><w:r><w:rPr></w:rPr><w:t>of</w:t></w:r><w:r><w:rPr><w:spacing w:val="37"/></w:rPr><w:t xml:space="preserve"> </w:t></w:r><w:r><w:rPr></w:rPr><w:t>efficiency</w:t></w:r><w:r><w:rPr><w:spacing w:val="38"/></w:rPr><w:t xml:space="preserve"> </w:t></w:r><w:r><w:rPr></w:rPr><w:t>of</w:t></w:r><w:r><w:rPr><w:spacing w:val="38"/></w:rPr><w:t xml:space="preserve"> </w:t></w:r><w:r><w:rPr><w:spacing w:val="0"/></w:rPr><w:t>different</w:t></w:r><w:r><w:rPr><w:spacing w:val="38"/></w:rPr><w:t xml:space="preserve"> </w:t></w:r><w:r><w:rPr></w:rPr><w:t>estimation</w:t></w:r><w:r><w:rPr><w:spacing w:val="28"/><w:w w:val="105"/></w:rPr><w:t xml:space="preserve"> </w:t></w:r><w:r><w:rPr><w:w w:val="95"/></w:rPr><w:t>methods</w:t></w:r><w:r><w:rPr><w:spacing w:val="0"/><w:w w:val="95"/></w:rPr><w:t xml:space="preserve"> </w:t></w:r><w:r><w:rPr><w:w w:val="95"/></w:rPr><w:t>for</w:t></w:r><w:r><w:rPr><w:spacing w:val="1"/><w:w w:val="95"/></w:rPr><w:t xml:space="preserve"> </w:t></w:r><w:r><w:rPr><w:w w:val="95"/></w:rPr><w:t>missing climatological</w:t></w:r><w:r><w:rPr><w:spacing w:val="2"/><w:w w:val="95"/></w:rPr><w:t xml:space="preserve"> </w:t></w:r><w:r><w:rPr><w:w w:val="95"/></w:rPr><w:t>data.</w:t></w:r><w:r><w:rPr><w:spacing w:val="13"/><w:w w:val="95"/></w:rPr><w:t xml:space="preserve"> </w:t></w:r><w:r><w:rPr><w:rFonts w:ascii="Arial" w:hAnsi="Arial"/><w:i/><w:w w:val="95"/></w:rPr><w:t>Stochastic</w:t></w:r><w:r><w:rPr><w:rFonts w:ascii="Arial" w:hAnsi="Arial"/><w:i/><w:spacing w:val="2"/><w:w w:val="95"/></w:rPr><w:t xml:space="preserve"> </w:t></w:r><w:r><w:rPr><w:rFonts w:ascii="Arial" w:hAnsi="Arial"/><w:i/><w:w w:val="95"/></w:rPr><w:t>Environmental</w:t></w:r><w:r><w:rPr><w:rFonts w:ascii="Arial" w:hAnsi="Arial"/><w:i/><w:spacing w:val="1"/><w:w w:val="95"/></w:rPr><w:t xml:space="preserve"> </w:t></w:r><w:r><w:rPr><w:rFonts w:ascii="Arial" w:hAnsi="Arial"/><w:i/><w:w w:val="95"/></w:rPr><w:t>Research</w:t></w:r><w:r><w:rPr><w:rFonts w:ascii="Arial" w:hAnsi="Arial"/><w:i/><w:spacing w:val="1"/><w:w w:val="95"/></w:rPr><w:t xml:space="preserve"> </w:t></w:r><w:r><w:rPr><w:rFonts w:ascii="Arial" w:hAnsi="Arial"/><w:i/><w:w w:val="95"/></w:rPr><w:t>and</w:t></w:r><w:r><w:rPr><w:rFonts w:ascii="Arial" w:hAnsi="Arial"/><w:i/><w:spacing w:val="2"/><w:w w:val="95"/></w:rPr><w:t xml:space="preserve"> </w:t></w:r><w:r><w:rPr><w:rFonts w:ascii="Arial" w:hAnsi="Arial"/><w:i/><w:w w:val="95"/></w:rPr><w:t>Risk</w:t></w:r><w:r><w:rPr><w:rFonts w:ascii="Arial" w:hAnsi="Arial"/><w:i/><w:spacing w:val="1"/><w:w w:val="95"/></w:rPr><w:t xml:space="preserve"> </w:t></w:r><w:r><w:rPr><w:rFonts w:ascii="Arial" w:hAnsi="Arial"/><w:i/><w:spacing w:val="0"/><w:w w:val="95"/></w:rPr><w:t>Assessment</w:t></w:r><w:r><w:rPr><w:spacing w:val="0"/><w:w w:val="95"/></w:rPr><w:t>,</w:t></w:r><w:r><w:rPr><w:spacing w:val="29"/><w:w w:val="105"/></w:rPr><w:t xml:space="preserve"> </w:t></w:r><w:r><w:rPr></w:rPr><w:t>26(1):59--71,</w:t></w:r><w:r><w:rPr><w:spacing w:val="0"/></w:rPr><w:t xml:space="preserve"> </w:t></w:r><w:r><w:rPr></w:rPr><w:t>November</w:t></w:r><w:r><w:rPr><w:spacing w:val="0"/></w:rPr><w:t xml:space="preserve"> </w:t></w:r><w:r><w:rPr></w:rPr><w:t>2011.</w:t></w:r><w:r><w:rPr><w:spacing w:val="3"/></w:rPr><w:t xml:space="preserve"> </w:t></w:r><w:r><w:rPr></w:rPr><w:t>ISSN</w:t></w:r><w:r><w:rPr><w:spacing w:val="0"/></w:rPr><w:t xml:space="preserve"> </w:t></w:r><w:r><w:rPr></w:rPr><w:t>1436-3240,</w:t></w:r><w:r><w:rPr><w:spacing w:val="0"/></w:rPr><w:t xml:space="preserve"> </w:t></w:r><w:r><w:rPr></w:rPr><w:t>1436-3259.</w:t></w:r><w:r><w:rPr><w:spacing w:val="3"/></w:rPr><w:t xml:space="preserve"> </w:t></w:r><w:r><w:rPr></w:rPr><w:t>doi:</w:t></w:r><w:r><w:rPr><w:spacing w:val="7"/></w:rPr><w:t xml:space="preserve"> </w:t></w:r><w:r><w:rPr><w:spacing w:val="1"/></w:rPr><w:t>10.1007/s00477-011-0536-y</w:t></w:r><w:r><w:rPr></w:rPr><w:t>.</w:t></w:r><w:r><w:rPr><w:spacing w:val="3"/></w:rPr><w:t xml:space="preserve"> </w:t></w:r><w:r><w:rPr></w:rPr><w:t>URL</w:t></w:r></w:p><w:p><w:pPr><w:pStyle w:val="TextBody"/><w:spacing w:lineRule="exact" w:line="277"/><w:ind w:left="347" w:hanging="0"/><w:rPr></w:rPr></w:pPr><w:hyperlink r:id="rId83"><w:r><w:rPr><w:rStyle w:val="InternetLink"/><w:rFonts w:ascii="MS Gothic" w:hAnsi="MS Gothic"/></w:rPr><w:t>http://link.springer.com/article/10.1007/s00477-011-0536-y</w:t></w:r></w:hyperlink><w:r><w:rPr></w:rPr><w:t xml:space="preserve">.   </w:t></w:r><w:r><w:rPr><w:spacing w:val="7"/></w:rPr><w:t xml:space="preserve"> </w:t></w:r><w:r><w:rPr></w:rPr><w:t>D265.</w:t></w:r></w:p><w:p><w:pPr><w:pStyle w:val="Normal"/><w:spacing w:lineRule="auto" w:line="249" w:before="212" w:after="0"/><w:ind w:left="347" w:right="119" w:hanging="235"/><w:jc w:val="both"/><w:rPr><w:rFonts w:ascii="Times New Roman" w:hAnsi="Times New Roman" w:eastAsia="Times New Roman" w:cs="Times New Roman"/><w:sz w:val="24"/><w:szCs w:val="24"/></w:rPr></w:pPr><w:bookmarkStart w:id="153" w:name="_bookmark93"/><w:bookmarkEnd w:id="153"/><w:r><w:rPr><w:rFonts w:ascii="Times New Roman" w:hAnsi="Times New Roman"/><w:sz w:val="24"/></w:rPr><w:t>W.</w:t></w:r><w:r><w:rPr><w:rFonts w:ascii="Times New Roman" w:hAnsi="Times New Roman"/><w:spacing w:val="16"/><w:sz w:val="24"/></w:rPr><w:t xml:space="preserve"> </w:t></w:r><w:r><w:rPr><w:rFonts w:ascii="Times New Roman" w:hAnsi="Times New Roman"/><w:sz w:val="24"/></w:rPr><w:t>P.</w:t></w:r><w:r><w:rPr><w:rFonts w:ascii="Times New Roman" w:hAnsi="Times New Roman"/><w:spacing w:val="17"/><w:sz w:val="24"/></w:rPr><w:t xml:space="preserve"> </w:t></w:r><w:r><w:rPr><w:rFonts w:ascii="Times New Roman" w:hAnsi="Times New Roman"/><w:sz w:val="24"/></w:rPr><w:t>Kemp,</w:t></w:r><w:r><w:rPr><w:rFonts w:ascii="Times New Roman" w:hAnsi="Times New Roman"/><w:spacing w:val="22"/><w:sz w:val="24"/></w:rPr><w:t xml:space="preserve"> </w:t></w:r><w:r><w:rPr><w:rFonts w:ascii="Times New Roman" w:hAnsi="Times New Roman"/><w:sz w:val="24"/></w:rPr><w:t>D.</w:t></w:r><w:r><w:rPr><w:rFonts w:ascii="Times New Roman" w:hAnsi="Times New Roman"/><w:spacing w:val="17"/><w:sz w:val="24"/></w:rPr><w:t xml:space="preserve"> </w:t></w:r><w:r><w:rPr><w:rFonts w:ascii="Times New Roman" w:hAnsi="Times New Roman"/><w:sz w:val="24"/></w:rPr><w:t>G.</w:t></w:r><w:r><w:rPr><w:rFonts w:ascii="Times New Roman" w:hAnsi="Times New Roman"/><w:spacing w:val="18"/><w:sz w:val="24"/></w:rPr><w:t xml:space="preserve"> </w:t></w:r><w:r><w:rPr><w:rFonts w:ascii="Times New Roman" w:hAnsi="Times New Roman"/><w:sz w:val="24"/></w:rPr><w:t>Burnell,</w:t></w:r><w:r><w:rPr><w:rFonts w:ascii="Times New Roman" w:hAnsi="Times New Roman"/><w:spacing w:val="22"/><w:sz w:val="24"/></w:rPr><w:t xml:space="preserve"> </w:t></w:r><w:r><w:rPr><w:rFonts w:ascii="Times New Roman" w:hAnsi="Times New Roman"/><w:sz w:val="24"/></w:rPr><w:t>D.</w:t></w:r><w:r><w:rPr><w:rFonts w:ascii="Times New Roman" w:hAnsi="Times New Roman"/><w:spacing w:val="16"/><w:sz w:val="24"/></w:rPr><w:t xml:space="preserve"> </w:t></w:r><w:r><w:rPr><w:rFonts w:ascii="Times New Roman" w:hAnsi="Times New Roman"/><w:sz w:val="24"/></w:rPr><w:t>O.</w:t></w:r><w:r><w:rPr><w:rFonts w:ascii="Times New Roman" w:hAnsi="Times New Roman"/><w:spacing w:val="17"/><w:sz w:val="24"/></w:rPr><w:t xml:space="preserve"> </w:t></w:r><w:r><w:rPr><w:rFonts w:ascii="Times New Roman" w:hAnsi="Times New Roman"/><w:sz w:val="24"/></w:rPr><w:t>Everson,</w:t></w:r><w:r><w:rPr><w:rFonts w:ascii="Times New Roman" w:hAnsi="Times New Roman"/><w:spacing w:val="22"/><w:sz w:val="24"/></w:rPr><w:t xml:space="preserve"> </w:t></w:r><w:r><w:rPr><w:rFonts w:ascii="Times New Roman" w:hAnsi="Times New Roman"/><w:sz w:val="24"/></w:rPr><w:t>and</w:t></w:r><w:r><w:rPr><w:rFonts w:ascii="Times New Roman" w:hAnsi="Times New Roman"/><w:spacing w:val="18"/><w:sz w:val="24"/></w:rPr><w:t xml:space="preserve"> </w:t></w:r><w:r><w:rPr><w:rFonts w:ascii="Times New Roman" w:hAnsi="Times New Roman"/><w:sz w:val="24"/></w:rPr><w:t>A.</w:t></w:r><w:r><w:rPr><w:rFonts w:ascii="Times New Roman" w:hAnsi="Times New Roman"/><w:spacing w:val="17"/><w:sz w:val="24"/></w:rPr><w:t xml:space="preserve"> </w:t></w:r><w:r><w:rPr><w:rFonts w:ascii="Times New Roman" w:hAnsi="Times New Roman"/><w:sz w:val="24"/></w:rPr><w:t>J.</w:t></w:r><w:r><w:rPr><w:rFonts w:ascii="Times New Roman" w:hAnsi="Times New Roman"/><w:spacing w:val="17"/><w:sz w:val="24"/></w:rPr><w:t xml:space="preserve"> </w:t></w:r><w:r><w:rPr><w:rFonts w:ascii="Times New Roman" w:hAnsi="Times New Roman"/><w:sz w:val="24"/></w:rPr><w:t>Thomson.</w:t></w:r><w:r><w:rPr><w:rFonts w:ascii="Times New Roman" w:hAnsi="Times New Roman"/><w:spacing w:val="38"/><w:sz w:val="24"/></w:rPr><w:t xml:space="preserve"> </w:t></w:r><w:r><w:rPr><w:rFonts w:ascii="Times New Roman" w:hAnsi="Times New Roman"/><w:sz w:val="24"/></w:rPr><w:t>Estimating</w:t></w:r><w:r><w:rPr><w:rFonts w:ascii="Times New Roman" w:hAnsi="Times New Roman"/><w:spacing w:val="20"/><w:sz w:val="24"/></w:rPr><w:t xml:space="preserve"> </w:t></w:r><w:r><w:rPr><w:rFonts w:ascii="Times New Roman" w:hAnsi="Times New Roman"/><w:sz w:val="24"/></w:rPr><w:t>missing</w:t></w:r><w:r><w:rPr><w:rFonts w:ascii="Times New Roman" w:hAnsi="Times New Roman"/><w:spacing w:val="17"/><w:sz w:val="24"/></w:rPr><w:t xml:space="preserve"> </w:t></w:r><w:r><w:rPr><w:rFonts w:ascii="Times New Roman" w:hAnsi="Times New Roman"/><w:sz w:val="24"/></w:rPr><w:t>daily</w:t></w:r><w:r><w:rPr><w:rFonts w:ascii="Times New Roman" w:hAnsi="Times New Roman"/><w:spacing w:val="16"/><w:sz w:val="24"/></w:rPr><w:t xml:space="preserve"> </w:t></w:r><w:r><w:rPr><w:rFonts w:ascii="Times New Roman" w:hAnsi="Times New Roman"/><w:sz w:val="24"/></w:rPr><w:t>maximum</w:t></w:r><w:r><w:rPr><w:rFonts w:ascii="Times New Roman" w:hAnsi="Times New Roman"/><w:w w:val="102"/><w:sz w:val="24"/></w:rPr><w:t xml:space="preserve"> </w:t></w:r><w:r><w:rPr><w:rFonts w:ascii="Times New Roman" w:hAnsi="Times New Roman"/><w:sz w:val="24"/></w:rPr><w:t>and</w:t></w:r><w:r><w:rPr><w:rFonts w:ascii="Times New Roman" w:hAnsi="Times New Roman"/><w:spacing w:val="41"/><w:sz w:val="24"/></w:rPr><w:t xml:space="preserve"> </w:t></w:r><w:r><w:rPr><w:rFonts w:ascii="Times New Roman" w:hAnsi="Times New Roman"/><w:sz w:val="24"/></w:rPr><w:t>minimum</w:t></w:r><w:r><w:rPr><w:rFonts w:ascii="Times New Roman" w:hAnsi="Times New Roman"/><w:spacing w:val="41"/><w:sz w:val="24"/></w:rPr><w:t xml:space="preserve"> </w:t></w:r><w:r><w:rPr><w:rFonts w:ascii="Times New Roman" w:hAnsi="Times New Roman"/><w:sz w:val="24"/></w:rPr><w:t xml:space="preserve">temperatures. </w:t></w:r><w:r><w:rPr><w:rFonts w:ascii="Times New Roman" w:hAnsi="Times New Roman"/><w:spacing w:val="35"/><w:sz w:val="24"/></w:rPr><w:t xml:space="preserve"> </w:t></w:r><w:r><w:rPr><w:rFonts w:ascii="Arial" w:hAnsi="Arial"/><w:i/><w:sz w:val="24"/></w:rPr><w:t>Journal</w:t></w:r><w:r><w:rPr><w:rFonts w:ascii="Arial" w:hAnsi="Arial"/><w:i/><w:spacing w:val="40"/><w:sz w:val="24"/></w:rPr><w:t xml:space="preserve"> </w:t></w:r><w:r><w:rPr><w:rFonts w:ascii="Arial" w:hAnsi="Arial"/><w:i/><w:sz w:val="24"/></w:rPr><w:t>of</w:t></w:r><w:r><w:rPr><w:rFonts w:ascii="Arial" w:hAnsi="Arial"/><w:i/><w:spacing w:val="40"/><w:sz w:val="24"/></w:rPr><w:t xml:space="preserve"> </w:t></w:r><w:r><w:rPr><w:rFonts w:ascii="Arial" w:hAnsi="Arial"/><w:i/><w:sz w:val="24"/></w:rPr><w:t>Climate</w:t></w:r><w:r><w:rPr><w:rFonts w:ascii="Arial" w:hAnsi="Arial"/><w:i/><w:spacing w:val="40"/><w:sz w:val="24"/></w:rPr><w:t xml:space="preserve"> </w:t></w:r><w:r><w:rPr><w:rFonts w:ascii="Arial" w:hAnsi="Arial"/><w:i/><w:sz w:val="24"/></w:rPr><w:t>and</w:t></w:r><w:r><w:rPr><w:rFonts w:ascii="Arial" w:hAnsi="Arial"/><w:i/><w:spacing w:val="40"/><w:sz w:val="24"/></w:rPr><w:t xml:space="preserve"> </w:t></w:r><w:r><w:rPr><w:rFonts w:ascii="Arial" w:hAnsi="Arial"/><w:i/><w:sz w:val="24"/></w:rPr><w:t>Applied</w:t></w:r><w:r><w:rPr><w:rFonts w:ascii="Arial" w:hAnsi="Arial"/><w:i/><w:spacing w:val="39"/><w:sz w:val="24"/></w:rPr><w:t xml:space="preserve"> </w:t></w:r><w:r><w:rPr><w:rFonts w:ascii="Arial" w:hAnsi="Arial"/><w:i/><w:spacing w:val="0"/><w:sz w:val="24"/></w:rPr><w:t>Meteorology</w:t></w:r><w:r><w:rPr><w:rFonts w:ascii="Times New Roman" w:hAnsi="Times New Roman"/><w:spacing w:val="0"/><w:sz w:val="24"/></w:rPr><w:t>,</w:t></w:r><w:r><w:rPr><w:rFonts w:ascii="Times New Roman" w:hAnsi="Times New Roman"/><w:spacing w:val="44"/><w:sz w:val="24"/></w:rPr><w:t xml:space="preserve"> </w:t></w:r><w:r><w:rPr><w:rFonts w:ascii="Times New Roman" w:hAnsi="Times New Roman"/><w:sz w:val="24"/></w:rPr><w:t>22(9):1587--1593,</w:t></w:r></w:p><w:p><w:pPr><w:pStyle w:val="TextBody"/><w:spacing w:lineRule="exact" w:line="283"/><w:ind w:left="347" w:hanging="0"/><w:rPr></w:rPr></w:pPr><w:r><w:rPr></w:rPr><w:t>September</w:t></w:r><w:r><w:rPr><w:spacing w:val="40"/></w:rPr><w:t xml:space="preserve"> </w:t></w:r><w:r><w:rPr></w:rPr><w:t xml:space="preserve">1983. </w:t></w:r><w:r><w:rPr><w:spacing w:val="15"/></w:rPr><w:t xml:space="preserve"> </w:t></w:r><w:r><w:rPr></w:rPr><w:t>ISSN</w:t></w:r><w:r><w:rPr><w:spacing w:val="42"/></w:rPr><w:t xml:space="preserve"> </w:t></w:r><w:r><w:rPr></w:rPr><w:t xml:space="preserve">0733-3021. </w:t></w:r><w:r><w:rPr><w:spacing w:val="15"/></w:rPr><w:t xml:space="preserve"> </w:t></w:r><w:r><w:rPr></w:rPr><w:t xml:space="preserve">doi: </w:t></w:r><w:r><w:rPr><w:spacing w:val="15"/></w:rPr><w:t xml:space="preserve"> </w:t></w:r><w:r><w:rPr></w:rPr><w:t>10.1175/1520-0450(1983)022</w:t></w:r><w:r><w:rPr><w:rFonts w:ascii="Meiryo" w:hAnsi="Meiryo"/><w:i/></w:rPr><w:t>(</w:t></w:r><w:r><w:rPr></w:rPr><w:t>1587:EMDMAM</w:t></w:r><w:r><w:rPr><w:rFonts w:ascii="Meiryo" w:hAnsi="Meiryo"/><w:i/></w:rPr><w:t>)</w:t></w:r><w:r><w:rPr></w:rPr><w:t>2.0.CO;</w:t></w:r></w:p><w:p><w:pPr><w:pStyle w:val="TextBody"/><w:tabs><w:tab w:val="left" w:pos="823" w:leader="none"/></w:tabs><w:spacing w:lineRule="exact" w:line="288" w:before="1" w:after="0"/><w:ind w:left="347" w:right="145" w:hanging="6"/><w:rPr></w:rPr></w:pPr><w:r><w:rPr></w:rPr><w:t>2.</w:t><w:tab/><w:t xml:space="preserve">URL    </w:t></w:r><w:r><w:rPr><w:spacing w:val="29"/></w:rPr><w:t xml:space="preserve"> </w:t></w:r><w:hyperlink r:id="rId84"><w:r><w:rPr><w:rStyle w:val="InternetLink"/><w:rFonts w:ascii="MS Gothic" w:hAnsi="MS Gothic"/></w:rPr><w:t>http://journals.ametsoc.org/doi/abs/10.1175/1520-0450(1983)022%3C1587%</w:t></w:r></w:hyperlink><w:r><w:rPr><w:rFonts w:ascii="MS Gothic" w:hAnsi="MS Gothic"/><w:spacing w:val="29"/><w:w w:val="102"/></w:rPr><w:t xml:space="preserve"> </w:t></w:r><w:hyperlink r:id="rId85"><w:r><w:rPr><w:rStyle w:val="InternetLink"/><w:rFonts w:ascii="MS Gothic" w:hAnsi="MS Gothic"/></w:rPr><w:t>3AEMDMAM%3E2.0.CO%3B2</w:t></w:r></w:hyperlink><w:r><w:rPr></w:rPr><w:t xml:space="preserve">. </w:t></w:r><w:r><w:rPr><w:spacing w:val="38"/></w:rPr><w:t xml:space="preserve"> </w:t></w:r><w:r><w:rPr></w:rPr><w:t>D210.</w:t></w:r></w:p><w:p><w:pPr><w:pStyle w:val="TextBody"/><w:spacing w:lineRule="auto" w:line="249" w:before="206" w:after="0"/><w:ind w:left="342" w:right="119" w:hanging="229"/><w:jc w:val="both"/><w:rPr></w:rPr></w:pPr><w:bookmarkStart w:id="154" w:name="_bookmark94"/><w:bookmarkEnd w:id="154"/><w:r><w:rPr></w:rPr><w:t>Tae-Woong</w:t></w:r><w:r><w:rPr><w:spacing w:val="40"/></w:rPr><w:t xml:space="preserve"> </w:t></w:r><w:r><w:rPr></w:rPr><w:t>Kim</w:t></w:r><w:r><w:rPr><w:spacing w:val="40"/></w:rPr><w:t xml:space="preserve"> </w:t></w:r><w:r><w:rPr></w:rPr><w:t>and</w:t></w:r><w:r><w:rPr><w:spacing w:val="40"/></w:rPr><w:t xml:space="preserve"> </w:t></w:r><w:r><w:rPr></w:rPr><w:t>Hosung</w:t></w:r><w:r><w:rPr><w:spacing w:val="41"/></w:rPr><w:t xml:space="preserve"> </w:t></w:r><w:r><w:rPr></w:rPr><w:t>Ahn.</w:t></w:r><w:r><w:rPr><w:spacing w:val="13"/></w:rPr><w:t xml:space="preserve"> </w:t></w:r><w:r><w:rPr><w:spacing w:val="0"/></w:rPr><w:t>Spatial</w:t></w:r><w:r><w:rPr><w:spacing w:val="41"/></w:rPr><w:t xml:space="preserve"> </w:t></w:r><w:r><w:rPr></w:rPr><w:t>rainfall</w:t></w:r><w:r><w:rPr><w:spacing w:val="40"/></w:rPr><w:t xml:space="preserve"> </w:t></w:r><w:r><w:rPr></w:rPr><w:t>model</w:t></w:r><w:r><w:rPr><w:spacing w:val="40"/></w:rPr><w:t xml:space="preserve"> </w:t></w:r><w:r><w:rPr></w:rPr><w:t>using</w:t></w:r><w:r><w:rPr><w:spacing w:val="39"/></w:rPr><w:t xml:space="preserve"> </w:t></w:r><w:r><w:rPr></w:rPr><w:t>a</w:t></w:r><w:r><w:rPr><w:spacing w:val="41"/></w:rPr><w:t xml:space="preserve"> </w:t></w:r><w:r><w:rPr></w:rPr><w:t>pattern</w:t></w:r><w:r><w:rPr><w:spacing w:val="39"/></w:rPr><w:t xml:space="preserve"> </w:t></w:r><w:r><w:rPr></w:rPr><w:t>classifier</w:t></w:r><w:r><w:rPr><w:spacing w:val="40"/></w:rPr><w:t xml:space="preserve"> </w:t></w:r><w:r><w:rPr></w:rPr><w:t>for</w:t></w:r><w:r><w:rPr><w:spacing w:val="40"/></w:rPr><w:t xml:space="preserve"> </w:t></w:r><w:r><w:rPr></w:rPr><w:t>estimating</w:t></w:r><w:r><w:rPr><w:spacing w:val="26"/><w:w w:val="101"/></w:rPr><w:t xml:space="preserve"> </w:t></w:r><w:r><w:rPr></w:rPr><w:t>missing</w:t></w:r><w:r><w:rPr><w:spacing w:val="20"/></w:rPr><w:t xml:space="preserve"> </w:t></w:r><w:r><w:rPr></w:rPr><w:t>daily</w:t></w:r><w:r><w:rPr><w:spacing w:val="21"/></w:rPr><w:t xml:space="preserve"> </w:t></w:r><w:r><w:rPr><w:spacing w:val="0"/></w:rPr><w:t>rainfall</w:t></w:r><w:r><w:rPr><w:spacing w:val="21"/></w:rPr><w:t xml:space="preserve"> </w:t></w:r><w:r><w:rPr></w:rPr><w:t>data.</w:t></w:r><w:r><w:rPr><w:spacing w:val="6"/></w:rPr><w:t xml:space="preserve"> </w:t></w:r><w:r><w:rPr><w:rFonts w:ascii="Arial" w:hAnsi="Arial"/><w:i/></w:rPr><w:t>Stochastic</w:t></w:r><w:r><w:rPr><w:rFonts w:ascii="Arial" w:hAnsi="Arial"/><w:i/><w:spacing w:val="18"/></w:rPr><w:t xml:space="preserve"> </w:t></w:r><w:r><w:rPr><w:rFonts w:ascii="Arial" w:hAnsi="Arial"/><w:i/></w:rPr><w:t>Environmental</w:t></w:r><w:r><w:rPr><w:rFonts w:ascii="Arial" w:hAnsi="Arial"/><w:i/><w:spacing w:val="16"/></w:rPr><w:t xml:space="preserve"> </w:t></w:r><w:r><w:rPr><w:rFonts w:ascii="Arial" w:hAnsi="Arial"/><w:i/></w:rPr><w:t>Research</w:t></w:r><w:r><w:rPr><w:rFonts w:ascii="Arial" w:hAnsi="Arial"/><w:i/><w:spacing w:val="18"/></w:rPr><w:t xml:space="preserve"> </w:t></w:r><w:r><w:rPr><w:rFonts w:ascii="Arial" w:hAnsi="Arial"/><w:i/></w:rPr><w:t>and</w:t></w:r><w:r><w:rPr><w:rFonts w:ascii="Arial" w:hAnsi="Arial"/><w:i/><w:spacing w:val="18"/></w:rPr><w:t xml:space="preserve"> </w:t></w:r><w:r><w:rPr><w:rFonts w:ascii="Arial" w:hAnsi="Arial"/><w:i/></w:rPr><w:t>Risk</w:t></w:r><w:r><w:rPr><w:rFonts w:ascii="Arial" w:hAnsi="Arial"/><w:i/><w:spacing w:val="18"/></w:rPr><w:t xml:space="preserve"> </w:t></w:r><w:r><w:rPr><w:rFonts w:ascii="Arial" w:hAnsi="Arial"/><w:i/><w:spacing w:val="0"/></w:rPr><w:t>Assessment</w:t></w:r><w:r><w:rPr><w:spacing w:val="0"/></w:rPr><w:t>,</w:t></w:r><w:r><w:rPr><w:spacing w:val="24"/></w:rPr><w:t xml:space="preserve"> </w:t></w:r><w:r><w:rPr></w:rPr><w:t>23(3):</w:t></w:r><w:r><w:rPr><w:spacing w:val="33"/><w:w w:val="103"/></w:rPr><w:t xml:space="preserve"> </w:t></w:r><w:r><w:rPr></w:rPr><w:t>367--376,</w:t></w:r><w:r><w:rPr><w:spacing w:val="57"/></w:rPr><w:t xml:space="preserve"> </w:t></w:r><w:r><w:rPr></w:rPr><w:t>March</w:t></w:r><w:r><w:rPr><w:spacing w:val="51"/></w:rPr><w:t xml:space="preserve"> </w:t></w:r><w:r><w:rPr><w:spacing w:val="0"/></w:rPr><w:t>2008.</w:t></w:r><w:r><w:rPr></w:rPr><w:t xml:space="preserve">  </w:t></w:r><w:r><w:rPr><w:spacing w:val="10"/></w:rPr><w:t xml:space="preserve"> </w:t></w:r><w:r><w:rPr></w:rPr><w:t>ISSN</w:t></w:r><w:r><w:rPr><w:spacing w:val="51"/></w:rPr><w:t xml:space="preserve"> </w:t></w:r><w:r><w:rPr></w:rPr><w:t>1436-3240,</w:t></w:r><w:r><w:rPr><w:spacing w:val="57"/></w:rPr><w:t xml:space="preserve"> </w:t></w:r><w:r><w:rPr><w:spacing w:val="0"/></w:rPr><w:t>1436-3259.</w:t></w:r><w:r><w:rPr></w:rPr><w:t xml:space="preserve">  </w:t></w:r><w:r><w:rPr><w:spacing w:val="10"/></w:rPr><w:t xml:space="preserve"> </w:t></w:r><w:r><w:rPr></w:rPr><w:t xml:space="preserve">doi: </w:t></w:r><w:r><w:rPr><w:spacing w:val="45"/></w:rPr><w:t xml:space="preserve"> </w:t></w:r><w:r><w:rPr><w:spacing w:val="1"/></w:rPr><w:t>10</w:t></w:r><w:r><w:rPr></w:rPr><w:t>.1007/s00477-</w:t></w:r><w:r><w:rPr><w:spacing w:val="1"/></w:rPr><w:t>008-0223-</w:t></w:r><w:r><w:rPr></w:rPr><w:t xml:space="preserve">9.  </w:t></w:r><w:r><w:rPr><w:spacing w:val="9"/></w:rPr><w:t xml:space="preserve"> </w:t></w:r><w:r><w:rPr></w:rPr><w:t>URL</w:t></w:r></w:p><w:p><w:pPr><w:pStyle w:val="TextBody"/><w:spacing w:lineRule="exact" w:line="277"/><w:ind w:left="347" w:hanging="0"/><w:rPr></w:rPr></w:pPr><w:hyperlink r:id="rId86"><w:r><w:rPr><w:rStyle w:val="InternetLink"/><w:rFonts w:ascii="MS Gothic" w:hAnsi="MS Gothic"/></w:rPr><w:t>http://link.springer.com/article/10.1007/s00477-008-0223-9</w:t></w:r></w:hyperlink><w:r><w:rPr></w:rPr><w:t xml:space="preserve">.   </w:t></w:r><w:r><w:rPr><w:spacing w:val="7"/></w:rPr><w:t xml:space="preserve"> </w:t></w:r><w:r><w:rPr></w:rPr><w:t>D267.</w:t></w:r></w:p><w:p><w:pPr><w:pStyle w:val="TextBody"/><w:spacing w:lineRule="auto" w:line="249" w:before="212" w:after="0"/><w:ind w:left="336" w:right="106" w:hanging="223"/><w:jc w:val="both"/><w:rPr></w:rPr></w:pPr><w:bookmarkStart w:id="155" w:name="_bookmark95"/><w:bookmarkEnd w:id="155"/><w:r><w:rPr></w:rPr><w:t>Todd</w:t></w:r><w:r><w:rPr><w:spacing w:val="22"/></w:rPr><w:t xml:space="preserve"> </w:t></w:r><w:r><w:rPr></w:rPr><w:t>C</w:t></w:r><w:r><w:rPr><w:spacing w:val="22"/></w:rPr><w:t xml:space="preserve"> </w:t></w:r><w:r><w:rPr><w:spacing w:val="0"/></w:rPr><w:t>Rasmussen</w:t></w:r><w:r><w:rPr><w:spacing w:val="21"/></w:rPr><w:t xml:space="preserve"> </w:t></w:r><w:r><w:rPr></w:rPr><w:t>and</w:t></w:r><w:r><w:rPr><w:spacing w:val="22"/></w:rPr><w:t xml:space="preserve"> </w:t></w:r><w:r><w:rPr></w:rPr><w:t>Leslie</w:t></w:r><w:r><w:rPr><w:spacing w:val="22"/></w:rPr><w:t xml:space="preserve"> </w:t></w:r><w:r><w:rPr></w:rPr><w:t>A</w:t></w:r><w:r><w:rPr><w:spacing w:val="22"/></w:rPr><w:t xml:space="preserve"> </w:t></w:r><w:r><w:rPr></w:rPr><w:t>Crawford.</w:t></w:r><w:r><w:rPr><w:spacing w:val="47"/></w:rPr><w:t xml:space="preserve"> </w:t></w:r><w:r><w:rPr></w:rPr><w:t>Identifying</w:t></w:r><w:r><w:rPr><w:spacing w:val="22"/></w:rPr><w:t xml:space="preserve"> </w:t></w:r><w:r><w:rPr></w:rPr><w:t>and</w:t></w:r><w:r><w:rPr><w:spacing w:val="23"/></w:rPr><w:t xml:space="preserve"> </w:t></w:r><w:r><w:rPr></w:rPr><w:t>removing</w:t></w:r><w:r><w:rPr><w:spacing w:val="22"/></w:rPr><w:t xml:space="preserve"> </w:t></w:r><w:r><w:rPr></w:rPr><w:t>barometric</w:t></w:r><w:r><w:rPr><w:spacing w:val="21"/></w:rPr><w:t xml:space="preserve"> </w:t></w:r><w:r><w:rPr></w:rPr><w:t>pressure</w:t></w:r><w:r><w:rPr><w:spacing w:val="21"/></w:rPr><w:t xml:space="preserve"> </w:t></w:r><w:r><w:rPr><w:spacing w:val="0"/></w:rPr><w:t>effects</w:t></w:r><w:r><w:rPr><w:spacing w:val="22"/></w:rPr><w:t xml:space="preserve"> </w:t></w:r><w:r><w:rPr></w:rPr><w:t>in</w:t></w:r><w:r><w:rPr><w:spacing w:val="28"/><w:w w:val="102"/></w:rPr><w:t xml:space="preserve"> </w:t></w:r><w:r><w:rPr></w:rPr><w:t>confined</w:t></w:r><w:r><w:rPr><w:spacing w:val="2"/></w:rPr><w:t xml:space="preserve"> </w:t></w:r><w:r><w:rPr></w:rPr><w:t>and</w:t></w:r><w:r><w:rPr><w:spacing w:val="2"/></w:rPr><w:t xml:space="preserve"> </w:t></w:r><w:r><w:rPr></w:rPr><w:t>unconfined</w:t></w:r><w:r><w:rPr><w:spacing w:val="1"/></w:rPr><w:t xml:space="preserve"> </w:t></w:r><w:r><w:rPr><w:spacing w:val="0"/></w:rPr><w:t>aquifers.</w:t></w:r><w:r><w:rPr><w:spacing w:val="20"/></w:rPr><w:t xml:space="preserve"> </w:t></w:r><w:r><w:rPr><w:rFonts w:ascii="Arial" w:hAnsi="Arial"/><w:i/></w:rPr><w:t>Ground</w:t></w:r><w:r><w:rPr><w:rFonts w:ascii="Arial" w:hAnsi="Arial"/><w:i/><w:spacing w:val="0"/></w:rPr><w:t xml:space="preserve"> Water</w:t></w:r><w:r><w:rPr><w:spacing w:val="0"/></w:rPr><w:t>,</w:t></w:r><w:r><w:rPr><w:spacing w:val="3"/></w:rPr><w:t xml:space="preserve"> </w:t></w:r><w:r><w:rPr></w:rPr><w:t>35(3):502--511,</w:t></w:r><w:r><w:rPr><w:spacing w:val="2"/></w:rPr><w:t xml:space="preserve"> </w:t></w:r><w:r><w:rPr></w:rPr><w:t>1997.</w:t></w:r><w:r><w:rPr><w:spacing w:val="22"/></w:rPr><w:t xml:space="preserve"> </w:t></w:r><w:r><w:rPr></w:rPr><w:t>doi:</w:t></w:r><w:r><w:rPr><w:spacing w:val="25"/></w:rPr><w:t xml:space="preserve"> </w:t></w:r><w:r><w:rPr></w:rPr><w:t>10.1111/j.1745-6584.</w:t></w:r><w:r><w:rPr><w:spacing w:val="45"/><w:w w:val="105"/></w:rPr><w:t xml:space="preserve"> </w:t></w:r><w:r><w:rPr></w:rPr><w:t>1997.tb00111.x.</w:t></w:r><w:r><w:rPr><w:spacing w:val="59"/></w:rPr><w:t xml:space="preserve"> </w:t></w:r><w:r><w:rPr></w:rPr><w:t>D176.</w:t></w:r></w:p><w:p><w:pPr><w:pStyle w:val="TextBody"/><w:spacing w:lineRule="exact" w:line="288" w:before="194" w:after="0"/><w:ind w:left="330" w:right="119" w:hanging="217"/><w:jc w:val="both"/><w:rPr></w:rPr></w:pPr><w:bookmarkStart w:id="156" w:name="_bookmark96"/><w:bookmarkEnd w:id="156"/><w:r><w:rPr></w:rPr><w:t>E.</w:t></w:r><w:r><w:rPr><w:spacing w:val="52"/></w:rPr><w:t xml:space="preserve"> </w:t></w:r><w:r><w:rPr></w:rPr><w:t>J.</w:t></w:r><w:r><w:rPr><w:spacing w:val="52"/></w:rPr><w:t xml:space="preserve"> </w:t></w:r><w:r><w:rPr></w:rPr><w:t>Schlossmacher.</w:t></w:r><w:r><w:rPr><w:spacing w:val="28"/></w:rPr><w:t xml:space="preserve"> </w:t></w:r><w:r><w:rPr></w:rPr><w:t>An</w:t></w:r><w:r><w:rPr><w:spacing w:val="52"/></w:rPr><w:t xml:space="preserve"> </w:t></w:r><w:r><w:rPr></w:rPr><w:t>Iterative</w:t></w:r><w:r><w:rPr><w:spacing w:val="53"/></w:rPr><w:t xml:space="preserve"> </w:t></w:r><w:r><w:rPr></w:rPr><w:t>Technique</w:t></w:r><w:r><w:rPr><w:spacing w:val="54"/></w:rPr><w:t xml:space="preserve"> </w:t></w:r><w:r><w:rPr></w:rPr><w:t>for</w:t></w:r><w:r><w:rPr><w:spacing w:val="52"/></w:rPr><w:t xml:space="preserve"> </w:t></w:r><w:r><w:rPr></w:rPr><w:t>Absolute</w:t></w:r><w:r><w:rPr><w:spacing w:val="54"/></w:rPr><w:t xml:space="preserve"> </w:t></w:r><w:r><w:rPr><w:spacing w:val="0"/></w:rPr><w:t>Deviations</w:t></w:r><w:r><w:rPr><w:spacing w:val="52"/></w:rPr><w:t xml:space="preserve"> </w:t></w:r><w:r><w:rPr></w:rPr><w:t>Curve</w:t></w:r><w:r><w:rPr><w:spacing w:val="52"/></w:rPr><w:t xml:space="preserve"> </w:t></w:r><w:r><w:rPr></w:rPr><w:t>Fitting.</w:t></w:r><w:r><w:rPr><w:spacing w:val="29"/></w:rPr><w:t xml:space="preserve"> </w:t></w:r><w:r><w:rPr><w:rFonts w:ascii="Arial" w:hAnsi="Arial"/><w:i/></w:rPr><w:t>Journal</w:t></w:r><w:r><w:rPr><w:rFonts w:ascii="Arial" w:hAnsi="Arial"/><w:i/><w:spacing w:val="52"/></w:rPr><w:t xml:space="preserve"> </w:t></w:r><w:r><w:rPr><w:rFonts w:ascii="Arial" w:hAnsi="Arial"/><w:i/></w:rPr><w:t>of</w:t></w:r><w:r><w:rPr><w:rFonts w:ascii="Arial" w:hAnsi="Arial"/><w:i/><w:spacing w:val="29"/><w:w w:val="97"/></w:rPr><w:t xml:space="preserve"> </w:t></w:r><w:r><w:rPr><w:rFonts w:ascii="Arial" w:hAnsi="Arial"/><w:i/></w:rPr><w:t>the</w:t></w:r><w:r><w:rPr><w:rFonts w:ascii="Arial" w:hAnsi="Arial"/><w:i/><w:spacing w:val="17"/></w:rPr><w:t xml:space="preserve"> </w:t></w:r><w:r><w:rPr><w:rFonts w:ascii="Arial" w:hAnsi="Arial"/><w:i/></w:rPr><w:t>American</w:t></w:r><w:r><w:rPr><w:rFonts w:ascii="Arial" w:hAnsi="Arial"/><w:i/><w:spacing w:val="17"/></w:rPr><w:t xml:space="preserve"> </w:t></w:r><w:r><w:rPr><w:rFonts w:ascii="Arial" w:hAnsi="Arial"/><w:i/></w:rPr><w:t>Statistical</w:t></w:r><w:r><w:rPr><w:rFonts w:ascii="Arial" w:hAnsi="Arial"/><w:i/><w:spacing w:val="18"/></w:rPr><w:t xml:space="preserve"> </w:t></w:r><w:r><w:rPr><w:rFonts w:ascii="Arial" w:hAnsi="Arial"/><w:i/><w:spacing w:val="0"/></w:rPr><w:t>Association</w:t></w:r><w:r><w:rPr><w:spacing w:val="0"/></w:rPr><w:t>,</w:t></w:r><w:r><w:rPr><w:spacing w:val="19"/></w:rPr><w:t xml:space="preserve"> </w:t></w:r><w:r><w:rPr></w:rPr><w:t>68(344):857--859,</w:t></w:r><w:r><w:rPr><w:spacing w:val="20"/></w:rPr><w:t xml:space="preserve"> </w:t></w:r><w:r><w:rPr></w:rPr><w:t>December</w:t></w:r><w:r><w:rPr><w:spacing w:val="18"/></w:rPr><w:t xml:space="preserve"> </w:t></w:r><w:r><w:rPr></w:rPr><w:t>1973.</w:t></w:r><w:r><w:rPr><w:spacing w:val="45"/></w:rPr><w:t xml:space="preserve"> </w:t></w:r><w:r><w:rPr><w:lang w:val="fr-CA"/></w:rPr><w:t>ISSN</w:t></w:r><w:r><w:rPr><w:spacing w:val="20"/><w:lang w:val="fr-CA"/></w:rPr><w:t xml:space="preserve"> </w:t></w:r><w:r><w:rPr><w:lang w:val="fr-CA"/></w:rPr><w:t>0162-1459.</w:t></w:r><w:r><w:rPr><w:spacing w:val="45"/><w:lang w:val="fr-CA"/></w:rPr><w:t xml:space="preserve"> </w:t></w:r><w:r><w:rPr><w:lang w:val="fr-CA"/></w:rPr><w:t>doi:</w:t></w:r><w:r><w:rPr><w:spacing w:val="20"/><w:w w:val="102"/><w:lang w:val="fr-CA"/></w:rPr><w:t xml:space="preserve"> </w:t></w:r><w:r><w:rPr><w:lang w:val="fr-CA"/></w:rPr><w:t xml:space="preserve">10.2307/2284512. </w:t></w:r><w:r><w:rPr><w:spacing w:val="49"/><w:lang w:val="fr-CA"/></w:rPr><w:t xml:space="preserve"> </w:t></w:r><w:r><w:rPr><w:lang w:val="fr-CA"/></w:rPr><w:t xml:space="preserve">URL </w:t></w:r><w:r><w:rPr><w:spacing w:val="8"/><w:lang w:val="fr-CA"/></w:rPr><w:t xml:space="preserve"> </w:t></w:r><w:hyperlink r:id="rId87"><w:r><w:rPr><w:rStyle w:val="InternetLink"/><w:rFonts w:ascii="MS Gothic" w:hAnsi="MS Gothic"/><w:spacing w:val="0"/><w:lang w:val="fr-CA"/></w:rPr><w:t>http://www.jstor.org/stable/2284512</w:t></w:r></w:hyperlink><w:r><w:rPr><w:spacing w:val="0"/><w:lang w:val="fr-CA"/></w:rPr><w:t>.</w:t></w:r></w:p><w:p><w:pPr><w:pStyle w:val="TextBody"/><w:spacing w:lineRule="auto" w:line="249" w:before="206" w:after="0"/><w:ind w:left="329" w:right="143" w:hanging="216"/><w:jc w:val="both"/><w:rPr></w:rPr></w:pPr><w:bookmarkStart w:id="157" w:name="_bookmark97"/><w:bookmarkEnd w:id="157"/><w:r><w:rPr><w:lang w:val="fr-CA"/></w:rPr><w:t>C</w:t></w:r><w:r><w:rPr><w:spacing w:val="36"/><w:lang w:val="fr-CA"/></w:rPr><w:t xml:space="preserve"> </w:t></w:r><w:r><w:rPr><w:lang w:val="fr-CA"/></w:rPr><w:t>Simolo,</w:t></w:r><w:r><w:rPr><w:spacing w:val="36"/><w:lang w:val="fr-CA"/></w:rPr><w:t xml:space="preserve"> </w:t></w:r><w:r><w:rPr><w:lang w:val="fr-CA"/></w:rPr><w:t>M</w:t></w:r><w:r><w:rPr><w:spacing w:val="36"/><w:lang w:val="fr-CA"/></w:rPr><w:t xml:space="preserve"> </w:t></w:r><w:r><w:rPr><w:lang w:val="fr-CA"/></w:rPr><w:t>Brunetti,</w:t></w:r><w:r><w:rPr><w:spacing w:val="37"/><w:lang w:val="fr-CA"/></w:rPr><w:t xml:space="preserve"> </w:t></w:r><w:r><w:rPr><w:lang w:val="fr-CA"/></w:rPr><w:t>M</w:t></w:r><w:r><w:rPr><w:spacing w:val="36"/><w:lang w:val="fr-CA"/></w:rPr><w:t xml:space="preserve"> </w:t></w:r><w:r><w:rPr><w:lang w:val="fr-CA"/></w:rPr><w:t>Maugeri,</w:t></w:r><w:r><w:rPr><w:spacing w:val="36"/><w:lang w:val="fr-CA"/></w:rPr><w:t xml:space="preserve"> </w:t></w:r><w:r><w:rPr><w:lang w:val="fr-CA"/></w:rPr><w:t>and</w:t></w:r><w:r><w:rPr><w:spacing w:val="37"/><w:lang w:val="fr-CA"/></w:rPr><w:t xml:space="preserve"> </w:t></w:r><w:r><w:rPr><w:lang w:val="fr-CA"/></w:rPr><w:t>T</w:t></w:r><w:r><w:rPr><w:spacing w:val="36"/><w:lang w:val="fr-CA"/></w:rPr><w:t xml:space="preserve"> </w:t></w:r><w:r><w:rPr><w:lang w:val="fr-CA"/></w:rPr><w:t>Nanni.</w:t></w:r><w:r><w:rPr><w:spacing w:val="9"/><w:lang w:val="fr-CA"/></w:rPr><w:t xml:space="preserve"> </w:t></w:r><w:r><w:rPr></w:rPr><w:t>Improving</w:t></w:r><w:r><w:rPr><w:spacing w:val="35"/></w:rPr><w:t xml:space="preserve"> </w:t></w:r><w:r><w:rPr></w:rPr><w:t>estimation</w:t></w:r><w:r><w:rPr><w:spacing w:val="38"/></w:rPr><w:t xml:space="preserve"> </w:t></w:r><w:r><w:rPr><w:spacing w:val="0"/></w:rPr><w:t>of</w:t></w:r><w:r><w:rPr><w:spacing w:val="37"/></w:rPr><w:t xml:space="preserve"> </w:t></w:r><w:r><w:rPr></w:rPr><w:t>missing</w:t></w:r><w:r><w:rPr><w:spacing w:val="35"/></w:rPr><w:t xml:space="preserve"> </w:t></w:r><w:r><w:rPr></w:rPr><w:t>values</w:t></w:r><w:r><w:rPr><w:spacing w:val="36"/></w:rPr><w:t xml:space="preserve"> </w:t></w:r><w:r><w:rPr></w:rPr><w:t>in</w:t></w:r><w:r><w:rPr><w:spacing w:val="36"/></w:rPr><w:t xml:space="preserve"> </w:t></w:r><w:r><w:rPr></w:rPr><w:t>daily</w:t></w:r><w:r><w:rPr><w:spacing w:val="21"/><w:w w:val="103"/></w:rPr><w:t xml:space="preserve"> </w:t></w:r><w:r><w:rPr></w:rPr><w:t>precipitation</w:t></w:r><w:r><w:rPr><w:spacing w:val="30"/></w:rPr><w:t xml:space="preserve"> </w:t></w:r><w:r><w:rPr></w:rPr><w:t>series</w:t></w:r><w:r><w:rPr><w:spacing w:val="32"/></w:rPr><w:t xml:space="preserve"> </w:t></w:r><w:r><w:rPr></w:rPr><w:t>by</w:t></w:r><w:r><w:rPr><w:spacing w:val="32"/></w:rPr><w:t xml:space="preserve"> </w:t></w:r><w:r><w:rPr></w:rPr><w:t>a</w:t></w:r><w:r><w:rPr><w:spacing w:val="31"/></w:rPr><w:t xml:space="preserve"> </w:t></w:r><w:r><w:rPr></w:rPr><w:t>probability</w:t></w:r><w:r><w:rPr><w:spacing w:val="31"/></w:rPr><w:t xml:space="preserve"> </w:t></w:r><w:r><w:rPr></w:rPr><w:t>density</w:t></w:r><w:r><w:rPr><w:spacing w:val="31"/></w:rPr><w:t xml:space="preserve"> </w:t></w:r><w:r><w:rPr></w:rPr><w:t>function-preserving</w:t></w:r><w:r><w:rPr><w:spacing w:val="34"/></w:rPr><w:t xml:space="preserve"> </w:t></w:r><w:r><w:rPr></w:rPr><w:t>approach.</w:t></w:r><w:r><w:rPr><w:spacing w:val="2"/></w:rPr><w:t xml:space="preserve"> </w:t></w:r><w:r><w:rPr><w:rFonts w:ascii="Arial" w:hAnsi="Arial"/><w:i/></w:rPr><w:t>International</w:t></w:r><w:r><w:rPr><w:rFonts w:ascii="Arial" w:hAnsi="Arial"/><w:i/><w:spacing w:val="28"/></w:rPr><w:t xml:space="preserve"> </w:t></w:r><w:r><w:rPr><w:rFonts w:ascii="Arial" w:hAnsi="Arial"/><w:i/></w:rPr><w:t>Journal</w:t></w:r><w:r><w:rPr><w:rFonts w:ascii="Arial" w:hAnsi="Arial"/><w:i/><w:w w:val="96"/></w:rPr><w:t xml:space="preserve"> </w:t></w:r><w:r><w:rPr><w:rFonts w:ascii="Arial" w:hAnsi="Arial"/><w:i/></w:rPr><w:t>of</w:t></w:r><w:r><w:rPr><w:rFonts w:ascii="Arial" w:hAnsi="Arial"/><w:i/><w:spacing w:val="1"/></w:rPr><w:t xml:space="preserve"> </w:t></w:r><w:r><w:rPr><w:rFonts w:ascii="Arial" w:hAnsi="Arial"/><w:i/></w:rPr><w:t>Climatology</w:t></w:r><w:r><w:rPr></w:rPr><w:t>,</w:t></w:r><w:r><w:rPr><w:spacing w:val="5"/></w:rPr><w:t xml:space="preserve"> </w:t></w:r><w:r><w:rPr></w:rPr><w:t>30:1564--1576,</w:t></w:r><w:r><w:rPr><w:spacing w:val="5"/></w:rPr><w:t xml:space="preserve"> </w:t></w:r><w:r><w:rPr></w:rPr><w:t>2010.</w:t></w:r><w:r><w:rPr><w:spacing w:val="26"/></w:rPr><w:t xml:space="preserve"> </w:t></w:r><w:r><w:rPr></w:rPr><w:t>doi:</w:t></w:r><w:r><w:rPr><w:spacing w:val="27"/></w:rPr><w:t xml:space="preserve"> </w:t></w:r><w:r><w:rPr></w:rPr><w:t>10.1002/joc.1992.</w:t></w:r><w:r><w:rPr><w:spacing w:val="25"/></w:rPr><w:t xml:space="preserve"> </w:t></w:r><w:r><w:rPr></w:rPr><w:t>D184.</w:t></w:r></w:p><w:p><w:pPr><w:pStyle w:val="TextBody"/><w:spacing w:lineRule="auto" w:line="249" w:before="199" w:after="0"/><w:ind w:left="335" w:right="151" w:hanging="222"/><w:jc w:val="both"/><w:rPr></w:rPr></w:pPr><w:bookmarkStart w:id="158" w:name="_bookmark98"/><w:bookmarkEnd w:id="158"/><w:r><w:rPr></w:rPr><w:t>F</w:t></w:r><w:r><w:rPr><w:spacing w:val="18"/></w:rPr><w:t xml:space="preserve"> </w:t></w:r><w:r><w:rPr></w:rPr><w:t>A</w:t></w:r><w:r><w:rPr><w:spacing w:val="19"/></w:rPr><w:t xml:space="preserve"> </w:t></w:r><w:r><w:rPr></w:rPr><w:t>Spane.</w:t></w:r><w:r><w:rPr><w:spacing w:val="45"/></w:rPr><w:t xml:space="preserve"> </w:t></w:r><w:r><w:rPr></w:rPr><w:t>Considering</w:t></w:r><w:r><w:rPr><w:spacing w:val="19"/></w:rPr><w:t xml:space="preserve"> </w:t></w:r><w:r><w:rPr></w:rPr><w:t>barometric</w:t></w:r><w:r><w:rPr><w:spacing w:val="18"/></w:rPr><w:t xml:space="preserve"> </w:t></w:r><w:r><w:rPr></w:rPr><w:t>pressure</w:t></w:r><w:r><w:rPr><w:spacing w:val="18"/></w:rPr><w:t xml:space="preserve"> </w:t></w:r><w:r><w:rPr></w:rPr><w:t>in</w:t></w:r><w:r><w:rPr><w:spacing w:val="19"/></w:rPr><w:t xml:space="preserve"> </w:t></w:r><w:r><w:rPr></w:rPr><w:t>groundwater</w:t></w:r><w:r><w:rPr><w:spacing w:val="19"/></w:rPr><w:t xml:space="preserve"> </w:t></w:r><w:r><w:rPr></w:rPr><w:t>flow</w:t></w:r><w:r><w:rPr><w:spacing w:val="18"/></w:rPr><w:t xml:space="preserve"> </w:t></w:r><w:r><w:rPr></w:rPr><w:t>investigations.</w:t></w:r><w:r><w:rPr><w:spacing w:val="45"/></w:rPr><w:t xml:space="preserve"> </w:t></w:r><w:r><w:rPr><w:rFonts w:ascii="Arial" w:hAnsi="Arial"/><w:i/></w:rPr><w:t>Water</w:t></w:r><w:r><w:rPr><w:rFonts w:ascii="Arial" w:hAnsi="Arial"/><w:i/><w:spacing w:val="16"/></w:rPr><w:t xml:space="preserve"> </w:t></w:r><w:r><w:rPr><w:rFonts w:ascii="Arial" w:hAnsi="Arial"/><w:i/></w:rPr><w:t>Resources</w:t></w:r><w:r><w:rPr><w:rFonts w:ascii="Arial" w:hAnsi="Arial"/><w:i/><w:spacing w:val="21"/><w:w w:val="88"/></w:rPr><w:t xml:space="preserve"> </w:t></w:r><w:r><w:rPr><w:rFonts w:ascii="Arial" w:hAnsi="Arial"/><w:i/><w:spacing w:val="0"/></w:rPr><w:t>Research</w:t></w:r><w:r><w:rPr><w:spacing w:val="0"/></w:rPr><w:t xml:space="preserve">, </w:t></w:r><w:r><w:rPr></w:rPr><w:t>38:1078, 2002.</w:t></w:r><w:r><w:rPr><w:spacing w:val="19"/></w:rPr><w:t xml:space="preserve"> </w:t></w:r><w:r><w:rPr></w:rPr><w:t>doi:</w:t></w:r><w:r><w:rPr><w:spacing w:val="19"/></w:rPr><w:t xml:space="preserve"> </w:t></w:r><w:r><w:rPr></w:rPr><w:t>oui.</w:t></w:r><w:r><w:rPr><w:spacing w:val="20"/></w:rPr><w:t xml:space="preserve"> </w:t></w:r><w:r><w:rPr></w:rPr><w:t>D113.</w:t></w:r></w:p><w:p><w:pPr><w:pStyle w:val="TextBody"/><w:spacing w:lineRule="exact" w:line="288" w:before="194" w:after="0"/><w:ind w:left="320" w:right="145" w:hanging="207"/><w:jc w:val="both"/><w:rPr></w:rPr></w:pPr><w:bookmarkStart w:id="159" w:name="_bookmark99"/><w:bookmarkEnd w:id="159"/><w:r><w:rPr></w:rPr><w:t>R.</w:t></w:r><w:r><w:rPr><w:spacing w:val="36"/></w:rPr><w:t xml:space="preserve"> </w:t></w:r><w:r><w:rPr></w:rPr><w:t>Srikanthan,</w:t></w:r><w:r><w:rPr><w:spacing w:val="34"/></w:rPr><w:t xml:space="preserve"> </w:t></w:r><w:r><w:rPr></w:rPr><w:t>T.</w:t></w:r><w:r><w:rPr><w:spacing w:val="37"/></w:rPr><w:t xml:space="preserve"> </w:t></w:r><w:r><w:rPr></w:rPr><w:t>I.</w:t></w:r><w:r><w:rPr><w:spacing w:val="36"/></w:rPr><w:t xml:space="preserve"> </w:t></w:r><w:r><w:rPr></w:rPr><w:t>Harrold,</w:t></w:r><w:r><w:rPr><w:spacing w:val="37"/></w:rPr><w:t xml:space="preserve"> </w:t></w:r><w:r><w:rPr></w:rPr><w:t>A.</w:t></w:r><w:r><w:rPr><w:spacing w:val="36"/></w:rPr><w:t xml:space="preserve"> </w:t></w:r><w:r><w:rPr></w:rPr><w:t>Sharma,</w:t></w:r><w:r><w:rPr><w:spacing w:val="35"/></w:rPr><w:t xml:space="preserve"> </w:t></w:r><w:r><w:rPr></w:rPr><w:t>and</w:t></w:r><w:r><w:rPr><w:spacing w:val="36"/></w:rPr><w:t xml:space="preserve"> </w:t></w:r><w:r><w:rPr></w:rPr><w:t>T.</w:t></w:r><w:r><w:rPr><w:spacing w:val="36"/></w:rPr><w:t xml:space="preserve"> </w:t></w:r><w:r><w:rPr></w:rPr><w:t>A.</w:t></w:r><w:r><w:rPr><w:spacing w:val="36"/></w:rPr><w:t xml:space="preserve"> </w:t></w:r><w:r><w:rPr></w:rPr><w:t>McMahon.</w:t></w:r><w:r><w:rPr><w:spacing w:val="8"/></w:rPr><w:t xml:space="preserve"> </w:t></w:r><w:r><w:rPr></w:rPr><w:t>Comparison</w:t></w:r><w:r><w:rPr><w:spacing w:val="38"/></w:rPr><w:t xml:space="preserve"> </w:t></w:r><w:r><w:rPr></w:rPr><w:t>of</w:t></w:r><w:r><w:rPr><w:spacing w:val="34"/></w:rPr><w:t xml:space="preserve"> </w:t></w:r><w:r><w:rPr></w:rPr><w:t>two</w:t></w:r><w:r><w:rPr><w:spacing w:val="37"/></w:rPr><w:t xml:space="preserve"> </w:t></w:r><w:r><w:rPr></w:rPr><w:t>approaches</w:t></w:r><w:r><w:rPr><w:spacing w:val="36"/></w:rPr><w:t xml:space="preserve"> </w:t></w:r><w:r><w:rPr></w:rPr><w:t>for</w:t></w:r><w:r><w:rPr><w:w w:val="98"/></w:rPr><w:t xml:space="preserve"> </w:t></w:r><w:r><w:rPr></w:rPr><w:t>generation</w:t></w:r><w:r><w:rPr><w:spacing w:val="3"/></w:rPr><w:t xml:space="preserve"> </w:t></w:r><w:r><w:rPr></w:rPr><w:t>of</w:t></w:r><w:r><w:rPr><w:spacing w:val="3"/></w:rPr><w:t xml:space="preserve"> </w:t></w:r><w:r><w:rPr></w:rPr><w:t>daily</w:t></w:r><w:r><w:rPr><w:spacing w:val="2"/></w:rPr><w:t xml:space="preserve"> </w:t></w:r><w:r><w:rPr></w:rPr><w:t>rainfall</w:t></w:r><w:r><w:rPr><w:spacing w:val="3"/></w:rPr><w:t xml:space="preserve"> </w:t></w:r><w:r><w:rPr></w:rPr><w:t>data.</w:t></w:r><w:r><w:rPr><w:spacing w:val="24"/></w:rPr><w:t xml:space="preserve"> </w:t></w:r><w:r><w:rPr><w:rFonts w:ascii="Arial" w:hAnsi="Arial"/><w:i/></w:rPr><w:t>Stochastic Environmental Research and</w:t></w:r><w:r><w:rPr><w:rFonts w:ascii="Arial" w:hAnsi="Arial"/><w:i/><w:spacing w:val="1"/></w:rPr><w:t xml:space="preserve"> </w:t></w:r><w:r><w:rPr><w:rFonts w:ascii="Arial" w:hAnsi="Arial"/><w:i/></w:rPr><w:t>Risk</w:t></w:r><w:r><w:rPr><w:rFonts w:ascii="Arial" w:hAnsi="Arial"/><w:i/><w:spacing w:val="1"/></w:rPr><w:t xml:space="preserve"> </w:t></w:r><w:r><w:rPr><w:rFonts w:ascii="Arial" w:hAnsi="Arial"/><w:i/><w:spacing w:val="0"/></w:rPr><w:t>Assessment</w:t></w:r><w:r><w:rPr><w:spacing w:val="0"/></w:rPr><w:t>,</w:t></w:r><w:r><w:rPr><w:spacing w:val="3"/></w:rPr><w:t xml:space="preserve"> </w:t></w:r><w:r><w:rPr></w:rPr><w:t>19</w:t></w:r><w:r><w:rPr><w:spacing w:val="29"/><w:w w:val="98"/></w:rPr><w:t xml:space="preserve"> </w:t></w:r><w:r><w:rPr></w:rPr><w:t>(3):215--226,</w:t></w:r><w:r><w:rPr><w:spacing w:val="7"/></w:rPr><w:t xml:space="preserve"> </w:t></w:r><w:r><w:rPr></w:rPr><w:t>February</w:t></w:r><w:r><w:rPr><w:spacing w:val="9"/></w:rPr><w:t xml:space="preserve"> </w:t></w:r><w:r><w:rPr></w:rPr><w:t>2005.</w:t></w:r><w:r><w:rPr><w:spacing w:val="30"/></w:rPr><w:t xml:space="preserve"> </w:t></w:r><w:r><w:rPr></w:rPr><w:t>ISSN</w:t></w:r><w:r><w:rPr><w:spacing w:val="9"/></w:rPr><w:t xml:space="preserve"> </w:t></w:r><w:r><w:rPr></w:rPr><w:t>1436-3240,</w:t></w:r><w:r><w:rPr><w:spacing w:val="8"/></w:rPr><w:t xml:space="preserve"> </w:t></w:r><w:r><w:rPr><w:spacing w:val="0"/></w:rPr><w:t>1436-3259.</w:t></w:r><w:r><w:rPr><w:spacing w:val="31"/></w:rPr><w:t xml:space="preserve"> </w:t></w:r><w:r><w:rPr></w:rPr><w:t>doi:</w:t></w:r><w:r><w:rPr><w:spacing w:val="31"/></w:rPr><w:t xml:space="preserve"> </w:t></w:r><w:r><w:rPr><w:spacing w:val="1"/></w:rPr><w:t>10.1007/s00477-004-0226-0.</w:t></w:r><w:r><w:rPr><w:spacing w:val="31"/></w:rPr><w:t xml:space="preserve"> </w:t></w:r><w:r><w:rPr></w:rPr><w:t>URL</w:t></w:r><w:r><w:rPr><w:spacing w:val="26"/><w:w w:val="101"/></w:rPr><w:t xml:space="preserve"> </w:t></w:r><w:hyperlink r:id="rId88"><w:r><w:rPr><w:rStyle w:val="InternetLink"/><w:rFonts w:ascii="MS Gothic" w:hAnsi="MS Gothic"/></w:rPr><w:t>http://link.springer.com/article/10.1007/s00477-004-0226-0</w:t></w:r></w:hyperlink><w:r><w:rPr></w:rPr><w:t xml:space="preserve">.   </w:t></w:r><w:r><w:rPr><w:spacing w:val="7"/></w:rPr><w:t xml:space="preserve"> </w:t></w:r><w:r><w:rPr></w:rPr><w:t>D268.</w:t></w:r></w:p><w:p><w:pPr><w:sectPr><w:type w:val="nextPage"/><w:pgSz w:w="12240" w:h="15840"/><w:pgMar w:left="1020" w:right="980" w:header="0" w:top="1120" w:footer="0" w:bottom="700" w:gutter="0"/><w:pgNumType w:fmt="decimal"/><w:formProt w:val="false"/><w:textDirection w:val="lrTb"/><w:docGrid w:type="default" w:linePitch="240" w:charSpace="4294965247"/></w:sectPr><w:pStyle w:val="TextBody"/><w:spacing w:lineRule="auto" w:line="249" w:before="206" w:after="0"/><w:ind w:left="336" w:right="119" w:hanging="223"/><w:jc w:val="both"/><w:rPr></w:rPr></w:pPr><w:bookmarkStart w:id="160" w:name="_bookmark100"/><w:bookmarkEnd w:id="160"/><w:r><w:rPr></w:rPr><w:t>R</w:t></w:r><w:r><w:rPr><w:spacing w:val="13"/></w:rPr><w:t xml:space="preserve"> </w:t></w:r><w:r><w:rPr></w:rPr><w:t>S</w:t></w:r><w:r><w:rPr><w:spacing w:val="14"/></w:rPr><w:t xml:space="preserve"> </w:t></w:r><w:r><w:rPr></w:rPr><w:t>V</w:t></w:r><w:r><w:rPr><w:spacing w:val="13"/></w:rPr><w:t xml:space="preserve"> </w:t></w:r><w:r><w:rPr></w:rPr><w:t>Teegavarapu</w:t></w:r><w:r><w:rPr><w:spacing w:val="15"/></w:rPr><w:t xml:space="preserve"> </w:t></w:r><w:r><w:rPr></w:rPr><w:t>and</w:t></w:r><w:r><w:rPr><w:spacing w:val="14"/></w:rPr><w:t xml:space="preserve"> </w:t></w:r><w:r><w:rPr></w:rPr><w:t>V</w:t></w:r><w:r><w:rPr><w:spacing w:val="13"/></w:rPr><w:t xml:space="preserve"> </w:t></w:r><w:r><w:rPr></w:rPr><w:t>Chandramouli.</w:t></w:r><w:r><w:rPr><w:spacing w:val="31"/></w:rPr><w:t xml:space="preserve"> </w:t></w:r><w:r><w:rPr></w:rPr><w:t>Improved</w:t></w:r><w:r><w:rPr><w:spacing w:val="14"/></w:rPr><w:t xml:space="preserve"> </w:t></w:r><w:r><w:rPr></w:rPr><w:t>weighting</w:t></w:r><w:r><w:rPr><w:spacing w:val="15"/></w:rPr><w:t xml:space="preserve"> </w:t></w:r><w:r><w:rPr></w:rPr><w:t>methods,</w:t></w:r><w:r><w:rPr><w:spacing w:val="18"/></w:rPr><w:t xml:space="preserve"> </w:t></w:r><w:r><w:rPr><w:spacing w:val="0"/></w:rPr><w:t>deterministic</w:t></w:r><w:r><w:rPr><w:spacing w:val="14"/></w:rPr><w:t xml:space="preserve"> </w:t></w:r><w:r><w:rPr></w:rPr><w:t>and</w:t></w:r><w:r><w:rPr><w:spacing w:val="14"/></w:rPr><w:t xml:space="preserve"> </w:t></w:r><w:r><w:rPr></w:rPr><w:t>stochastic</w:t></w:r><w:r><w:rPr><w:spacing w:val="24"/><w:w w:val="103"/></w:rPr><w:t xml:space="preserve"> </w:t></w:r><w:r><w:rPr></w:rPr><w:t>data-driven</w:t></w:r><w:r><w:rPr><w:spacing w:val="39"/></w:rPr><w:t xml:space="preserve"> </w:t></w:r><w:r><w:rPr></w:rPr><w:t>models</w:t></w:r><w:r><w:rPr><w:spacing w:val="39"/></w:rPr><w:t xml:space="preserve"> </w:t></w:r><w:r><w:rPr></w:rPr><w:t>for</w:t></w:r><w:r><w:rPr><w:spacing w:val="41"/></w:rPr><w:t xml:space="preserve"> </w:t></w:r><w:r><w:rPr></w:rPr><w:t>estimation</w:t></w:r><w:r><w:rPr><w:spacing w:val="40"/></w:rPr><w:t xml:space="preserve"> </w:t></w:r><w:r><w:rPr></w:rPr><w:t>of</w:t></w:r><w:r><w:rPr><w:spacing w:val="40"/></w:rPr><w:t xml:space="preserve"> </w:t></w:r><w:r><w:rPr></w:rPr><w:t>missing</w:t></w:r><w:r><w:rPr><w:spacing w:val="39"/></w:rPr><w:t xml:space="preserve"> </w:t></w:r><w:r><w:rPr></w:rPr><w:t>precipitation</w:t></w:r><w:r><w:rPr><w:spacing w:val="40"/></w:rPr><w:t xml:space="preserve"> </w:t></w:r><w:r><w:rPr></w:rPr><w:t>records.</w:t></w:r><w:r><w:rPr><w:spacing w:val="12"/></w:rPr><w:t xml:space="preserve"> </w:t></w:r><w:r><w:rPr><w:rFonts w:ascii="Arial" w:hAnsi="Arial"/><w:i/></w:rPr><w:t>Journal</w:t></w:r><w:r><w:rPr><w:rFonts w:ascii="Arial" w:hAnsi="Arial"/><w:i/><w:spacing w:val="40"/></w:rPr><w:t xml:space="preserve"> </w:t></w:r><w:r><w:rPr><w:rFonts w:ascii="Arial" w:hAnsi="Arial"/><w:i/></w:rPr><w:t>of</w:t></w:r><w:r><w:rPr><w:rFonts w:ascii="Arial" w:hAnsi="Arial"/><w:i/><w:spacing w:val="40"/></w:rPr><w:t xml:space="preserve"> </w:t></w:r><w:r><w:rPr><w:rFonts w:ascii="Arial" w:hAnsi="Arial"/><w:i/><w:spacing w:val="0"/></w:rPr><w:t>Hydrology</w:t></w:r><w:r><w:rPr><w:spacing w:val="0"/></w:rPr><w:t>,</w:t></w:r><w:r><w:rPr><w:spacing w:val="41"/></w:rPr><w:t xml:space="preserve"> </w:t></w:r><w:r><w:rPr></w:rPr><w:t>312:</w:t></w:r><w:r><w:rPr><w:spacing w:val="28"/><w:w w:val="98"/></w:rPr><w:t xml:space="preserve"> </w:t></w:r><w:r><w:rPr></w:rPr><w:t>191--206,</w:t></w:r><w:r><w:rPr><w:spacing w:val="13"/></w:rPr><w:t xml:space="preserve"> </w:t></w:r><w:r><w:rPr></w:rPr><w:t>2005.</w:t></w:r><w:r><w:rPr><w:spacing w:val="38"/></w:rPr><w:t xml:space="preserve"> </w:t></w:r><w:r><w:rPr></w:rPr><w:t>doi:</w:t></w:r><w:r><w:rPr><w:spacing w:val="38"/></w:rPr><w:t xml:space="preserve"> </w:t></w:r><w:r><w:rPr></w:rPr><w:t>oui.</w:t></w:r><w:r><w:rPr><w:spacing w:val="38"/></w:rPr><w:t xml:space="preserve"> </w:t></w:r><w:r><w:rPr></w:rPr><w:t>D183.</w:t></w:r></w:p><w:p><w:pPr><w:pStyle w:val="TextBody"/><w:spacing w:lineRule="exact" w:line="288" w:before="22" w:after="0"/><w:ind w:left="336" w:right="98" w:hanging="223"/><w:jc w:val="both"/><w:rPr></w:rPr></w:pPr><w:bookmarkStart w:id="161" w:name="_bookmark101"/><w:bookmarkEnd w:id="161"/><w:r><w:rPr></w:rPr><w:t>N. Tronci,</w:t></w:r><w:r><w:rPr><w:spacing w:val="7"/></w:rPr><w:t xml:space="preserve"> </w:t></w:r><w:r><w:rPr></w:rPr><w:t>F.</w:t></w:r><w:r><w:rPr><w:spacing w:val="1"/></w:rPr><w:t xml:space="preserve"> </w:t></w:r><w:r><w:rPr></w:rPr><w:t>Molteni,</w:t></w:r><w:r><w:rPr><w:spacing w:val="6"/></w:rPr><w:t xml:space="preserve"> </w:t></w:r><w:r><w:rPr></w:rPr><w:t>and</w:t></w:r><w:r><w:rPr><w:spacing w:val="1"/></w:rPr><w:t xml:space="preserve"> </w:t></w:r><w:r><w:rPr></w:rPr><w:t>M.</w:t></w:r><w:r><w:rPr><w:spacing w:val="1"/></w:rPr><w:t xml:space="preserve"> </w:t></w:r><w:r><w:rPr></w:rPr><w:t>Bozzini.</w:t></w:r><w:r><w:rPr><w:spacing w:val="10"/></w:rPr><w:t xml:space="preserve"> </w:t></w:r><w:r><w:rPr></w:rPr><w:t>A comparison</w:t></w:r><w:r><w:rPr><w:spacing w:val="3"/></w:rPr><w:t xml:space="preserve"> </w:t></w:r><w:r><w:rPr></w:rPr><w:t xml:space="preserve">of </w:t></w:r><w:r><w:rPr><w:spacing w:val="1"/></w:rPr><w:t xml:space="preserve"> </w:t></w:r><w:r><w:rPr><w:spacing w:val="0"/></w:rPr><w:t>local</w:t></w:r><w:r><w:rPr></w:rPr><w:t xml:space="preserve">  approximation </w:t></w:r><w:r><w:rPr><w:spacing w:val="1"/></w:rPr><w:t xml:space="preserve"> </w:t></w:r><w:r><w:rPr></w:rPr><w:t xml:space="preserve">methods  </w:t></w:r><w:r><w:rPr><w:spacing w:val="0"/></w:rPr><w:t>for</w:t></w:r><w:r><w:rPr></w:rPr><w:t xml:space="preserve"> </w:t></w:r><w:r><w:rPr><w:spacing w:val="1"/></w:rPr><w:t xml:space="preserve"> </w:t></w:r><w:r><w:rPr></w:rPr><w:t>the</w:t></w:r><w:r><w:rPr><w:spacing w:val="26"/><w:w w:val="112"/></w:rPr><w:t xml:space="preserve"> </w:t></w:r><w:r><w:rPr></w:rPr><w:t>analysis</w:t></w:r><w:r><w:rPr><w:spacing w:val="31"/></w:rPr><w:t xml:space="preserve"> </w:t></w:r><w:r><w:rPr></w:rPr><w:t>of</w:t></w:r><w:r><w:rPr><w:spacing w:val="31"/></w:rPr><w:t xml:space="preserve"> </w:t></w:r><w:r><w:rPr><w:spacing w:val="0"/></w:rPr><w:t>meteorological</w:t></w:r><w:r><w:rPr><w:spacing w:val="32"/></w:rPr><w:t xml:space="preserve"> </w:t></w:r><w:r><w:rPr></w:rPr><w:t>data.</w:t></w:r><w:r><w:rPr><w:spacing w:val="33"/></w:rPr><w:t xml:space="preserve"> </w:t></w:r><w:r><w:rPr><w:rFonts w:ascii="Arial" w:hAnsi="Arial"/><w:i/></w:rPr><w:t>Archives</w:t></w:r><w:r><w:rPr><w:rFonts w:ascii="Arial" w:hAnsi="Arial"/><w:i/><w:spacing w:val="28"/></w:rPr><w:t xml:space="preserve"> </w:t></w:r><w:r><w:rPr><w:rFonts w:ascii="Arial" w:hAnsi="Arial"/><w:i/></w:rPr><w:t>for</w:t></w:r><w:r><w:rPr><w:rFonts w:ascii="Arial" w:hAnsi="Arial"/><w:i/><w:spacing w:val="29"/></w:rPr><w:t xml:space="preserve"> </w:t></w:r><w:r><w:rPr><w:rFonts w:ascii="Arial" w:hAnsi="Arial"/><w:i/></w:rPr><w:t>Meteorology,</w:t></w:r><w:r><w:rPr><w:rFonts w:ascii="Arial" w:hAnsi="Arial"/><w:i/><w:spacing w:val="30"/></w:rPr><w:t xml:space="preserve"> </w:t></w:r><w:r><w:rPr><w:rFonts w:ascii="Arial" w:hAnsi="Arial"/><w:i/></w:rPr><w:t>Geophysics,</w:t></w:r><w:r><w:rPr><w:rFonts w:ascii="Arial" w:hAnsi="Arial"/><w:i/><w:spacing w:val="32"/></w:rPr><w:t xml:space="preserve"> </w:t></w:r><w:r><w:rPr><w:rFonts w:ascii="Arial" w:hAnsi="Arial"/><w:i/></w:rPr><w:t>and</w:t></w:r><w:r><w:rPr><w:rFonts w:ascii="Arial" w:hAnsi="Arial"/><w:i/><w:spacing w:val="29"/></w:rPr><w:t xml:space="preserve"> </w:t></w:r><w:r><w:rPr><w:rFonts w:ascii="Arial" w:hAnsi="Arial"/><w:i/></w:rPr><w:t>Bioclimatology,</w:t></w:r><w:r><w:rPr><w:rFonts w:ascii="Arial" w:hAnsi="Arial"/><w:i/><w:spacing w:val="26"/><w:w w:val="99"/></w:rPr><w:t xml:space="preserve"> </w:t></w:r><w:r><w:rPr><w:rFonts w:ascii="Arial" w:hAnsi="Arial"/><w:i/></w:rPr><w:t>Series</w:t></w:r><w:r><w:rPr><w:rFonts w:ascii="Arial" w:hAnsi="Arial"/><w:i/><w:spacing w:val="0"/></w:rPr><w:t xml:space="preserve"> </w:t></w:r><w:r><w:rPr><w:rFonts w:ascii="Arial" w:hAnsi="Arial"/><w:i/></w:rPr><w:t>B</w:t></w:r><w:r><w:rPr></w:rPr><w:t>,</w:t></w:r><w:r><w:rPr><w:spacing w:val="0"/></w:rPr><w:t xml:space="preserve"> </w:t></w:r><w:r><w:rPr></w:rPr><w:t>36(2):189--211,</w:t></w:r><w:r><w:rPr><w:spacing w:val="0"/></w:rPr><w:t xml:space="preserve"> </w:t></w:r><w:r><w:rPr></w:rPr><w:t>June</w:t></w:r><w:r><w:rPr><w:spacing w:val="0"/></w:rPr><w:t xml:space="preserve"> </w:t></w:r><w:r><w:rPr></w:rPr><w:t>1986.</w:t></w:r><w:r><w:rPr><w:spacing w:val="8"/></w:rPr><w:t xml:space="preserve"> </w:t></w:r><w:r><w:rPr></w:rPr><w:t>ISSN</w:t></w:r><w:r><w:rPr><w:spacing w:val="0"/></w:rPr><w:t xml:space="preserve"> </w:t></w:r><w:r><w:rPr></w:rPr><w:t>0066-6424,</w:t></w:r><w:r><w:rPr><w:spacing w:val="0"/></w:rPr><w:t xml:space="preserve"> </w:t></w:r><w:r><w:rPr></w:rPr><w:t>1434-4483.</w:t></w:r><w:r><w:rPr><w:spacing w:val="8"/></w:rPr><w:t xml:space="preserve"> </w:t></w:r><w:r><w:rPr><w:spacing w:val="0"/></w:rPr><w:t>doi:</w:t></w:r><w:r><w:rPr><w:spacing w:val="14"/></w:rPr><w:t xml:space="preserve"> </w:t></w:r><w:r><w:rPr><w:spacing w:val="0"/></w:rPr><w:t>10.1007/BF02278328.</w:t></w:r><w:r><w:rPr><w:spacing w:val="8"/></w:rPr><w:t xml:space="preserve"> </w:t></w:r><w:r><w:rPr></w:rPr><w:t>URL</w:t></w:r><w:r><w:rPr><w:spacing w:val="42"/></w:rPr><w:t xml:space="preserve"> </w:t></w:r><w:hyperlink r:id="rId89"><w:r><w:rPr><w:rStyle w:val="InternetLink"/><w:rFonts w:ascii="MS Gothic" w:hAnsi="MS Gothic"/></w:rPr><w:t>http://link.springer.com/arti</w:t></w:r><w:r><w:rPr><w:rStyle w:val="InternetLink"/><w:rFonts w:ascii="MS Gothic" w:hAnsi="MS Gothic"/><w:spacing w:val="0"/></w:rPr><w:t>c</w:t></w:r><w:r><w:rPr><w:rStyle w:val="InternetLink"/><w:rFonts w:ascii="MS Gothic" w:hAnsi="MS Gothic"/></w:rPr><w:t>le/10.1007/BF02278328</w:t></w:r></w:hyperlink><w:r><w:rPr></w:rPr><w:t xml:space="preserve">.  </w:t></w:r><w:r><w:rPr><w:spacing w:val="50"/></w:rPr><w:t xml:space="preserve"> </w:t></w:r><w:r><w:rPr></w:rPr><w:t>D218.</w:t></w:r></w:p><w:p><w:pPr><w:pStyle w:val="TextBody"/><w:spacing w:lineRule="auto" w:line="249" w:before="206" w:after="0"/><w:ind w:left="341" w:right="99" w:hanging="229"/><w:jc w:val="both"/><w:rPr></w:rPr></w:pPr><w:bookmarkStart w:id="162" w:name="_bookmark102"/><w:bookmarkEnd w:id="162"/><w:r><w:rPr></w:rPr><w:t>Y</w:t></w:r><w:r><w:rPr><w:spacing w:val="26"/></w:rPr><w:t xml:space="preserve"> </w:t></w:r><w:r><w:rPr></w:rPr><w:t>Xia,</w:t></w:r><w:r><w:rPr><w:spacing w:val="37"/></w:rPr><w:t xml:space="preserve"> </w:t></w:r><w:r><w:rPr></w:rPr><w:t>P</w:t></w:r><w:r><w:rPr><w:spacing w:val="26"/></w:rPr><w:t xml:space="preserve"> </w:t></w:r><w:r><w:rPr><w:spacing w:val="0"/></w:rPr><w:t>Fabian,</w:t></w:r><w:r><w:rPr><w:spacing w:val="37"/></w:rPr><w:t xml:space="preserve"> </w:t></w:r><w:r><w:rPr></w:rPr><w:t>A</w:t></w:r><w:r><w:rPr><w:spacing w:val="25"/></w:rPr><w:t xml:space="preserve"> </w:t></w:r><w:r><w:rPr></w:rPr><w:t xml:space="preserve">Stohl, </w:t></w:r><w:r><w:rPr><w:spacing w:val="36"/></w:rPr><w:t xml:space="preserve"> </w:t></w:r><w:r><w:rPr></w:rPr><w:t xml:space="preserve">and </w:t></w:r><w:r><w:rPr><w:spacing w:val="27"/></w:rPr><w:t xml:space="preserve"> </w:t></w:r><w:r><w:rPr></w:rPr><w:t xml:space="preserve">M </w:t></w:r><w:r><w:rPr><w:spacing w:val="26"/></w:rPr><w:t xml:space="preserve"> </w:t></w:r><w:r><w:rPr></w:rPr><w:t xml:space="preserve">Winterhalter. </w:t></w:r><w:r><w:rPr><w:spacing w:val="29"/></w:rPr><w:t xml:space="preserve"> </w:t></w:r><w:r><w:rPr></w:rPr><w:t xml:space="preserve">Forest </w:t></w:r><w:r><w:rPr><w:spacing w:val="26"/></w:rPr><w:t xml:space="preserve"> </w:t></w:r><w:r><w:rPr></w:rPr><w:t xml:space="preserve">climatology: </w:t></w:r><w:r><w:rPr><w:spacing w:val="44"/></w:rPr><w:t xml:space="preserve"> </w:t></w:r><w:r><w:rPr></w:rPr><w:t xml:space="preserve">estimation </w:t></w:r><w:r><w:rPr><w:spacing w:val="28"/></w:rPr><w:t xml:space="preserve"> </w:t></w:r><w:r><w:rPr></w:rPr><w:t xml:space="preserve">of </w:t></w:r><w:r><w:rPr><w:spacing w:val="26"/></w:rPr><w:t xml:space="preserve"> </w:t></w:r><w:r><w:rPr></w:rPr><w:t>missing</w:t></w:r><w:r><w:rPr><w:spacing w:val="26"/><w:w w:val="103"/></w:rPr><w:t xml:space="preserve"> </w:t></w:r><w:r><w:rPr></w:rPr><w:t>values</w:t></w:r><w:r><w:rPr><w:spacing w:val="47"/></w:rPr><w:t xml:space="preserve"> </w:t></w:r><w:r><w:rPr></w:rPr><w:t>for</w:t></w:r><w:r><w:rPr><w:spacing w:val="47"/></w:rPr><w:t xml:space="preserve"> </w:t></w:r><w:r><w:rPr></w:rPr><w:t>Bavaria,</w:t></w:r><w:r><w:rPr><w:spacing w:val="53"/></w:rPr><w:t xml:space="preserve"> </w:t></w:r><w:r><w:rPr></w:rPr><w:t xml:space="preserve">Germany.  </w:t></w:r><w:r><w:rPr><w:rFonts w:ascii="Arial" w:hAnsi="Arial"/><w:i/></w:rPr><w:t>Agricultural</w:t></w:r><w:r><w:rPr><w:rFonts w:ascii="Arial" w:hAnsi="Arial"/><w:i/><w:spacing w:val="43"/></w:rPr><w:t xml:space="preserve"> </w:t></w:r><w:r><w:rPr><w:rFonts w:ascii="Arial" w:hAnsi="Arial"/><w:i/></w:rPr><w:t>and</w:t></w:r><w:r><w:rPr><w:rFonts w:ascii="Arial" w:hAnsi="Arial"/><w:i/><w:spacing w:val="44"/></w:rPr><w:t xml:space="preserve"> </w:t></w:r><w:r><w:rPr><w:rFonts w:ascii="Arial" w:hAnsi="Arial"/><w:i/></w:rPr><w:t>Forest</w:t></w:r><w:r><w:rPr><w:rFonts w:ascii="Arial" w:hAnsi="Arial"/><w:i/><w:spacing w:val="45"/></w:rPr><w:t xml:space="preserve"> </w:t></w:r><w:r><w:rPr><w:rFonts w:ascii="Arial" w:hAnsi="Arial"/><w:i/><w:spacing w:val="0"/></w:rPr><w:t>Meteorology</w:t></w:r><w:r><w:rPr><w:spacing w:val="0"/></w:rPr><w:t>,</w:t></w:r><w:r><w:rPr><w:spacing w:val="53"/></w:rPr><w:t xml:space="preserve"> </w:t></w:r><w:r><w:rPr></w:rPr><w:t>96:131--144,</w:t></w:r><w:r><w:rPr><w:spacing w:val="53"/></w:rPr><w:t xml:space="preserve"> </w:t></w:r><w:r><w:rPr></w:rPr><w:t>1999.</w:t></w:r><w:r><w:rPr><w:spacing w:val="58"/></w:rPr><w:t xml:space="preserve"> </w:t></w:r><w:r><w:rPr></w:rPr><w:t>doi:</w:t></w:r><w:r><w:rPr><w:spacing w:val="20"/><w:w w:val="102"/></w:rPr><w:t xml:space="preserve"> </w:t></w:r><w:r><w:rPr></w:rPr><w:t>S0168-1923(99)00056-8.</w:t></w:r><w:r><w:rPr><w:spacing w:val="2"/></w:rPr><w:t xml:space="preserve"> </w:t></w:r><w:r><w:rPr></w:rPr><w:t>D182.</w:t></w:r></w:p><w:sectPr><w:type w:val="nextPage"/><w:pgSz w:w="12240" w:h="15840"/><w:pgMar w:left="1020" w:right="1000" w:header="0" w:top="1120" w:footer="0" w:bottom="700" w:gutter="0"/><w:pgNumType w:fmt="decimal"/><w:formProt w:val="false"/><w:textDirection w:val="lrTb"/><w:docGrid w:type="default" w:linePitch="240" w:charSpace="4294965247"/></w:sectPr></w:body></w:document>
</file>

<file path=word/comments.xml><?xml version="1.0" encoding="utf-8"?>
<w:comment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comment w:id="0" w:author="Rivard, Christine" w:date="2015-03-27T16:27:00Z" w:initials="RC">
    <w:p>
      <w:r>
        <w:rPr>
          <w:lang w:val="fr-CA"/>
        </w:rPr>
        <w:t>Cette section devrait aller à la fin.</w:t>
      </w:r>
    </w:p>
  </w:comment>
  <w:comment w:id="1" w:author="Rivard, Christine" w:date="2015-03-27T16:27:00Z" w:initials="RC">
    <w:p>
      <w:r>
        <w:rPr>
          <w:lang w:val="fr-CA"/>
        </w:rPr>
        <w:t>Sinon il faut mettre Quebec City</w:t>
      </w:r>
    </w:p>
  </w:comment>
  <w:comment w:id="2" w:author="Rivard, Christine" w:date="2015-03-27T16:27:00Z" w:initials="RC">
    <w:p>
      <w:r>
        <w:rPr>
          <w:lang w:val="fr-CA"/>
        </w:rPr>
        <w:t>Je pensais que ce serait une bonne idée de mettre ça ici. En fait, je pense qu’il faudra que tu écrives un Abstract, dans lequel ceci pourrai être inséré.</w:t>
      </w:r>
    </w:p>
    <w:p>
      <w:r>
        <w:rPr>
          <w:lang w:val="fr-CA"/>
        </w:rPr>
        <w:t xml:space="preserve">Ah, je viens de voir que tu avais fait ça dans ta section 1.1. </w:t>
      </w:r>
    </w:p>
  </w:comment>
  <w:comment w:id="3" w:author="Rivard, Christine" w:date="2015-03-27T16:27:00Z" w:initials="RC">
    <w:p>
      <w:r>
        <w:rPr>
          <w:lang w:val="fr-CA"/>
        </w:rPr>
        <w:t>Je ne comprenais pas ce que tu voulais dire</w:t>
      </w:r>
    </w:p>
  </w:comment>
  <w:comment w:id="4" w:author="Rivard, Christine" w:date="2015-03-27T16:27:00Z" w:initials="RC">
    <w:p>
      <w:r>
        <w:rPr>
          <w:lang w:val="fr-CA"/>
        </w:rPr>
        <w:t>La liste des figures vient toujours après la table des matières</w:t>
      </w:r>
    </w:p>
  </w:comment>
  <w:comment w:id="5" w:author="Rivard, Christine" w:date="2015-03-27T16:27:00Z" w:initials="RC">
    <w:p>
      <w:r>
        <w:rPr>
          <w:lang w:val="fr-CA"/>
        </w:rPr>
        <w:t>C’est bon! Devrais-tu mettre le sigle à la place?</w:t>
      </w:r>
    </w:p>
  </w:comment>
  <w:comment w:id="6" w:author="Rivard, Christine" w:date="2015-03-27T16:27:00Z" w:initials="RC">
    <w:p>
      <w:r>
        <w:rPr>
          <w:lang w:val="fr-CA"/>
        </w:rPr>
        <w:t>Autre mot peut-être?</w:t>
      </w:r>
      <w:r>
        <w:rPr/>
        <w:t>X</w:t>
      </w:r>
    </w:p>
  </w:comment>
  <w:comment w:id="7" w:author="Rivard, Christine" w:date="2015-03-27T16:27:00Z" w:initials="RC">
    <w:p>
      <w:r>
        <w:rPr>
          <w:lang w:val="fr-CA"/>
        </w:rPr>
        <w:t>Je ne sais pas comment on pourra tourner ça. On verra.</w:t>
      </w:r>
      <w:r>
        <w:rPr/>
        <w:t>X</w:t>
      </w:r>
    </w:p>
  </w:comment>
  <w:comment w:id="8" w:author="Rivard, Christine" w:date="2015-03-27T16:27:00Z" w:initials="RC">
    <w:p>
      <w:r>
        <w:rPr>
          <w:lang w:val="fr-CA"/>
        </w:rPr>
        <w:t>Ca aussi ça pourrait changer.</w:t>
      </w:r>
      <w:r>
        <w:rPr/>
        <w:t>X</w:t>
      </w:r>
    </w:p>
  </w:comment>
  <w:comment w:id="9" w:author="Rivard, Christine" w:date="2015-03-27T16:27:00Z" w:initials="RC">
    <w:p>
      <w:r>
        <w:rPr>
          <w:lang w:val="fr-CA"/>
        </w:rPr>
        <w:t>A voir</w:t>
      </w:r>
      <w:r>
        <w:rPr/>
        <w:t>X</w:t>
      </w:r>
    </w:p>
  </w:comment>
  <w:comment w:id="10" w:author="Rivard, Christine" w:date="2015-03-27T16:27:00Z" w:initials="RC">
    <w:p>
      <w:r>
        <w:rPr>
          <w:lang w:val="fr-CA"/>
        </w:rPr>
        <w:t>? C’est un terme technique? Car pour moi, “collapse” est associé à trucs qui s’effondrent (comme des parois de puits )…</w:t>
      </w:r>
      <w:r>
        <w:rPr/>
        <w:t>X</w:t>
      </w:r>
    </w:p>
  </w:comment>
  <w:comment w:id="11" w:author="Rivard, Christine" w:date="2015-03-27T16:27:00Z" w:initials="RC">
    <w:p>
      <w:r>
        <w:rPr>
          <w:lang w:val="fr-CA"/>
        </w:rPr>
        <w:t>C’est déjà disponible ou pas?</w:t>
      </w:r>
      <w:r>
        <w:rPr/>
        <w:t>X</w:t>
      </w:r>
    </w:p>
  </w:comment>
  <w:comment w:id="12" w:author="Rivard, Christine" w:date="2015-03-27T16:27:00Z" w:initials="RC">
    <w:p>
      <w:r>
        <w:rPr>
          <w:lang w:val="fr-CA"/>
        </w:rPr>
        <w:t>Car il y a aussi les « River hydrographs »</w:t>
      </w:r>
    </w:p>
  </w:comment>
  <w:comment w:id="13" w:author="Rivard, Christine" w:date="2015-03-27T16:27:00Z" w:initials="RC">
    <w:p>
      <w:r>
        <w:rPr>
          <w:lang w:val="fr-CA"/>
        </w:rPr>
        <w:t>Ou “measured groundwater-levels”.</w:t>
      </w:r>
    </w:p>
  </w:comment>
  <w:comment w:id="15" w:author="Rivard, Christine" w:date="2015-03-27T16:27:00Z" w:initials="RC">
    <w:p>
      <w:r>
        <w:rPr>
          <w:lang w:val="fr-CA"/>
        </w:rPr>
        <w:t>? Pourquoi ce  mot?</w:t>
      </w:r>
      <w:r>
        <w:rPr/>
        <w:t>X</w:t>
      </w:r>
    </w:p>
  </w:comment>
  <w:comment w:id="14" w:author="Rivard, Christine" w:date="2015-03-27T16:27:00Z" w:initials="RC">
    <w:p>
      <w:r>
        <w:rPr>
          <w:lang w:val="fr-CA"/>
        </w:rPr>
        <w:t>Over other available tools?</w:t>
      </w:r>
    </w:p>
  </w:comment>
  <w:comment w:id="16" w:author="Rivard, Christine" w:date="2015-03-27T16:27:00Z" w:initials="RC">
    <w:p>
      <w:r>
        <w:rPr>
          <w:lang w:val="fr-CA"/>
        </w:rPr>
        <w:t>Pourquoi ce mot?</w:t>
      </w:r>
    </w:p>
  </w:comment>
  <w:comment w:id="17" w:author="Rivard, Christine" w:date="2015-03-27T16:27:00Z" w:initials="RC">
    <w:p>
      <w:r>
        <w:rPr>
          <w:lang w:val="fr-CA"/>
        </w:rPr>
        <w:t>???</w:t>
      </w:r>
    </w:p>
  </w:comment>
  <w:comment w:id="18" w:author="Rivard, Christine" w:date="2015-03-27T16:27:00Z" w:initials="RC">
    <w:p>
      <w:r>
        <w:rPr>
          <w:lang w:val="fr-CA"/>
        </w:rPr>
        <w:t>Pourquoi les niveaux d’eau sont-ils reliés à la réponse barométrique? Certaines personnes pourraient ne pas avoir de barologger. Ne faudrait-il pas une étape (question) de plus? Do you have hourly barometric data?</w:t>
      </w:r>
    </w:p>
  </w:comment>
  <w:comment w:id="19" w:author="Rivard, Christine" w:date="2015-03-27T16:27:00Z" w:initials="RC">
    <w:p>
      <w:r>
        <w:rPr>
          <w:lang w:val="fr-CA"/>
        </w:rPr>
        <w:t>Faudrait-il éviter d’utiliser ce mot?</w:t>
      </w:r>
      <w:r>
        <w:rPr/>
        <w:t>X</w:t>
      </w:r>
    </w:p>
  </w:comment>
  <w:comment w:id="20" w:author="Rivard, Christine" w:date="2015-03-27T16:27:00Z" w:initials="RC">
    <w:p>
      <w:r>
        <w:rPr>
          <w:lang w:val="fr-CA"/>
        </w:rPr>
        <w:t>OK?</w:t>
      </w:r>
    </w:p>
  </w:comment>
  <w:comment w:id="21" w:author="Rivard, Christine" w:date="2015-03-27T16:27:00Z" w:initials="RC">
    <w:p>
      <w:r>
        <w:rPr>
          <w:lang w:val="fr-CA"/>
        </w:rPr>
        <w:t>Les deux se dissent je pense</w:t>
      </w:r>
    </w:p>
  </w:comment>
  <w:comment w:id="22" w:author="Rivard, Christine" w:date="2015-03-27T16:27:00Z" w:initials="RC">
    <w:p>
      <w:r>
        <w:rPr>
          <w:lang w:val="fr-CA"/>
        </w:rPr>
        <w:t>Sinon on dirait que tu as fait une section sur la gestion des projets…</w:t>
      </w:r>
    </w:p>
  </w:comment>
  <w:comment w:id="23" w:author="Rivard, Christine" w:date="2015-03-27T16:27:00Z" w:initials="RC">
    <w:p>
      <w:r>
        <w:rPr>
          <w:lang w:val="fr-CA"/>
        </w:rPr>
        <w:t>Tes étapes ne sont pas claires sur le schéma. Faudrait-il mettre des boîtes de couleur pour les différentes étapes? Ou mettre « Step 1 » etc. au-dessus d’une colonne?</w:t>
      </w:r>
    </w:p>
  </w:comment>
  <w:comment w:id="24" w:author="Rivard, Christine" w:date="2015-03-27T16:27:00Z" w:initials="RC">
    <w:p>
      <w:r>
        <w:rPr>
          <w:lang w:val="fr-CA"/>
        </w:rPr>
        <w:t>Il faut qu’on comprenne que c’est un cran au-dessus de l’étape précédente.</w:t>
      </w:r>
      <w:r>
        <w:rPr/>
        <w:t>X</w:t>
      </w:r>
    </w:p>
  </w:comment>
  <w:comment w:id="25" w:author="Rivard, Christine" w:date="2015-03-27T16:27:00Z" w:initials="RC">
    <w:p>
      <w:r>
        <w:rPr>
          <w:lang w:val="fr-CA"/>
        </w:rPr>
        <w:t>Pourrait-on dire “permeability” plutôt? Car c’est très qualitatif comme approche.</w:t>
      </w:r>
    </w:p>
  </w:comment>
  <w:comment w:id="26" w:author="Rivard, Christine" w:date="2015-03-27T16:27:00Z" w:initials="RC">
    <w:p>
      <w:r>
        <w:rPr>
          <w:lang w:val="fr-CA"/>
        </w:rPr>
        <w:t>Je ne crois pas que ce soit nécessaire de dire ça.</w:t>
      </w:r>
      <w:r>
        <w:rPr/>
        <w:t>X</w:t>
      </w:r>
    </w:p>
  </w:comment>
  <w:comment w:id="27" w:author="Rivard, Christine" w:date="2015-03-27T16:27:00Z" w:initials="RC">
    <w:p>
      <w:r>
        <w:rPr>
          <w:lang w:val="fr-CA"/>
        </w:rPr>
        <w:t>Déjà dit plus haut.</w:t>
      </w:r>
    </w:p>
  </w:comment>
  <w:comment w:id="28" w:author="Rivard, Christine" w:date="2015-03-27T16:27:00Z" w:initials="RC">
    <w:p>
      <w:r>
        <w:rPr>
          <w:lang w:val="fr-CA"/>
        </w:rPr>
        <w:t>Même commentaire que précédemment</w:t>
      </w:r>
    </w:p>
  </w:comment>
  <w:comment w:id="29" w:author="Rivard, Christine" w:date="2015-03-27T16:27:00Z" w:initials="RC">
    <w:p>
      <w:r>
        <w:rPr>
          <w:lang w:val="fr-CA"/>
        </w:rPr>
        <w:t>Que veux-tu dire??? D’une étape à l’autre?</w:t>
      </w:r>
    </w:p>
  </w:comment>
  <w:comment w:id="30" w:author="Rivard, Christine" w:date="2015-03-27T16:27:00Z" w:initials="RC">
    <w:p>
      <w:r>
        <w:rPr>
          <w:lang w:val="fr-CA"/>
        </w:rPr>
        <w:t>Ok, mais comment y met-on cette information? Cet espace se remplit seul en fonction des fichiers entrés?</w:t>
      </w:r>
    </w:p>
  </w:comment>
  <w:comment w:id="31" w:author="Rivard, Christine" w:date="2015-03-27T16:27:00Z" w:initials="RC">
    <w:p>
      <w:r>
        <w:rPr>
          <w:lang w:val="fr-CA"/>
        </w:rPr>
        <w:t xml:space="preserve">Y en aura-t-il un? Je ne le vois pas. Et comment peux-tu démarrer un nouveau projet via le « Select a new or existing project directory »? </w:t>
      </w:r>
    </w:p>
  </w:comment>
  <w:comment w:id="32" w:author="Rivard, Christine" w:date="2015-03-27T16:27:00Z" w:initials="RC">
    <w:p>
      <w:r>
        <w:rPr>
          <w:lang w:val="fr-CA"/>
        </w:rPr>
        <w:t>Information est toujours au singulier en anglais</w:t>
      </w:r>
      <w:r>
        <w:rPr/>
        <w:t>X</w:t>
      </w:r>
    </w:p>
  </w:comment>
  <w:comment w:id="33" w:author="Rivard, Christine" w:date="2015-03-27T16:27:00Z" w:initials="RC">
    <w:p>
      <w:r>
        <w:rPr>
          <w:lang w:val="fr-CA"/>
        </w:rPr>
        <w:t>Je mettrais peut-être ton nom ou “Author ». Peut-il y avoir des espaces?</w:t>
      </w:r>
      <w:r>
        <w:rPr/>
        <w:t>X</w:t>
      </w:r>
    </w:p>
  </w:comment>
  <w:comment w:id="34" w:author="Rivard, Christine" w:date="2015-03-27T16:27:00Z" w:initials="RC">
    <w:p>
      <w:r>
        <w:rPr>
          <w:lang w:val="fr-CA"/>
        </w:rPr>
        <w:t>Majuscules?</w:t>
      </w:r>
    </w:p>
  </w:comment>
  <w:comment w:id="35" w:author="Rivard, Christine" w:date="2015-03-27T16:27:00Z" w:initials="RC">
    <w:p>
      <w:r>
        <w:rPr>
          <w:lang w:val="fr-CA"/>
        </w:rPr>
        <w:t>Comment peux-tu ouvrir un nouveau projet? Il faut créer un nouveau projet ou ouvrir un existant…</w:t>
      </w:r>
    </w:p>
  </w:comment>
  <w:comment w:id="36" w:author="Rivard, Christine" w:date="2015-03-27T16:27:00Z" w:initials="RC">
    <w:p>
      <w:r>
        <w:rPr>
          <w:lang w:val="fr-CA"/>
        </w:rPr>
        <w:t xml:space="preserve">Tu viens de l’appeler “sub-folder” dans la phrase au-dessus. </w:t>
      </w:r>
    </w:p>
  </w:comment>
  <w:comment w:id="37" w:author="Rivard, Christine" w:date="2015-03-27T16:27:00Z" w:initials="RC">
    <w:p>
      <w:r>
        <w:rPr>
          <w:lang w:val="fr-CA"/>
        </w:rPr>
        <w:t xml:space="preserve"> Binders?</w:t>
      </w:r>
    </w:p>
  </w:comment>
  <w:comment w:id="38" w:author="Rivard, Christine" w:date="2015-03-27T16:27:00Z" w:initials="RC">
    <w:p>
      <w:r>
        <w:rPr>
          <w:lang w:val="fr-CA"/>
        </w:rPr>
        <w:t>Necessaire?</w:t>
      </w:r>
    </w:p>
  </w:comment>
  <w:comment w:id="39" w:author="Rivard, Christine" w:date="2015-03-27T16:27:00Z" w:initials="RC">
    <w:p>
      <w:r>
        <w:rPr>
          <w:lang w:val="fr-CA"/>
        </w:rPr>
        <w:t>C’est quoi?</w:t>
      </w:r>
    </w:p>
  </w:comment>
  <w:comment w:id="40" w:author="Rivard, Christine" w:date="2015-03-27T16:27:00Z" w:initials="RC">
    <w:p>
      <w:r>
        <w:rPr>
          <w:lang w:val="fr-CA"/>
        </w:rPr>
        <w:t>Tu as déjà “contain” dans la phrase.</w:t>
      </w:r>
    </w:p>
  </w:comment>
  <w:comment w:id="41" w:author="Rivard, Christine" w:date="2015-03-27T16:27:00Z" w:initials="RC">
    <w:p>
      <w:r>
        <w:rPr>
          <w:lang w:val="fr-CA"/>
        </w:rPr>
        <w:t>Est-ce que c’est nécessaire de le dire?</w:t>
      </w:r>
    </w:p>
  </w:comment>
  <w:comment w:id="42" w:author="Rivard, Christine" w:date="2015-03-27T16:27:00Z" w:initials="RC">
    <w:p>
      <w:r>
        <w:rPr>
          <w:lang w:val="fr-CA"/>
        </w:rPr>
        <w:t>Il est payant j’imagine? Faudrait-il le mentionner?</w:t>
      </w:r>
    </w:p>
  </w:comment>
  <w:comment w:id="43" w:author="Rivard, Christine" w:date="2015-03-27T16:27:00Z" w:initials="RC">
    <w:p>
      <w:r>
        <w:rPr>
          <w:lang w:val="fr-CA"/>
        </w:rPr>
        <w:t>S’ils viennent du DVD, on dit aussi“download?</w:t>
      </w:r>
    </w:p>
  </w:comment>
  <w:comment w:id="44" w:author="Rivard, Christine" w:date="2015-03-27T16:27:00Z" w:initials="RC">
    <w:p>
      <w:r>
        <w:rPr>
          <w:lang w:val="fr-CA"/>
        </w:rPr>
        <w:t>Database est déjà dans l’acronyme. Que fait-on? On le laisse?</w:t>
      </w:r>
    </w:p>
  </w:comment>
  <w:comment w:id="45" w:author="Rivard, Christine" w:date="2015-03-27T16:27:00Z" w:initials="RC">
    <w:p>
      <w:r>
        <w:rPr>
          <w:lang w:val="fr-CA"/>
        </w:rPr>
        <w:t xml:space="preserve">J’imagine qu’il n’y a pas moyen de savoir via ton logiciel combien d’années sont disponibles pour une station donnée? </w:t>
      </w:r>
    </w:p>
  </w:comment>
  <w:comment w:id="46" w:author="Rivard, Christine" w:date="2015-03-27T16:27:00Z" w:initials="RC">
    <w:p>
      <w:r>
        <w:rPr>
          <w:lang w:val="fr-CA"/>
        </w:rPr>
        <w:t>?</w:t>
      </w:r>
    </w:p>
  </w:comment>
  <w:comment w:id="47" w:author="Rivard, Christine" w:date="2015-03-27T16:27:00Z" w:initials="RC">
    <w:p>
      <w:r>
        <w:rPr>
          <w:lang w:val="fr-CA"/>
        </w:rPr>
        <w:t>Est-ce qu’il regarde si elles sont identiques aussi?</w:t>
      </w:r>
    </w:p>
  </w:comment>
  <w:comment w:id="48" w:author="Rivard, Christine" w:date="2015-03-27T16:27:00Z" w:initials="RC">
    <w:p>
      <w:r>
        <w:rPr>
          <w:lang w:val="fr-CA"/>
        </w:rPr>
        <w:t>Le bon mot?</w:t>
      </w:r>
    </w:p>
  </w:comment>
  <w:comment w:id="49" w:author="Rivard, Christine" w:date="2015-03-27T16:27:00Z" w:initials="RC">
    <w:p>
      <w:r>
        <w:rPr>
          <w:lang w:val="fr-CA"/>
        </w:rPr>
        <w:t xml:space="preserve">Pourquoi dis-tu que c’est une valeur? </w:t>
      </w:r>
    </w:p>
  </w:comment>
  <w:comment w:id="50" w:author="Rivard, Christine" w:date="2015-03-27T16:27:00Z" w:initials="RC">
    <w:p>
      <w:r>
        <w:rPr>
          <w:lang w:val="fr-CA"/>
        </w:rPr>
        <w:t>Je crois qu’il y a répétition ici.</w:t>
      </w:r>
    </w:p>
  </w:comment>
  <w:comment w:id="51" w:author="Rivard, Christine" w:date="2015-03-27T16:27:00Z" w:initials="RC">
    <w:p>
      <w:r>
        <w:rPr>
          <w:lang w:val="fr-CA"/>
        </w:rPr>
        <w:t>?</w:t>
      </w:r>
      <w:r>
        <w:rPr/>
        <w:t>X</w:t>
      </w:r>
    </w:p>
  </w:comment>
  <w:comment w:id="52" w:author="Rivard, Christine" w:date="2015-03-27T16:27:00Z" w:initials="RC">
    <w:p>
      <w:r>
        <w:rPr>
          <w:lang w:val="fr-CA"/>
        </w:rPr>
        <w:t>C’est déjà dit plus haut (dernière phrase du paragraphe précédent)</w:t>
      </w:r>
    </w:p>
  </w:comment>
  <w:comment w:id="53" w:author="Rivard, Christine" w:date="2015-03-27T16:27:00Z" w:initials="RC">
    <w:p>
      <w:r>
        <w:rPr>
          <w:lang w:val="fr-CA"/>
        </w:rPr>
        <w:t>Est-ce que tu utilises des poids, en fonction de la corrélation avec cette station? Si oui, le dire.</w:t>
      </w:r>
    </w:p>
  </w:comment>
  <w:comment w:id="54" w:author="Rivard, Christine" w:date="2015-03-27T16:27:00Z" w:initials="RC">
    <w:p>
      <w:r>
        <w:rPr>
          <w:lang w:val="fr-CA"/>
        </w:rPr>
        <w:t>Ce ne serait pas plutôt “technique” o « method »?</w:t>
      </w:r>
      <w:r>
        <w:rPr/>
        <w:t>X</w:t>
      </w:r>
    </w:p>
  </w:comment>
  <w:comment w:id="55" w:author="Rivard, Christine" w:date="2015-03-27T16:27:00Z" w:initials="RC">
    <w:p>
      <w:r>
        <w:rPr>
          <w:lang w:val="fr-CA"/>
        </w:rPr>
        <w:t>Au pluriel j’imagine? Sinon c’est criterion. Je mettrais ici aussi plutôt « technique » non? Car ce ne sont pas les critères qui sont robustes, mais qui font que la méthode est robuste.</w:t>
      </w:r>
    </w:p>
  </w:comment>
  <w:comment w:id="56" w:author="Rivard, Christine" w:date="2015-03-27T16:27:00Z" w:initials="RC">
    <w:p>
      <w:r>
        <w:rPr>
          <w:lang w:val="fr-CA"/>
        </w:rPr>
        <w:t>Threshold?</w:t>
      </w:r>
    </w:p>
  </w:comment>
  <w:comment w:id="57" w:author="Rivard, Christine" w:date="2015-03-27T16:27:00Z" w:initials="RC">
    <w:p>
      <w:r>
        <w:rPr>
          <w:lang w:val="fr-CA"/>
        </w:rPr>
        <w:t>Un identifiant est toujours unique non?</w:t>
      </w:r>
      <w:r>
        <w:rPr/>
        <w:t>X</w:t>
      </w:r>
    </w:p>
  </w:comment>
  <w:comment w:id="58" w:author="Rivard, Christine" w:date="2015-03-27T16:27:00Z" w:initials="RC">
    <w:p>
      <w:r>
        <w:rPr>
          <w:lang w:val="fr-CA"/>
        </w:rPr>
        <w:t>Je ne savais pas si ce n’était pas un peu trop fort…</w:t>
      </w:r>
    </w:p>
  </w:comment>
  <w:comment w:id="59" w:author="Rivard, Christine" w:date="2015-03-27T16:27:00Z" w:initials="RC">
    <w:p>
      <w:r>
        <w:rPr>
          <w:lang w:val="fr-CA"/>
        </w:rPr>
        <w:t xml:space="preserve"> Mettre? Ce sont les données qui sont précises, pas la méthode?</w:t>
      </w:r>
    </w:p>
  </w:comment>
  <w:comment w:id="60" w:author="Rivard, Christine" w:date="2015-03-27T16:27:00Z" w:initials="RC">
    <w:p>
      <w:r>
        <w:rPr>
          <w:w w:val="105"/>
        </w:rPr>
        <w:t>constituted?</w:t>
      </w:r>
    </w:p>
  </w:comment>
  <w:comment w:id="61" w:author="Rivard, Christine" w:date="2015-03-27T16:27:00Z" w:initials="RC">
    <w:p>
      <w:r>
        <w:rPr/>
        <w:t>Features? Aspects? Elements?</w:t>
      </w:r>
    </w:p>
  </w:comment>
  <w:comment w:id="62" w:author="Rivard, Christine" w:date="2015-03-27T16:27:00Z" w:initials="RC">
    <w:p>
      <w:r>
        <w:rPr/>
        <w:t>OK?</w:t>
      </w:r>
    </w:p>
  </w:comment>
  <w:comment w:id="63" w:author="Rivard, Christine" w:date="2015-03-27T16:27:00Z" w:initials="RC">
    <w:p>
      <w:r>
        <w:rPr>
          <w:lang w:val="fr-CA"/>
        </w:rPr>
        <w:t>Tu veux dire moyenne et écart-type? Est-ce que les données météo sont généralement normalement distribuées? J’imagine…</w:t>
      </w:r>
    </w:p>
  </w:comment>
  <w:comment w:id="64" w:author="Rivard, Christine" w:date="2015-03-27T16:27:00Z" w:initials="RC">
    <w:p>
      <w:r>
        <w:rPr>
          <w:lang w:val="fr-CA"/>
        </w:rPr>
        <w:t>Je ne vois pas ce qu’il y a de different avec la phrase précédente. Tu pourrais dire «  as they are ill-adapted for… »</w:t>
      </w:r>
    </w:p>
  </w:comment>
  <w:comment w:id="65" w:author="Rivard, Christine" w:date="2015-03-27T16:27:00Z" w:initials="RC">
    <w:p>
      <w:r>
        <w:rPr>
          <w:lang w:val="fr-CA"/>
        </w:rPr>
        <w:t>Je ne comprenais pas ce que tu voulais dire</w:t>
      </w:r>
    </w:p>
  </w:comment>
  <w:comment w:id="66" w:author="Rivard, Christine" w:date="2015-03-27T16:27:00Z" w:initials="RC">
    <w:p>
      <w:r>
        <w:rPr>
          <w:lang w:val="fr-CA"/>
        </w:rPr>
        <w:t>A dépassé les 6? Je dirais ça autrement en utilisant “usually”.</w:t>
      </w:r>
      <w:r>
        <w:rPr/>
        <w:t>X</w:t>
      </w:r>
    </w:p>
  </w:comment>
  <w:comment w:id="67" w:author="Rivard, Christine" w:date="2015-03-27T16:27:00Z" w:initials="RC">
    <w:p>
      <w:r>
        <w:rPr>
          <w:lang w:val="fr-CA"/>
        </w:rPr>
        <w:t>Ou il y en avait un seul set?</w:t>
      </w:r>
    </w:p>
  </w:comment>
  <w:comment w:id="68" w:author="Rivard, Christine" w:date="2015-03-27T16:27:00Z" w:initials="RC">
    <w:p>
      <w:r>
        <w:rPr>
          <w:lang w:val="fr-CA"/>
        </w:rPr>
        <w:t>Je ne comprends pas comment ça se peut… Comment peux-tu entrer ces données pour que la méthode ne tienne compte?</w:t>
      </w:r>
      <w:r>
        <w:rPr/>
        <w:t>X</w:t>
      </w:r>
    </w:p>
  </w:comment>
  <w:comment w:id="69" w:author="Rivard, Christine" w:date="2015-03-27T16:27:00Z" w:initials="RC">
    <w:p>
      <w:r>
        <w:rPr>
          <w:lang w:val="fr-CA"/>
        </w:rPr>
        <w:t>Est-ce que tu pourrais expliquer brièvement en quoi elle consiste?</w:t>
      </w:r>
      <w:r>
        <w:rPr/>
        <w:t>X</w:t>
      </w:r>
    </w:p>
  </w:comment>
  <w:comment w:id="70" w:author="Rivard, Christine" w:date="2015-03-27T16:27:00Z" w:initials="RC">
    <w:p>
      <w:r>
        <w:rPr>
          <w:lang w:val="fr-CA"/>
        </w:rPr>
        <w:t>Déjà dit plus haut</w:t>
      </w:r>
      <w:r>
        <w:rPr/>
        <w:t>X</w:t>
      </w:r>
    </w:p>
  </w:comment>
  <w:comment w:id="71" w:author="Rivard, Christine" w:date="2015-03-27T16:27:00Z" w:initials="RC">
    <w:p>
      <w:r>
        <w:rPr>
          <w:lang w:val="fr-CA"/>
        </w:rPr>
        <w:t>Pas celle en 2 étapes? Trop compliquée? Il faudrait peut-être dire qq chose là-dessus plus tôt quand tu en parles. Sinon on se demande pourquoi tu ne l’utilises pas.</w:t>
      </w:r>
    </w:p>
  </w:comment>
  <w:comment w:id="72" w:author="Rivard, Christine" w:date="2015-03-27T16:27:00Z" w:initials="RC">
    <w:p>
      <w:r>
        <w:rPr>
          <w:lang w:val="fr-CA"/>
        </w:rPr>
        <w:t>“Checks” correspond plus à du langage parlé qu’écrit</w:t>
      </w:r>
    </w:p>
  </w:comment>
  <w:comment w:id="73" w:author="Rivard, Christine" w:date="2015-03-27T16:27:00Z" w:initials="RC">
    <w:p>
      <w:r>
        <w:rPr>
          <w:lang w:val="fr-CA"/>
        </w:rPr>
        <w:t>Make sure?</w:t>
      </w:r>
    </w:p>
  </w:comment>
  <w:comment w:id="74" w:author="Rivard, Christine" w:date="2015-03-27T16:27:00Z" w:initials="RC">
    <w:p>
      <w:r>
        <w:rPr>
          <w:lang w:val="fr-CA"/>
        </w:rPr>
        <w:t>Que veux-tu dire? S’il y a des précipitations négatives ou des températures de plus de 50 C? Peut-être fournir 1-2 exemples?</w:t>
      </w:r>
    </w:p>
  </w:comment>
  <w:comment w:id="75" w:author="Rivard, Christine" w:date="2015-03-27T16:27:00Z" w:initials="RC">
    <w:p>
      <w:r>
        <w:rPr>
          <w:lang w:val="fr-CA"/>
        </w:rPr>
        <w:t>??? des termes dont je ne suis pas trop sure…</w:t>
      </w:r>
      <w:r>
        <w:rPr/>
        <w:t>X</w:t>
      </w:r>
    </w:p>
  </w:comment>
  <w:comment w:id="76" w:author="Rivard, Christine" w:date="2015-03-27T16:27:00Z" w:initials="RC">
    <w:p>
      <w:r>
        <w:rPr>
          <w:lang w:val="fr-CA"/>
        </w:rPr>
        <w:t>Ah tu veux dire juste une vérification si max&gt; moy&gt;min?</w:t>
      </w:r>
    </w:p>
  </w:comment>
  <w:comment w:id="77" w:author="Rivard, Christine" w:date="2015-03-27T16:27:00Z" w:initials="RC">
    <w:p>
      <w:r>
        <w:rPr>
          <w:lang w:val="fr-CA"/>
        </w:rPr>
        <w:t>Fais-tu des vérifications sur les températures?</w:t>
      </w:r>
    </w:p>
  </w:comment>
  <w:comment w:id="78" w:author="Rivard, Christine" w:date="2015-03-27T16:27:00Z" w:initials="RC">
    <w:p>
      <w:r>
        <w:rPr>
          <w:lang w:val="fr-CA"/>
        </w:rPr>
        <w:t>Mettre?</w:t>
      </w:r>
    </w:p>
  </w:comment>
  <w:comment w:id="79" w:author="Rivard, Christine" w:date="2015-03-27T16:27:00Z" w:initials="RC">
    <w:p>
      <w:r>
        <w:rPr>
          <w:lang w:val="fr-CA"/>
        </w:rPr>
        <w:t>?</w:t>
      </w:r>
    </w:p>
  </w:comment>
  <w:comment w:id="80" w:author="Rivard, Christine" w:date="2015-03-27T16:27:00Z" w:initials="RC">
    <w:p>
      <w:r>
        <w:rPr>
          <w:w w:val="105"/>
          <w:lang w:val="fr-CA"/>
        </w:rPr>
        <w:t>déjà dit dans la section 3.2,je crois que j’enlèverais le tout.</w:t>
      </w:r>
      <w:r>
        <w:rPr/>
        <w:t>X</w:t>
      </w:r>
    </w:p>
  </w:comment>
  <w:comment w:id="81" w:author="Rivard, Christine" w:date="2015-03-27T16:27:00Z" w:initials="RC">
    <w:p>
      <w:r>
        <w:rPr>
          <w:lang w:val="fr-CA"/>
        </w:rPr>
        <w:t>Tu as écrit “NaN” jusqu’à maintenant.</w:t>
      </w:r>
    </w:p>
  </w:comment>
  <w:comment w:id="82" w:author="Rivard, Christine" w:date="2015-03-27T16:27:00Z" w:initials="RC">
    <w:p>
      <w:r>
        <w:rPr>
          <w:lang w:val="fr-CA"/>
        </w:rPr>
        <w:t>Pourquoi pas “technique”?</w:t>
      </w:r>
    </w:p>
  </w:comment>
  <w:comment w:id="83" w:author="Rivard, Christine" w:date="2015-03-27T16:27:00Z" w:initials="RC">
    <w:p>
      <w:r>
        <w:rPr>
          <w:lang w:val="fr-CA"/>
        </w:rPr>
        <w:t>Ou juste “positively-skewed distributions”</w:t>
      </w:r>
    </w:p>
  </w:comment>
  <w:comment w:id="84" w:author="Rivard, Christine" w:date="2015-03-27T16:27:00Z" w:initials="RC">
    <w:p>
      <w:r>
        <w:rPr>
          <w:lang w:val="fr-CA"/>
        </w:rPr>
        <w:t>Quand est-ce qu’ils ne le sont pas? Je ne comprends pas.</w:t>
      </w:r>
    </w:p>
  </w:comment>
  <w:comment w:id="85" w:author="Rivard, Christine" w:date="2015-03-27T16:27:00Z" w:initials="RC">
    <w:p>
      <w:r>
        <w:rPr>
          <w:lang w:val="fr-CA"/>
        </w:rPr>
        <w:t>Less?</w:t>
      </w:r>
    </w:p>
  </w:comment>
  <w:comment w:id="86" w:author="Rivard, Christine" w:date="2015-03-27T16:27:00Z" w:initials="RC">
    <w:p>
      <w:r>
        <w:rPr>
          <w:lang w:val="fr-CA"/>
        </w:rPr>
        <w:t>Pas clair…</w:t>
      </w:r>
      <w:r>
        <w:rPr/>
        <w:t>X</w:t>
      </w:r>
    </w:p>
  </w:comment>
  <w:comment w:id="87" w:author="Rivard, Christine" w:date="2015-03-27T16:27:00Z" w:initials="RC">
    <w:p>
      <w:r>
        <w:rPr>
          <w:lang w:val="fr-CA"/>
        </w:rPr>
        <w:t>Ah oui, là c’est clair!</w:t>
      </w:r>
    </w:p>
  </w:comment>
  <w:comment w:id="88" w:author="Rivard, Christine" w:date="2015-03-27T16:27:00Z" w:initials="RC">
    <w:p>
      <w:r>
        <w:rPr/>
        <w:t>inferred?</w:t>
      </w:r>
    </w:p>
  </w:comment>
  <w:comment w:id="89" w:author="Rivard, Christine" w:date="2015-03-27T16:27:00Z" w:initials="RC">
    <w:p>
      <w:r>
        <w:rPr/>
        <w:t>Nested wells?</w:t>
      </w:r>
    </w:p>
  </w:comment>
  <w:comment w:id="90" w:author="Rivard, Christine" w:date="2015-03-27T20:00:00Z" w:initials="RC">
    <w:p>
      <w:r>
        <w:rPr/>
        <w:t>Confirms?</w:t>
      </w:r>
    </w:p>
  </w:comment>
  <w:comment w:id="91" w:author="Rivard, Christine" w:date="2015-03-27T20:54:00Z" w:initials="RC">
    <w:p>
      <w:r>
        <w:rPr>
          <w:lang w:val="en-CA"/>
        </w:rPr>
        <w:t>Which recharge zone?</w:t>
      </w:r>
    </w:p>
  </w:comment>
  <w:comment w:id="92" w:author="Rivard, Christine" w:date="2015-03-27T20:47:00Z" w:initials="RC">
    <w:p>
      <w:r>
        <w:rPr>
          <w:lang w:val="fr-CA"/>
        </w:rPr>
        <w:t>Pourquoi “even”? Si ce sont des depots grossiers…</w:t>
      </w:r>
    </w:p>
  </w:comment>
  <w:comment w:id="93" w:author="Rivard, Christine" w:date="2015-03-27T20:55:00Z" w:initials="RC">
    <w:p>
      <w:r>
        <w:rPr>
          <w:lang w:val="fr-CA"/>
        </w:rPr>
        <w:t>Je ne suis pas sure de ce que tu veux dire</w:t>
      </w:r>
    </w:p>
  </w:comment>
  <w:comment w:id="94" w:author="Rivard, Christine" w:date="2015-03-27T20:59:00Z" w:initials="RC">
    <w:p>
      <w:r>
        <w:rPr>
          <w:lang w:val="fr-CA"/>
        </w:rPr>
        <w:t>? Quel resultats?</w:t>
      </w:r>
    </w:p>
  </w:comment>
  <w:comment w:id="95" w:author="Rivard, Christine" w:date="2015-03-27T21:01:00Z" w:initials="RC">
    <w:p>
      <w:r>
        <w:rPr>
          <w:lang w:val="fr-CA"/>
        </w:rPr>
        <w:t xml:space="preserve">Comment sont-elles? </w:t>
      </w:r>
      <w:r>
        <w:rPr/>
        <w:t>Larges?</w:t>
      </w:r>
    </w:p>
  </w:comment>
</w:comment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Georgia">
    <w:charset w:val="01"/>
    <w:family w:val="roman"/>
    <w:pitch w:val="variable"/>
  </w:font>
  <w:font w:name="Tahoma"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MS Gothic">
    <w:charset w:val="01"/>
    <w:family w:val="roman"/>
    <w:pitch w:val="variable"/>
  </w:font>
  <w:font w:name="Gill Sans MT">
    <w:charset w:val="01"/>
    <w:family w:val="auto"/>
    <w:pitch w:val="default"/>
  </w:font>
  <w:font w:name="Tahoma">
    <w:charset w:val="01"/>
    <w:family w:val="auto"/>
    <w:pitch w:val="default"/>
  </w:font>
  <w:font w:name="Meiryo">
    <w:charset w:val="01"/>
    <w:family w:val="roman"/>
    <w:pitch w:val="variable"/>
  </w:font>
  <w:font w:name="PMingLiU">
    <w:charset w:val="01"/>
    <w:family w:val="roman"/>
    <w:pitch w:val="variable"/>
  </w:font>
  <w:font w:name="Palatino Linotype">
    <w:charset w:val="01"/>
    <w:family w:val="roman"/>
    <w:pitch w:val="variable"/>
  </w:font>
  <w:font w:name="Arial Narrow">
    <w:charset w:val="01"/>
    <w:family w:val="auto"/>
    <w:pitch w:val="default"/>
  </w:font>
  <w:font w:name="Lucida Sans">
    <w:charset w:val="01"/>
    <w:family w:val="auto"/>
    <w:pitch w:val="default"/>
  </w:font>
  <w:font w:name="Arial">
    <w:charset w:val="01"/>
    <w:family w:val="auto"/>
    <w:pitch w:val="default"/>
  </w:font>
  <w:font w:name="Lucida Sans">
    <w:charset w:val="01"/>
    <w:family w:val="roman"/>
    <w:pitch w:val="variable"/>
  </w:font>
  <w:font w:name="Calibri">
    <w:charset w:val="01"/>
    <w:family w:val="auto"/>
    <w:pitch w:val="default"/>
  </w:font>
  <w:font w:name="Trebuchet MS">
    <w:charset w:val="01"/>
    <w:family w:val="roman"/>
    <w:pitch w:val="variable"/>
  </w:font>
  <w:font w:name="Gill Sans MT">
    <w:charset w:val="01"/>
    <w:family w:val="roman"/>
    <w:pitch w:val="variable"/>
  </w:font>
  <w:font w:name="Verdana">
    <w:charset w:val="01"/>
    <w:family w:val="roman"/>
    <w:pitch w:val="variable"/>
  </w:font>
  <w:font w:name="Bauhaus 93">
    <w:charset w:val="01"/>
    <w:family w:val="roman"/>
    <w:pitch w:val="variable"/>
  </w:font>
  <w:font w:name="Symbol">
    <w:charset w:val="02"/>
    <w:family w:val="auto"/>
    <w:pitch w:val="default"/>
  </w:font>
  <w:font w:name="Meiryo">
    <w:charset w:val="01"/>
    <w:family w:val="auto"/>
    <w:pitch w:val="default"/>
  </w:font>
  <w:font w:name="Symbol">
    <w:charset w:val="02"/>
    <w:family w:val="auto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  <mc:AlternateContent>
        <mc:Choice Requires="wps">
          <w:drawing>
            <wp:anchor behindDoc="1" distT="0" distB="0" distL="114300" distR="114300" simplePos="0" locked="0" layoutInCell="1" allowOverlap="1" relativeHeight="26" wp14:anchorId="2CB815BA">
              <wp:simplePos x="0" y="0"/>
              <wp:positionH relativeFrom="page">
                <wp:posOffset>3786505</wp:posOffset>
              </wp:positionH>
              <wp:positionV relativeFrom="page">
                <wp:posOffset>9591675</wp:posOffset>
              </wp:positionV>
              <wp:extent cx="200660" cy="178435"/>
              <wp:effectExtent l="0" t="0" r="4445" b="3175"/>
              <wp:wrapNone/>
              <wp:docPr id="11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0160" cy="177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lineRule="exact" w:line="251"/>
                            <w:ind w:left="40" w:hanging="0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> PAGE </w:instrText>
                          </w:r>
                          <w:r>
                            <w:fldChar w:fldCharType="separate"/>
                          </w:r>
                          <w: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rIns="0" t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stroked="f" style="position:absolute;margin-left:298.15pt;margin-top:755.25pt;width:15.7pt;height:13.95pt;mso-position-horizontal-relative:page;mso-position-vertical-relative:page" wp14:anchorId="2CB815BA">
              <w10:wrap type="square"/>
              <v:fill on="false" o:detectmouseclick="t"/>
              <v:stroke color="#3465a4" joinstyle="round" endcap="flat"/>
              <v:textbox>
                <w:txbxContent>
                  <w:p>
                    <w:pPr>
                      <w:pStyle w:val="TextBody"/>
                      <w:spacing w:lineRule="exact" w:line="251"/>
                      <w:ind w:left="40" w:hanging="0"/>
                      <w:rPr>
                        <w:color w:val="auto"/>
                      </w:rPr>
                    </w:pPr>
                    <w:r>
                      <w:rPr>
                        <w:color w:val="auto"/>
                      </w:rPr>
                      <w:fldChar w:fldCharType="begin"/>
                    </w:r>
                    <w:r>
                      <w:instrText> PAGE </w:instrText>
                    </w:r>
                    <w:r>
                      <w:fldChar w:fldCharType="separate"/>
                    </w:r>
                    <w:r>
                      <w:t>13</w:t>
                    </w:r>
                    <w: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</w:r>
  </w:p>
</w:ftr>
</file>

<file path=word/footer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</w:r>
  </w:p>
</w:ftr>
</file>

<file path=word/footer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</w:r>
  </w:p>
</w:ftr>
</file>

<file path=word/footer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</w:r>
  </w:p>
</w:ftr>
</file>

<file path=word/footer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</w:r>
  </w:p>
</w:ftr>
</file>

<file path=word/footer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"/>
        <w:szCs w:val="2"/>
      </w:rPr>
    </w:pPr>
    <w:r>
      <w:rPr>
        <w:sz w:val="2"/>
        <w:szCs w:val="2"/>
      </w:rPr>
    </w:r>
  </w:p>
</w:ftr>
</file>

<file path=word/footer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"/>
        <w:szCs w:val="2"/>
      </w:rPr>
    </w:pPr>
    <w:r>
      <w:rPr>
        <w:sz w:val="2"/>
        <w:szCs w:val="2"/>
      </w:rPr>
    </w:r>
  </w:p>
</w:ftr>
</file>

<file path=word/footer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  <mc:AlternateContent>
        <mc:Choice Requires="wps">
          <w:drawing>
            <wp:anchor behindDoc="1" distT="0" distB="0" distL="114300" distR="114300" simplePos="0" locked="0" layoutInCell="1" allowOverlap="1" relativeHeight="35" wp14:anchorId="46180FA0">
              <wp:simplePos x="0" y="0"/>
              <wp:positionH relativeFrom="page">
                <wp:posOffset>3786505</wp:posOffset>
              </wp:positionH>
              <wp:positionV relativeFrom="page">
                <wp:posOffset>9591675</wp:posOffset>
              </wp:positionV>
              <wp:extent cx="200660" cy="178435"/>
              <wp:effectExtent l="0" t="0" r="4445" b="3175"/>
              <wp:wrapNone/>
              <wp:docPr id="71" name="Text Box 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0160" cy="177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lineRule="exact" w:line="251"/>
                            <w:ind w:left="40" w:hanging="0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> PAGE </w:instrText>
                          </w:r>
                          <w:r>
                            <w:fldChar w:fldCharType="separate"/>
                          </w:r>
                          <w:r>
                            <w:t>45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rIns="0" t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2" stroked="f" style="position:absolute;margin-left:298.15pt;margin-top:755.25pt;width:15.7pt;height:13.95pt;mso-position-horizontal-relative:page;mso-position-vertical-relative:page" wp14:anchorId="46180FA0">
              <w10:wrap type="square"/>
              <v:fill on="false" o:detectmouseclick="t"/>
              <v:stroke color="#3465a4" joinstyle="round" endcap="flat"/>
              <v:textbox>
                <w:txbxContent>
                  <w:p>
                    <w:pPr>
                      <w:pStyle w:val="TextBody"/>
                      <w:spacing w:lineRule="exact" w:line="251"/>
                      <w:ind w:left="40" w:hanging="0"/>
                      <w:rPr>
                        <w:color w:val="auto"/>
                      </w:rPr>
                    </w:pPr>
                    <w:r>
                      <w:rPr>
                        <w:color w:val="auto"/>
                      </w:rPr>
                      <w:fldChar w:fldCharType="begin"/>
                    </w:r>
                    <w:r>
                      <w:instrText> PAGE </w:instrText>
                    </w:r>
                    <w:r>
                      <w:fldChar w:fldCharType="separate"/>
                    </w:r>
                    <w:r>
                      <w:t>45</w:t>
                    </w:r>
                    <w: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1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</w:r>
  </w:p>
</w:ftr>
</file>

<file path=word/footer1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  <mc:AlternateContent>
        <mc:Choice Requires="wps">
          <w:drawing>
            <wp:anchor behindDoc="1" distT="0" distB="0" distL="114300" distR="114300" simplePos="0" locked="0" layoutInCell="1" allowOverlap="1" relativeHeight="38" wp14:anchorId="6CE0D7A2">
              <wp:simplePos x="0" y="0"/>
              <wp:positionH relativeFrom="page">
                <wp:posOffset>3786505</wp:posOffset>
              </wp:positionH>
              <wp:positionV relativeFrom="page">
                <wp:posOffset>9591675</wp:posOffset>
              </wp:positionV>
              <wp:extent cx="200660" cy="178435"/>
              <wp:effectExtent l="0" t="0" r="4445" b="3175"/>
              <wp:wrapNone/>
              <wp:docPr id="77" name="Text Box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0160" cy="177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lineRule="exact" w:line="251"/>
                            <w:ind w:left="40" w:hanging="0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> PAGE </w:instrText>
                          </w:r>
                          <w:r>
                            <w:fldChar w:fldCharType="separate"/>
                          </w:r>
                          <w:r>
                            <w:t>46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rIns="0" t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" stroked="f" style="position:absolute;margin-left:298.15pt;margin-top:755.25pt;width:15.7pt;height:13.95pt;mso-position-horizontal-relative:page;mso-position-vertical-relative:page" wp14:anchorId="6CE0D7A2">
              <w10:wrap type="square"/>
              <v:fill on="false" o:detectmouseclick="t"/>
              <v:stroke color="#3465a4" joinstyle="round" endcap="flat"/>
              <v:textbox>
                <w:txbxContent>
                  <w:p>
                    <w:pPr>
                      <w:pStyle w:val="TextBody"/>
                      <w:spacing w:lineRule="exact" w:line="251"/>
                      <w:ind w:left="40" w:hanging="0"/>
                      <w:rPr>
                        <w:color w:val="auto"/>
                      </w:rPr>
                    </w:pPr>
                    <w:r>
                      <w:rPr>
                        <w:color w:val="auto"/>
                      </w:rPr>
                      <w:fldChar w:fldCharType="begin"/>
                    </w:r>
                    <w:r>
                      <w:instrText> PAGE </w:instrText>
                    </w:r>
                    <w:r>
                      <w:fldChar w:fldCharType="separate"/>
                    </w:r>
                    <w:r>
                      <w:t>46</w:t>
                    </w:r>
                    <w: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  <mc:AlternateContent>
        <mc:Choice Requires="wps">
          <w:drawing>
            <wp:anchor behindDoc="1" distT="0" distB="0" distL="114300" distR="114300" simplePos="0" locked="0" layoutInCell="1" allowOverlap="1" relativeHeight="29" wp14:anchorId="2FAA0AE2">
              <wp:simplePos x="0" y="0"/>
              <wp:positionH relativeFrom="page">
                <wp:posOffset>3786505</wp:posOffset>
              </wp:positionH>
              <wp:positionV relativeFrom="page">
                <wp:posOffset>9591675</wp:posOffset>
              </wp:positionV>
              <wp:extent cx="200660" cy="178435"/>
              <wp:effectExtent l="0" t="0" r="4445" b="3175"/>
              <wp:wrapNone/>
              <wp:docPr id="42" name="Text Box 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0160" cy="177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lineRule="exact" w:line="251"/>
                            <w:ind w:left="40" w:hanging="0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> PAGE </w:instrText>
                          </w:r>
                          <w:r>
                            <w:fldChar w:fldCharType="separate"/>
                          </w:r>
                          <w:r>
                            <w:t>25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rIns="0" t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5" stroked="f" style="position:absolute;margin-left:298.15pt;margin-top:755.25pt;width:15.7pt;height:13.95pt;mso-position-horizontal-relative:page;mso-position-vertical-relative:page" wp14:anchorId="2FAA0AE2">
              <w10:wrap type="square"/>
              <v:fill on="false" o:detectmouseclick="t"/>
              <v:stroke color="#3465a4" joinstyle="round" endcap="flat"/>
              <v:textbox>
                <w:txbxContent>
                  <w:p>
                    <w:pPr>
                      <w:pStyle w:val="TextBody"/>
                      <w:spacing w:lineRule="exact" w:line="251"/>
                      <w:ind w:left="40" w:hanging="0"/>
                      <w:rPr>
                        <w:color w:val="auto"/>
                      </w:rPr>
                    </w:pPr>
                    <w:r>
                      <w:rPr>
                        <w:color w:val="auto"/>
                      </w:rPr>
                      <w:fldChar w:fldCharType="begin"/>
                    </w:r>
                    <w:r>
                      <w:instrText> PAGE </w:instrText>
                    </w:r>
                    <w:r>
                      <w:fldChar w:fldCharType="separate"/>
                    </w:r>
                    <w:r>
                      <w:t>25</w:t>
                    </w:r>
                    <w: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  <mc:AlternateContent>
        <mc:Choice Requires="wps">
          <w:drawing>
            <wp:anchor behindDoc="1" distT="0" distB="0" distL="114300" distR="114300" simplePos="0" locked="0" layoutInCell="1" allowOverlap="1" relativeHeight="30" wp14:anchorId="54D5B421">
              <wp:simplePos x="0" y="0"/>
              <wp:positionH relativeFrom="page">
                <wp:posOffset>3786505</wp:posOffset>
              </wp:positionH>
              <wp:positionV relativeFrom="page">
                <wp:posOffset>9591675</wp:posOffset>
              </wp:positionV>
              <wp:extent cx="200660" cy="178435"/>
              <wp:effectExtent l="0" t="0" r="4445" b="3175"/>
              <wp:wrapNone/>
              <wp:docPr id="45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0160" cy="177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lineRule="exact" w:line="251"/>
                            <w:ind w:left="40" w:hanging="0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> PAGE </w:instrText>
                          </w:r>
                          <w:r>
                            <w:fldChar w:fldCharType="separate"/>
                          </w:r>
                          <w: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rIns="0" t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stroked="f" style="position:absolute;margin-left:298.15pt;margin-top:755.25pt;width:15.7pt;height:13.95pt;mso-position-horizontal-relative:page;mso-position-vertical-relative:page" wp14:anchorId="54D5B421">
              <w10:wrap type="square"/>
              <v:fill on="false" o:detectmouseclick="t"/>
              <v:stroke color="#3465a4" joinstyle="round" endcap="flat"/>
              <v:textbox>
                <w:txbxContent>
                  <w:p>
                    <w:pPr>
                      <w:pStyle w:val="TextBody"/>
                      <w:spacing w:lineRule="exact" w:line="251"/>
                      <w:ind w:left="40" w:hanging="0"/>
                      <w:rPr>
                        <w:color w:val="auto"/>
                      </w:rPr>
                    </w:pPr>
                    <w:r>
                      <w:rPr>
                        <w:color w:val="auto"/>
                      </w:rPr>
                      <w:fldChar w:fldCharType="begin"/>
                    </w:r>
                    <w:r>
                      <w:instrText> PAGE </w:instrText>
                    </w:r>
                    <w:r>
                      <w:fldChar w:fldCharType="separate"/>
                    </w:r>
                    <w:r>
                      <w:t>23</w:t>
                    </w:r>
                    <w: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12"/>
      <w:rPr>
        <w:sz w:val="20"/>
        <w:szCs w:val="20"/>
      </w:rPr>
    </w:pPr>
    <w:r>
      <w:rPr>
        <w:sz w:val="20"/>
        <w:szCs w:val="20"/>
      </w:rPr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2"/>
      <w:numFmt w:val="upperLetter"/>
      <w:lvlText w:val="%1"/>
      <w:lvlJc w:val="left"/>
      <w:pPr>
        <w:ind w:left="1097" w:hanging="964"/>
      </w:pPr>
    </w:lvl>
    <w:lvl w:ilvl="1">
      <w:start w:val="1"/>
      <w:numFmt w:val="decimal"/>
      <w:lvlText w:val="%1.%2"/>
      <w:lvlJc w:val="left"/>
      <w:pPr>
        <w:ind w:left="1097" w:hanging="964"/>
      </w:pPr>
      <w:rPr>
        <w:sz w:val="34"/>
        <w:b w:val="false"/>
        <w:szCs w:val="34"/>
        <w:bCs/>
        <w:w w:val="107"/>
        <w:rFonts w:eastAsia="Georgia"/>
      </w:rPr>
    </w:lvl>
    <w:lvl w:ilvl="2">
      <w:start w:val="1"/>
      <w:numFmt w:val="bullet"/>
      <w:lvlText w:val=""/>
      <w:lvlJc w:val="left"/>
      <w:pPr>
        <w:ind w:left="2930" w:hanging="964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3846" w:hanging="964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762" w:hanging="964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678" w:hanging="964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595" w:hanging="964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511" w:hanging="964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427" w:hanging="964"/>
      </w:pPr>
      <w:rPr>
        <w:rFonts w:ascii="Symbol" w:hAnsi="Symbol" w:cs="Symbol" w:hint="default"/>
      </w:rPr>
    </w:lvl>
  </w:abstractNum>
  <w:abstractNum w:abstractNumId="2">
    <w:lvl w:ilvl="0">
      <w:start w:val="1"/>
      <w:numFmt w:val="upperLetter"/>
      <w:lvlText w:val="%1"/>
      <w:lvlJc w:val="left"/>
      <w:pPr>
        <w:ind w:left="133" w:hanging="891"/>
      </w:pPr>
      <w:rPr>
        <w:sz w:val="49"/>
        <w:b/>
        <w:szCs w:val="49"/>
        <w:bCs/>
        <w:w w:val="113"/>
        <w:rFonts w:ascii="Georgia" w:hAnsi="Georgia" w:eastAsia="Georgia"/>
      </w:rPr>
    </w:lvl>
    <w:lvl w:ilvl="1">
      <w:start w:val="1"/>
      <w:numFmt w:val="lowerLetter"/>
      <w:lvlText w:val="(%2)"/>
      <w:lvlJc w:val="left"/>
      <w:pPr>
        <w:ind w:left="2535" w:hanging="352"/>
      </w:pPr>
      <w:rPr>
        <w:sz w:val="22"/>
        <w:szCs w:val="22"/>
        <w:rFonts w:ascii="Georgia" w:hAnsi="Georgia" w:eastAsia="Georgia"/>
      </w:rPr>
    </w:lvl>
    <w:lvl w:ilvl="2">
      <w:start w:val="1"/>
      <w:numFmt w:val="bullet"/>
      <w:lvlText w:val=""/>
      <w:lvlJc w:val="left"/>
      <w:pPr>
        <w:ind w:left="3387" w:hanging="352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4238" w:hanging="352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5090" w:hanging="352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941" w:hanging="352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793" w:hanging="352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645" w:hanging="352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496" w:hanging="352"/>
      </w:pPr>
      <w:rPr>
        <w:rFonts w:ascii="Symbol" w:hAnsi="Symbol" w:cs="Symbol" w:hint="default"/>
      </w:rPr>
    </w:lvl>
  </w:abstractNum>
  <w:abstractNum w:abstractNumId="3">
    <w:lvl w:ilvl="0">
      <w:start w:val="1"/>
      <w:numFmt w:val="lowerLetter"/>
      <w:lvlText w:val="(%1)"/>
      <w:lvlJc w:val="left"/>
      <w:pPr>
        <w:ind w:left="4052" w:hanging="352"/>
      </w:pPr>
      <w:rPr>
        <w:sz w:val="12"/>
        <w:szCs w:val="22"/>
        <w:rFonts w:ascii="Arial" w:hAnsi="Arial" w:eastAsia="Georgia"/>
      </w:rPr>
    </w:lvl>
    <w:lvl w:ilvl="1">
      <w:start w:val="1"/>
      <w:numFmt w:val="bullet"/>
      <w:lvlText w:val=""/>
      <w:lvlJc w:val="left"/>
      <w:pPr>
        <w:ind w:left="4673" w:hanging="352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ind w:left="5294" w:hanging="352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5915" w:hanging="352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6535" w:hanging="352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7156" w:hanging="352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7777" w:hanging="352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8397" w:hanging="352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9018" w:hanging="352"/>
      </w:pPr>
      <w:rPr>
        <w:rFonts w:ascii="Symbol" w:hAnsi="Symbol" w:cs="Symbol" w:hint="default"/>
      </w:rPr>
    </w:lvl>
  </w:abstractNum>
  <w:abstractNum w:abstractNumId="4">
    <w:lvl w:ilvl="0">
      <w:start w:val="4"/>
      <w:numFmt w:val="decimal"/>
      <w:lvlText w:val="%1"/>
      <w:lvlJc w:val="left"/>
      <w:pPr>
        <w:ind w:left="133" w:hanging="749"/>
      </w:pPr>
      <w:rPr>
        <w:sz w:val="49"/>
        <w:b w:val="false"/>
        <w:szCs w:val="49"/>
        <w:bCs/>
        <w:w w:val="87"/>
        <w:rFonts w:ascii="Georgia" w:hAnsi="Georgia" w:eastAsia="Georgia"/>
      </w:rPr>
    </w:lvl>
    <w:lvl w:ilvl="1">
      <w:start w:val="1"/>
      <w:numFmt w:val="decimal"/>
      <w:lvlText w:val="%1.%2"/>
      <w:lvlJc w:val="left"/>
      <w:pPr>
        <w:ind w:left="1016" w:hanging="883"/>
      </w:pPr>
      <w:rPr>
        <w:sz w:val="34"/>
        <w:b w:val="false"/>
        <w:szCs w:val="34"/>
        <w:bCs/>
        <w:w w:val="99"/>
        <w:rFonts w:ascii="Georgia" w:hAnsi="Georgia" w:eastAsia="Georgia"/>
      </w:rPr>
    </w:lvl>
    <w:lvl w:ilvl="2">
      <w:start w:val="1"/>
      <w:numFmt w:val="decimal"/>
      <w:lvlText w:val="%1.%2.%3"/>
      <w:lvlJc w:val="left"/>
      <w:pPr>
        <w:ind w:left="1100" w:hanging="987"/>
      </w:pPr>
      <w:rPr>
        <w:sz w:val="28"/>
        <w:b w:val="false"/>
        <w:szCs w:val="28"/>
        <w:bCs/>
        <w:w w:val="98"/>
        <w:rFonts w:ascii="Georgia" w:hAnsi="Georgia" w:eastAsia="Georgia"/>
      </w:rPr>
    </w:lvl>
    <w:lvl w:ilvl="3">
      <w:start w:val="1"/>
      <w:numFmt w:val="bullet"/>
      <w:lvlText w:val=""/>
      <w:lvlJc w:val="left"/>
      <w:pPr>
        <w:ind w:left="1016" w:hanging="987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1016" w:hanging="987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1016" w:hanging="987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1100" w:hanging="987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1120" w:hanging="987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4146" w:hanging="987"/>
      </w:pPr>
      <w:rPr>
        <w:rFonts w:ascii="Symbol" w:hAnsi="Symbol" w:cs="Symbol" w:hint="default"/>
      </w:rPr>
    </w:lvl>
  </w:abstractNum>
  <w:abstractNum w:abstractNumId="5">
    <w:lvl w:ilvl="0">
      <w:start w:val="3"/>
      <w:numFmt w:val="decimal"/>
      <w:lvlText w:val="%1"/>
      <w:lvlJc w:val="left"/>
      <w:pPr>
        <w:ind w:left="1016" w:hanging="883"/>
      </w:pPr>
    </w:lvl>
    <w:lvl w:ilvl="1">
      <w:start w:val="2"/>
      <w:numFmt w:val="decimal"/>
      <w:lvlText w:val="%1.%2"/>
      <w:lvlJc w:val="left"/>
      <w:pPr>
        <w:ind w:left="1016" w:hanging="883"/>
      </w:pPr>
      <w:rPr>
        <w:sz w:val="34"/>
        <w:b/>
        <w:szCs w:val="34"/>
        <w:bCs/>
        <w:w w:val="92"/>
        <w:rFonts w:ascii="Georgia" w:hAnsi="Georgia" w:eastAsia="Georgia"/>
      </w:rPr>
    </w:lvl>
    <w:lvl w:ilvl="2">
      <w:start w:val="1"/>
      <w:numFmt w:val="bullet"/>
      <w:lvlText w:val=""/>
      <w:lvlJc w:val="left"/>
      <w:pPr>
        <w:ind w:left="2860" w:hanging="8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3783" w:hanging="8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705" w:hanging="8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628" w:hanging="8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550" w:hanging="8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472" w:hanging="8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395" w:hanging="883"/>
      </w:pPr>
      <w:rPr>
        <w:rFonts w:ascii="Symbol" w:hAnsi="Symbol" w:cs="Symbol" w:hint="default"/>
      </w:rPr>
    </w:lvl>
  </w:abstractNum>
  <w:abstractNum w:abstractNumId="6">
    <w:lvl w:ilvl="0">
      <w:start w:val="3"/>
      <w:numFmt w:val="decimal"/>
      <w:lvlText w:val="%1"/>
      <w:lvlJc w:val="left"/>
      <w:pPr>
        <w:ind w:left="1100" w:hanging="987"/>
      </w:pPr>
    </w:lvl>
    <w:lvl w:ilvl="1">
      <w:start w:val="1"/>
      <w:numFmt w:val="decimal"/>
      <w:lvlText w:val="%1.%2"/>
      <w:lvlJc w:val="left"/>
      <w:pPr>
        <w:ind w:left="1100" w:hanging="987"/>
      </w:pPr>
    </w:lvl>
    <w:lvl w:ilvl="2">
      <w:start w:val="1"/>
      <w:numFmt w:val="decimal"/>
      <w:lvlText w:val="%1.%2.%3"/>
      <w:lvlJc w:val="left"/>
      <w:pPr>
        <w:ind w:left="1100" w:hanging="987"/>
      </w:pPr>
      <w:rPr>
        <w:sz w:val="28"/>
        <w:b/>
        <w:szCs w:val="28"/>
        <w:bCs/>
        <w:w w:val="104"/>
        <w:rFonts w:ascii="Georgia" w:hAnsi="Georgia" w:eastAsia="Georgia"/>
      </w:rPr>
    </w:lvl>
    <w:lvl w:ilvl="3">
      <w:start w:val="1"/>
      <w:numFmt w:val="bullet"/>
      <w:lvlText w:val=""/>
      <w:lvlJc w:val="left"/>
      <w:pPr>
        <w:ind w:left="3842" w:hanging="987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756" w:hanging="987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670" w:hanging="987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584" w:hanging="987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498" w:hanging="987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412" w:hanging="987"/>
      </w:pPr>
      <w:rPr>
        <w:rFonts w:ascii="Symbol" w:hAnsi="Symbol" w:cs="Symbol" w:hint="default"/>
      </w:rPr>
    </w:lvl>
  </w:abstractNum>
  <w:abstractNum w:abstractNumId="7">
    <w:lvl w:ilvl="0">
      <w:start w:val="1"/>
      <w:numFmt w:val="decimal"/>
      <w:lvlText w:val="%1"/>
      <w:lvlJc w:val="left"/>
      <w:pPr>
        <w:ind w:left="854" w:hanging="749"/>
      </w:pPr>
      <w:rPr>
        <w:sz w:val="49"/>
        <w:b/>
        <w:szCs w:val="49"/>
        <w:bCs/>
        <w:w w:val="116"/>
        <w:rFonts w:ascii="Georgia" w:hAnsi="Georgia" w:eastAsia="Georgia"/>
      </w:rPr>
    </w:lvl>
    <w:lvl w:ilvl="1">
      <w:start w:val="1"/>
      <w:numFmt w:val="decimal"/>
      <w:lvlText w:val="%1.%2"/>
      <w:lvlJc w:val="left"/>
      <w:pPr>
        <w:ind w:left="1016" w:hanging="883"/>
      </w:pPr>
      <w:rPr>
        <w:sz w:val="34"/>
        <w:b/>
        <w:szCs w:val="34"/>
        <w:bCs/>
        <w:w w:val="111"/>
        <w:rFonts w:ascii="Georgia" w:hAnsi="Georgia" w:eastAsia="Georgia"/>
      </w:rPr>
    </w:lvl>
    <w:lvl w:ilvl="2">
      <w:start w:val="1"/>
      <w:numFmt w:val="bullet"/>
      <w:lvlText w:val="•"/>
      <w:lvlJc w:val="left"/>
      <w:pPr>
        <w:ind w:left="719" w:hanging="237"/>
      </w:pPr>
      <w:rPr>
        <w:rFonts w:ascii="Meiryo" w:hAnsi="Meiryo" w:cs="Meiryo" w:hint="default"/>
        <w:sz w:val="24"/>
        <w:i/>
        <w:szCs w:val="24"/>
        <w:w w:val="93"/>
      </w:rPr>
    </w:lvl>
    <w:lvl w:ilvl="3">
      <w:start w:val="1"/>
      <w:numFmt w:val="bullet"/>
      <w:lvlText w:val=""/>
      <w:lvlJc w:val="left"/>
      <w:pPr>
        <w:ind w:left="1016" w:hanging="237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1016" w:hanging="237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2546" w:hanging="237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4077" w:hanging="237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5608" w:hanging="237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7138" w:hanging="237"/>
      </w:pPr>
      <w:rPr>
        <w:rFonts w:ascii="Symbol" w:hAnsi="Symbol" w:cs="Symbol" w:hint="default"/>
      </w:rPr>
    </w:lvl>
  </w:abstractNum>
  <w:abstractNum w:abstractNumId="8">
    <w:lvl w:ilvl="0">
      <w:start w:val="1"/>
      <w:numFmt w:val="upperLetter"/>
      <w:lvlText w:val="%1"/>
      <w:lvlJc w:val="left"/>
      <w:pPr>
        <w:ind w:left="465" w:hanging="352"/>
      </w:pPr>
      <w:rPr>
        <w:sz w:val="24"/>
        <w:b w:val="false"/>
        <w:szCs w:val="24"/>
        <w:bCs/>
        <w:w w:val="111"/>
        <w:rFonts w:ascii="Times New Roman" w:hAnsi="Times New Roman" w:eastAsia="Georgia"/>
      </w:rPr>
    </w:lvl>
    <w:lvl w:ilvl="1">
      <w:start w:val="1"/>
      <w:numFmt w:val="decimal"/>
      <w:lvlText w:val="%1.%2"/>
      <w:lvlJc w:val="left"/>
      <w:pPr>
        <w:ind w:left="1003" w:hanging="539"/>
      </w:pPr>
      <w:rPr>
        <w:sz w:val="24"/>
        <w:szCs w:val="24"/>
        <w:w w:val="102"/>
        <w:rFonts w:eastAsia="Times New Roman"/>
      </w:rPr>
    </w:lvl>
    <w:lvl w:ilvl="2">
      <w:start w:val="1"/>
      <w:numFmt w:val="bullet"/>
      <w:lvlText w:val=""/>
      <w:lvlJc w:val="left"/>
      <w:pPr>
        <w:ind w:left="2027" w:hanging="539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3051" w:hanging="539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075" w:hanging="539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099" w:hanging="539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123" w:hanging="539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147" w:hanging="539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171" w:hanging="539"/>
      </w:pPr>
      <w:rPr>
        <w:rFonts w:ascii="Symbol" w:hAnsi="Symbol" w:cs="Symbol" w:hint="default"/>
      </w:rPr>
    </w:lvl>
  </w:abstractNum>
  <w:abstractNum w:abstractNumId="9">
    <w:lvl w:ilvl="0">
      <w:start w:val="1"/>
      <w:numFmt w:val="decimal"/>
      <w:lvlText w:val="%1"/>
      <w:lvlJc w:val="left"/>
      <w:pPr>
        <w:ind w:left="465" w:hanging="352"/>
      </w:pPr>
      <w:rPr>
        <w:sz w:val="24"/>
        <w:b w:val="false"/>
        <w:szCs w:val="24"/>
        <w:bCs/>
        <w:w w:val="114"/>
        <w:rFonts w:ascii="Times New Roman" w:hAnsi="Times New Roman" w:eastAsia="Georgia"/>
      </w:rPr>
    </w:lvl>
    <w:lvl w:ilvl="1">
      <w:start w:val="1"/>
      <w:numFmt w:val="decimal"/>
      <w:lvlText w:val="%1.%2"/>
      <w:lvlJc w:val="left"/>
      <w:pPr>
        <w:ind w:left="1003" w:hanging="539"/>
      </w:pPr>
      <w:rPr>
        <w:sz w:val="24"/>
        <w:szCs w:val="24"/>
        <w:w w:val="99"/>
        <w:rFonts w:eastAsia="Times New Roman"/>
      </w:rPr>
    </w:lvl>
    <w:lvl w:ilvl="2">
      <w:start w:val="1"/>
      <w:numFmt w:val="decimal"/>
      <w:lvlText w:val="%1.%2.%3"/>
      <w:lvlJc w:val="left"/>
      <w:pPr>
        <w:ind w:left="1752" w:hanging="750"/>
      </w:pPr>
      <w:rPr>
        <w:sz w:val="24"/>
        <w:szCs w:val="24"/>
        <w:rFonts w:eastAsia="Times New Roman"/>
      </w:rPr>
    </w:lvl>
    <w:lvl w:ilvl="3">
      <w:start w:val="1"/>
      <w:numFmt w:val="bullet"/>
      <w:lvlText w:val=""/>
      <w:lvlJc w:val="left"/>
      <w:pPr>
        <w:ind w:left="1003" w:hanging="75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1752" w:hanging="75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1752" w:hanging="75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3446" w:hanging="75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5139" w:hanging="75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6833" w:hanging="750"/>
      </w:pPr>
      <w:rPr>
        <w:rFonts w:ascii="Symbol" w:hAnsi="Symbol" w:cs="Symbol" w:hint="default"/>
      </w:rPr>
    </w:lvl>
  </w:abstractNum>
  <w:abstractNum w:abstractNumId="10">
    <w:lvl w:ilvl="0">
      <w:start w:val="2"/>
      <w:numFmt w:val="upperLetter"/>
      <w:lvlText w:val="%1"/>
      <w:lvlJc w:val="left"/>
      <w:pPr>
        <w:ind w:left="1003" w:hanging="539"/>
      </w:pPr>
    </w:lvl>
    <w:lvl w:ilvl="1">
      <w:start w:val="1"/>
      <w:numFmt w:val="decimal"/>
      <w:lvlText w:val="%1.%2"/>
      <w:lvlJc w:val="left"/>
      <w:pPr>
        <w:ind w:left="1003" w:hanging="539"/>
      </w:pPr>
      <w:rPr>
        <w:sz w:val="24"/>
        <w:szCs w:val="24"/>
        <w:w w:val="102"/>
        <w:rFonts w:eastAsia="Times New Roman"/>
      </w:rPr>
    </w:lvl>
    <w:lvl w:ilvl="2">
      <w:start w:val="1"/>
      <w:numFmt w:val="bullet"/>
      <w:lvlText w:val=""/>
      <w:lvlJc w:val="left"/>
      <w:pPr>
        <w:ind w:left="2846" w:hanging="539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3768" w:hanging="539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690" w:hanging="539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611" w:hanging="539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533" w:hanging="539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455" w:hanging="539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376" w:hanging="539"/>
      </w:pPr>
      <w:rPr>
        <w:rFonts w:ascii="Symbol" w:hAnsi="Symbol" w:cs="Symbol" w:hint="default"/>
      </w:rPr>
    </w:lvl>
  </w:abstractNum>
  <w:abstractNum w:abstractNumId="11">
    <w:lvl w:ilvl="0">
      <w:start w:val="1"/>
      <w:numFmt w:val="upperLetter"/>
      <w:lvlText w:val="%1"/>
      <w:lvlJc w:val="left"/>
      <w:pPr>
        <w:ind w:left="1003" w:hanging="539"/>
      </w:pPr>
    </w:lvl>
    <w:lvl w:ilvl="1">
      <w:start w:val="1"/>
      <w:numFmt w:val="decimal"/>
      <w:lvlText w:val="%1.%2"/>
      <w:lvlJc w:val="left"/>
      <w:pPr>
        <w:ind w:left="1003" w:hanging="539"/>
      </w:pPr>
      <w:rPr>
        <w:sz w:val="24"/>
        <w:szCs w:val="24"/>
        <w:w w:val="101"/>
        <w:rFonts w:eastAsia="Times New Roman"/>
      </w:rPr>
    </w:lvl>
    <w:lvl w:ilvl="2">
      <w:start w:val="1"/>
      <w:numFmt w:val="bullet"/>
      <w:lvlText w:val=""/>
      <w:lvlJc w:val="left"/>
      <w:pPr>
        <w:ind w:left="2846" w:hanging="539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3768" w:hanging="539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690" w:hanging="539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611" w:hanging="539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533" w:hanging="539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455" w:hanging="539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376" w:hanging="539"/>
      </w:pPr>
      <w:rPr>
        <w:rFonts w:ascii="Symbol" w:hAnsi="Symbol" w:cs="Symbol" w:hint="default"/>
      </w:rPr>
    </w:lvl>
  </w:abstractNum>
  <w:abstractNum w:abstractNumId="12">
    <w:lvl w:ilvl="0">
      <w:start w:val="3"/>
      <w:numFmt w:val="decimal"/>
      <w:lvlText w:val="%1"/>
      <w:lvlJc w:val="left"/>
      <w:pPr>
        <w:ind w:left="1003" w:hanging="539"/>
      </w:pPr>
    </w:lvl>
    <w:lvl w:ilvl="1">
      <w:start w:val="1"/>
      <w:numFmt w:val="decimal"/>
      <w:lvlText w:val="%1.%2"/>
      <w:lvlJc w:val="left"/>
      <w:pPr>
        <w:ind w:left="1003" w:hanging="539"/>
      </w:pPr>
      <w:rPr>
        <w:sz w:val="24"/>
        <w:szCs w:val="24"/>
        <w:w w:val="99"/>
        <w:rFonts w:eastAsia="Times New Roman"/>
      </w:rPr>
    </w:lvl>
    <w:lvl w:ilvl="2">
      <w:start w:val="1"/>
      <w:numFmt w:val="bullet"/>
      <w:lvlText w:val=""/>
      <w:lvlJc w:val="left"/>
      <w:pPr>
        <w:ind w:left="2846" w:hanging="539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3768" w:hanging="539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690" w:hanging="539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611" w:hanging="539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533" w:hanging="539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455" w:hanging="539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376" w:hanging="539"/>
      </w:pPr>
      <w:rPr>
        <w:rFonts w:ascii="Symbol" w:hAnsi="Symbol" w:cs="Symbol" w:hint="default"/>
      </w:rPr>
    </w:lvl>
  </w:abstractNum>
  <w:abstractNum w:abstractNumId="13">
    <w:lvl w:ilvl="0">
      <w:start w:val="2"/>
      <w:numFmt w:val="decimal"/>
      <w:lvlText w:val="%1"/>
      <w:lvlJc w:val="left"/>
      <w:pPr>
        <w:ind w:left="1003" w:hanging="539"/>
      </w:pPr>
    </w:lvl>
    <w:lvl w:ilvl="1">
      <w:start w:val="1"/>
      <w:numFmt w:val="decimal"/>
      <w:lvlText w:val="%1.%2"/>
      <w:lvlJc w:val="left"/>
      <w:pPr>
        <w:ind w:left="1003" w:hanging="539"/>
      </w:pPr>
      <w:rPr>
        <w:sz w:val="24"/>
        <w:szCs w:val="24"/>
        <w:w w:val="99"/>
        <w:rFonts w:eastAsia="Times New Roman"/>
      </w:rPr>
    </w:lvl>
    <w:lvl w:ilvl="2">
      <w:start w:val="1"/>
      <w:numFmt w:val="bullet"/>
      <w:lvlText w:val=""/>
      <w:lvlJc w:val="left"/>
      <w:pPr>
        <w:ind w:left="2846" w:hanging="539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3768" w:hanging="539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690" w:hanging="539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611" w:hanging="539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533" w:hanging="539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455" w:hanging="539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376" w:hanging="539"/>
      </w:pPr>
      <w:rPr>
        <w:rFonts w:ascii="Symbol" w:hAnsi="Symbol" w:cs="Symbol" w:hint="default"/>
      </w:rPr>
    </w:lvl>
  </w:abstractNum>
  <w:abstractNum w:abstractNumId="14">
    <w:lvl w:ilvl="0">
      <w:start w:val="1"/>
      <w:numFmt w:val="decimal"/>
      <w:lvlText w:val="%1"/>
      <w:lvlJc w:val="left"/>
      <w:pPr>
        <w:ind w:left="1003" w:hanging="539"/>
      </w:pPr>
    </w:lvl>
    <w:lvl w:ilvl="1">
      <w:start w:val="1"/>
      <w:numFmt w:val="decimal"/>
      <w:lvlText w:val="%1.%2"/>
      <w:lvlJc w:val="left"/>
      <w:pPr>
        <w:ind w:left="1003" w:hanging="539"/>
      </w:pPr>
      <w:rPr>
        <w:sz w:val="24"/>
        <w:szCs w:val="24"/>
        <w:w w:val="99"/>
        <w:rFonts w:eastAsia="Times New Roman"/>
      </w:rPr>
    </w:lvl>
    <w:lvl w:ilvl="2">
      <w:start w:val="1"/>
      <w:numFmt w:val="bullet"/>
      <w:lvlText w:val=""/>
      <w:lvlJc w:val="left"/>
      <w:pPr>
        <w:ind w:left="2846" w:hanging="539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3768" w:hanging="539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690" w:hanging="539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611" w:hanging="539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533" w:hanging="539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455" w:hanging="539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376" w:hanging="539"/>
      </w:pPr>
      <w:rPr>
        <w:rFonts w:ascii="Symbol" w:hAnsi="Symbol" w:cs="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ind w:left="821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261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81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421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141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581" w:hanging="360"/>
      </w:pPr>
      <w:rPr>
        <w:rFonts w:ascii="Wingdings" w:hAnsi="Wingdings" w:cs="Wingdings" w:hint="default"/>
      </w:rPr>
    </w:lvl>
  </w:abstractNum>
  <w:abstractNum w:abstractNumId="16">
    <w:lvl w:ilvl="0">
      <w:start w:val="1"/>
      <w:numFmt w:val="decimal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Body Text" w:uiPriority="1" w:qFormat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uiPriority w:val="1"/>
    <w:qFormat/>
    <w:rsid w:val="00937b91"/>
    <w:pPr>
      <w:widowControl/>
      <w:suppressAutoHyphens w:val="true"/>
      <w:bidi w:val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sz w:val="22"/>
      <w:szCs w:val="22"/>
      <w:lang w:val="en-US" w:eastAsia="en-US" w:bidi="ar-SA"/>
    </w:rPr>
  </w:style>
  <w:style w:type="paragraph" w:styleId="Heading1">
    <w:name w:val="Heading 1"/>
    <w:basedOn w:val="Normal"/>
    <w:uiPriority w:val="1"/>
    <w:qFormat/>
    <w:rsid w:val="00937b91"/>
    <w:pPr>
      <w:spacing w:before="22" w:after="0"/>
      <w:ind w:left="133" w:hanging="0"/>
      <w:outlineLvl w:val="0"/>
    </w:pPr>
    <w:rPr>
      <w:rFonts w:ascii="Georgia" w:hAnsi="Georgia" w:eastAsia="Georgia"/>
      <w:b/>
      <w:bCs/>
      <w:sz w:val="49"/>
      <w:szCs w:val="49"/>
    </w:rPr>
  </w:style>
  <w:style w:type="paragraph" w:styleId="Heading2">
    <w:name w:val="Heading 2"/>
    <w:basedOn w:val="Normal"/>
    <w:uiPriority w:val="1"/>
    <w:qFormat/>
    <w:rsid w:val="00937b91"/>
    <w:pPr>
      <w:spacing w:before="146" w:after="0"/>
      <w:ind w:left="1016" w:hanging="883"/>
      <w:outlineLvl w:val="1"/>
    </w:pPr>
    <w:rPr>
      <w:rFonts w:ascii="Georgia" w:hAnsi="Georgia" w:eastAsia="Georgia"/>
      <w:b/>
      <w:bCs/>
      <w:sz w:val="34"/>
      <w:szCs w:val="34"/>
    </w:rPr>
  </w:style>
  <w:style w:type="paragraph" w:styleId="Heading3">
    <w:name w:val="Heading 3"/>
    <w:basedOn w:val="Normal"/>
    <w:uiPriority w:val="1"/>
    <w:qFormat/>
    <w:rsid w:val="00937b91"/>
    <w:pPr>
      <w:ind w:left="1100" w:hanging="987"/>
      <w:outlineLvl w:val="2"/>
    </w:pPr>
    <w:rPr>
      <w:rFonts w:ascii="Georgia" w:hAnsi="Georgia" w:eastAsia="Georgia"/>
      <w:b/>
      <w:bCs/>
      <w:sz w:val="28"/>
      <w:szCs w:val="28"/>
    </w:rPr>
  </w:style>
  <w:style w:type="paragraph" w:styleId="Heading4">
    <w:name w:val="Heading 4"/>
    <w:basedOn w:val="Normal"/>
    <w:uiPriority w:val="1"/>
    <w:qFormat/>
    <w:rsid w:val="00937b91"/>
    <w:pPr>
      <w:ind w:left="465" w:hanging="352"/>
      <w:outlineLvl w:val="3"/>
    </w:pPr>
    <w:rPr>
      <w:rFonts w:ascii="Georgia" w:hAnsi="Georgia" w:eastAsia="Georgia"/>
      <w:b/>
      <w:bCs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extedebullesCar" w:customStyle="1">
    <w:name w:val="Texte de bulles Car"/>
    <w:basedOn w:val="DefaultParagraphFont"/>
    <w:link w:val="Textedebulles"/>
    <w:uiPriority w:val="99"/>
    <w:semiHidden/>
    <w:qFormat/>
    <w:rsid w:val="00f84142"/>
    <w:rPr>
      <w:rFonts w:ascii="Tahoma" w:hAnsi="Tahoma" w:cs="Tahoma"/>
      <w:sz w:val="16"/>
      <w:szCs w:val="16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3846e5"/>
    <w:rPr>
      <w:sz w:val="16"/>
      <w:szCs w:val="16"/>
    </w:rPr>
  </w:style>
  <w:style w:type="character" w:styleId="CommentaireCar" w:customStyle="1">
    <w:name w:val="Commentaire Car"/>
    <w:basedOn w:val="DefaultParagraphFont"/>
    <w:link w:val="Commentaire"/>
    <w:uiPriority w:val="99"/>
    <w:semiHidden/>
    <w:qFormat/>
    <w:rsid w:val="003846e5"/>
    <w:rPr>
      <w:sz w:val="20"/>
      <w:szCs w:val="20"/>
    </w:rPr>
  </w:style>
  <w:style w:type="character" w:styleId="ObjetducommentaireCar" w:customStyle="1">
    <w:name w:val="Objet du commentaire Car"/>
    <w:basedOn w:val="CommentaireCar"/>
    <w:link w:val="Objetducommentaire"/>
    <w:uiPriority w:val="99"/>
    <w:semiHidden/>
    <w:qFormat/>
    <w:rsid w:val="003846e5"/>
    <w:rPr>
      <w:b/>
      <w:bCs/>
      <w:sz w:val="20"/>
      <w:szCs w:val="20"/>
    </w:rPr>
  </w:style>
  <w:style w:type="character" w:styleId="CorpsdetexteCar" w:customStyle="1">
    <w:name w:val="Corps de texte Car"/>
    <w:basedOn w:val="DefaultParagraphFont"/>
    <w:link w:val="Corpsdetexte"/>
    <w:uiPriority w:val="1"/>
    <w:qFormat/>
    <w:rsid w:val="00c4370e"/>
    <w:rPr>
      <w:rFonts w:ascii="Times New Roman" w:hAnsi="Times New Roman" w:eastAsia="Times New Roman"/>
      <w:sz w:val="24"/>
      <w:szCs w:val="24"/>
    </w:rPr>
  </w:style>
  <w:style w:type="character" w:styleId="ListLabel1">
    <w:name w:val="ListLabel 1"/>
    <w:qFormat/>
    <w:rPr>
      <w:rFonts w:eastAsia="Georgia"/>
      <w:b w:val="false"/>
      <w:bCs/>
      <w:w w:val="107"/>
      <w:sz w:val="34"/>
      <w:szCs w:val="34"/>
    </w:rPr>
  </w:style>
  <w:style w:type="character" w:styleId="ListLabel2">
    <w:name w:val="ListLabel 2"/>
    <w:qFormat/>
    <w:rPr>
      <w:rFonts w:ascii="Georgia" w:hAnsi="Georgia" w:eastAsia="Georgia"/>
      <w:b/>
      <w:bCs/>
      <w:w w:val="113"/>
      <w:sz w:val="49"/>
      <w:szCs w:val="49"/>
    </w:rPr>
  </w:style>
  <w:style w:type="character" w:styleId="ListLabel3">
    <w:name w:val="ListLabel 3"/>
    <w:qFormat/>
    <w:rPr>
      <w:rFonts w:ascii="Georgia" w:hAnsi="Georgia" w:eastAsia="Georgia"/>
      <w:sz w:val="22"/>
      <w:szCs w:val="22"/>
    </w:rPr>
  </w:style>
  <w:style w:type="character" w:styleId="ListLabel4">
    <w:name w:val="ListLabel 4"/>
    <w:qFormat/>
    <w:rPr>
      <w:rFonts w:ascii="Arial" w:hAnsi="Arial" w:eastAsia="Georgia"/>
      <w:sz w:val="12"/>
      <w:szCs w:val="22"/>
    </w:rPr>
  </w:style>
  <w:style w:type="character" w:styleId="ListLabel5">
    <w:name w:val="ListLabel 5"/>
    <w:qFormat/>
    <w:rPr>
      <w:rFonts w:ascii="Georgia" w:hAnsi="Georgia" w:eastAsia="Georgia"/>
      <w:b w:val="false"/>
      <w:bCs/>
      <w:w w:val="87"/>
      <w:sz w:val="49"/>
      <w:szCs w:val="49"/>
    </w:rPr>
  </w:style>
  <w:style w:type="character" w:styleId="ListLabel6">
    <w:name w:val="ListLabel 6"/>
    <w:qFormat/>
    <w:rPr>
      <w:rFonts w:ascii="Georgia" w:hAnsi="Georgia" w:eastAsia="Georgia"/>
      <w:b w:val="false"/>
      <w:bCs/>
      <w:w w:val="99"/>
      <w:sz w:val="34"/>
      <w:szCs w:val="34"/>
    </w:rPr>
  </w:style>
  <w:style w:type="character" w:styleId="ListLabel7">
    <w:name w:val="ListLabel 7"/>
    <w:qFormat/>
    <w:rPr>
      <w:rFonts w:ascii="Georgia" w:hAnsi="Georgia" w:eastAsia="Georgia"/>
      <w:b w:val="false"/>
      <w:bCs/>
      <w:w w:val="98"/>
      <w:sz w:val="28"/>
      <w:szCs w:val="28"/>
    </w:rPr>
  </w:style>
  <w:style w:type="character" w:styleId="ListLabel8">
    <w:name w:val="ListLabel 8"/>
    <w:qFormat/>
    <w:rPr>
      <w:rFonts w:ascii="Georgia" w:hAnsi="Georgia" w:eastAsia="Georgia"/>
      <w:b/>
      <w:bCs/>
      <w:w w:val="92"/>
      <w:sz w:val="34"/>
      <w:szCs w:val="34"/>
    </w:rPr>
  </w:style>
  <w:style w:type="character" w:styleId="ListLabel9">
    <w:name w:val="ListLabel 9"/>
    <w:qFormat/>
    <w:rPr>
      <w:rFonts w:ascii="Georgia" w:hAnsi="Georgia" w:eastAsia="Georgia"/>
      <w:b/>
      <w:bCs/>
      <w:w w:val="104"/>
      <w:sz w:val="28"/>
      <w:szCs w:val="28"/>
    </w:rPr>
  </w:style>
  <w:style w:type="character" w:styleId="ListLabel10">
    <w:name w:val="ListLabel 10"/>
    <w:qFormat/>
    <w:rPr>
      <w:rFonts w:ascii="Georgia" w:hAnsi="Georgia" w:eastAsia="Georgia"/>
      <w:b/>
      <w:bCs/>
      <w:w w:val="116"/>
      <w:sz w:val="49"/>
      <w:szCs w:val="49"/>
    </w:rPr>
  </w:style>
  <w:style w:type="character" w:styleId="ListLabel11">
    <w:name w:val="ListLabel 11"/>
    <w:qFormat/>
    <w:rPr>
      <w:rFonts w:ascii="Georgia" w:hAnsi="Georgia" w:eastAsia="Georgia"/>
      <w:b/>
      <w:bCs/>
      <w:w w:val="111"/>
      <w:sz w:val="34"/>
      <w:szCs w:val="34"/>
    </w:rPr>
  </w:style>
  <w:style w:type="character" w:styleId="ListLabel12">
    <w:name w:val="ListLabel 12"/>
    <w:qFormat/>
    <w:rPr>
      <w:rFonts w:eastAsia="Meiryo"/>
      <w:i/>
      <w:w w:val="93"/>
      <w:sz w:val="24"/>
      <w:szCs w:val="24"/>
    </w:rPr>
  </w:style>
  <w:style w:type="character" w:styleId="ListLabel13">
    <w:name w:val="ListLabel 13"/>
    <w:qFormat/>
    <w:rPr>
      <w:rFonts w:ascii="Times New Roman" w:hAnsi="Times New Roman" w:eastAsia="Georgia"/>
      <w:b w:val="false"/>
      <w:bCs/>
      <w:w w:val="111"/>
      <w:sz w:val="24"/>
      <w:szCs w:val="24"/>
    </w:rPr>
  </w:style>
  <w:style w:type="character" w:styleId="ListLabel14">
    <w:name w:val="ListLabel 14"/>
    <w:qFormat/>
    <w:rPr>
      <w:rFonts w:eastAsia="Times New Roman"/>
      <w:w w:val="102"/>
      <w:sz w:val="24"/>
      <w:szCs w:val="24"/>
    </w:rPr>
  </w:style>
  <w:style w:type="character" w:styleId="ListLabel15">
    <w:name w:val="ListLabel 15"/>
    <w:qFormat/>
    <w:rPr>
      <w:rFonts w:ascii="Times New Roman" w:hAnsi="Times New Roman" w:eastAsia="Georgia"/>
      <w:b w:val="false"/>
      <w:bCs/>
      <w:w w:val="114"/>
      <w:sz w:val="24"/>
      <w:szCs w:val="24"/>
    </w:rPr>
  </w:style>
  <w:style w:type="character" w:styleId="ListLabel16">
    <w:name w:val="ListLabel 16"/>
    <w:qFormat/>
    <w:rPr>
      <w:rFonts w:eastAsia="Times New Roman"/>
      <w:w w:val="99"/>
      <w:sz w:val="24"/>
      <w:szCs w:val="24"/>
    </w:rPr>
  </w:style>
  <w:style w:type="character" w:styleId="ListLabel17">
    <w:name w:val="ListLabel 17"/>
    <w:qFormat/>
    <w:rPr>
      <w:rFonts w:eastAsia="Times New Roman"/>
      <w:sz w:val="24"/>
      <w:szCs w:val="24"/>
    </w:rPr>
  </w:style>
  <w:style w:type="character" w:styleId="ListLabel18">
    <w:name w:val="ListLabel 18"/>
    <w:qFormat/>
    <w:rPr>
      <w:rFonts w:eastAsia="Times New Roman"/>
      <w:w w:val="101"/>
      <w:sz w:val="24"/>
      <w:szCs w:val="24"/>
    </w:rPr>
  </w:style>
  <w:style w:type="character" w:styleId="ListLabel19">
    <w:name w:val="ListLabel 19"/>
    <w:qFormat/>
    <w:rPr>
      <w:rFonts w:cs="Courier New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link w:val="CorpsdetexteCar"/>
    <w:uiPriority w:val="1"/>
    <w:qFormat/>
    <w:rsid w:val="00937b91"/>
    <w:pPr>
      <w:ind w:left="113" w:hanging="0"/>
    </w:pPr>
    <w:rPr>
      <w:rFonts w:ascii="Times New Roman" w:hAnsi="Times New Roman" w:eastAsia="Times New Roman"/>
      <w:sz w:val="24"/>
      <w:szCs w:val="24"/>
    </w:rPr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Contents1">
    <w:name w:val="Contents 1"/>
    <w:basedOn w:val="Normal"/>
    <w:uiPriority w:val="1"/>
    <w:qFormat/>
    <w:rsid w:val="00937b91"/>
    <w:pPr>
      <w:spacing w:before="506" w:after="0"/>
      <w:ind w:left="113" w:hanging="0"/>
    </w:pPr>
    <w:rPr>
      <w:rFonts w:ascii="Georgia" w:hAnsi="Georgia" w:eastAsia="Georgia"/>
      <w:b/>
      <w:bCs/>
      <w:sz w:val="28"/>
      <w:szCs w:val="28"/>
    </w:rPr>
  </w:style>
  <w:style w:type="paragraph" w:styleId="Contents2">
    <w:name w:val="Contents 2"/>
    <w:basedOn w:val="Normal"/>
    <w:uiPriority w:val="1"/>
    <w:qFormat/>
    <w:rsid w:val="00937b91"/>
    <w:pPr>
      <w:spacing w:before="251" w:after="0"/>
      <w:ind w:left="465" w:hanging="352"/>
    </w:pPr>
    <w:rPr>
      <w:rFonts w:ascii="Georgia" w:hAnsi="Georgia" w:eastAsia="Georgia"/>
      <w:b/>
      <w:bCs/>
      <w:sz w:val="24"/>
      <w:szCs w:val="24"/>
    </w:rPr>
  </w:style>
  <w:style w:type="paragraph" w:styleId="Contents3">
    <w:name w:val="Contents 3"/>
    <w:basedOn w:val="Normal"/>
    <w:uiPriority w:val="1"/>
    <w:qFormat/>
    <w:rsid w:val="00937b91"/>
    <w:pPr>
      <w:spacing w:before="13" w:after="0"/>
      <w:ind w:left="1003" w:hanging="538"/>
    </w:pPr>
    <w:rPr>
      <w:rFonts w:ascii="Times New Roman" w:hAnsi="Times New Roman" w:eastAsia="Times New Roman"/>
      <w:sz w:val="24"/>
      <w:szCs w:val="24"/>
    </w:rPr>
  </w:style>
  <w:style w:type="paragraph" w:styleId="Contents4">
    <w:name w:val="Contents 4"/>
    <w:basedOn w:val="Normal"/>
    <w:uiPriority w:val="1"/>
    <w:qFormat/>
    <w:rsid w:val="00937b91"/>
    <w:pPr>
      <w:spacing w:before="13" w:after="0"/>
      <w:ind w:left="1752" w:hanging="749"/>
    </w:pPr>
    <w:rPr>
      <w:rFonts w:ascii="Times New Roman" w:hAnsi="Times New Roman" w:eastAsia="Times New Roman"/>
      <w:sz w:val="24"/>
      <w:szCs w:val="24"/>
    </w:rPr>
  </w:style>
  <w:style w:type="paragraph" w:styleId="ListParagraph">
    <w:name w:val="List Paragraph"/>
    <w:basedOn w:val="Normal"/>
    <w:uiPriority w:val="1"/>
    <w:qFormat/>
    <w:rsid w:val="00937b91"/>
    <w:pPr/>
    <w:rPr/>
  </w:style>
  <w:style w:type="paragraph" w:styleId="TableParagraph" w:customStyle="1">
    <w:name w:val="Table Paragraph"/>
    <w:basedOn w:val="Normal"/>
    <w:uiPriority w:val="1"/>
    <w:qFormat/>
    <w:rsid w:val="00937b91"/>
    <w:pPr/>
    <w:rPr/>
  </w:style>
  <w:style w:type="paragraph" w:styleId="BalloonText">
    <w:name w:val="Balloon Text"/>
    <w:basedOn w:val="Normal"/>
    <w:link w:val="TextedebullesCar"/>
    <w:uiPriority w:val="99"/>
    <w:semiHidden/>
    <w:unhideWhenUsed/>
    <w:qFormat/>
    <w:rsid w:val="00f84142"/>
    <w:pPr/>
    <w:rPr>
      <w:rFonts w:ascii="Tahoma" w:hAnsi="Tahoma" w:cs="Tahoma"/>
      <w:sz w:val="16"/>
      <w:szCs w:val="16"/>
    </w:rPr>
  </w:style>
  <w:style w:type="paragraph" w:styleId="Annotationtext">
    <w:name w:val="annotation text"/>
    <w:basedOn w:val="Normal"/>
    <w:link w:val="CommentaireCar"/>
    <w:uiPriority w:val="99"/>
    <w:semiHidden/>
    <w:unhideWhenUsed/>
    <w:qFormat/>
    <w:rsid w:val="003846e5"/>
    <w:pPr/>
    <w:rPr>
      <w:sz w:val="20"/>
      <w:szCs w:val="20"/>
    </w:rPr>
  </w:style>
  <w:style w:type="paragraph" w:styleId="Annotationsubject">
    <w:name w:val="annotation subject"/>
    <w:basedOn w:val="Annotationtext"/>
    <w:link w:val="ObjetducommentaireCar"/>
    <w:uiPriority w:val="99"/>
    <w:semiHidden/>
    <w:unhideWhenUsed/>
    <w:qFormat/>
    <w:rsid w:val="003846e5"/>
    <w:pPr/>
    <w:rPr>
      <w:b/>
      <w:bCs/>
    </w:rPr>
  </w:style>
  <w:style w:type="paragraph" w:styleId="Footer">
    <w:name w:val="Footer"/>
    <w:basedOn w:val="Normal"/>
    <w:pPr/>
    <w:rPr/>
  </w:style>
  <w:style w:type="paragraph" w:styleId="FrameContents">
    <w:name w:val="Frame Contents"/>
    <w:basedOn w:val="Normal"/>
    <w:qFormat/>
    <w:pPr/>
    <w:rPr/>
  </w:style>
  <w:style w:type="paragraph" w:styleId="Quotations">
    <w:name w:val="Quotations"/>
    <w:basedOn w:val="Normal"/>
    <w:qFormat/>
    <w:pPr/>
    <w:rPr/>
  </w:style>
  <w:style w:type="paragraph" w:styleId="Title">
    <w:name w:val="Title"/>
    <w:basedOn w:val="Heading"/>
    <w:qFormat/>
    <w:pPr/>
    <w:rPr/>
  </w:style>
  <w:style w:type="paragraph" w:styleId="Subtitle">
    <w:name w:val="Subtitle"/>
    <w:basedOn w:val="Heading"/>
    <w:qFormat/>
    <w:pPr/>
    <w:rPr/>
  </w:style>
  <w:style w:type="numbering" w:styleId="NoList" w:default="1">
    <w:name w:val="No List"/>
    <w:uiPriority w:val="99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www.ete.inrs.ca/" TargetMode="External"/><Relationship Id="rId3" Type="http://schemas.openxmlformats.org/officeDocument/2006/relationships/hyperlink" Target="https://github.com/jnsebgosselin/WHAT" TargetMode="External"/><Relationship Id="rId4" Type="http://schemas.openxmlformats.org/officeDocument/2006/relationships/hyperlink" Target="mailto:jnsebgosselin@gmail.com" TargetMode="External"/><Relationship Id="rId5" Type="http://schemas.openxmlformats.org/officeDocument/2006/relationships/hyperlink" Target="https://github.com/jnsebgosselin/WHAT/releases" TargetMode="Externa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footer" Target="footer1.xml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jpeg"/><Relationship Id="rId16" Type="http://schemas.openxmlformats.org/officeDocument/2006/relationships/image" Target="media/image10.png"/><Relationship Id="rId17" Type="http://schemas.openxmlformats.org/officeDocument/2006/relationships/hyperlink" Target="http://www.climate.weather.gc.ca/" TargetMode="External"/><Relationship Id="rId18" Type="http://schemas.openxmlformats.org/officeDocument/2006/relationships/image" Target="media/image11.jpeg"/><Relationship Id="rId19" Type="http://schemas.openxmlformats.org/officeDocument/2006/relationships/footer" Target="footer2.xml"/><Relationship Id="rId20" Type="http://schemas.openxmlformats.org/officeDocument/2006/relationships/image" Target="media/image12.jpeg"/><Relationship Id="rId21" Type="http://schemas.openxmlformats.org/officeDocument/2006/relationships/footer" Target="footer3.xml"/><Relationship Id="rId22" Type="http://schemas.openxmlformats.org/officeDocument/2006/relationships/hyperlink" Target="http://www.lexicon.net/sjmachin/xlrd.html" TargetMode="External"/><Relationship Id="rId23" Type="http://schemas.openxmlformats.org/officeDocument/2006/relationships/hyperlink" Target="http://www.rcn.montana.edu/Resources/Converter.aspx" TargetMode="External"/><Relationship Id="rId24" Type="http://schemas.openxmlformats.org/officeDocument/2006/relationships/footer" Target="footer4.xml"/><Relationship Id="rId25" Type="http://schemas.openxmlformats.org/officeDocument/2006/relationships/footer" Target="footer5.xml"/><Relationship Id="rId26" Type="http://schemas.openxmlformats.org/officeDocument/2006/relationships/footer" Target="footer6.xml"/><Relationship Id="rId27" Type="http://schemas.openxmlformats.org/officeDocument/2006/relationships/footer" Target="footer7.xml"/><Relationship Id="rId28" Type="http://schemas.openxmlformats.org/officeDocument/2006/relationships/image" Target="media/image13.jpeg"/><Relationship Id="rId29" Type="http://schemas.openxmlformats.org/officeDocument/2006/relationships/footer" Target="footer8.xml"/><Relationship Id="rId30" Type="http://schemas.openxmlformats.org/officeDocument/2006/relationships/footer" Target="footer9.xml"/><Relationship Id="rId31" Type="http://schemas.openxmlformats.org/officeDocument/2006/relationships/footer" Target="footer10.xml"/><Relationship Id="rId32" Type="http://schemas.openxmlformats.org/officeDocument/2006/relationships/footer" Target="footer11.xml"/><Relationship Id="rId33" Type="http://schemas.openxmlformats.org/officeDocument/2006/relationships/footer" Target="footer12.xml"/><Relationship Id="rId34" Type="http://schemas.openxmlformats.org/officeDocument/2006/relationships/footer" Target="footer13.xml"/><Relationship Id="rId35" Type="http://schemas.openxmlformats.org/officeDocument/2006/relationships/footer" Target="footer14.xml"/><Relationship Id="rId36" Type="http://schemas.openxmlformats.org/officeDocument/2006/relationships/image" Target="media/image14.jpeg"/><Relationship Id="rId37" Type="http://schemas.openxmlformats.org/officeDocument/2006/relationships/image" Target="media/image15.jpeg"/><Relationship Id="rId38" Type="http://schemas.openxmlformats.org/officeDocument/2006/relationships/image" Target="media/image16.png"/><Relationship Id="rId39" Type="http://schemas.openxmlformats.org/officeDocument/2006/relationships/image" Target="media/image17.png"/><Relationship Id="rId40" Type="http://schemas.openxmlformats.org/officeDocument/2006/relationships/image" Target="media/image18.png"/><Relationship Id="rId41" Type="http://schemas.openxmlformats.org/officeDocument/2006/relationships/image" Target="media/image19.png"/><Relationship Id="rId42" Type="http://schemas.openxmlformats.org/officeDocument/2006/relationships/image" Target="media/image20.png"/><Relationship Id="rId43" Type="http://schemas.openxmlformats.org/officeDocument/2006/relationships/image" Target="media/image21.png"/><Relationship Id="rId44" Type="http://schemas.openxmlformats.org/officeDocument/2006/relationships/footer" Target="footer15.xml"/><Relationship Id="rId45" Type="http://schemas.openxmlformats.org/officeDocument/2006/relationships/footer" Target="footer16.xml"/><Relationship Id="rId46" Type="http://schemas.openxmlformats.org/officeDocument/2006/relationships/hyperlink" Target="https://github.com/jnsebgosselin/WHAT" TargetMode="External"/><Relationship Id="rId47" Type="http://schemas.openxmlformats.org/officeDocument/2006/relationships/footer" Target="footer17.xml"/><Relationship Id="rId48" Type="http://schemas.openxmlformats.org/officeDocument/2006/relationships/footer" Target="footer18.xml"/><Relationship Id="rId49" Type="http://schemas.openxmlformats.org/officeDocument/2006/relationships/footer" Target="footer19.xml"/><Relationship Id="rId50" Type="http://schemas.openxmlformats.org/officeDocument/2006/relationships/image" Target="media/image22.png"/><Relationship Id="rId51" Type="http://schemas.openxmlformats.org/officeDocument/2006/relationships/image" Target="media/image23.png"/><Relationship Id="rId52" Type="http://schemas.openxmlformats.org/officeDocument/2006/relationships/image" Target="media/image24.png"/><Relationship Id="rId53" Type="http://schemas.openxmlformats.org/officeDocument/2006/relationships/hyperlink" Target="http://www.climate.weather.gc.ca/" TargetMode="External"/><Relationship Id="rId54" Type="http://schemas.openxmlformats.org/officeDocument/2006/relationships/hyperlink" Target="http://climate.weather.gc.ca/climateData/dailydata_e.html?timeframe=2&amp;amp;Prov=QUE&amp;amp;StationID=5406&amp;amp;dlyRange=1960-06-01|2013-12-31&amp;amp;Year=2013&amp;amp;Month=12&amp;amp;Day=01" TargetMode="External"/><Relationship Id="rId55" Type="http://schemas.openxmlformats.org/officeDocument/2006/relationships/hyperlink" Target="http://climate.weather.gc.ca/climateData/dailydata_e.html?timeframe=2&amp;amp;Prov=QUE&amp;amp;StationID=5406&amp;amp;dlyRange=1960-06-01|2013-12-31&amp;amp;Year=2013&amp;amp;Month=12&amp;amp;Day=01" TargetMode="External"/><Relationship Id="rId56" Type="http://schemas.openxmlformats.org/officeDocument/2006/relationships/image" Target="media/image25.png"/><Relationship Id="rId57" Type="http://schemas.openxmlformats.org/officeDocument/2006/relationships/image" Target="media/image26.jpeg"/><Relationship Id="rId58" Type="http://schemas.openxmlformats.org/officeDocument/2006/relationships/image" Target="media/image27.jpeg"/><Relationship Id="rId59" Type="http://schemas.openxmlformats.org/officeDocument/2006/relationships/image" Target="media/image28.jpeg"/><Relationship Id="rId60" Type="http://schemas.openxmlformats.org/officeDocument/2006/relationships/image" Target="media/image29.png"/><Relationship Id="rId61" Type="http://schemas.openxmlformats.org/officeDocument/2006/relationships/image" Target="media/image30.png"/><Relationship Id="rId62" Type="http://schemas.openxmlformats.org/officeDocument/2006/relationships/image" Target="media/image31.jpeg"/><Relationship Id="rId63" Type="http://schemas.openxmlformats.org/officeDocument/2006/relationships/image" Target="media/image32.png"/><Relationship Id="rId64" Type="http://schemas.openxmlformats.org/officeDocument/2006/relationships/image" Target="media/image33.png"/><Relationship Id="rId65" Type="http://schemas.openxmlformats.org/officeDocument/2006/relationships/image" Target="media/image34.png"/><Relationship Id="rId66" Type="http://schemas.openxmlformats.org/officeDocument/2006/relationships/image" Target="media/image35.png"/><Relationship Id="rId67" Type="http://schemas.openxmlformats.org/officeDocument/2006/relationships/image" Target="media/image36.png"/><Relationship Id="rId68" Type="http://schemas.openxmlformats.org/officeDocument/2006/relationships/image" Target="media/image37.png"/><Relationship Id="rId69" Type="http://schemas.openxmlformats.org/officeDocument/2006/relationships/hyperlink" Target="http://dx.doi.org/10.1080/02626660009492339" TargetMode="External"/><Relationship Id="rId70" Type="http://schemas.openxmlformats.org/officeDocument/2006/relationships/hyperlink" Target="http://dx.doi.org/10.1080/02626660009492339" TargetMode="External"/><Relationship Id="rId71" Type="http://schemas.openxmlformats.org/officeDocument/2006/relationships/hyperlink" Target="http://www.kgs.ku.edu/HighPlains/OHP/index_program/brf.html" TargetMode="External"/><Relationship Id="rId72" Type="http://schemas.openxmlformats.org/officeDocument/2006/relationships/hyperlink" Target="http://www.kgs.ku.edu/HighPlains/OHP/index_program/brf.html" TargetMode="External"/><Relationship Id="rId73" Type="http://schemas.openxmlformats.org/officeDocument/2006/relationships/hyperlink" Target="http://onlinelibrary.wiley.com/doi/10.1111/j.1745-6584.2010.00768.x/abstract" TargetMode="External"/><Relationship Id="rId74" Type="http://schemas.openxmlformats.org/officeDocument/2006/relationships/hyperlink" Target="http://onlinelibrary.wiley.com/doi/10.1111/j.1745-6584.2010.00768.x/abstract" TargetMode="External"/><Relationship Id="rId75" Type="http://schemas.openxmlformats.org/officeDocument/2006/relationships/hyperlink" Target="http://espace.inrs.ca/1639/1/R001433.pdf" TargetMode="External"/><Relationship Id="rId76" Type="http://schemas.openxmlformats.org/officeDocument/2006/relationships/hyperlink" Target="http://espace.inrs.ca/1639/1/R001433.pdf" TargetMode="External"/><Relationship Id="rId77" Type="http://schemas.openxmlformats.org/officeDocument/2006/relationships/hyperlink" Target="http://www.sciencedirect.com/science/article/pii/S0022169407002557" TargetMode="External"/><Relationship Id="rId78" Type="http://schemas.openxmlformats.org/officeDocument/2006/relationships/hyperlink" Target="http://www.sciencedirect.com/science/article/pii/S0022169407002557" TargetMode="External"/><Relationship Id="rId79" Type="http://schemas.openxmlformats.org/officeDocument/2006/relationships/hyperlink" Target="http://journals.ametsoc.org/doi/abs/10.1175/1520-0450-34.2.371" TargetMode="External"/><Relationship Id="rId80" Type="http://schemas.openxmlformats.org/officeDocument/2006/relationships/hyperlink" Target="http://journals.ametsoc.org/doi/abs/10.1175/1520-0450-34.2.371" TargetMode="External"/><Relationship Id="rId81" Type="http://schemas.openxmlformats.org/officeDocument/2006/relationships/hyperlink" Target="http://journals.ametsoc.org/doi/abs/10.1175/1520-0450(1995)034&lt;2787%3ATQCOLT&gt;2.0.CO%3B2" TargetMode="External"/><Relationship Id="rId82" Type="http://schemas.openxmlformats.org/officeDocument/2006/relationships/hyperlink" Target="http://journals.ametsoc.org/doi/abs/10.1175/1520-0450(1995)034&lt;2787%3ATQCOLT&gt;2.0.CO%3B2" TargetMode="External"/><Relationship Id="rId83" Type="http://schemas.openxmlformats.org/officeDocument/2006/relationships/hyperlink" Target="http://link.springer.com/article/10.1007/s00477-011-0536-y" TargetMode="External"/><Relationship Id="rId84" Type="http://schemas.openxmlformats.org/officeDocument/2006/relationships/hyperlink" Target="http://journals.ametsoc.org/doi/abs/10.1175/1520-0450(1983)022&lt;1587%3AEMDMAM&gt;2.0.CO%3B2" TargetMode="External"/><Relationship Id="rId85" Type="http://schemas.openxmlformats.org/officeDocument/2006/relationships/hyperlink" Target="http://journals.ametsoc.org/doi/abs/10.1175/1520-0450(1983)022&lt;1587%3AEMDMAM&gt;2.0.CO%3B2" TargetMode="External"/><Relationship Id="rId86" Type="http://schemas.openxmlformats.org/officeDocument/2006/relationships/hyperlink" Target="http://link.springer.com/article/10.1007/s00477-008-0223-9" TargetMode="External"/><Relationship Id="rId87" Type="http://schemas.openxmlformats.org/officeDocument/2006/relationships/hyperlink" Target="" TargetMode="External"/><Relationship Id="rId88" Type="http://schemas.openxmlformats.org/officeDocument/2006/relationships/hyperlink" Target="http://link.springer.com/article/10.1007/s00477-004-0226-0" TargetMode="External"/><Relationship Id="rId89" Type="http://schemas.openxmlformats.org/officeDocument/2006/relationships/hyperlink" Target="http://link.springer.com/article/10.1007/BF02278328" TargetMode="External"/><Relationship Id="rId90" Type="http://schemas.openxmlformats.org/officeDocument/2006/relationships/comments" Target="comments.xml"/><Relationship Id="rId91" Type="http://schemas.openxmlformats.org/officeDocument/2006/relationships/numbering" Target="numbering.xml"/><Relationship Id="rId92" Type="http://schemas.openxmlformats.org/officeDocument/2006/relationships/fontTable" Target="fontTable.xml"/><Relationship Id="rId93" Type="http://schemas.openxmlformats.org/officeDocument/2006/relationships/settings" Target="settings.xml"/><Relationship Id="rId94" Type="http://schemas.openxmlformats.org/officeDocument/2006/relationships/theme" Target="theme/theme1.xml"/><Relationship Id="rId9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A973F0-E432-4833-865A-6EFA8989ED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Application>LibreOffice/4.4.4.2$Linux_X86_64 LibreOffice_project/40m0$Build-2</Application>
  <Paragraphs>1088</Paragraphs>
  <Company>NRCan / RNCan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2015-03-27T12:28:00Z</dcterms:created>
  <dc:creator>Rivard, Christine</dc:creator>
  <dc:language>en-CA</dc:language>
  <cp:lastModifiedBy>Jean-Sébastien Gosselin</cp:lastModifiedBy>
  <dcterms:modified xsi:type="dcterms:W3CDTF">2015-06-23T14:50:05Z</dcterms:modified>
  <cp:revision>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NRCan / RNCan</vt:lpwstr>
  </property>
  <property fmtid="{D5CDD505-2E9C-101B-9397-08002B2CF9AE}" pid="4" name="Created">
    <vt:filetime>2015-03-05T00:00:00Z</vt:filetime>
  </property>
  <property fmtid="{D5CDD505-2E9C-101B-9397-08002B2CF9AE}" pid="5" name="DocSecurity">
    <vt:i4>0</vt:i4>
  </property>
  <property fmtid="{D5CDD505-2E9C-101B-9397-08002B2CF9AE}" pid="6" name="HyperlinksChanged">
    <vt:bool>0</vt:bool>
  </property>
  <property fmtid="{D5CDD505-2E9C-101B-9397-08002B2CF9AE}" pid="7" name="LastSaved">
    <vt:filetime>2015-03-06T00:00:00Z</vt:filetime>
  </property>
  <property fmtid="{D5CDD505-2E9C-101B-9397-08002B2CF9AE}" pid="8" name="LinksUpToDate">
    <vt:bool>0</vt:bool>
  </property>
  <property fmtid="{D5CDD505-2E9C-101B-9397-08002B2CF9AE}" pid="9" name="ScaleCrop">
    <vt:bool>0</vt:bool>
  </property>
  <property fmtid="{D5CDD505-2E9C-101B-9397-08002B2CF9AE}" pid="10" name="ShareDoc">
    <vt:bool>0</vt:bool>
  </property>
</Properties>
</file>